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09137" w14:textId="77777777" w:rsidR="006147EC" w:rsidRPr="00B247B1" w:rsidRDefault="006147EC" w:rsidP="006147EC">
      <w:pPr>
        <w:jc w:val="center"/>
        <w:rPr>
          <w:b/>
          <w:sz w:val="36"/>
          <w:szCs w:val="36"/>
        </w:rPr>
      </w:pPr>
      <w:r w:rsidRPr="00B247B1">
        <w:rPr>
          <w:b/>
          <w:sz w:val="36"/>
          <w:szCs w:val="36"/>
        </w:rPr>
        <w:t>Стефан Василев Ножчев</w:t>
      </w:r>
    </w:p>
    <w:p w14:paraId="5F8FF991" w14:textId="77777777" w:rsidR="006147EC" w:rsidRPr="00B247B1" w:rsidRDefault="006147EC" w:rsidP="006147EC">
      <w:pPr>
        <w:jc w:val="center"/>
        <w:rPr>
          <w:b/>
          <w:sz w:val="36"/>
          <w:szCs w:val="36"/>
        </w:rPr>
      </w:pPr>
    </w:p>
    <w:p w14:paraId="316622FE" w14:textId="77777777" w:rsidR="006147EC" w:rsidRPr="00B247B1" w:rsidRDefault="006147EC" w:rsidP="006147EC">
      <w:pPr>
        <w:jc w:val="center"/>
        <w:rPr>
          <w:b/>
          <w:sz w:val="36"/>
          <w:szCs w:val="36"/>
        </w:rPr>
      </w:pPr>
    </w:p>
    <w:p w14:paraId="365932A8" w14:textId="77777777" w:rsidR="006147EC" w:rsidRPr="00B247B1" w:rsidRDefault="006147EC" w:rsidP="006147EC">
      <w:pPr>
        <w:jc w:val="center"/>
        <w:rPr>
          <w:b/>
          <w:sz w:val="48"/>
          <w:szCs w:val="48"/>
        </w:rPr>
      </w:pPr>
      <w:r w:rsidRPr="00B247B1">
        <w:rPr>
          <w:b/>
          <w:sz w:val="48"/>
          <w:szCs w:val="48"/>
        </w:rPr>
        <w:t>Е</w:t>
      </w:r>
      <w:r w:rsidR="00837C5B" w:rsidRPr="00B247B1">
        <w:rPr>
          <w:b/>
          <w:sz w:val="48"/>
          <w:szCs w:val="48"/>
        </w:rPr>
        <w:t>ДИН ОБИКНОВЕН ЖИВОТ</w:t>
      </w:r>
    </w:p>
    <w:p w14:paraId="16F91C58" w14:textId="77777777" w:rsidR="006147EC" w:rsidRPr="00B247B1" w:rsidRDefault="006147EC" w:rsidP="006147EC">
      <w:pPr>
        <w:jc w:val="center"/>
        <w:rPr>
          <w:b/>
          <w:sz w:val="48"/>
          <w:szCs w:val="48"/>
        </w:rPr>
      </w:pPr>
      <w:r w:rsidRPr="00B247B1">
        <w:rPr>
          <w:b/>
          <w:sz w:val="48"/>
          <w:szCs w:val="48"/>
        </w:rPr>
        <w:t xml:space="preserve">В </w:t>
      </w:r>
      <w:r w:rsidR="00837C5B" w:rsidRPr="00B247B1">
        <w:rPr>
          <w:b/>
          <w:sz w:val="48"/>
          <w:szCs w:val="48"/>
        </w:rPr>
        <w:t>ЕДНО НЕОБИКНОВЕНО ВРЕМЕ</w:t>
      </w:r>
    </w:p>
    <w:p w14:paraId="6DC1101E" w14:textId="77777777" w:rsidR="006147EC" w:rsidRPr="00B247B1" w:rsidRDefault="006147EC" w:rsidP="006147EC">
      <w:pPr>
        <w:jc w:val="center"/>
        <w:rPr>
          <w:b/>
          <w:sz w:val="48"/>
          <w:szCs w:val="48"/>
        </w:rPr>
      </w:pPr>
      <w:r w:rsidRPr="00B247B1">
        <w:rPr>
          <w:b/>
          <w:sz w:val="48"/>
          <w:szCs w:val="48"/>
        </w:rPr>
        <w:t>(Автобиографичен очерк)</w:t>
      </w:r>
    </w:p>
    <w:p w14:paraId="229438ED" w14:textId="77777777" w:rsidR="006147EC" w:rsidRPr="00B247B1" w:rsidRDefault="006147EC" w:rsidP="006147EC">
      <w:pPr>
        <w:jc w:val="center"/>
        <w:rPr>
          <w:sz w:val="36"/>
          <w:szCs w:val="36"/>
        </w:rPr>
      </w:pPr>
    </w:p>
    <w:p w14:paraId="2B589079" w14:textId="77777777" w:rsidR="006147EC" w:rsidRPr="00B247B1" w:rsidRDefault="006147EC" w:rsidP="006147EC">
      <w:pPr>
        <w:jc w:val="center"/>
        <w:rPr>
          <w:sz w:val="36"/>
          <w:szCs w:val="36"/>
        </w:rPr>
      </w:pPr>
    </w:p>
    <w:p w14:paraId="7FAB4A85" w14:textId="77777777" w:rsidR="006147EC" w:rsidRPr="00B247B1" w:rsidRDefault="006147EC" w:rsidP="006147EC">
      <w:pPr>
        <w:jc w:val="center"/>
        <w:rPr>
          <w:sz w:val="36"/>
          <w:szCs w:val="36"/>
        </w:rPr>
      </w:pPr>
    </w:p>
    <w:p w14:paraId="6956C4FA" w14:textId="77777777" w:rsidR="006147EC" w:rsidRPr="00B247B1" w:rsidRDefault="006147EC" w:rsidP="006147EC">
      <w:pPr>
        <w:jc w:val="center"/>
        <w:rPr>
          <w:sz w:val="36"/>
          <w:szCs w:val="36"/>
        </w:rPr>
      </w:pPr>
    </w:p>
    <w:p w14:paraId="40CFA3FB" w14:textId="77777777" w:rsidR="006147EC" w:rsidRPr="00B247B1" w:rsidRDefault="006147EC" w:rsidP="006147EC">
      <w:pPr>
        <w:jc w:val="center"/>
        <w:rPr>
          <w:sz w:val="36"/>
          <w:szCs w:val="36"/>
        </w:rPr>
      </w:pPr>
    </w:p>
    <w:p w14:paraId="78D2A301" w14:textId="77777777" w:rsidR="006147EC" w:rsidRPr="00B247B1" w:rsidRDefault="006147EC" w:rsidP="006147EC">
      <w:pPr>
        <w:jc w:val="center"/>
        <w:rPr>
          <w:sz w:val="36"/>
          <w:szCs w:val="36"/>
        </w:rPr>
      </w:pPr>
    </w:p>
    <w:p w14:paraId="43C460DD" w14:textId="77777777" w:rsidR="006147EC" w:rsidRPr="00B247B1" w:rsidRDefault="006147EC" w:rsidP="006147EC">
      <w:pPr>
        <w:jc w:val="center"/>
        <w:rPr>
          <w:sz w:val="36"/>
          <w:szCs w:val="36"/>
        </w:rPr>
      </w:pPr>
    </w:p>
    <w:p w14:paraId="5FC4CFBB" w14:textId="77777777" w:rsidR="006147EC" w:rsidRPr="00B247B1" w:rsidRDefault="006147EC" w:rsidP="006147EC">
      <w:pPr>
        <w:jc w:val="center"/>
        <w:rPr>
          <w:sz w:val="36"/>
          <w:szCs w:val="36"/>
        </w:rPr>
      </w:pPr>
    </w:p>
    <w:p w14:paraId="1C6223C9" w14:textId="77777777" w:rsidR="006147EC" w:rsidRPr="00B247B1" w:rsidRDefault="006147EC" w:rsidP="006147EC">
      <w:pPr>
        <w:jc w:val="center"/>
        <w:rPr>
          <w:sz w:val="36"/>
          <w:szCs w:val="36"/>
        </w:rPr>
      </w:pPr>
    </w:p>
    <w:p w14:paraId="7C038A3E" w14:textId="77777777" w:rsidR="006147EC" w:rsidRPr="00B247B1" w:rsidRDefault="006147EC" w:rsidP="00F54E45">
      <w:pPr>
        <w:jc w:val="center"/>
        <w:rPr>
          <w:sz w:val="36"/>
          <w:szCs w:val="36"/>
        </w:rPr>
      </w:pPr>
      <w:r w:rsidRPr="00B247B1">
        <w:rPr>
          <w:sz w:val="36"/>
          <w:szCs w:val="36"/>
        </w:rPr>
        <w:t>Стара Загора</w:t>
      </w:r>
    </w:p>
    <w:p w14:paraId="2EDB5D84" w14:textId="77777777" w:rsidR="006147EC" w:rsidRPr="00B247B1" w:rsidRDefault="006147EC" w:rsidP="00F54E45">
      <w:pPr>
        <w:jc w:val="center"/>
        <w:rPr>
          <w:sz w:val="36"/>
          <w:szCs w:val="36"/>
        </w:rPr>
      </w:pPr>
      <w:r w:rsidRPr="00B247B1">
        <w:rPr>
          <w:sz w:val="36"/>
          <w:szCs w:val="36"/>
        </w:rPr>
        <w:t>ул.</w:t>
      </w:r>
      <w:r w:rsidR="00E00F1E" w:rsidRPr="00B247B1">
        <w:rPr>
          <w:sz w:val="36"/>
          <w:szCs w:val="36"/>
        </w:rPr>
        <w:t xml:space="preserve"> „</w:t>
      </w:r>
      <w:r w:rsidRPr="00B247B1">
        <w:rPr>
          <w:sz w:val="36"/>
          <w:szCs w:val="36"/>
        </w:rPr>
        <w:t>Хаджи Димитър Асенов“ №145, вх. Б4, ет.1, ап. 25</w:t>
      </w:r>
    </w:p>
    <w:p w14:paraId="309F677F" w14:textId="77777777" w:rsidR="006147EC" w:rsidRPr="00B247B1" w:rsidRDefault="006147EC" w:rsidP="006147EC">
      <w:pPr>
        <w:jc w:val="center"/>
        <w:rPr>
          <w:sz w:val="36"/>
          <w:szCs w:val="36"/>
        </w:rPr>
      </w:pPr>
    </w:p>
    <w:p w14:paraId="6E52451B" w14:textId="77777777" w:rsidR="006147EC" w:rsidRPr="00B247B1" w:rsidRDefault="006147EC" w:rsidP="006147EC">
      <w:pPr>
        <w:jc w:val="center"/>
        <w:rPr>
          <w:sz w:val="36"/>
          <w:szCs w:val="36"/>
        </w:rPr>
      </w:pPr>
    </w:p>
    <w:p w14:paraId="65321212" w14:textId="77777777" w:rsidR="006147EC" w:rsidRPr="00B247B1" w:rsidRDefault="006147EC" w:rsidP="006147EC">
      <w:pPr>
        <w:jc w:val="center"/>
        <w:rPr>
          <w:sz w:val="36"/>
          <w:szCs w:val="36"/>
        </w:rPr>
      </w:pPr>
      <w:r w:rsidRPr="00B247B1">
        <w:rPr>
          <w:sz w:val="36"/>
          <w:szCs w:val="36"/>
        </w:rPr>
        <w:t xml:space="preserve">„Посвещавам на родителите си и особено на баща ми, който ми беше постоянен пример за </w:t>
      </w:r>
      <w:r w:rsidR="00EC579B" w:rsidRPr="00B247B1">
        <w:rPr>
          <w:sz w:val="36"/>
          <w:szCs w:val="36"/>
        </w:rPr>
        <w:t>подражание</w:t>
      </w:r>
      <w:r w:rsidRPr="00B247B1">
        <w:rPr>
          <w:sz w:val="36"/>
          <w:szCs w:val="36"/>
        </w:rPr>
        <w:t>.</w:t>
      </w:r>
    </w:p>
    <w:p w14:paraId="4CEC20B8" w14:textId="77777777" w:rsidR="006147EC" w:rsidRPr="00B247B1" w:rsidRDefault="006147EC" w:rsidP="006147EC">
      <w:pPr>
        <w:jc w:val="center"/>
        <w:rPr>
          <w:sz w:val="36"/>
          <w:szCs w:val="36"/>
        </w:rPr>
      </w:pPr>
      <w:r w:rsidRPr="00B247B1">
        <w:rPr>
          <w:sz w:val="36"/>
          <w:szCs w:val="36"/>
        </w:rPr>
        <w:t>Посвещавам и на семейството си, особе</w:t>
      </w:r>
      <w:r w:rsidR="00E00F1E" w:rsidRPr="00B247B1">
        <w:rPr>
          <w:sz w:val="36"/>
          <w:szCs w:val="36"/>
        </w:rPr>
        <w:t>но на съпругата си, която с гриж</w:t>
      </w:r>
      <w:r w:rsidRPr="00B247B1">
        <w:rPr>
          <w:sz w:val="36"/>
          <w:szCs w:val="36"/>
        </w:rPr>
        <w:t>ите си осигури условията, за да бъда това, което бях през живота си.“</w:t>
      </w:r>
    </w:p>
    <w:p w14:paraId="19B00711" w14:textId="77777777" w:rsidR="006147EC" w:rsidRPr="00B247B1" w:rsidRDefault="006147EC" w:rsidP="006147EC">
      <w:pPr>
        <w:jc w:val="center"/>
        <w:rPr>
          <w:sz w:val="36"/>
          <w:szCs w:val="36"/>
        </w:rPr>
      </w:pPr>
    </w:p>
    <w:p w14:paraId="110BD0F3" w14:textId="77777777" w:rsidR="006147EC" w:rsidRPr="00B247B1" w:rsidRDefault="006147EC" w:rsidP="006147EC">
      <w:pPr>
        <w:jc w:val="center"/>
        <w:rPr>
          <w:sz w:val="36"/>
          <w:szCs w:val="36"/>
        </w:rPr>
      </w:pPr>
    </w:p>
    <w:p w14:paraId="0D5BAF7B" w14:textId="77777777" w:rsidR="006147EC" w:rsidRPr="00B247B1" w:rsidRDefault="006147EC" w:rsidP="006147EC">
      <w:pPr>
        <w:jc w:val="center"/>
        <w:rPr>
          <w:sz w:val="36"/>
          <w:szCs w:val="36"/>
        </w:rPr>
      </w:pPr>
    </w:p>
    <w:p w14:paraId="1167B3D0" w14:textId="77777777" w:rsidR="006147EC" w:rsidRPr="00B247B1" w:rsidRDefault="006147EC" w:rsidP="006147EC">
      <w:pPr>
        <w:jc w:val="center"/>
        <w:rPr>
          <w:sz w:val="36"/>
          <w:szCs w:val="36"/>
        </w:rPr>
      </w:pPr>
    </w:p>
    <w:p w14:paraId="5269F9E5" w14:textId="77777777" w:rsidR="006147EC" w:rsidRPr="00B247B1" w:rsidRDefault="006147EC" w:rsidP="006147EC">
      <w:pPr>
        <w:jc w:val="center"/>
        <w:rPr>
          <w:sz w:val="36"/>
          <w:szCs w:val="36"/>
        </w:rPr>
      </w:pPr>
    </w:p>
    <w:p w14:paraId="46A49D09" w14:textId="77777777" w:rsidR="006147EC" w:rsidRPr="00B247B1" w:rsidRDefault="006147EC" w:rsidP="006147EC">
      <w:pPr>
        <w:jc w:val="center"/>
        <w:rPr>
          <w:sz w:val="36"/>
          <w:szCs w:val="36"/>
        </w:rPr>
      </w:pPr>
    </w:p>
    <w:p w14:paraId="342929C1" w14:textId="77777777" w:rsidR="006147EC" w:rsidRPr="00B247B1" w:rsidRDefault="006147EC" w:rsidP="006147EC">
      <w:pPr>
        <w:jc w:val="center"/>
        <w:rPr>
          <w:sz w:val="36"/>
          <w:szCs w:val="36"/>
        </w:rPr>
      </w:pPr>
    </w:p>
    <w:p w14:paraId="2A338F88" w14:textId="77777777" w:rsidR="006147EC" w:rsidRPr="00B247B1" w:rsidRDefault="006147EC" w:rsidP="006147EC">
      <w:pPr>
        <w:jc w:val="center"/>
        <w:rPr>
          <w:sz w:val="36"/>
          <w:szCs w:val="36"/>
        </w:rPr>
      </w:pPr>
    </w:p>
    <w:p w14:paraId="171613A6" w14:textId="77777777" w:rsidR="006147EC" w:rsidRPr="00B247B1" w:rsidRDefault="006147EC" w:rsidP="006147EC">
      <w:pPr>
        <w:jc w:val="center"/>
        <w:rPr>
          <w:sz w:val="36"/>
          <w:szCs w:val="36"/>
        </w:rPr>
      </w:pPr>
    </w:p>
    <w:p w14:paraId="44FC8678" w14:textId="77777777" w:rsidR="006147EC" w:rsidRPr="00B247B1" w:rsidRDefault="006147EC" w:rsidP="006147EC">
      <w:pPr>
        <w:jc w:val="center"/>
        <w:rPr>
          <w:sz w:val="36"/>
          <w:szCs w:val="36"/>
        </w:rPr>
      </w:pPr>
    </w:p>
    <w:p w14:paraId="26BF8828" w14:textId="77777777" w:rsidR="006147EC" w:rsidRPr="00B247B1" w:rsidRDefault="006147EC" w:rsidP="006147EC">
      <w:pPr>
        <w:jc w:val="center"/>
        <w:rPr>
          <w:sz w:val="36"/>
          <w:szCs w:val="36"/>
        </w:rPr>
      </w:pPr>
    </w:p>
    <w:p w14:paraId="1CD722DA" w14:textId="77777777" w:rsidR="006147EC" w:rsidRPr="00B247B1" w:rsidRDefault="006147EC" w:rsidP="006147EC">
      <w:pPr>
        <w:jc w:val="center"/>
        <w:rPr>
          <w:sz w:val="36"/>
          <w:szCs w:val="36"/>
        </w:rPr>
      </w:pPr>
    </w:p>
    <w:p w14:paraId="0460C124" w14:textId="77777777" w:rsidR="006147EC" w:rsidRPr="00B247B1" w:rsidRDefault="006147EC" w:rsidP="006147EC">
      <w:pPr>
        <w:jc w:val="center"/>
        <w:rPr>
          <w:sz w:val="36"/>
          <w:szCs w:val="36"/>
        </w:rPr>
      </w:pPr>
    </w:p>
    <w:p w14:paraId="0EDE418C" w14:textId="77777777" w:rsidR="006147EC" w:rsidRPr="00E7584A" w:rsidRDefault="00E7584A" w:rsidP="00E7584A">
      <w:pPr>
        <w:pStyle w:val="Heading1"/>
      </w:pPr>
      <w:r w:rsidRPr="00E7584A">
        <w:lastRenderedPageBreak/>
        <w:t xml:space="preserve">1. </w:t>
      </w:r>
      <w:r w:rsidR="00F54E45" w:rsidRPr="00E7584A">
        <w:t>ВЪВЕДЕНИЕ</w:t>
      </w:r>
    </w:p>
    <w:p w14:paraId="7F854590" w14:textId="77777777" w:rsidR="006147EC" w:rsidRPr="00B247B1" w:rsidRDefault="006147EC" w:rsidP="006147EC">
      <w:pPr>
        <w:jc w:val="center"/>
        <w:rPr>
          <w:sz w:val="36"/>
          <w:szCs w:val="36"/>
        </w:rPr>
      </w:pPr>
    </w:p>
    <w:p w14:paraId="36CA9DDF" w14:textId="77777777" w:rsidR="006147EC" w:rsidRPr="00100E91" w:rsidRDefault="006147EC" w:rsidP="00100E91">
      <w:r w:rsidRPr="00B247B1">
        <w:t xml:space="preserve">Всеки човек расте и се развива в резултат на своите наследствени </w:t>
      </w:r>
      <w:r w:rsidR="005B5D5A" w:rsidRPr="00B247B1">
        <w:t xml:space="preserve">качества и условията, при които, </w:t>
      </w:r>
      <w:r w:rsidRPr="00B247B1">
        <w:t>живее</w:t>
      </w:r>
      <w:r w:rsidRPr="00100E91">
        <w:t>.</w:t>
      </w:r>
    </w:p>
    <w:p w14:paraId="161757E5" w14:textId="77777777" w:rsidR="000C1925" w:rsidRDefault="006147EC" w:rsidP="006147EC">
      <w:r w:rsidRPr="00B247B1">
        <w:t>Както братята и сестрите, така и близнаците, независимо еднаквата си наследст</w:t>
      </w:r>
      <w:r w:rsidR="005B5D5A" w:rsidRPr="00B247B1">
        <w:t>веност и семейна среда,</w:t>
      </w:r>
      <w:r w:rsidRPr="00B247B1">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1893A48A" w14:textId="77777777" w:rsidR="006147EC" w:rsidRPr="00B247B1" w:rsidRDefault="006147EC" w:rsidP="006147EC">
      <w:r w:rsidRPr="00B247B1">
        <w:t>Пълна и реална оценка за всеки човек</w:t>
      </w:r>
      <w:r w:rsidR="005B5D5A" w:rsidRPr="00B247B1">
        <w:t xml:space="preserve"> може да се направи едва в края</w:t>
      </w:r>
      <w:r w:rsidRPr="00B247B1">
        <w:t xml:space="preserve"> на живота му.</w:t>
      </w:r>
    </w:p>
    <w:p w14:paraId="731C0C62" w14:textId="77777777" w:rsidR="000C1925" w:rsidRDefault="006147EC" w:rsidP="006147EC">
      <w:r w:rsidRPr="00B247B1">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16140C08" w14:textId="4108F8F6" w:rsidR="000C1925" w:rsidRDefault="006147EC" w:rsidP="006147EC">
      <w:r w:rsidRPr="00B247B1">
        <w:t xml:space="preserve">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w:t>
      </w:r>
      <w:r w:rsidRPr="00B247B1">
        <w:t>В</w:t>
      </w:r>
      <w:r w:rsidR="000128F8">
        <w:t xml:space="preserve"> </w:t>
      </w:r>
      <w:r w:rsidRPr="00B247B1">
        <w:t>резултат</w:t>
      </w:r>
      <w:r w:rsidRPr="00B247B1">
        <w:t xml:space="preserve">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1A1E4F46" w14:textId="77777777" w:rsidR="000C1925" w:rsidRDefault="006147EC" w:rsidP="006147EC">
      <w:r w:rsidRPr="00B247B1">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B247B1">
        <w:t xml:space="preserve">отношенията между малкото </w:t>
      </w:r>
      <w:r w:rsidR="00EC579B" w:rsidRPr="00B247B1">
        <w:t>силно развити</w:t>
      </w:r>
      <w:r w:rsidRPr="00B247B1">
        <w:t xml:space="preserve"> и богати страни и многото изоставащи и бедни такива.</w:t>
      </w:r>
    </w:p>
    <w:p w14:paraId="17D3E508" w14:textId="77777777" w:rsidR="000C1925" w:rsidRDefault="006147EC" w:rsidP="006147EC">
      <w:r w:rsidRPr="00B247B1">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B247B1">
        <w:t>Заедно с</w:t>
      </w:r>
      <w:r w:rsidRPr="00B247B1">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37062B04" w14:textId="77777777" w:rsidR="006147EC" w:rsidRPr="00B247B1" w:rsidRDefault="006147EC" w:rsidP="006147EC">
      <w:r w:rsidRPr="00B247B1">
        <w:t xml:space="preserve">Първоначално, та </w:t>
      </w:r>
      <w:r w:rsidR="005B5D5A" w:rsidRPr="00B247B1">
        <w:t xml:space="preserve">и </w:t>
      </w:r>
      <w:r w:rsidRPr="00B247B1">
        <w:t xml:space="preserve">чак до средата на живота си спазвах девиза: </w:t>
      </w:r>
    </w:p>
    <w:p w14:paraId="02ACFA65" w14:textId="77777777" w:rsidR="006147EC" w:rsidRPr="00B247B1" w:rsidRDefault="006147EC" w:rsidP="006147EC">
      <w:r w:rsidRPr="00B247B1">
        <w:t xml:space="preserve">„Скрий своята мъка в душата и пред </w:t>
      </w:r>
      <w:r w:rsidR="005B5D5A" w:rsidRPr="00B247B1">
        <w:t xml:space="preserve"> други сълзи ти не лей,</w:t>
      </w:r>
    </w:p>
    <w:p w14:paraId="410EA22C" w14:textId="77777777" w:rsidR="006147EC" w:rsidRPr="00B247B1" w:rsidRDefault="006147EC" w:rsidP="006147EC">
      <w:r w:rsidRPr="00B247B1">
        <w:lastRenderedPageBreak/>
        <w:t>и ако може смей се над тълпата, за да не може тя да ти се смей.“</w:t>
      </w:r>
    </w:p>
    <w:p w14:paraId="697055A4" w14:textId="77777777" w:rsidR="006147EC" w:rsidRPr="00B247B1" w:rsidRDefault="005B5D5A" w:rsidP="006147EC">
      <w:r w:rsidRPr="00B247B1">
        <w:t>По-късно създадох</w:t>
      </w:r>
      <w:r w:rsidR="006147EC" w:rsidRPr="00B247B1">
        <w:t xml:space="preserve"> свой девиз-верую:</w:t>
      </w:r>
    </w:p>
    <w:p w14:paraId="15925563" w14:textId="77777777" w:rsidR="000C1925" w:rsidRDefault="006147EC" w:rsidP="006147EC">
      <w:r w:rsidRPr="00B247B1">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29E28484" w14:textId="77777777" w:rsidR="000C1925" w:rsidRDefault="006147EC" w:rsidP="006147EC">
      <w:r w:rsidRPr="00B247B1">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720295B7" w14:textId="13B33E77" w:rsidR="000C1925" w:rsidRDefault="006147EC" w:rsidP="006147EC">
      <w:r w:rsidRPr="00B247B1">
        <w:t xml:space="preserve">В моят „обикновен“ живот в това „необикновено“ </w:t>
      </w:r>
      <w:r w:rsidRPr="00B247B1">
        <w:t>време</w:t>
      </w:r>
      <w:r w:rsidR="00100E91">
        <w:rPr>
          <w:lang w:val="en-US"/>
        </w:rPr>
        <w:t xml:space="preserve"> </w:t>
      </w:r>
      <w:r w:rsidRPr="00B247B1">
        <w:t>има</w:t>
      </w:r>
      <w:r w:rsidRPr="00B247B1">
        <w:t xml:space="preserve"> поучителни събития, които реших да изложа в настоящия „Автобиографичен очерк“. Постарах се да ги отразя правилно и точно, както и икономическата и </w:t>
      </w:r>
      <w:r w:rsidRPr="00B247B1">
        <w:t>политическа</w:t>
      </w:r>
      <w:r w:rsidR="00100E91">
        <w:rPr>
          <w:lang w:val="en-US"/>
        </w:rPr>
        <w:t xml:space="preserve"> </w:t>
      </w:r>
      <w:r w:rsidRPr="00B247B1">
        <w:t>обстановка</w:t>
      </w:r>
      <w:r w:rsidRPr="00B247B1">
        <w:t>, при които са възникнали. Групирах ги в основните периоди на жизненият си път. Бях затруднен при обективната им оценка, а след това и при анализът им.</w:t>
      </w:r>
    </w:p>
    <w:p w14:paraId="68367E8C" w14:textId="77777777" w:rsidR="006147EC" w:rsidRPr="00B247B1" w:rsidRDefault="006147EC" w:rsidP="006147EC">
      <w:r w:rsidRPr="00B247B1">
        <w:t xml:space="preserve">Ще бъда удовлетворен и ако написаното от мен се съхрани като архивен материал към историята на </w:t>
      </w:r>
      <w:r w:rsidR="005B5D5A" w:rsidRPr="00B247B1">
        <w:t>фамилията ни. Такъв е случаят с</w:t>
      </w:r>
      <w:r w:rsidRPr="00B247B1">
        <w:t xml:space="preserve">ъс записките на дядо ми Стефан Минчев от </w:t>
      </w:r>
      <w:r w:rsidR="00EC579B" w:rsidRPr="00B247B1">
        <w:t>времето</w:t>
      </w:r>
      <w:r w:rsidRPr="00B247B1">
        <w:t xml:space="preserve"> на Старозагорското въстание, в което той е участник. Оригиналът от същите се съхранява в РИМ-Стара Загора. </w:t>
      </w:r>
    </w:p>
    <w:p w14:paraId="0DA19E73" w14:textId="77777777" w:rsidR="006147EC" w:rsidRPr="00B247B1" w:rsidRDefault="006147EC" w:rsidP="006147EC">
      <w:pPr>
        <w:jc w:val="right"/>
      </w:pPr>
      <w:r w:rsidRPr="00B247B1">
        <w:t>От Автора</w:t>
      </w:r>
    </w:p>
    <w:p w14:paraId="0C48503D" w14:textId="77777777" w:rsidR="006147EC" w:rsidRPr="00B247B1" w:rsidRDefault="006147EC" w:rsidP="006147EC">
      <w:pPr>
        <w:jc w:val="right"/>
      </w:pPr>
    </w:p>
    <w:p w14:paraId="4D3AD8F3" w14:textId="77777777" w:rsidR="006147EC" w:rsidRPr="00B247B1" w:rsidRDefault="006147EC" w:rsidP="006147EC">
      <w:pPr>
        <w:jc w:val="right"/>
      </w:pPr>
    </w:p>
    <w:p w14:paraId="65A1C33C" w14:textId="77777777" w:rsidR="006147EC" w:rsidRPr="00B247B1" w:rsidRDefault="006147EC" w:rsidP="006147EC">
      <w:pPr>
        <w:jc w:val="right"/>
      </w:pPr>
    </w:p>
    <w:p w14:paraId="09CBB04A" w14:textId="77777777" w:rsidR="006147EC" w:rsidRPr="00B247B1" w:rsidRDefault="006147EC" w:rsidP="006147EC">
      <w:pPr>
        <w:jc w:val="right"/>
      </w:pPr>
    </w:p>
    <w:p w14:paraId="6636B20A" w14:textId="77777777" w:rsidR="006147EC" w:rsidRPr="00B247B1" w:rsidRDefault="006147EC" w:rsidP="006147EC">
      <w:pPr>
        <w:jc w:val="right"/>
      </w:pPr>
    </w:p>
    <w:p w14:paraId="5B591B73" w14:textId="77777777" w:rsidR="006147EC" w:rsidRPr="00B247B1" w:rsidRDefault="006147EC" w:rsidP="006147EC">
      <w:pPr>
        <w:jc w:val="right"/>
      </w:pPr>
    </w:p>
    <w:p w14:paraId="047EE140" w14:textId="77777777" w:rsidR="006147EC" w:rsidRPr="00B247B1" w:rsidRDefault="006147EC" w:rsidP="006147EC">
      <w:pPr>
        <w:jc w:val="right"/>
      </w:pPr>
    </w:p>
    <w:p w14:paraId="1293F8E5" w14:textId="77777777" w:rsidR="006147EC" w:rsidRPr="00B247B1" w:rsidRDefault="006147EC" w:rsidP="006147EC">
      <w:pPr>
        <w:jc w:val="right"/>
      </w:pPr>
    </w:p>
    <w:p w14:paraId="51C015D9" w14:textId="77777777" w:rsidR="006147EC" w:rsidRPr="00B247B1" w:rsidRDefault="006147EC" w:rsidP="006147EC">
      <w:pPr>
        <w:jc w:val="right"/>
      </w:pPr>
    </w:p>
    <w:p w14:paraId="51130990" w14:textId="77777777" w:rsidR="006147EC" w:rsidRPr="00B247B1" w:rsidRDefault="006147EC" w:rsidP="006147EC">
      <w:pPr>
        <w:jc w:val="right"/>
      </w:pPr>
    </w:p>
    <w:p w14:paraId="6262AA15" w14:textId="77777777" w:rsidR="006147EC" w:rsidRPr="00B247B1" w:rsidRDefault="006147EC" w:rsidP="006147EC">
      <w:pPr>
        <w:jc w:val="right"/>
      </w:pPr>
    </w:p>
    <w:p w14:paraId="7E23E07C" w14:textId="77777777" w:rsidR="006147EC" w:rsidRPr="00B247B1" w:rsidRDefault="006147EC" w:rsidP="006147EC">
      <w:pPr>
        <w:jc w:val="right"/>
      </w:pPr>
    </w:p>
    <w:p w14:paraId="4167F4BA" w14:textId="77777777" w:rsidR="006147EC" w:rsidRPr="00B247B1" w:rsidRDefault="00F54E45" w:rsidP="00E7584A">
      <w:pPr>
        <w:pStyle w:val="Heading1"/>
      </w:pPr>
      <w:r w:rsidRPr="00B247B1">
        <w:t>2. ПРОИЗХОД НА ФАМИЛИЯТА</w:t>
      </w:r>
    </w:p>
    <w:p w14:paraId="4C244AD4" w14:textId="77777777" w:rsidR="000C1925" w:rsidRDefault="000C1925" w:rsidP="00100E91"/>
    <w:p w14:paraId="275776E4" w14:textId="77777777" w:rsidR="000C1925" w:rsidRDefault="005B5D5A" w:rsidP="006147EC">
      <w:r w:rsidRPr="00B247B1">
        <w:t xml:space="preserve">По документ от 30.11.1906 </w:t>
      </w:r>
      <w:r w:rsidR="006147EC" w:rsidRPr="00B247B1">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B247B1">
        <w:t>комитет. Занимавал</w:t>
      </w:r>
      <w:r w:rsidR="006147EC" w:rsidRPr="00B247B1">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6178D46E" w14:textId="77777777" w:rsidR="000C1925" w:rsidRDefault="006147EC" w:rsidP="006147EC">
      <w:r w:rsidRPr="00B247B1">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B247B1">
        <w:t>сил Левски. От 1866 до 1875 г. е</w:t>
      </w:r>
      <w:r w:rsidRPr="00B247B1">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B247B1">
        <w:t xml:space="preserve">ите си – учителки в Чирпан и в </w:t>
      </w:r>
      <w:r w:rsidRPr="00B247B1">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B247B1">
        <w:t xml:space="preserve">  края  на Освободителната война </w:t>
      </w:r>
      <w:r w:rsidRPr="00B247B1">
        <w:t xml:space="preserve"> за кратко време </w:t>
      </w:r>
      <w:r w:rsidR="00460ADC" w:rsidRPr="00B247B1">
        <w:t xml:space="preserve">е </w:t>
      </w:r>
      <w:r w:rsidRPr="00B247B1">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B247B1">
        <w:t>представител в Старозагорският р</w:t>
      </w:r>
      <w:r w:rsidRPr="00B247B1">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B247B1">
        <w:t>а</w:t>
      </w:r>
      <w:r w:rsidRPr="00B247B1">
        <w:t xml:space="preserve"> ми Руска Златанова, произхождаща от многолюдно, бедно семейство. Тя е била прислужница в църквата „Свети </w:t>
      </w:r>
      <w:r w:rsidR="0040468E" w:rsidRPr="00B247B1">
        <w:t>Димитър”. Има</w:t>
      </w:r>
      <w:r w:rsidRPr="00B247B1">
        <w:t xml:space="preserve"> четири сестри: Тодорка, Ана, Мария и Златка, както и един брат – Тошо. Тяхното потомство и сега живее в Стара Загора.</w:t>
      </w:r>
    </w:p>
    <w:p w14:paraId="737A645D" w14:textId="5E7011B4" w:rsidR="000C1925" w:rsidRDefault="006147EC" w:rsidP="006147EC">
      <w:r w:rsidRPr="00B247B1">
        <w:t>С дядо ми имат двама сина- Минчо, роден през 1888 г. и баща ми Васил, роден през 1897 г.</w:t>
      </w:r>
    </w:p>
    <w:p w14:paraId="39692CE9" w14:textId="77777777" w:rsidR="000C1925" w:rsidRDefault="006147EC" w:rsidP="006147EC">
      <w:r w:rsidRPr="00B247B1">
        <w:t>След пенсиони</w:t>
      </w:r>
      <w:r w:rsidR="00460ADC" w:rsidRPr="00B247B1">
        <w:t>рането  на дядо ми семейството и</w:t>
      </w:r>
      <w:r w:rsidRPr="00B247B1">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B247B1">
        <w:t xml:space="preserve"> в </w:t>
      </w:r>
      <w:r w:rsidRPr="00B247B1">
        <w:t xml:space="preserve"> следствие на задънване на простата. Баба ми живее дълго като вдовица и умира през 1945 г.</w:t>
      </w:r>
    </w:p>
    <w:p w14:paraId="12ECBA7E" w14:textId="77777777" w:rsidR="006147EC" w:rsidRPr="00B247B1" w:rsidRDefault="006147EC" w:rsidP="006147EC">
      <w:r w:rsidRPr="00B247B1">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1EBB3111" w14:textId="58F6753F" w:rsidR="000C1925" w:rsidRDefault="0040468E" w:rsidP="006147EC">
      <w:pPr>
        <w:rPr>
          <w:noProof/>
        </w:rPr>
      </w:pPr>
      <w:r>
        <w:rPr>
          <w:noProof/>
          <w:lang w:val="en-US"/>
        </w:rPr>
        <w:drawing>
          <wp:anchor distT="0" distB="0" distL="114300" distR="114300" simplePos="0" relativeHeight="251632640" behindDoc="0" locked="0" layoutInCell="1" allowOverlap="1" wp14:anchorId="544842F3" wp14:editId="733D4229">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anchor>
        </w:drawing>
      </w:r>
      <w:r w:rsidR="006147EC" w:rsidRPr="00B247B1">
        <w:t>Баща ми Васил Стефанов Ножчев е роден на</w:t>
      </w:r>
      <w:r w:rsidR="0073218F" w:rsidRPr="00244C18">
        <w:rPr>
          <w:lang w:val="en-US"/>
        </w:rPr>
        <w:t xml:space="preserve"> </w:t>
      </w:r>
      <w:r w:rsidR="006147EC" w:rsidRPr="00B247B1">
        <w:t>01.01.1897 г. в село Попово (сега Камено), Новозагорско, където тогава работи дядо ми.</w:t>
      </w:r>
      <w:r w:rsidR="0073218F" w:rsidRPr="00244C18">
        <w:rPr>
          <w:lang w:val="en-US"/>
        </w:rPr>
        <w:t xml:space="preserve"> </w:t>
      </w:r>
      <w:r w:rsidR="006147EC" w:rsidRPr="00B247B1">
        <w:t>Остава сирак на 13 години, като да се изхранва продава вестници, а като гимназист</w:t>
      </w:r>
      <w:r w:rsidR="00460ADC" w:rsidRPr="00B247B1">
        <w:t>,</w:t>
      </w:r>
      <w:r w:rsidR="006147EC" w:rsidRPr="00B247B1">
        <w:t xml:space="preserve"> през лятото работи по фабрики или </w:t>
      </w:r>
      <w:r w:rsidR="00201F58" w:rsidRPr="00B247B1">
        <w:t>чиракува</w:t>
      </w:r>
      <w:r w:rsidR="0073218F">
        <w:t>. В</w:t>
      </w:r>
      <w:r w:rsidR="0073218F" w:rsidRPr="00244C18">
        <w:rPr>
          <w:lang w:val="en-US"/>
        </w:rPr>
        <w:t xml:space="preserve"> </w:t>
      </w:r>
      <w:r w:rsidR="006147EC" w:rsidRPr="00B247B1">
        <w:t>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B247B1">
        <w:t xml:space="preserve"> След завършването и</w:t>
      </w:r>
      <w:r w:rsidR="006147EC" w:rsidRPr="00B247B1">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B247B1">
        <w:t xml:space="preserve">, </w:t>
      </w:r>
      <w:r w:rsidR="006147EC" w:rsidRPr="00B247B1">
        <w:t xml:space="preserve">на 12-ти пехотен Балкански полк. </w:t>
      </w:r>
      <w:r w:rsidR="00460ADC" w:rsidRPr="00B247B1">
        <w:t xml:space="preserve"> Демобилизира се като </w:t>
      </w:r>
      <w:r w:rsidR="00460ADC" w:rsidRPr="00B247B1">
        <w:t>запасен</w:t>
      </w:r>
      <w:r>
        <w:t xml:space="preserve"> </w:t>
      </w:r>
      <w:r w:rsidR="006147EC" w:rsidRPr="00B247B1">
        <w:t>подпоручик</w:t>
      </w:r>
      <w:r w:rsidR="006147EC" w:rsidRPr="00B247B1">
        <w:t>.</w:t>
      </w:r>
    </w:p>
    <w:p w14:paraId="0E5622FC" w14:textId="01FCCA3B" w:rsidR="006147EC" w:rsidRPr="00B247B1" w:rsidRDefault="006147EC" w:rsidP="006147EC">
      <w:r w:rsidRPr="00B247B1">
        <w:t xml:space="preserve">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w:t>
      </w:r>
      <w:proofErr w:type="spellStart"/>
      <w:r w:rsidRPr="00B247B1">
        <w:t>Старозагорско.За</w:t>
      </w:r>
      <w:proofErr w:type="spellEnd"/>
      <w:r w:rsidRPr="00B247B1">
        <w:t xml:space="preserve"> активна комунистическа дейност е уволнен на 1.11.1921 г.</w:t>
      </w:r>
      <w:r w:rsidR="00460ADC" w:rsidRPr="00B247B1">
        <w:t xml:space="preserve"> като са отнети и учителските му</w:t>
      </w:r>
      <w:r w:rsidRPr="00B247B1">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1988CDCE" w14:textId="77777777" w:rsidR="006147EC" w:rsidRPr="00B247B1" w:rsidRDefault="00460ADC" w:rsidP="006147EC">
      <w:r w:rsidRPr="00B247B1">
        <w:t xml:space="preserve">През лятото </w:t>
      </w:r>
      <w:r w:rsidR="006147EC" w:rsidRPr="00B247B1">
        <w:t xml:space="preserve">на 1922 г. се оженва за майка ми </w:t>
      </w:r>
      <w:r w:rsidRPr="00B247B1">
        <w:t xml:space="preserve">- </w:t>
      </w:r>
      <w:r w:rsidR="006147EC" w:rsidRPr="00B247B1">
        <w:t>Зюмбюлка Георгиева Косева. Сватбата си правят на връх Бузлуджа на 02.08. по време на тържествата.</w:t>
      </w:r>
    </w:p>
    <w:p w14:paraId="304C0A6A" w14:textId="77777777" w:rsidR="006147EC" w:rsidRPr="00B247B1" w:rsidRDefault="006147EC" w:rsidP="006147EC">
      <w:r w:rsidRPr="00B247B1">
        <w:t>Възстановяват правата му и през 09.1922 г. е учител при майка ми в село Трън.</w:t>
      </w:r>
    </w:p>
    <w:p w14:paraId="70384F49" w14:textId="77777777" w:rsidR="006147EC" w:rsidRPr="00B247B1" w:rsidRDefault="006147EC" w:rsidP="006147EC">
      <w:r w:rsidRPr="00B247B1">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B247B1">
        <w:t>на Районният кооперативен съюз  „</w:t>
      </w:r>
      <w:r w:rsidRPr="00B247B1">
        <w:t>Посредник“, отначало в Раднево, а след това и в Стара Загора. От 1938 до 1942 г. редовно е избиран за негов председател.</w:t>
      </w:r>
    </w:p>
    <w:p w14:paraId="3B468800" w14:textId="77777777" w:rsidR="006147EC" w:rsidRPr="00B247B1" w:rsidRDefault="006147EC" w:rsidP="006147EC">
      <w:r w:rsidRPr="00B247B1">
        <w:t xml:space="preserve">Майка ми – Зюмбюлка </w:t>
      </w:r>
      <w:proofErr w:type="spellStart"/>
      <w:r w:rsidRPr="00B247B1">
        <w:t>ГеоргиеваКосева</w:t>
      </w:r>
      <w:proofErr w:type="spellEnd"/>
      <w:r w:rsidRPr="00B247B1">
        <w:t xml:space="preserve">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B247B1">
        <w:t xml:space="preserve">г. и издръжката на семейството </w:t>
      </w:r>
      <w:r w:rsidRPr="00B247B1">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B247B1">
        <w:t>6-17 г. е преместена в село Кам</w:t>
      </w:r>
      <w:r w:rsidRPr="00B247B1">
        <w:t>ен</w:t>
      </w:r>
      <w:r w:rsidR="00746570" w:rsidRPr="00B247B1">
        <w:t xml:space="preserve">на река </w:t>
      </w:r>
      <w:r w:rsidRPr="00B247B1">
        <w:t>( Кайлъ дере), Новозагорско. През 1917 г. след изпити в град Ямбол</w:t>
      </w:r>
      <w:r w:rsidR="00746570" w:rsidRPr="00B247B1">
        <w:t>,</w:t>
      </w:r>
      <w:r w:rsidRPr="00B247B1">
        <w:t xml:space="preserve"> придобива права на редовна учителка и учителства в село Трън като такава до 1943 г., когато се пенсионира по болест.</w:t>
      </w:r>
    </w:p>
    <w:p w14:paraId="1BDC31CF" w14:textId="77777777" w:rsidR="006147EC" w:rsidRPr="00B247B1" w:rsidRDefault="006147EC" w:rsidP="006147EC">
      <w:r w:rsidRPr="00B247B1">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B247B1">
        <w:t>ци</w:t>
      </w:r>
      <w:r w:rsidRPr="00B247B1">
        <w:t xml:space="preserve"> създава железарска работилница, по-късно превърнала</w:t>
      </w:r>
      <w:r w:rsidR="00746570" w:rsidRPr="00B247B1">
        <w:t xml:space="preserve"> се във фабрика „Прогрес“. Вуйчо</w:t>
      </w:r>
      <w:r w:rsidRPr="00B247B1">
        <w:t xml:space="preserve"> Кольо до пенсионирането си работи като леяр във фабрика „Вълкар“. </w:t>
      </w:r>
    </w:p>
    <w:p w14:paraId="696F8273" w14:textId="77777777" w:rsidR="006147EC" w:rsidRPr="00B247B1" w:rsidRDefault="006147EC" w:rsidP="006147EC">
      <w:r w:rsidRPr="00B247B1">
        <w:t>От роднините на майка ще спомена още баба Ройка, сес</w:t>
      </w:r>
      <w:r w:rsidR="00746570" w:rsidRPr="00B247B1">
        <w:t>тра на баба Стоянка. Нейният съп</w:t>
      </w:r>
      <w:r w:rsidRPr="00B247B1">
        <w:t xml:space="preserve">руг – Иван Момчев е опълченец. </w:t>
      </w:r>
      <w:proofErr w:type="spellStart"/>
      <w:r w:rsidRPr="00B247B1">
        <w:t>С</w:t>
      </w:r>
      <w:r w:rsidR="00EC579B" w:rsidRPr="00B247B1">
        <w:t>техните</w:t>
      </w:r>
      <w:proofErr w:type="spellEnd"/>
      <w:r w:rsidRPr="00B247B1">
        <w:t xml:space="preserve"> потомци поддържах доб</w:t>
      </w:r>
      <w:r w:rsidR="00746570" w:rsidRPr="00B247B1">
        <w:t>ри взаимоотношения. Майка ми по</w:t>
      </w:r>
      <w:r w:rsidRPr="00B247B1">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75EC7514" w14:textId="77777777" w:rsidR="006147EC" w:rsidRPr="00B247B1" w:rsidRDefault="006147EC" w:rsidP="006147EC">
      <w:r w:rsidRPr="00B247B1">
        <w:t>С роднините на баща ми и особено тези на майка ми, които живееха в Стара Загора бяхме много близки.</w:t>
      </w:r>
    </w:p>
    <w:p w14:paraId="0B547169" w14:textId="77777777" w:rsidR="006147EC" w:rsidRPr="00B247B1" w:rsidRDefault="006147EC" w:rsidP="006147EC"/>
    <w:p w14:paraId="418F8769" w14:textId="77777777" w:rsidR="006147EC" w:rsidRPr="00B247B1" w:rsidRDefault="00E7584A" w:rsidP="00E7584A">
      <w:pPr>
        <w:pStyle w:val="Heading1"/>
      </w:pPr>
      <w:r>
        <w:t xml:space="preserve">3. </w:t>
      </w:r>
      <w:r w:rsidR="006147EC" w:rsidRPr="00B247B1">
        <w:t xml:space="preserve">ДЕТСТВО </w:t>
      </w:r>
      <w:r>
        <w:br/>
      </w:r>
      <w:r w:rsidR="006147EC" w:rsidRPr="00B247B1">
        <w:t>1924 – 1934 г.</w:t>
      </w:r>
    </w:p>
    <w:p w14:paraId="3A4A9ED0" w14:textId="77777777" w:rsidR="006147EC" w:rsidRPr="00B247B1" w:rsidRDefault="006147EC" w:rsidP="006147EC">
      <w:pPr>
        <w:jc w:val="center"/>
        <w:rPr>
          <w:sz w:val="36"/>
          <w:szCs w:val="36"/>
        </w:rPr>
      </w:pPr>
    </w:p>
    <w:p w14:paraId="5BBB58F8" w14:textId="77777777" w:rsidR="006147EC" w:rsidRPr="00B247B1" w:rsidRDefault="006147EC" w:rsidP="006147EC"/>
    <w:p w14:paraId="3D50FFE8" w14:textId="77777777" w:rsidR="006147EC" w:rsidRPr="00B247B1" w:rsidRDefault="006147EC" w:rsidP="006147EC">
      <w:r w:rsidRPr="00B247B1">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B247B1">
        <w:t>во</w:t>
      </w:r>
      <w:r w:rsidRPr="00B247B1">
        <w:t xml:space="preserve"> име.</w:t>
      </w:r>
    </w:p>
    <w:p w14:paraId="67762AA4" w14:textId="77777777" w:rsidR="006147EC" w:rsidRPr="00B247B1" w:rsidRDefault="006147EC" w:rsidP="006147EC">
      <w:r w:rsidRPr="00B247B1">
        <w:t>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майка е била в училище, ме е гледала баба Руска. Така животът ми започва на село, като само през лятната ваканция сме били в града.</w:t>
      </w:r>
    </w:p>
    <w:p w14:paraId="3B4EBABB" w14:textId="77777777" w:rsidR="006147EC" w:rsidRPr="00B247B1" w:rsidRDefault="006147EC" w:rsidP="006147EC">
      <w:r w:rsidRPr="00B247B1">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565E7A04" w14:textId="77777777" w:rsidR="006147EC" w:rsidRPr="00B247B1" w:rsidRDefault="006147EC" w:rsidP="006147EC">
      <w:r w:rsidRPr="00B247B1">
        <w:t>Първоначално</w:t>
      </w:r>
      <w:r w:rsidR="00294459" w:rsidRPr="00B247B1">
        <w:t>,</w:t>
      </w:r>
      <w:r w:rsidRPr="00B247B1">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B247B1">
        <w:t>завършилите</w:t>
      </w:r>
      <w:r w:rsidRPr="00B247B1">
        <w:t xml:space="preserve"> през четвъртата година продължаваха по-</w:t>
      </w:r>
      <w:r w:rsidR="00EC579B" w:rsidRPr="00B247B1">
        <w:t>нататъшното</w:t>
      </w:r>
      <w:r w:rsidRPr="00B247B1">
        <w:t xml:space="preserve"> си образование в Радневската гимназия. В селото имаше трима учители – родителите ми и госпожа Недялка от Стара Загора. </w:t>
      </w:r>
    </w:p>
    <w:p w14:paraId="017BBC61" w14:textId="77777777" w:rsidR="006147EC" w:rsidRPr="00B247B1" w:rsidRDefault="006147EC" w:rsidP="006147EC">
      <w:r w:rsidRPr="00B247B1">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02F68F50" w14:textId="77777777" w:rsidR="006147EC" w:rsidRPr="00B247B1" w:rsidRDefault="006147EC" w:rsidP="006147EC">
      <w:r w:rsidRPr="00B247B1">
        <w:t xml:space="preserve">На 21.09.  – Малка Богородица, когато е рожденият ми ден, в селото се провеждаше събор. Всички семейства приготвяха богати </w:t>
      </w:r>
      <w:r w:rsidR="00EC579B" w:rsidRPr="00B247B1">
        <w:t>гозби</w:t>
      </w:r>
      <w:r w:rsidRPr="00B247B1">
        <w:t xml:space="preserve"> и канеха близки от съседните села. </w:t>
      </w:r>
      <w:r w:rsidR="00294459" w:rsidRPr="00B247B1">
        <w:t xml:space="preserve"> В центърът</w:t>
      </w:r>
      <w:r w:rsidRPr="00B247B1">
        <w:t xml:space="preserve"> на селото търговци изграждаха сергии, идваха фотографи и музиканти</w:t>
      </w:r>
      <w:r w:rsidR="00294459" w:rsidRPr="00B247B1">
        <w:t>,</w:t>
      </w:r>
      <w:r w:rsidRPr="00B247B1">
        <w:t xml:space="preserve"> и се виеха кръшни хора. </w:t>
      </w:r>
    </w:p>
    <w:p w14:paraId="47E49AC6" w14:textId="77777777" w:rsidR="006147EC" w:rsidRPr="00B247B1" w:rsidRDefault="006147EC" w:rsidP="006147EC">
      <w:r w:rsidRPr="00B247B1">
        <w:t>В къщата спяхме с баба</w:t>
      </w:r>
      <w:r w:rsidR="00294459" w:rsidRPr="00B247B1">
        <w:t>,</w:t>
      </w:r>
      <w:r w:rsidRPr="00B247B1">
        <w:t xml:space="preserve"> заедно на едно дървено легло, до което имаше стар </w:t>
      </w:r>
      <w:r w:rsidR="00EC579B" w:rsidRPr="00B247B1">
        <w:t>сандък</w:t>
      </w:r>
      <w:r w:rsidRPr="00B247B1">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28127170" w14:textId="77777777" w:rsidR="006147EC" w:rsidRPr="00B247B1" w:rsidRDefault="006147EC" w:rsidP="006147EC">
      <w:r w:rsidRPr="00B247B1">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66969633" w14:textId="77777777" w:rsidR="006147EC" w:rsidRDefault="006147EC" w:rsidP="006147EC">
      <w:r w:rsidRPr="00B247B1">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3A0D0B6D" w14:textId="77777777" w:rsidR="00640F46" w:rsidRDefault="00640F46" w:rsidP="00640F46">
      <w:pPr>
        <w:keepNext/>
      </w:pPr>
      <w:r w:rsidRPr="00244C18">
        <w:rPr>
          <w:lang w:val="en-US"/>
        </w:rPr>
        <w:drawing>
          <wp:inline distT="0" distB="0" distL="0" distR="0" wp14:anchorId="10200F97" wp14:editId="3902CE86">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217C39D4" w14:textId="77777777" w:rsidR="00640F46" w:rsidRPr="00B247B1" w:rsidRDefault="00640F46" w:rsidP="00640F46">
      <w:pPr>
        <w:pStyle w:val="Caption"/>
      </w:pPr>
      <w:r w:rsidRPr="009E1660">
        <w:t>Зюмбюлка Ножчева с класа си, Жоро Ножчев в скута и Стефан Ножчев до него, 1930 г.</w:t>
      </w:r>
    </w:p>
    <w:p w14:paraId="35C33CB4" w14:textId="77777777" w:rsidR="006147EC" w:rsidRPr="00B247B1" w:rsidRDefault="006147EC" w:rsidP="006147EC">
      <w:r w:rsidRPr="00B247B1">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B247B1">
        <w:t>,</w:t>
      </w:r>
      <w:r w:rsidRPr="00B247B1">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1DFC9232" w14:textId="77777777" w:rsidR="006147EC" w:rsidRPr="00B247B1" w:rsidRDefault="006147EC" w:rsidP="006147EC">
      <w:r w:rsidRPr="00B247B1">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B247B1">
        <w:t xml:space="preserve"> заем от 180 000 лева с 20-годиш</w:t>
      </w:r>
      <w:r w:rsidRPr="00B247B1">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7D81429B" w14:textId="77777777" w:rsidR="006147EC" w:rsidRPr="00B247B1" w:rsidRDefault="006147EC" w:rsidP="006147EC">
      <w:r w:rsidRPr="00B247B1">
        <w:t>През септември, когато потеглихме за село, къщата вече беше покрита, но не напълно завършена.</w:t>
      </w:r>
    </w:p>
    <w:p w14:paraId="62E52839" w14:textId="77777777" w:rsidR="006147EC" w:rsidRPr="00B247B1" w:rsidRDefault="006147EC" w:rsidP="006147EC">
      <w:r w:rsidRPr="00B247B1">
        <w:t>През същата есен баба ми установи, че имам херния (кила) на левия</w:t>
      </w:r>
      <w:r w:rsidR="00294459" w:rsidRPr="00B247B1">
        <w:t>т</w:t>
      </w:r>
      <w:r w:rsidRPr="00B247B1">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B247B1">
        <w:t>по-нататъшни</w:t>
      </w:r>
      <w:r w:rsidRPr="00B247B1">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B247B1">
        <w:t>потискащо</w:t>
      </w:r>
      <w:r w:rsidRPr="00B247B1">
        <w:t>. Коланът носих винаги до 10-годишна възраст, след което при игри и спорт често го махах, за</w:t>
      </w:r>
      <w:r w:rsidR="00957580" w:rsidRPr="00B247B1">
        <w:t xml:space="preserve"> д</w:t>
      </w:r>
      <w:r w:rsidRPr="00B247B1">
        <w:t>а не ми пречи. През 1933 г. д-р Коев напусна Раднево, а родителите ми продължаваха да отлагат операцията.</w:t>
      </w:r>
    </w:p>
    <w:p w14:paraId="0C44EC8D" w14:textId="77777777" w:rsidR="006147EC" w:rsidRPr="00B247B1" w:rsidRDefault="006147EC" w:rsidP="006147EC">
      <w:r w:rsidRPr="00B247B1">
        <w:t>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B247B1">
        <w:t>адка вода от кладенец до река Са</w:t>
      </w:r>
      <w:r w:rsidRPr="00B247B1">
        <w:t xml:space="preserve">злийка. Нас снабдяваше срещу заплащане сестрата на училищният прислужник – кака Мата. През реката, по дървено </w:t>
      </w:r>
      <w:r w:rsidR="00EC579B" w:rsidRPr="00B247B1">
        <w:t>мостче</w:t>
      </w:r>
      <w:r w:rsidRPr="00B247B1">
        <w:t xml:space="preserve"> ни пренасяше всеки ден по два бакъра сладка вода.</w:t>
      </w:r>
    </w:p>
    <w:p w14:paraId="4B338888" w14:textId="77777777" w:rsidR="006147EC" w:rsidRPr="00B247B1" w:rsidRDefault="006147EC" w:rsidP="006147EC">
      <w:r w:rsidRPr="00B247B1">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1309A2CC" w14:textId="77777777" w:rsidR="006147EC" w:rsidRPr="00B247B1" w:rsidRDefault="006147EC" w:rsidP="006147EC">
      <w:r w:rsidRPr="00B247B1">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73B73A55" w14:textId="77777777" w:rsidR="006147EC" w:rsidRPr="00B247B1" w:rsidRDefault="006147EC" w:rsidP="006147EC">
      <w:r w:rsidRPr="00B247B1">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B247B1">
        <w:t>т</w:t>
      </w:r>
      <w:r w:rsidRPr="00B247B1">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5745C0FE" w14:textId="77777777" w:rsidR="006147EC" w:rsidRPr="00B247B1" w:rsidRDefault="006147EC" w:rsidP="006147EC">
      <w:r w:rsidRPr="00B247B1">
        <w:t>В училище той избягваше да контактува с нас.  Вечер, вкъщи често се забавляваше с мен и брат ми. Обичаше да н</w:t>
      </w:r>
      <w:r w:rsidR="00012810" w:rsidRPr="00B247B1">
        <w:t>и кара да се качваме на гърба му</w:t>
      </w:r>
      <w:r w:rsidRPr="00B247B1">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2A09C2B1" w14:textId="77777777" w:rsidR="006147EC" w:rsidRPr="00B247B1" w:rsidRDefault="006147EC" w:rsidP="006147EC">
      <w:r w:rsidRPr="00B247B1">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B247B1">
        <w:t>пуловери и</w:t>
      </w:r>
      <w:r w:rsidRPr="00B247B1">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537EC1CA" w14:textId="77777777" w:rsidR="006147EC" w:rsidRPr="00B247B1" w:rsidRDefault="006147EC" w:rsidP="006147EC">
      <w:r w:rsidRPr="00B247B1">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B247B1">
        <w:t>та</w:t>
      </w:r>
      <w:r w:rsidRPr="00B247B1">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40DD32C8" w14:textId="77777777" w:rsidR="006147EC" w:rsidRPr="00B247B1" w:rsidRDefault="006147EC" w:rsidP="006147EC">
      <w:r w:rsidRPr="00B247B1">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00F1F8AE" w14:textId="77777777" w:rsidR="006147EC" w:rsidRPr="00B247B1" w:rsidRDefault="006147EC" w:rsidP="006147EC">
      <w:r w:rsidRPr="00B247B1">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B247B1">
        <w:t>окато си играел, Троцки изведнъж</w:t>
      </w:r>
      <w:r w:rsidRPr="00B247B1">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B247B1">
        <w:t>въоръжен</w:t>
      </w:r>
      <w:r w:rsidRPr="00B247B1">
        <w:t xml:space="preserve"> с тояга ходеше да дразни и кучетата от съседните дворове.</w:t>
      </w:r>
    </w:p>
    <w:p w14:paraId="5DDDCC67" w14:textId="77777777" w:rsidR="006147EC" w:rsidRPr="00B247B1" w:rsidRDefault="006147EC" w:rsidP="006147EC">
      <w:r w:rsidRPr="00B247B1">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B247B1">
        <w:t>кръчмар и доб</w:t>
      </w:r>
      <w:r w:rsidRPr="00B247B1">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B247B1">
        <w:t xml:space="preserve">пеха от двулитровият пахар, </w:t>
      </w:r>
      <w:r w:rsidRPr="00B247B1">
        <w:t>те предяха вълна или памук, а майка ми шиеше килимчетата си.</w:t>
      </w:r>
    </w:p>
    <w:p w14:paraId="20F7772B" w14:textId="77777777" w:rsidR="006147EC" w:rsidRPr="00B247B1" w:rsidRDefault="006147EC" w:rsidP="006147EC">
      <w:r w:rsidRPr="00B247B1">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B247B1">
        <w:t xml:space="preserve"> седя</w:t>
      </w:r>
      <w:r w:rsidRPr="00B247B1">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B247B1">
        <w:t>цинични</w:t>
      </w:r>
      <w:r w:rsidRPr="00B247B1">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50A37334" w14:textId="77777777" w:rsidR="006147EC" w:rsidRPr="00B247B1" w:rsidRDefault="006147EC" w:rsidP="006147EC">
      <w:r w:rsidRPr="00B247B1">
        <w:t>Добре помня времето за гроздобер на чичо Митьовото лозе. Провеждаше се около 10</w:t>
      </w:r>
      <w:r w:rsidR="00012810" w:rsidRPr="00B247B1">
        <w:t xml:space="preserve"> -15 октомври </w:t>
      </w:r>
      <w:r w:rsidRPr="00B247B1">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29876FC7" w14:textId="77777777" w:rsidR="006147EC" w:rsidRPr="00B247B1" w:rsidRDefault="006147EC" w:rsidP="006147EC">
      <w:r w:rsidRPr="00B247B1">
        <w:t>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4BD7EF9F" w14:textId="77777777" w:rsidR="006147EC" w:rsidRPr="00B247B1" w:rsidRDefault="006147EC" w:rsidP="006147EC">
      <w:r w:rsidRPr="00B247B1">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361087CB" w14:textId="77777777" w:rsidR="006147EC" w:rsidRPr="00B247B1" w:rsidRDefault="006147EC" w:rsidP="006147EC">
      <w:r w:rsidRPr="00B247B1">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B247B1">
        <w:t>т</w:t>
      </w:r>
      <w:r w:rsidRPr="00B247B1">
        <w:t>о водеше до конфликти между тях.</w:t>
      </w:r>
    </w:p>
    <w:p w14:paraId="33365934" w14:textId="77777777" w:rsidR="006147EC" w:rsidRPr="00B247B1" w:rsidRDefault="006147EC" w:rsidP="006147EC">
      <w:r w:rsidRPr="00B247B1">
        <w:t>Сватбите се правиха в п</w:t>
      </w:r>
      <w:r w:rsidR="00E70200" w:rsidRPr="00B247B1">
        <w:t>о</w:t>
      </w:r>
      <w:r w:rsidRPr="00B247B1">
        <w:t xml:space="preserve">чивните дни, най-вече в неделя. Ритуалът започваше с ушиването на сватбен </w:t>
      </w:r>
      <w:r w:rsidR="00EC579B" w:rsidRPr="00B247B1">
        <w:t>байрак</w:t>
      </w:r>
      <w:r w:rsidRPr="00B247B1">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B247B1">
        <w:t>байрак</w:t>
      </w:r>
      <w:r w:rsidRPr="00B247B1">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B247B1">
        <w:t>,</w:t>
      </w:r>
      <w:r w:rsidRPr="00B247B1">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B247B1">
        <w:t>о</w:t>
      </w:r>
      <w:r w:rsidRPr="00B247B1">
        <w:t>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B247B1">
        <w:t>ъпровод младоженците се отвеждаха</w:t>
      </w:r>
      <w:r w:rsidRPr="00B247B1">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B247B1">
        <w:t>ъс</w:t>
      </w:r>
      <w:r w:rsidRPr="00B247B1">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4708ED4B" w14:textId="77777777" w:rsidR="006147EC" w:rsidRPr="00B247B1" w:rsidRDefault="006147EC" w:rsidP="006147EC">
      <w:r w:rsidRPr="00B247B1">
        <w:t xml:space="preserve">Всички момчета от махалата се събирахме пред двора на </w:t>
      </w:r>
      <w:proofErr w:type="spellStart"/>
      <w:r w:rsidRPr="00B247B1">
        <w:t>Георгакеви</w:t>
      </w:r>
      <w:proofErr w:type="spellEnd"/>
      <w:r w:rsidRPr="00B247B1">
        <w:t xml:space="preserve">.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w:t>
      </w:r>
      <w:proofErr w:type="spellStart"/>
      <w:r w:rsidRPr="00B247B1">
        <w:t>кочлета</w:t>
      </w:r>
      <w:proofErr w:type="spellEnd"/>
      <w:r w:rsidRPr="00B247B1">
        <w:t xml:space="preserve">. Вечер пък обичахме да играем на стражари и хайдути и </w:t>
      </w:r>
      <w:r w:rsidR="00353AE6" w:rsidRPr="00B247B1">
        <w:t xml:space="preserve">така </w:t>
      </w:r>
      <w:r w:rsidRPr="00B247B1">
        <w:t>разлайвахме кучетата в махалата. Аз рядко участвах във вечерните игри, защото обичах да се ровя в книгите на баща ми, макар и да не ги разбирах.</w:t>
      </w:r>
    </w:p>
    <w:p w14:paraId="3C842213" w14:textId="77777777" w:rsidR="006147EC" w:rsidRPr="00B247B1" w:rsidRDefault="006147EC" w:rsidP="006147EC">
      <w:r w:rsidRPr="00B247B1">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B247B1">
        <w:t>т</w:t>
      </w:r>
      <w:r w:rsidRPr="00B247B1">
        <w:t xml:space="preserve"> Културен дом.</w:t>
      </w:r>
    </w:p>
    <w:p w14:paraId="341C05D9" w14:textId="77777777" w:rsidR="006147EC" w:rsidRPr="00B247B1" w:rsidRDefault="006147EC" w:rsidP="006147EC">
      <w:r w:rsidRPr="00B247B1">
        <w:t>Преди Новогодишните празници, за всяко семейство най-значимо събитие беше коленето на прасето. Обикновено преди това го угоявахме до 200 кг.</w:t>
      </w:r>
    </w:p>
    <w:p w14:paraId="32193298" w14:textId="77777777" w:rsidR="006147EC" w:rsidRPr="00B247B1" w:rsidRDefault="006147EC" w:rsidP="006147EC">
      <w:r w:rsidRPr="00B247B1">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B247B1">
        <w:t>ритуал</w:t>
      </w:r>
      <w:r w:rsidRPr="00B247B1">
        <w:t xml:space="preserve">. За благодарност получавахме плодове, орехи </w:t>
      </w:r>
      <w:r w:rsidR="00EC579B" w:rsidRPr="00B247B1">
        <w:t>и по</w:t>
      </w:r>
      <w:r w:rsidRPr="00B247B1">
        <w:t xml:space="preserve"> някоя стотинка.</w:t>
      </w:r>
    </w:p>
    <w:p w14:paraId="0BB6C61E" w14:textId="77777777" w:rsidR="006147EC" w:rsidRPr="00B247B1" w:rsidRDefault="006147EC" w:rsidP="006147EC">
      <w:r w:rsidRPr="00B247B1">
        <w:t xml:space="preserve">На Коледните дни (7, 8 и 9 януари) в центъра на селото се събираха много хора, а вечер се гостуваше на </w:t>
      </w:r>
      <w:r w:rsidR="00EC579B" w:rsidRPr="00B247B1">
        <w:t>именниците</w:t>
      </w:r>
      <w:r w:rsidRPr="00B247B1">
        <w:t>. Моят имен ден беше на 3-тия ден.</w:t>
      </w:r>
    </w:p>
    <w:p w14:paraId="7DDB18A7" w14:textId="59E6F2D4" w:rsidR="006147EC" w:rsidRPr="00B247B1" w:rsidRDefault="006147EC" w:rsidP="006147EC">
      <w:r w:rsidRPr="00B247B1">
        <w:t xml:space="preserve">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w:t>
      </w:r>
      <w:proofErr w:type="spellStart"/>
      <w:r w:rsidRPr="00B247B1">
        <w:t>коприна!“</w:t>
      </w:r>
      <w:r w:rsidR="00353AE6" w:rsidRPr="00B247B1">
        <w:t>.</w:t>
      </w:r>
      <w:r w:rsidRPr="00B247B1">
        <w:t>При</w:t>
      </w:r>
      <w:proofErr w:type="spellEnd"/>
      <w:r w:rsidRPr="00B247B1">
        <w:t xml:space="preserve"> сурвакането 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594DC1DE" w14:textId="77777777" w:rsidR="000C1925" w:rsidRDefault="006147EC" w:rsidP="006147EC">
      <w:pPr>
        <w:rPr>
          <w:lang w:val="en-US"/>
        </w:rPr>
      </w:pPr>
      <w:r w:rsidRPr="00B247B1">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14:paraId="17133D97" w14:textId="77777777" w:rsidR="000C1925" w:rsidRDefault="006147EC" w:rsidP="006147EC">
      <w:r w:rsidRPr="00B247B1">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582E7876" w14:textId="77777777" w:rsidR="000C1925" w:rsidRDefault="006147EC" w:rsidP="006147EC">
      <w:r w:rsidRPr="00B247B1">
        <w:t>Хубави спомени имам от пос</w:t>
      </w:r>
      <w:r w:rsidR="00353AE6" w:rsidRPr="00B247B1">
        <w:t>рещането на 1-ва пролет на 22 март</w:t>
      </w:r>
      <w:r w:rsidRPr="00B247B1">
        <w:t>. Цялото училище ни извеждаха</w:t>
      </w:r>
      <w:r w:rsidR="00353AE6" w:rsidRPr="00B247B1">
        <w:t xml:space="preserve"> по зелените ливади край река Са</w:t>
      </w:r>
      <w:r w:rsidRPr="00B247B1">
        <w:t>злийка, като пеехме песента: „Пролет, мила, животворна, колко хубава си ти!“</w:t>
      </w:r>
      <w:r w:rsidR="00353AE6" w:rsidRPr="00B247B1">
        <w:t>.</w:t>
      </w:r>
      <w:r w:rsidRPr="00B247B1">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09D01FF6" w14:textId="77777777" w:rsidR="000C1925" w:rsidRDefault="006147EC" w:rsidP="006147EC">
      <w:r w:rsidRPr="00B247B1">
        <w:t xml:space="preserve">Спомените ми от Великден са свързани с избирането на бораците – яйцата със здрава черупка. Ползвахме и такива от </w:t>
      </w:r>
      <w:proofErr w:type="spellStart"/>
      <w:r w:rsidRPr="00B247B1">
        <w:t>цесарки</w:t>
      </w:r>
      <w:proofErr w:type="spellEnd"/>
      <w:r w:rsidRPr="00B247B1">
        <w:t xml:space="preserve"> (</w:t>
      </w:r>
      <w:proofErr w:type="spellStart"/>
      <w:r w:rsidRPr="00B247B1">
        <w:t>финтовчета</w:t>
      </w:r>
      <w:proofErr w:type="spellEnd"/>
      <w:r w:rsidRPr="00B247B1">
        <w:t xml:space="preserve">), имащи една от най-здравите. </w:t>
      </w:r>
      <w:r w:rsidR="00D301AF" w:rsidRPr="00B247B1">
        <w:t>Веднъж</w:t>
      </w:r>
      <w:r w:rsidRPr="00B247B1">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B247B1">
        <w:t xml:space="preserve">и. Претърпелите поражение, ходиха </w:t>
      </w:r>
      <w:r w:rsidRPr="00B247B1">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1066D2B9" w14:textId="77777777" w:rsidR="000C1925" w:rsidRDefault="006147EC" w:rsidP="006147EC">
      <w:r w:rsidRPr="00B247B1">
        <w:t xml:space="preserve">В училище тържествено празнувахме 1-ви май като „Ден на цветята“. На поляните при </w:t>
      </w:r>
      <w:proofErr w:type="spellStart"/>
      <w:r w:rsidRPr="00B247B1">
        <w:t>Бе</w:t>
      </w:r>
      <w:r w:rsidR="00353AE6" w:rsidRPr="00B247B1">
        <w:t>лобреженската</w:t>
      </w:r>
      <w:proofErr w:type="spellEnd"/>
      <w:r w:rsidR="00353AE6" w:rsidRPr="00B247B1">
        <w:t xml:space="preserve"> чешма край река Са</w:t>
      </w:r>
      <w:r w:rsidRPr="00B247B1">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53AEB914" w14:textId="77777777" w:rsidR="000C1925" w:rsidRDefault="00353AE6" w:rsidP="006147EC">
      <w:r w:rsidRPr="00B247B1">
        <w:t>Ние</w:t>
      </w:r>
      <w:r w:rsidR="006147EC" w:rsidRPr="00B247B1">
        <w:t xml:space="preserve"> децата, с нетърпение очаквахме и Гергьовден. На този </w:t>
      </w:r>
      <w:proofErr w:type="spellStart"/>
      <w:r w:rsidR="006147EC" w:rsidRPr="00B247B1">
        <w:t>денсутрин</w:t>
      </w:r>
      <w:proofErr w:type="spellEnd"/>
      <w:r w:rsidR="006147EC" w:rsidRPr="00B247B1">
        <w:t xml:space="preserve">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B247B1">
        <w:t>т</w:t>
      </w:r>
      <w:r w:rsidR="006147EC" w:rsidRPr="00B247B1">
        <w:t>о съм ял.</w:t>
      </w:r>
    </w:p>
    <w:p w14:paraId="70FF251B" w14:textId="77777777" w:rsidR="000C1925" w:rsidRDefault="006147EC" w:rsidP="006147EC">
      <w:r w:rsidRPr="00B247B1">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073F6BC8" w14:textId="77777777" w:rsidR="000C1925" w:rsidRDefault="006147EC" w:rsidP="006147EC">
      <w:r w:rsidRPr="00B247B1">
        <w:t xml:space="preserve">През зимата на 1933-34 г. от простуда получих парализа на нерва на левият </w:t>
      </w:r>
      <w:r w:rsidR="00201F58" w:rsidRPr="00B247B1">
        <w:t>крак</w:t>
      </w:r>
      <w:r w:rsidRPr="00B247B1">
        <w:t xml:space="preserve"> (</w:t>
      </w:r>
      <w:r w:rsidR="00201F58" w:rsidRPr="00B247B1">
        <w:t>ишиас</w:t>
      </w:r>
      <w:r w:rsidRPr="00B247B1">
        <w:t>). Много ме болеше и почти не можех да се движа. Лекувах се в болницата в Стара Загора. После 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27168B95" w14:textId="77777777" w:rsidR="000C1925" w:rsidRDefault="006147EC" w:rsidP="006147EC">
      <w:r w:rsidRPr="00B247B1">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B247B1">
        <w:t>отношение</w:t>
      </w:r>
      <w:r w:rsidRPr="00B247B1">
        <w:t xml:space="preserve"> към свещениците, а и от там и към Религията. Когато била послушница в църквата, поповете не постели, а я карали да</w:t>
      </w:r>
      <w:r w:rsidR="00812F0F" w:rsidRPr="00B247B1">
        <w:t xml:space="preserve"> коли кокошки в мазето, на скриш</w:t>
      </w:r>
      <w:r w:rsidRPr="00B247B1">
        <w:t xml:space="preserve">но. Щом те не били </w:t>
      </w:r>
      <w:r w:rsidR="00D301AF" w:rsidRPr="00B247B1">
        <w:t>убедени</w:t>
      </w:r>
      <w:r w:rsidRPr="00B247B1">
        <w:t xml:space="preserve"> в правотата на Божията вяра, как тя – простата женица, да повярва? Така, въпреки че знаехме всички молитви, никога не </w:t>
      </w:r>
      <w:r w:rsidR="00812F0F" w:rsidRPr="00B247B1">
        <w:t xml:space="preserve">ги </w:t>
      </w:r>
      <w:r w:rsidRPr="00B247B1">
        <w:t>казвахме вкъщи или пък се кръстихме. Уважавахме Източното православие, заради положителното му влияние по време на Турското робство.</w:t>
      </w:r>
    </w:p>
    <w:p w14:paraId="26F5A840" w14:textId="77777777" w:rsidR="000C1925" w:rsidRDefault="006147EC" w:rsidP="006147EC">
      <w:r w:rsidRPr="00B247B1">
        <w:t>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39445FEA" w14:textId="77777777" w:rsidR="000C1925" w:rsidRDefault="006147EC" w:rsidP="006147EC">
      <w:r w:rsidRPr="00B247B1">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B247B1">
        <w:t>възможности</w:t>
      </w:r>
      <w:r w:rsidRPr="00B247B1">
        <w:t xml:space="preserve">. Всичко това, съчетано с лошото ми здравословно състояние ме </w:t>
      </w:r>
      <w:r w:rsidR="00D301AF" w:rsidRPr="00B247B1">
        <w:t>потискаше</w:t>
      </w:r>
      <w:r w:rsidRPr="00B247B1">
        <w:t>. При честите срещи с другите учителски семейства, моят брат беше в стихията си и добре „пред</w:t>
      </w:r>
      <w:r w:rsidR="00812F0F" w:rsidRPr="00B247B1">
        <w:t>ставяше“ родителите ми. Аз не</w:t>
      </w:r>
      <w:r w:rsidRPr="00B247B1">
        <w:t xml:space="preserve"> обичах </w:t>
      </w:r>
      <w:r w:rsidR="00812F0F" w:rsidRPr="00B247B1">
        <w:t>тези срещи</w:t>
      </w:r>
      <w:r w:rsidRPr="00B247B1">
        <w:t>, защото на тях майка ми често споделяше тревогите си за мен. На тях, при срещи с други деца, установих, че съм чел и зная повече от тях.</w:t>
      </w:r>
    </w:p>
    <w:p w14:paraId="0F20647C" w14:textId="77777777" w:rsidR="000C1925" w:rsidRDefault="006147EC" w:rsidP="006147EC">
      <w:r w:rsidRPr="00B247B1">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B247B1">
        <w:t>израсна</w:t>
      </w:r>
      <w:r w:rsidRPr="00B247B1">
        <w:t xml:space="preserve"> като добър и здрав мъж.</w:t>
      </w:r>
    </w:p>
    <w:p w14:paraId="68BB9FAB" w14:textId="77777777" w:rsidR="000C1925" w:rsidRDefault="00601E14" w:rsidP="006147EC">
      <w:r w:rsidRPr="00B247B1">
        <w:t>През летните вак</w:t>
      </w:r>
      <w:r w:rsidR="006147EC" w:rsidRPr="00B247B1">
        <w:t xml:space="preserve">анции в града живеехме вече в новата ни къща на ул. „Георги </w:t>
      </w:r>
      <w:proofErr w:type="spellStart"/>
      <w:r w:rsidR="006147EC" w:rsidRPr="00B247B1">
        <w:t>Кюмюрев</w:t>
      </w:r>
      <w:proofErr w:type="spellEnd"/>
      <w:r w:rsidR="006147EC" w:rsidRPr="00B247B1">
        <w:t xml:space="preserve">“ №38. В двора имахме няколко </w:t>
      </w:r>
      <w:r w:rsidR="00D301AF" w:rsidRPr="00B247B1">
        <w:t>овошки</w:t>
      </w:r>
      <w:r w:rsidR="006147EC" w:rsidRPr="00B247B1">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14:paraId="00E94CED" w14:textId="77777777" w:rsidR="000C1925" w:rsidRDefault="006147EC" w:rsidP="006147EC">
      <w:r w:rsidRPr="00B247B1">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1138BF7F" w14:textId="77777777" w:rsidR="000C1925" w:rsidRDefault="006147EC" w:rsidP="006147EC">
      <w:r w:rsidRPr="00B247B1">
        <w:t>Лятото, когато се завръщахме в Стара Загора другите деца ни наричаха „</w:t>
      </w:r>
      <w:proofErr w:type="spellStart"/>
      <w:r w:rsidRPr="00B247B1">
        <w:t>селянчета</w:t>
      </w:r>
      <w:proofErr w:type="spellEnd"/>
      <w:r w:rsidRPr="00B247B1">
        <w:t>“.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491722BC" w14:textId="77777777" w:rsidR="000C1925" w:rsidRDefault="006147EC" w:rsidP="006147EC">
      <w:r w:rsidRPr="00B247B1">
        <w:t xml:space="preserve">Отначало се събирахме основно с децата от съседните дворове, но </w:t>
      </w:r>
      <w:r w:rsidR="00201F58" w:rsidRPr="00B247B1">
        <w:t>постепенно</w:t>
      </w:r>
      <w:r w:rsidRPr="00B247B1">
        <w:t xml:space="preserve"> започнахме да дружим и с връстници от близките махали. Често се събира</w:t>
      </w:r>
      <w:r w:rsidR="00601E14" w:rsidRPr="00B247B1">
        <w:t>х</w:t>
      </w:r>
      <w:r w:rsidRPr="00B247B1">
        <w:t>ме да играем футбол на „</w:t>
      </w:r>
      <w:proofErr w:type="spellStart"/>
      <w:r w:rsidRPr="00B247B1">
        <w:t>Аланчето</w:t>
      </w:r>
      <w:proofErr w:type="spellEnd"/>
      <w:r w:rsidRPr="00B247B1">
        <w:t xml:space="preserve">“,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w:t>
      </w:r>
      <w:proofErr w:type="spellStart"/>
      <w:r w:rsidRPr="00B247B1">
        <w:t>Ичо</w:t>
      </w:r>
      <w:proofErr w:type="spellEnd"/>
      <w:r w:rsidRPr="00B247B1">
        <w:t xml:space="preserve"> Бандита от ФК „Светослав“ и Христо Чирпанлията </w:t>
      </w:r>
      <w:r w:rsidR="00601E14" w:rsidRPr="00B247B1">
        <w:t>от ФК „Белослав“. В града</w:t>
      </w:r>
      <w:r w:rsidRPr="00B247B1">
        <w:t xml:space="preserve"> съществуваше и отборът на ФК „Траяна“, а от 1935 г. и този на ФК „ЖСК“ – железничарите. Помня как през 1934 г. </w:t>
      </w:r>
      <w:proofErr w:type="spellStart"/>
      <w:r w:rsidRPr="00B247B1">
        <w:t>Ичо</w:t>
      </w:r>
      <w:proofErr w:type="spellEnd"/>
      <w:r w:rsidRPr="00B247B1">
        <w:t xml:space="preserve"> Бандита ни заведе на футболен мач. На всеки от приятелите ми даде да му носи по нещо – обувките, чорапите, корите, </w:t>
      </w:r>
      <w:r w:rsidR="00201F58" w:rsidRPr="00B247B1">
        <w:t>фланелката</w:t>
      </w:r>
      <w:r w:rsidRPr="00B247B1">
        <w:t xml:space="preserve"> и гащетата. Поведе ни през града</w:t>
      </w:r>
      <w:r w:rsidR="00601E14" w:rsidRPr="00B247B1">
        <w:t>,</w:t>
      </w:r>
      <w:r w:rsidRPr="00B247B1">
        <w:t xml:space="preserve"> до игрището на „Герджиковият </w:t>
      </w:r>
      <w:proofErr w:type="spellStart"/>
      <w:r w:rsidRPr="00B247B1">
        <w:t>алан</w:t>
      </w:r>
      <w:proofErr w:type="spellEnd"/>
      <w:r w:rsidRPr="00B247B1">
        <w:t xml:space="preserve">“, заградено с високи дъски и </w:t>
      </w:r>
      <w:proofErr w:type="spellStart"/>
      <w:r w:rsidRPr="00B247B1">
        <w:t>незатревен</w:t>
      </w:r>
      <w:proofErr w:type="spellEnd"/>
      <w:r w:rsidRPr="00B247B1">
        <w:t xml:space="preserve">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B247B1">
        <w:t>раздели</w:t>
      </w:r>
      <w:r w:rsidRPr="00B247B1">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w:t>
      </w:r>
      <w:proofErr w:type="spellStart"/>
      <w:r w:rsidRPr="00B247B1">
        <w:t>нек</w:t>
      </w:r>
      <w:proofErr w:type="spellEnd"/>
      <w:r w:rsidRPr="00B247B1">
        <w:t xml:space="preserve"> се вее и Белослав (Светослав) вечно да живее</w:t>
      </w:r>
      <w:r w:rsidR="00601E14" w:rsidRPr="00B247B1">
        <w:t>!</w:t>
      </w:r>
      <w:r w:rsidRPr="00B247B1">
        <w:t>“ и „Хип-хоп, ура, бихме ги с два!“</w:t>
      </w:r>
      <w:r w:rsidR="00601E14" w:rsidRPr="00B247B1">
        <w:t>.</w:t>
      </w:r>
      <w:r w:rsidRPr="00B247B1">
        <w:t xml:space="preserve"> Често при тези надвиквания се стигаше и до сбиване.</w:t>
      </w:r>
    </w:p>
    <w:p w14:paraId="179C6319" w14:textId="77777777" w:rsidR="000C1925" w:rsidRDefault="006147EC" w:rsidP="006147EC">
      <w:r w:rsidRPr="00B247B1">
        <w:t xml:space="preserve">Организирани от Здравко </w:t>
      </w:r>
      <w:proofErr w:type="spellStart"/>
      <w:r w:rsidRPr="00B247B1">
        <w:t>Бижика</w:t>
      </w:r>
      <w:proofErr w:type="spellEnd"/>
      <w:r w:rsidRPr="00B247B1">
        <w:t>, често играехме и в глухата уличка зад църквата</w:t>
      </w:r>
      <w:r w:rsidR="00601E14" w:rsidRPr="00B247B1">
        <w:t>.</w:t>
      </w:r>
      <w:r w:rsidRPr="00B247B1">
        <w:t xml:space="preserve"> В</w:t>
      </w:r>
      <w:r w:rsidR="00601E14" w:rsidRPr="00B247B1">
        <w:t>сички възможни терени за</w:t>
      </w:r>
      <w:r w:rsidRPr="00B247B1">
        <w:t xml:space="preserve"> футбол се оспорваха и от децата от другите махали. Нас ни наричаха „</w:t>
      </w:r>
      <w:proofErr w:type="spellStart"/>
      <w:r w:rsidRPr="00B247B1">
        <w:t>Бижовата</w:t>
      </w:r>
      <w:proofErr w:type="spellEnd"/>
      <w:r w:rsidRPr="00B247B1">
        <w:t xml:space="preserve"> банда“. В тази уличка живееше трудовият офицер </w:t>
      </w:r>
      <w:proofErr w:type="spellStart"/>
      <w:r w:rsidRPr="00B247B1">
        <w:t>Ширапчев</w:t>
      </w:r>
      <w:proofErr w:type="spellEnd"/>
      <w:r w:rsidRPr="00B247B1">
        <w:t>. Неговият син, по-голям и буен батко, правеше подобия на черешови топчета и стреляше с тях по дължина на уличката, а ние викахме: „</w:t>
      </w:r>
      <w:r w:rsidR="00201F58" w:rsidRPr="00B247B1">
        <w:t>Ураа</w:t>
      </w:r>
      <w:r w:rsidRPr="00B247B1">
        <w:t>!“</w:t>
      </w:r>
      <w:r w:rsidR="00601E14" w:rsidRPr="00B247B1">
        <w:t>.</w:t>
      </w:r>
      <w:r w:rsidRPr="00B247B1">
        <w:t xml:space="preserve"> Той ни харесваше и ни осигуряваше защита от другите деца, когато идвахме да играем там.</w:t>
      </w:r>
    </w:p>
    <w:p w14:paraId="65927B50" w14:textId="77777777" w:rsidR="000C1925" w:rsidRDefault="006147EC" w:rsidP="006147EC">
      <w:r w:rsidRPr="00B247B1">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3F91A5F9" w14:textId="77777777" w:rsidR="000C1925" w:rsidRDefault="006147EC" w:rsidP="006147EC">
      <w:r w:rsidRPr="00B247B1">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B247B1">
        <w:t>сандъците</w:t>
      </w:r>
      <w:r w:rsidRPr="00B247B1">
        <w:t xml:space="preserve"> в мазето. С удоволствие придружавах баба ми при нейните гостувания при сестрите и в града. Всяко лято, натоварена с една </w:t>
      </w:r>
      <w:proofErr w:type="spellStart"/>
      <w:r w:rsidRPr="00B247B1">
        <w:t>бухча</w:t>
      </w:r>
      <w:proofErr w:type="spellEnd"/>
      <w:r w:rsidRPr="00B247B1">
        <w:t xml:space="preserve">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посещавахме ней</w:t>
      </w:r>
      <w:r w:rsidR="005B3487" w:rsidRPr="00B247B1">
        <w:t>ните роднини. Най-много ходи</w:t>
      </w:r>
      <w:r w:rsidRPr="00B247B1">
        <w:t xml:space="preserve">хме </w:t>
      </w:r>
      <w:r w:rsidR="005B3487" w:rsidRPr="00B247B1">
        <w:t xml:space="preserve">при </w:t>
      </w:r>
      <w:r w:rsidRPr="00B247B1">
        <w:t xml:space="preserve">вуйчо </w:t>
      </w:r>
      <w:r w:rsidR="005B3487" w:rsidRPr="00B247B1">
        <w:t xml:space="preserve">Колю и учинайка </w:t>
      </w:r>
      <w:proofErr w:type="spellStart"/>
      <w:r w:rsidR="005B3487" w:rsidRPr="00B247B1">
        <w:t>Жанка</w:t>
      </w:r>
      <w:proofErr w:type="spellEnd"/>
      <w:r w:rsidR="005B3487" w:rsidRPr="00B247B1">
        <w:t>. При тях ж</w:t>
      </w:r>
      <w:r w:rsidRPr="00B247B1">
        <w:t>ивееше и баба ми Стоянка, майката на майка. Дъщеря им</w:t>
      </w:r>
      <w:r w:rsidR="005B3487" w:rsidRPr="00B247B1">
        <w:t>,</w:t>
      </w:r>
      <w:r w:rsidRPr="00B247B1">
        <w:t xml:space="preserve"> също Стоянка</w:t>
      </w:r>
      <w:r w:rsidR="005B3487" w:rsidRPr="00B247B1">
        <w:t>,</w:t>
      </w:r>
      <w:r w:rsidRPr="00B247B1">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w:t>
      </w:r>
      <w:proofErr w:type="spellStart"/>
      <w:r w:rsidRPr="00B247B1">
        <w:t>алан</w:t>
      </w:r>
      <w:proofErr w:type="spellEnd"/>
      <w:r w:rsidRPr="00B247B1">
        <w:t>“ и имаха три дъщери.</w:t>
      </w:r>
    </w:p>
    <w:p w14:paraId="5199093D" w14:textId="77777777" w:rsidR="006147EC" w:rsidRPr="00B247B1" w:rsidRDefault="006147EC" w:rsidP="006147EC">
      <w:r w:rsidRPr="00B247B1">
        <w:t>Другият ми вуйчо Кънчо, с внучката си Венка жи</w:t>
      </w:r>
      <w:r w:rsidR="005B3487" w:rsidRPr="00B247B1">
        <w:t>вееха на ул. „Димовци“ в центърът</w:t>
      </w:r>
      <w:r w:rsidRPr="00B247B1">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B247B1">
        <w:t>редмети и спортни при</w:t>
      </w:r>
      <w:r w:rsidRPr="00B247B1">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77044372" w14:textId="3F9E592E" w:rsidR="000C1925" w:rsidRDefault="0061048D" w:rsidP="006147EC">
      <w:r>
        <w:rPr>
          <w:noProof/>
          <w:lang w:val="en-US"/>
        </w:rPr>
        <w:drawing>
          <wp:anchor distT="0" distB="0" distL="114300" distR="114300" simplePos="0" relativeHeight="251651072" behindDoc="0" locked="0" layoutInCell="1" allowOverlap="1" wp14:anchorId="3BB9CD23" wp14:editId="61FF851D">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anchor>
        </w:drawing>
      </w:r>
      <w:r w:rsidR="006147EC" w:rsidRPr="00B247B1">
        <w:t xml:space="preserve">През лятото ходихме със семействата на вуйчовците ми, с каруци до Старозагорските бани. През 1934 г. за първи път </w:t>
      </w:r>
      <w:r w:rsidR="005B3487" w:rsidRPr="00B247B1">
        <w:t>бя</w:t>
      </w:r>
      <w:r w:rsidR="006147EC" w:rsidRPr="00B247B1">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B247B1">
        <w:t xml:space="preserve">т </w:t>
      </w:r>
      <w:r w:rsidR="006147EC" w:rsidRPr="00B247B1">
        <w:t xml:space="preserve">тогава е и любовта ми към Старозагорските бани. </w:t>
      </w:r>
      <w:bookmarkStart w:id="0" w:name="_Hlk204672739"/>
      <w:bookmarkEnd w:id="0"/>
      <w:r w:rsidR="004D4C88">
        <w:rPr>
          <w:noProof/>
        </w:rPr>
        <w:pict w14:anchorId="7E78A818">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776;mso-position-horizontal-relative:text;mso-position-vertical-relative:text" stroked="f">
            <v:textbox style="mso-next-textbox:#_x0000_s1026;mso-fit-shape-to-text:t" inset="0,0,0,0">
              <w:txbxContent>
                <w:p w14:paraId="7EECC889" w14:textId="77777777" w:rsidR="0061048D" w:rsidRPr="00DD254A" w:rsidRDefault="0061048D" w:rsidP="0061048D">
                  <w:pPr>
                    <w:pStyle w:val="Caption"/>
                    <w:rPr>
                      <w:sz w:val="22"/>
                      <w:szCs w:val="22"/>
                    </w:rPr>
                  </w:pPr>
                  <w:r w:rsidRPr="00A11A48">
                    <w:t>1935 г. Изглед от старозагорските бани, картичка, издава Григор Пасков</w:t>
                  </w:r>
                </w:p>
              </w:txbxContent>
            </v:textbox>
            <w10:wrap type="square"/>
          </v:shape>
        </w:pict>
      </w:r>
      <w:r>
        <w:t>1</w:t>
      </w:r>
    </w:p>
    <w:p w14:paraId="799C67E5" w14:textId="77777777" w:rsidR="000C1925" w:rsidRDefault="006147EC" w:rsidP="006147EC">
      <w:r w:rsidRPr="00B247B1">
        <w:t>Едно лято почивахме със семействот</w:t>
      </w:r>
      <w:r w:rsidR="005B3487" w:rsidRPr="00B247B1">
        <w:t>о</w:t>
      </w:r>
      <w:r w:rsidRPr="00B247B1">
        <w:t xml:space="preserve"> на Кънчови на Чинакчийските бани. Прекарахме много приятни дни край река Тунджа.</w:t>
      </w:r>
    </w:p>
    <w:p w14:paraId="004AA339" w14:textId="22E0EA82" w:rsidR="006147EC" w:rsidRDefault="006147EC" w:rsidP="006147EC">
      <w:r w:rsidRPr="00B247B1">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B247B1">
        <w:t>наоколо</w:t>
      </w:r>
      <w:r w:rsidRPr="00B247B1">
        <w:t xml:space="preserve"> бяха пълни с хора и запалени</w:t>
      </w:r>
      <w:r w:rsidR="005B3487" w:rsidRPr="00B247B1">
        <w:t>те</w:t>
      </w:r>
      <w:r w:rsidRPr="00B247B1">
        <w:t xml:space="preserve"> през нощта огньове бяха впечатляваща гледка. На следващият ден – 26-ти август в 10 ч. сутринта започна тържественото откриване на паметника. Присъства цар Борис 3</w:t>
      </w:r>
      <w:r w:rsidR="005B3487" w:rsidRPr="00B247B1">
        <w:t>-ти</w:t>
      </w:r>
      <w:r w:rsidRPr="00B247B1">
        <w:t xml:space="preserve">, с когото се видях отблизо. Направихме си </w:t>
      </w:r>
      <w:r w:rsidR="00937B7D" w:rsidRPr="00937B7D">
        <w:t>снимка</w:t>
      </w:r>
      <w:r w:rsidR="005B3487" w:rsidRPr="00937B7D">
        <w:t xml:space="preserve"> </w:t>
      </w:r>
      <w:r w:rsidRPr="00937B7D">
        <w:t>пред</w:t>
      </w:r>
      <w:r w:rsidRPr="00B247B1">
        <w:t xml:space="preserve"> монумента, която сега се с</w:t>
      </w:r>
      <w:r w:rsidR="005B3487" w:rsidRPr="00B247B1">
        <w:t>ъхранява в Историческият музей на</w:t>
      </w:r>
      <w:r w:rsidRPr="00B247B1">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B247B1">
        <w:t>го впечатлен от всички</w:t>
      </w:r>
      <w:r w:rsidRPr="00B247B1">
        <w:t xml:space="preserve"> прежи</w:t>
      </w:r>
      <w:r w:rsidR="005B3487" w:rsidRPr="00B247B1">
        <w:t>вявания през тези два дни. М</w:t>
      </w:r>
      <w:r w:rsidRPr="00B247B1">
        <w:t xml:space="preserve">ного благодарен </w:t>
      </w:r>
      <w:r w:rsidR="005B3487" w:rsidRPr="00B247B1">
        <w:t xml:space="preserve">бях и </w:t>
      </w:r>
      <w:r w:rsidRPr="00B247B1">
        <w:t>на родителите ми, че ме взеха на това пътуване.</w:t>
      </w:r>
    </w:p>
    <w:p w14:paraId="4A646BE4" w14:textId="77777777" w:rsidR="00937B7D" w:rsidRDefault="00937B7D" w:rsidP="00937B7D">
      <w:pPr>
        <w:keepNext/>
      </w:pPr>
      <w:r w:rsidRPr="00244C18">
        <w:rPr>
          <w:lang w:val="en-US"/>
        </w:rPr>
        <w:drawing>
          <wp:inline distT="0" distB="0" distL="0" distR="0" wp14:anchorId="533D0184" wp14:editId="667001B6">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098BEDCA" w14:textId="43340D7C" w:rsidR="00937B7D" w:rsidRPr="00B247B1" w:rsidRDefault="00937B7D" w:rsidP="00937B7D">
      <w:pPr>
        <w:pStyle w:val="Caption"/>
      </w:pPr>
      <w:r w:rsidRPr="003F1D6B">
        <w:t>1934</w:t>
      </w:r>
      <w:r w:rsidR="00577EB0">
        <w:t xml:space="preserve"> г</w:t>
      </w:r>
      <w:r w:rsidR="0073218F">
        <w:rPr>
          <w:lang w:val="en-US"/>
        </w:rPr>
        <w:t xml:space="preserve"> </w:t>
      </w:r>
      <w:r w:rsidR="00577EB0">
        <w:t>.</w:t>
      </w:r>
      <w:r w:rsidR="00577EB0">
        <w:t>О</w:t>
      </w:r>
      <w:r w:rsidRPr="003F1D6B">
        <w:t>ткриването на паметника Шипка със Васил и Зюмбюлка Ножчеви, Стефан Ножчев дете седнал и други</w:t>
      </w:r>
    </w:p>
    <w:p w14:paraId="582E05B8" w14:textId="77777777" w:rsidR="006147EC" w:rsidRPr="00B247B1" w:rsidRDefault="006147EC" w:rsidP="006147EC">
      <w:r w:rsidRPr="00B247B1">
        <w:t>През 1934 г. бях неволен свидетел на събитие, свързано с политическата обстановка в страната. Връщайки се към вкъщи, ми</w:t>
      </w:r>
      <w:r w:rsidR="00D301AF">
        <w:t>н</w:t>
      </w:r>
      <w:r w:rsidRPr="00B247B1">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B247B1">
        <w:t>вървят</w:t>
      </w:r>
      <w:r w:rsidRPr="00B247B1">
        <w:t xml:space="preserve"> офицер и цивилен гражданин с пистолети в ръце. В същото време по отсрещният трото</w:t>
      </w:r>
      <w:r w:rsidR="005B3487" w:rsidRPr="00B247B1">
        <w:t>а</w:t>
      </w:r>
      <w:r w:rsidRPr="00B247B1">
        <w:t xml:space="preserve">р се </w:t>
      </w:r>
      <w:r w:rsidR="00D301AF" w:rsidRPr="00B247B1">
        <w:t>придвижваше</w:t>
      </w:r>
      <w:r w:rsidRPr="00B247B1">
        <w:t xml:space="preserve"> много бързо висок, млад мъж. Той често се оглеждаше и</w:t>
      </w:r>
      <w:r w:rsidR="005B3487" w:rsidRPr="00B247B1">
        <w:t xml:space="preserve"> се скри между сградите. Уплашен</w:t>
      </w:r>
      <w:r w:rsidRPr="00B247B1">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789E4B8B" w14:textId="77777777" w:rsidR="006147EC" w:rsidRPr="00B247B1" w:rsidRDefault="006147EC" w:rsidP="006147EC">
      <w:r w:rsidRPr="00B247B1">
        <w:t xml:space="preserve">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w:t>
      </w:r>
      <w:proofErr w:type="spellStart"/>
      <w:r w:rsidRPr="00B247B1">
        <w:t>Барту</w:t>
      </w:r>
      <w:proofErr w:type="spellEnd"/>
      <w:r w:rsidRPr="00B247B1">
        <w:t xml:space="preserve"> в Марсилия. За тези събития обвиниха хърватските националисти.</w:t>
      </w:r>
    </w:p>
    <w:p w14:paraId="6BC4FC52" w14:textId="77777777" w:rsidR="006147EC" w:rsidRPr="00B247B1" w:rsidRDefault="006147EC" w:rsidP="006147EC">
      <w:r w:rsidRPr="00B247B1">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7F10B41F" w14:textId="77777777" w:rsidR="00937B7D" w:rsidRDefault="00937B7D">
      <w:pPr>
        <w:jc w:val="left"/>
        <w:rPr>
          <w:b/>
          <w:sz w:val="36"/>
          <w:szCs w:val="36"/>
        </w:rPr>
      </w:pPr>
      <w:r>
        <w:br w:type="page"/>
      </w:r>
    </w:p>
    <w:p w14:paraId="3EDAFD7A" w14:textId="77777777" w:rsidR="006147EC" w:rsidRPr="00B247B1" w:rsidRDefault="006147EC" w:rsidP="00E7584A">
      <w:pPr>
        <w:pStyle w:val="Heading1"/>
      </w:pPr>
      <w:r w:rsidRPr="00B247B1">
        <w:t>4. В ПРОГИМНАЗИЯТА</w:t>
      </w:r>
      <w:r w:rsidR="00E7584A">
        <w:br/>
      </w:r>
      <w:r w:rsidR="005B3487" w:rsidRPr="00B247B1">
        <w:t>1934 – 1937 г</w:t>
      </w:r>
      <w:r w:rsidRPr="00B247B1">
        <w:t>.</w:t>
      </w:r>
    </w:p>
    <w:p w14:paraId="723B00AB" w14:textId="77777777" w:rsidR="006147EC" w:rsidRPr="00B247B1" w:rsidRDefault="006147EC" w:rsidP="006147EC">
      <w:pPr>
        <w:jc w:val="center"/>
        <w:rPr>
          <w:sz w:val="36"/>
          <w:szCs w:val="36"/>
        </w:rPr>
      </w:pPr>
    </w:p>
    <w:p w14:paraId="5C9587AC" w14:textId="77777777" w:rsidR="006147EC" w:rsidRPr="00B247B1" w:rsidRDefault="006147EC" w:rsidP="006147EC">
      <w:pPr>
        <w:jc w:val="center"/>
        <w:rPr>
          <w:sz w:val="36"/>
          <w:szCs w:val="36"/>
        </w:rPr>
      </w:pPr>
    </w:p>
    <w:p w14:paraId="6F82AC85" w14:textId="77777777" w:rsidR="006147EC" w:rsidRPr="00B247B1" w:rsidRDefault="006147EC" w:rsidP="006147EC">
      <w:r w:rsidRPr="00B247B1">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B247B1">
        <w:t xml:space="preserve">кога да е </w:t>
      </w:r>
      <w:r w:rsidR="00201F58" w:rsidRPr="00B247B1">
        <w:t>пресъхвала</w:t>
      </w:r>
      <w:r w:rsidR="005B3487" w:rsidRPr="00B247B1">
        <w:t>. И</w:t>
      </w:r>
      <w:r w:rsidRPr="00B247B1">
        <w:t>маше дълбоки места, наричани „</w:t>
      </w:r>
      <w:proofErr w:type="spellStart"/>
      <w:r w:rsidRPr="00B247B1">
        <w:t>биоти</w:t>
      </w:r>
      <w:proofErr w:type="spellEnd"/>
      <w:r w:rsidRPr="00B247B1">
        <w:t xml:space="preserve">“, като „Дядо Калевият </w:t>
      </w:r>
      <w:proofErr w:type="spellStart"/>
      <w:r w:rsidRPr="00B247B1">
        <w:t>биот</w:t>
      </w:r>
      <w:proofErr w:type="spellEnd"/>
      <w:r w:rsidRPr="00B247B1">
        <w:t xml:space="preserve">“, „Станьо Малчевият </w:t>
      </w:r>
      <w:proofErr w:type="spellStart"/>
      <w:r w:rsidRPr="00B247B1">
        <w:t>биот</w:t>
      </w:r>
      <w:proofErr w:type="spellEnd"/>
      <w:r w:rsidRPr="00B247B1">
        <w:t xml:space="preserve">“ и други. В тях имаше доста риба, която по-опитните деца </w:t>
      </w:r>
      <w:proofErr w:type="spellStart"/>
      <w:r w:rsidRPr="00B247B1">
        <w:t>лов</w:t>
      </w:r>
      <w:r w:rsidR="00937B7D">
        <w:t>ши</w:t>
      </w:r>
      <w:r w:rsidRPr="00B247B1">
        <w:t>яха</w:t>
      </w:r>
      <w:proofErr w:type="spellEnd"/>
      <w:r w:rsidRPr="00B247B1">
        <w:t xml:space="preserve"> с голи ръце, гмуркайки се в </w:t>
      </w:r>
      <w:proofErr w:type="spellStart"/>
      <w:r w:rsidRPr="00B247B1">
        <w:t>подмолниците</w:t>
      </w:r>
      <w:proofErr w:type="spellEnd"/>
      <w:r w:rsidRPr="00B247B1">
        <w:t xml:space="preserve"> на старите върби.</w:t>
      </w:r>
    </w:p>
    <w:p w14:paraId="03215EC2" w14:textId="77777777" w:rsidR="006147EC" w:rsidRPr="00B247B1" w:rsidRDefault="006147EC" w:rsidP="006147EC">
      <w:r w:rsidRPr="00B247B1">
        <w:t>До сега учих в училище, ко</w:t>
      </w:r>
      <w:r w:rsidR="002058FA" w:rsidRPr="00B247B1">
        <w:t>ето познавах добре и учителка</w:t>
      </w:r>
      <w:r w:rsidRPr="00B247B1">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B247B1">
        <w:t>Трън</w:t>
      </w:r>
      <w:r w:rsidRPr="00B247B1">
        <w:t xml:space="preserve"> и се придвижвахме заедно до Раднево. Само 1-ви клас бяхме 2 паралелки, а тези в 2-ри и 3-ти бяха по едн</w:t>
      </w:r>
      <w:r w:rsidR="002058FA" w:rsidRPr="00B247B1">
        <w:t>а. Аз бях 1-ви „А“ клас. В учили</w:t>
      </w:r>
      <w:r w:rsidRPr="00B247B1">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B247B1">
        <w:t>о</w:t>
      </w:r>
      <w:r w:rsidRPr="00B247B1">
        <w:t xml:space="preserve"> история и природознание. Класен наставник ни беше директорът Руси Йорданов.</w:t>
      </w:r>
    </w:p>
    <w:p w14:paraId="323CF672" w14:textId="77777777" w:rsidR="006147EC" w:rsidRPr="00B247B1" w:rsidRDefault="006147EC" w:rsidP="006147EC">
      <w:r w:rsidRPr="00B247B1">
        <w:t xml:space="preserve">През 1935 г. заедно с няколко трънчани се включих в хоровият състав на прогимназията. Два пъти седмично оставах след занятията, за да участвам в </w:t>
      </w:r>
      <w:proofErr w:type="spellStart"/>
      <w:r w:rsidRPr="00B247B1">
        <w:t>спявките</w:t>
      </w:r>
      <w:proofErr w:type="spellEnd"/>
      <w:r w:rsidRPr="00B247B1">
        <w:t>.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B247B1">
        <w:t>то</w:t>
      </w:r>
      <w:r w:rsidRPr="00B247B1">
        <w:t xml:space="preserve"> и слушах новините по радиото.</w:t>
      </w:r>
    </w:p>
    <w:p w14:paraId="67C72F35" w14:textId="77777777" w:rsidR="006147EC" w:rsidRPr="00B247B1" w:rsidRDefault="006147EC" w:rsidP="006147EC">
      <w:r w:rsidRPr="00B247B1">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5F6AF325" w14:textId="77777777" w:rsidR="000C1925" w:rsidRDefault="00B354AD" w:rsidP="006147EC">
      <w:r w:rsidRPr="00B247B1">
        <w:t>В края</w:t>
      </w:r>
      <w:r w:rsidR="006147EC" w:rsidRPr="00B247B1">
        <w:t xml:space="preserve"> на май и юни, при завръщането от Раднево, съучениците ми се отбиваха до хълма Ка</w:t>
      </w:r>
      <w:r w:rsidRPr="00B247B1">
        <w:t>рнобат, за да се къпят в река Са</w:t>
      </w:r>
      <w:r w:rsidR="006147EC" w:rsidRPr="00B247B1">
        <w:t>злийка. Заради болният си крак аз не ходех с тях.</w:t>
      </w:r>
    </w:p>
    <w:p w14:paraId="24FECC0D" w14:textId="77777777" w:rsidR="000C1925" w:rsidRDefault="006147EC" w:rsidP="006147EC">
      <w:r w:rsidRPr="00B247B1">
        <w:t>На 24-ти май участвах в манифестация по търговската улица на Раднево и тържество в са</w:t>
      </w:r>
      <w:r w:rsidR="00B354AD" w:rsidRPr="00B247B1">
        <w:t>лонът</w:t>
      </w:r>
      <w:r w:rsidRPr="00B247B1">
        <w:t xml:space="preserve"> на училището. Така отпразнувахме деня на светите братя Кир</w:t>
      </w:r>
      <w:r w:rsidR="00B354AD" w:rsidRPr="00B247B1">
        <w:t xml:space="preserve">ил и Методий. След това на 25 и 26 май </w:t>
      </w:r>
      <w:r w:rsidRPr="00B247B1">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B247B1">
        <w:t>то</w:t>
      </w:r>
      <w:r w:rsidRPr="00B247B1">
        <w:t xml:space="preserve">, който ни беше водач, ме заведе до пристанището, където бързо открихме чичо Минчо Ножчето. Той се освободи от работа и </w:t>
      </w:r>
      <w:r w:rsidR="00B354AD" w:rsidRPr="00B247B1">
        <w:t>ме заведе на обяд в дома си и ме запозна</w:t>
      </w:r>
      <w:r w:rsidRPr="00B247B1">
        <w:t xml:space="preserve"> със семейството си. Беше доста по-висок от баща ми и за мен изглеждаше като великан.</w:t>
      </w:r>
    </w:p>
    <w:p w14:paraId="5DE6E0FE" w14:textId="77777777" w:rsidR="000C1925" w:rsidRDefault="006147EC" w:rsidP="006147EC">
      <w:r w:rsidRPr="00B247B1">
        <w:t xml:space="preserve">В домът му ни посрещна чинка </w:t>
      </w:r>
      <w:r w:rsidR="00D301AF" w:rsidRPr="00B247B1">
        <w:t>Гинка</w:t>
      </w:r>
      <w:r w:rsidRPr="00B247B1">
        <w:t xml:space="preserve">, а до час дойдоха и всички мои братовчеди. Най-голямата – кака Руска беше с 10 години по-голяма от мен. След нея следваха: бате </w:t>
      </w:r>
      <w:proofErr w:type="spellStart"/>
      <w:r w:rsidRPr="00B247B1">
        <w:t>Ноню</w:t>
      </w:r>
      <w:proofErr w:type="spellEnd"/>
      <w:r w:rsidRPr="00B247B1">
        <w:t xml:space="preserve">, Стефана, Мария, Тодор и Георги. </w:t>
      </w:r>
      <w:r w:rsidR="00D301AF" w:rsidRPr="00B247B1">
        <w:t>С последните</w:t>
      </w:r>
      <w:r w:rsidRPr="00B247B1">
        <w:t xml:space="preserve"> двама, след обяда ходихме до техен познат лодкар, за да ме повозят из морето. Накрая получих и пакет риба, подарък за </w:t>
      </w:r>
      <w:r w:rsidR="00D301AF" w:rsidRPr="00B247B1">
        <w:t>вкъщи. Приятно</w:t>
      </w:r>
      <w:r w:rsidRPr="00B247B1">
        <w:t xml:space="preserve"> ме изненада вниманието на близките ми роднини, които срещах за първи път.</w:t>
      </w:r>
    </w:p>
    <w:p w14:paraId="7D525B0B" w14:textId="77777777" w:rsidR="000C1925" w:rsidRDefault="006147EC" w:rsidP="006147EC">
      <w:r w:rsidRPr="00B247B1">
        <w:t>След приключване на учебната година на 20-ти юни</w:t>
      </w:r>
      <w:r w:rsidR="00B354AD" w:rsidRPr="00B247B1">
        <w:t>,</w:t>
      </w:r>
      <w:r w:rsidRPr="00B247B1">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B247B1">
        <w:t>е, че оставам често вкъщ</w:t>
      </w:r>
      <w:r w:rsidRPr="00B247B1">
        <w:t xml:space="preserve">и и ме гонеше да </w:t>
      </w:r>
      <w:r w:rsidR="00D301AF" w:rsidRPr="00B247B1">
        <w:t>играя</w:t>
      </w:r>
      <w:r w:rsidRPr="00B247B1">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5B7BAEFA" w14:textId="77777777" w:rsidR="000C1925" w:rsidRDefault="006147EC" w:rsidP="006147EC">
      <w:r w:rsidRPr="00B247B1">
        <w:t>Нашата махленска „</w:t>
      </w:r>
      <w:proofErr w:type="spellStart"/>
      <w:r w:rsidRPr="00B247B1">
        <w:t>Бижова</w:t>
      </w:r>
      <w:proofErr w:type="spellEnd"/>
      <w:r w:rsidRPr="00B247B1">
        <w:t xml:space="preserve"> банда“ продължаваше да съществува, но само когато излизахме извън махалата. Обединявахме се, когато играехме футбол срещу другите махали.</w:t>
      </w:r>
    </w:p>
    <w:p w14:paraId="32F4A1EF" w14:textId="77777777" w:rsidR="000C1925" w:rsidRDefault="006147EC" w:rsidP="006147EC">
      <w:r w:rsidRPr="00B247B1">
        <w:t xml:space="preserve">Много обичах да преписвам текстове от книги и да рисувам. </w:t>
      </w:r>
      <w:r w:rsidR="00201F58" w:rsidRPr="00B247B1">
        <w:t>Старах</w:t>
      </w:r>
      <w:r w:rsidRPr="00B247B1">
        <w:t xml:space="preserve"> се да пиша красиво като баща ми. Често ,заради самостоятелните ми занимания, връстниците ми ме наричаха „</w:t>
      </w:r>
      <w:proofErr w:type="spellStart"/>
      <w:r w:rsidRPr="00B247B1">
        <w:t>горделивко</w:t>
      </w:r>
      <w:proofErr w:type="spellEnd"/>
      <w:r w:rsidRPr="00B247B1">
        <w:t>“.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6DF523FD" w14:textId="77777777" w:rsidR="000C1925" w:rsidRDefault="006147EC" w:rsidP="006147EC">
      <w:r w:rsidRPr="00B247B1">
        <w:t>Семейството ми продължаваше финансово да не е добре. Неприятно ми беше да искам пари от родителите си за каквото и да било.</w:t>
      </w:r>
    </w:p>
    <w:p w14:paraId="70729CC4" w14:textId="77777777" w:rsidR="000C1925" w:rsidRDefault="006147EC" w:rsidP="006147EC">
      <w:r w:rsidRPr="00B247B1">
        <w:t xml:space="preserve">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южно от </w:t>
      </w:r>
      <w:proofErr w:type="spellStart"/>
      <w:r w:rsidRPr="00B247B1">
        <w:t>Казлера</w:t>
      </w:r>
      <w:proofErr w:type="spellEnd"/>
      <w:r w:rsidRPr="00B247B1">
        <w:t xml:space="preserve">,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w:t>
      </w:r>
      <w:proofErr w:type="spellStart"/>
      <w:r w:rsidRPr="00B247B1">
        <w:t>Кутлуджа</w:t>
      </w:r>
      <w:proofErr w:type="spellEnd"/>
      <w:r w:rsidRPr="00B247B1">
        <w:t xml:space="preserve">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B247B1">
        <w:t>Ураа</w:t>
      </w:r>
      <w:r w:rsidRPr="00B247B1">
        <w:t>“ за изгрева. След нас и друга група, тръгнала към Баните също извика. След кратка почивка, по пътя между крайградските лозя</w:t>
      </w:r>
      <w:r w:rsidR="00B354AD" w:rsidRPr="00B247B1">
        <w:t>,</w:t>
      </w:r>
      <w:r w:rsidRPr="00B247B1">
        <w:t xml:space="preserve"> достигнахме най-високият връх в региона – Кара </w:t>
      </w:r>
      <w:proofErr w:type="spellStart"/>
      <w:r w:rsidR="00D301AF">
        <w:t>С</w:t>
      </w:r>
      <w:r w:rsidRPr="00B247B1">
        <w:t>еврия</w:t>
      </w:r>
      <w:proofErr w:type="spellEnd"/>
      <w:r w:rsidRPr="00B247B1">
        <w:t xml:space="preserve">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B247B1">
        <w:t>и</w:t>
      </w:r>
      <w:r w:rsidRPr="00B247B1">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w:t>
      </w:r>
      <w:proofErr w:type="spellStart"/>
      <w:r w:rsidRPr="00B247B1">
        <w:t>Сютлийка</w:t>
      </w:r>
      <w:proofErr w:type="spellEnd"/>
      <w:r w:rsidRPr="00B247B1">
        <w:t xml:space="preserve"> къ</w:t>
      </w:r>
      <w:r w:rsidR="00B354AD" w:rsidRPr="00B247B1">
        <w:t>м Баните, често газейки в нея</w:t>
      </w:r>
      <w:r w:rsidRPr="00B247B1">
        <w:t>. Като пристигнахме</w:t>
      </w:r>
      <w:r w:rsidR="00B354AD" w:rsidRPr="00B247B1">
        <w:t>,</w:t>
      </w:r>
      <w:r w:rsidRPr="00B247B1">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77F4EEC8" w14:textId="77777777" w:rsidR="000C1925" w:rsidRDefault="006147EC" w:rsidP="006147EC">
      <w:r w:rsidRPr="00B247B1">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B247B1">
        <w:t>а</w:t>
      </w:r>
      <w:r w:rsidRPr="00B247B1">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0A7957EF" w14:textId="77777777" w:rsidR="000C1925" w:rsidRDefault="006147EC" w:rsidP="006147EC">
      <w:r w:rsidRPr="00B247B1">
        <w:t>Докато бяхме в Стара Загора, с бащ</w:t>
      </w:r>
      <w:r w:rsidR="007F0D9F" w:rsidRPr="00B247B1">
        <w:t>а ми се къпехме всяка неделя в н</w:t>
      </w:r>
      <w:r w:rsidRPr="00B247B1">
        <w:t>овооткритата „</w:t>
      </w:r>
      <w:proofErr w:type="spellStart"/>
      <w:r w:rsidRPr="00B247B1">
        <w:t>Живкина</w:t>
      </w:r>
      <w:proofErr w:type="spellEnd"/>
      <w:r w:rsidRPr="00B247B1">
        <w:t xml:space="preserve">“ баня. Тогава тя имаше в двора си открит </w:t>
      </w:r>
      <w:r w:rsidR="007F0D9F" w:rsidRPr="00B247B1">
        <w:t>б</w:t>
      </w:r>
      <w:r w:rsidRPr="00B247B1">
        <w:t xml:space="preserve">асейн. Такъв имаше и във фабрика „Мебел“. С момчетата от махалата се къпехме на „Култовият бент“ на река </w:t>
      </w:r>
      <w:proofErr w:type="spellStart"/>
      <w:r w:rsidRPr="00B247B1">
        <w:t>Бедечка</w:t>
      </w:r>
      <w:proofErr w:type="spellEnd"/>
      <w:r w:rsidRPr="00B247B1">
        <w:t>, близо до „</w:t>
      </w:r>
      <w:proofErr w:type="spellStart"/>
      <w:r w:rsidRPr="00B247B1">
        <w:t>Беш</w:t>
      </w:r>
      <w:proofErr w:type="spellEnd"/>
      <w:r w:rsidRPr="00B247B1">
        <w:t>-бунар“.</w:t>
      </w:r>
    </w:p>
    <w:p w14:paraId="6C2F273D" w14:textId="77777777" w:rsidR="000C1925" w:rsidRDefault="006147EC" w:rsidP="006147EC">
      <w:r w:rsidRPr="00B247B1">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B247B1">
        <w:t>и</w:t>
      </w:r>
      <w:r w:rsidRPr="00B247B1">
        <w:t xml:space="preserve"> в землището, където пасяха добитъка.</w:t>
      </w:r>
    </w:p>
    <w:p w14:paraId="680150EF" w14:textId="77777777" w:rsidR="000C1925" w:rsidRDefault="006147EC" w:rsidP="006147EC">
      <w:r w:rsidRPr="00B247B1">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158AD1BE" w14:textId="77777777" w:rsidR="006147EC" w:rsidRPr="00B247B1" w:rsidRDefault="006147EC" w:rsidP="006147EC">
      <w:r w:rsidRPr="00B247B1">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B247B1">
        <w:t xml:space="preserve"> вечер закъсняваше и бащ</w:t>
      </w:r>
      <w:r w:rsidRPr="00B247B1">
        <w:t>а ми го наказваше.</w:t>
      </w:r>
    </w:p>
    <w:p w14:paraId="099D359A" w14:textId="77777777" w:rsidR="006147EC" w:rsidRPr="00B247B1" w:rsidRDefault="006147EC" w:rsidP="00937B7D">
      <w:r w:rsidRPr="00B247B1">
        <w:t xml:space="preserve">В часовете по гимнастика, Ан. </w:t>
      </w:r>
      <w:proofErr w:type="spellStart"/>
      <w:r w:rsidRPr="00B247B1">
        <w:t>Бабалов</w:t>
      </w:r>
      <w:proofErr w:type="spellEnd"/>
      <w:r w:rsidRPr="00B247B1">
        <w:t xml:space="preserve"> ни научи на правилата как да играем футбол, баскетбол, </w:t>
      </w:r>
      <w:proofErr w:type="spellStart"/>
      <w:r w:rsidRPr="00B247B1">
        <w:t>хазена</w:t>
      </w:r>
      <w:proofErr w:type="spellEnd"/>
      <w:r w:rsidRPr="00B247B1">
        <w:t xml:space="preserve">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t>х</w:t>
      </w:r>
      <w:r w:rsidRPr="00B247B1">
        <w:t xml:space="preserve">а греди за вратите. На срещата присъстваха много ученици и родители на футболистите. </w:t>
      </w:r>
      <w:proofErr w:type="spellStart"/>
      <w:r w:rsidRPr="00B247B1">
        <w:t>Бабалов</w:t>
      </w:r>
      <w:proofErr w:type="spellEnd"/>
      <w:r w:rsidRPr="00B247B1">
        <w:t xml:space="preserve"> беше съдия на мача. След тази </w:t>
      </w:r>
      <w:r w:rsidR="00D301AF" w:rsidRPr="00B247B1">
        <w:t>среща</w:t>
      </w:r>
      <w:r w:rsidRPr="00B247B1">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6F1E04AC" w14:textId="02B8B469" w:rsidR="00937B7D" w:rsidRDefault="006147EC" w:rsidP="00937B7D">
      <w:r w:rsidRPr="00B247B1">
        <w:t>Същата пролет участвахме в прегледа на гимнастическа</w:t>
      </w:r>
      <w:r w:rsidR="00E013F1" w:rsidRPr="00B247B1">
        <w:t xml:space="preserve"> подготовка на прогимназиите </w:t>
      </w:r>
      <w:r w:rsidR="00E013F1" w:rsidRPr="00B247B1">
        <w:t>от</w:t>
      </w:r>
      <w:r w:rsidR="00937B7D">
        <w:t xml:space="preserve"> </w:t>
      </w:r>
      <w:r w:rsidRPr="00B247B1">
        <w:t>Старозагорски</w:t>
      </w:r>
      <w:r w:rsidRPr="00B247B1">
        <w:t xml:space="preserve"> район.</w:t>
      </w:r>
    </w:p>
    <w:p w14:paraId="6DA62F5F" w14:textId="77777777" w:rsidR="000C1925" w:rsidRDefault="006147EC" w:rsidP="00937B7D">
      <w:r w:rsidRPr="00B247B1">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B247B1">
        <w:t>люде</w:t>
      </w:r>
      <w:r w:rsidRPr="00B247B1">
        <w:t xml:space="preserve"> </w:t>
      </w:r>
      <w:proofErr w:type="spellStart"/>
      <w:r w:rsidRPr="00B247B1">
        <w:t>твоей</w:t>
      </w:r>
      <w:proofErr w:type="spellEnd"/>
      <w:r w:rsidRPr="00B247B1">
        <w:t xml:space="preserve">“, „Тебе Господи“, „Христос </w:t>
      </w:r>
      <w:proofErr w:type="spellStart"/>
      <w:r w:rsidR="00D301AF">
        <w:t>В</w:t>
      </w:r>
      <w:r w:rsidRPr="00B247B1">
        <w:t>оскресе</w:t>
      </w:r>
      <w:proofErr w:type="spellEnd"/>
      <w:r w:rsidRPr="00B247B1">
        <w:t>“ и други.</w:t>
      </w:r>
    </w:p>
    <w:p w14:paraId="1B743724" w14:textId="02EDD366" w:rsidR="006147EC" w:rsidRPr="00244C18" w:rsidRDefault="006147EC" w:rsidP="00066D8A">
      <w:pPr>
        <w:rPr>
          <w:color w:val="FF0000"/>
          <w:lang w:val="en-US"/>
        </w:rPr>
      </w:pPr>
      <w:r w:rsidRPr="00B247B1">
        <w:t xml:space="preserve">Тази пролет участвах и в залесяването на общинската мера по шосето за село Гледачево. </w:t>
      </w:r>
    </w:p>
    <w:p w14:paraId="54741BA5" w14:textId="77777777" w:rsidR="000C1925" w:rsidRDefault="006147EC" w:rsidP="00066D8A">
      <w:r w:rsidRPr="00B247B1">
        <w:t>Този Великден за първи път хората бяха на зелените морави край река Сазлийка. Това стана възможно след построяването на голям мост.</w:t>
      </w:r>
    </w:p>
    <w:p w14:paraId="0555724B" w14:textId="77777777" w:rsidR="000C1925" w:rsidRDefault="006147EC" w:rsidP="00066D8A">
      <w:r w:rsidRPr="00B247B1">
        <w:t xml:space="preserve">Продължавах да чета вестниците, които хазяина носеше на баща ми. От тях научих за </w:t>
      </w:r>
      <w:proofErr w:type="spellStart"/>
      <w:r w:rsidRPr="00B247B1">
        <w:t>Италиано</w:t>
      </w:r>
      <w:proofErr w:type="spellEnd"/>
      <w:r w:rsidRPr="00B247B1">
        <w:t>-Абисинската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3A0E698F" w14:textId="77777777" w:rsidR="006147EC" w:rsidRPr="00B247B1" w:rsidRDefault="006147EC" w:rsidP="00066D8A">
      <w:r w:rsidRPr="00B247B1">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B247B1">
        <w:t>репертоар</w:t>
      </w:r>
      <w:r w:rsidRPr="00B247B1">
        <w:t xml:space="preserve"> от песни като: „Върви народе възродени“, „С радост всички да запеем“, „Край Босфора шум се вдига“ и други, </w:t>
      </w:r>
      <w:r w:rsidR="00D301AF" w:rsidRPr="00B247B1">
        <w:t>изпети</w:t>
      </w:r>
      <w:r w:rsidRPr="00B247B1">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55F46345" w14:textId="78D3ACD2" w:rsidR="000C1925" w:rsidRPr="00B247B1" w:rsidRDefault="004D4C88" w:rsidP="000C1925">
      <w:r>
        <w:rPr>
          <w:noProof/>
        </w:rPr>
        <w:pict w14:anchorId="67809D4A">
          <v:shape id="_x0000_s1027" type="#_x0000_t202" style="position:absolute;left:0;text-align:left;margin-left:190.8pt;margin-top:214.45pt;width:276.95pt;height:.05pt;z-index:251660800" wrapcoords="-59 0 -59 20903 21600 20903 21600 0 -59 0" stroked="f">
            <v:textbox style="mso-fit-shape-to-text:t" inset="0,0,0,0">
              <w:txbxContent>
                <w:p w14:paraId="217F43D2" w14:textId="0E176C17" w:rsidR="00907D60" w:rsidRPr="0069507C" w:rsidRDefault="00907D60" w:rsidP="00907D60">
                  <w:pPr>
                    <w:pStyle w:val="Caption"/>
                    <w:rPr>
                      <w:rFonts w:eastAsiaTheme="minorHAnsi"/>
                      <w:noProof/>
                      <w:sz w:val="22"/>
                      <w:szCs w:val="22"/>
                    </w:rPr>
                  </w:pPr>
                  <w:r>
                    <w:t xml:space="preserve"> </w:t>
                  </w:r>
                  <w:r w:rsidRPr="00C5180B">
                    <w:t>Пещерата на Св. Иван Рилски</w:t>
                  </w:r>
                  <w:r>
                    <w:t xml:space="preserve">, </w:t>
                  </w:r>
                  <w:proofErr w:type="spellStart"/>
                  <w:r>
                    <w:t>Едал</w:t>
                  </w:r>
                  <w:proofErr w:type="spellEnd"/>
                  <w:r>
                    <w:t xml:space="preserve"> Антон </w:t>
                  </w:r>
                  <w:proofErr w:type="spellStart"/>
                  <w:r>
                    <w:t>Левфтеро</w:t>
                  </w:r>
                  <w:r>
                    <w:rPr>
                      <w:noProof/>
                    </w:rPr>
                    <w:t>в</w:t>
                  </w:r>
                  <w:proofErr w:type="spellEnd"/>
                  <w:r>
                    <w:rPr>
                      <w:noProof/>
                    </w:rPr>
                    <w:t xml:space="preserve">, </w:t>
                  </w:r>
                  <w:r>
                    <w:rPr>
                      <w:noProof/>
                      <w:lang w:val="en-US"/>
                    </w:rPr>
                    <w:t>CCA-SA 3.0</w:t>
                  </w:r>
                </w:p>
              </w:txbxContent>
            </v:textbox>
            <w10:wrap type="tight"/>
          </v:shape>
        </w:pict>
      </w:r>
      <w:r w:rsidR="00907D60" w:rsidRPr="004D4C88">
        <w:rPr>
          <w:lang w:val="en-US"/>
        </w:rPr>
        <w:drawing>
          <wp:anchor distT="0" distB="0" distL="114300" distR="114300" simplePos="0" relativeHeight="251634688" behindDoc="1" locked="0" layoutInCell="1" allowOverlap="1" wp14:anchorId="500E9AFF" wp14:editId="5B5D0579">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B247B1">
        <w:t xml:space="preserve">На следващият ден с влака </w:t>
      </w:r>
      <w:r w:rsidR="00201F58">
        <w:t>пъ</w:t>
      </w:r>
      <w:r w:rsidR="006147EC" w:rsidRPr="00B247B1">
        <w:t>т</w:t>
      </w:r>
      <w:r w:rsidR="00201F58">
        <w:t>у</w:t>
      </w:r>
      <w:r w:rsidR="006147EC" w:rsidRPr="00B247B1">
        <w:t xml:space="preserve">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w:t>
      </w:r>
      <w:proofErr w:type="spellStart"/>
      <w:r w:rsidR="006147EC" w:rsidRPr="00B247B1">
        <w:t>Хрельовата</w:t>
      </w:r>
      <w:proofErr w:type="spellEnd"/>
      <w:r w:rsidR="006147EC" w:rsidRPr="00B247B1">
        <w:t xml:space="preserve"> кула. По горска пътека стигнахме и до пещерата, в която е живял светецът. Провряхме се през тесния отвор на тавана, да проверим нашата праведност.</w:t>
      </w:r>
    </w:p>
    <w:p w14:paraId="1B91437B" w14:textId="77777777" w:rsidR="000C1925" w:rsidRDefault="006147EC" w:rsidP="00066D8A">
      <w:r w:rsidRPr="00B247B1">
        <w:t>На 24-ти май участвахме с хора на тържествата по случай „Празника на българската писменост“.</w:t>
      </w:r>
    </w:p>
    <w:p w14:paraId="2ED6915D" w14:textId="77777777" w:rsidR="000C1925" w:rsidRDefault="00592461" w:rsidP="00066D8A">
      <w:r w:rsidRPr="00B247B1">
        <w:t>На 20 юни</w:t>
      </w:r>
      <w:r w:rsidR="006147EC" w:rsidRPr="00B247B1">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789361CA" w14:textId="77777777" w:rsidR="000C1925" w:rsidRDefault="006147EC" w:rsidP="00066D8A">
      <w:r w:rsidRPr="00B247B1">
        <w:t xml:space="preserve">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w:t>
      </w:r>
      <w:proofErr w:type="spellStart"/>
      <w:r w:rsidRPr="00B247B1">
        <w:t>Барбюст</w:t>
      </w:r>
      <w:proofErr w:type="spellEnd"/>
      <w:r w:rsidRPr="00B247B1">
        <w:t xml:space="preserve"> и „На западния фронт нищо ново“ на Ремарк. После продължих да чета някои книги от Карл Май, Майн Рид, Едгар Уелс и </w:t>
      </w:r>
      <w:proofErr w:type="spellStart"/>
      <w:r w:rsidRPr="00B247B1">
        <w:t>Ъптон</w:t>
      </w:r>
      <w:proofErr w:type="spellEnd"/>
      <w:r w:rsidRPr="00B247B1">
        <w:t xml:space="preserve">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491B8DC0" w14:textId="77777777" w:rsidR="000C1925" w:rsidRDefault="006147EC" w:rsidP="00066D8A">
      <w:r w:rsidRPr="00B247B1">
        <w:t>Продължавах всяка сутрин да тичам о 20 минути в двора, а понякога да участвам и в махленските футболни мачове на „</w:t>
      </w:r>
      <w:proofErr w:type="spellStart"/>
      <w:r w:rsidRPr="00B247B1">
        <w:t>Аланчето</w:t>
      </w:r>
      <w:proofErr w:type="spellEnd"/>
      <w:r w:rsidRPr="00B247B1">
        <w:t xml:space="preserve">“ или „Валовете“. Включвах се в групови скитания из Аязмото, </w:t>
      </w:r>
      <w:proofErr w:type="spellStart"/>
      <w:r w:rsidRPr="00B247B1">
        <w:t>Казлера</w:t>
      </w:r>
      <w:proofErr w:type="spellEnd"/>
      <w:r w:rsidRPr="00B247B1">
        <w:t xml:space="preserve"> и Бадемовата горичка. Основно дружах с Тенко, който не излиза</w:t>
      </w:r>
      <w:r w:rsidR="00592461" w:rsidRPr="00B247B1">
        <w:t>ше без мен на улицата. И</w:t>
      </w:r>
      <w:r w:rsidRPr="00B247B1">
        <w:t xml:space="preserve">граехме на „Трапа“ в Парка, организирайки битки с шишарки, </w:t>
      </w:r>
      <w:r w:rsidR="00D301AF" w:rsidRPr="00B247B1">
        <w:t>подражавайки</w:t>
      </w:r>
      <w:r w:rsidRPr="00B247B1">
        <w:t xml:space="preserve"> на индианците от книгите и филмите.</w:t>
      </w:r>
    </w:p>
    <w:p w14:paraId="4119D2E5" w14:textId="77777777" w:rsidR="000C1925" w:rsidRDefault="006147EC" w:rsidP="00066D8A">
      <w:r w:rsidRPr="00B247B1">
        <w:t xml:space="preserve">Това лято в Стара Загора посрещнахме борците Дан Колов и Хари Стоев. На подиума, издигнат на „Герджиковия </w:t>
      </w:r>
      <w:proofErr w:type="spellStart"/>
      <w:r w:rsidRPr="00B247B1">
        <w:t>алан</w:t>
      </w:r>
      <w:proofErr w:type="spellEnd"/>
      <w:r w:rsidRPr="00B247B1">
        <w:t xml:space="preserve">“ се проведоха борби, в които се включи и старозагорецът Никола Илчев. С брат ми гледахме от покрива на тоалетната на леля Марийка. Дан Колов победи негъра Реджи </w:t>
      </w:r>
      <w:proofErr w:type="spellStart"/>
      <w:r w:rsidRPr="00B247B1">
        <w:t>Сики</w:t>
      </w:r>
      <w:proofErr w:type="spellEnd"/>
      <w:r w:rsidRPr="00B247B1">
        <w:t>.</w:t>
      </w:r>
    </w:p>
    <w:p w14:paraId="16BC745C" w14:textId="77777777" w:rsidR="000C1925" w:rsidRDefault="00F827AA" w:rsidP="00066D8A">
      <w:r w:rsidRPr="00B247B1">
        <w:t>Когато вечер засвиреше в</w:t>
      </w:r>
      <w:r w:rsidR="006147EC" w:rsidRPr="00B247B1">
        <w:t>оенна музика, пак отивахме на плаца на казармата. Тази година там ни се случи интересно преживяване. Бяхме ходили до „</w:t>
      </w:r>
      <w:proofErr w:type="spellStart"/>
      <w:r w:rsidR="006147EC" w:rsidRPr="00B247B1">
        <w:t>Бадемлика</w:t>
      </w:r>
      <w:proofErr w:type="spellEnd"/>
      <w:r w:rsidR="006147EC" w:rsidRPr="00B247B1">
        <w:t xml:space="preserve">“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B247B1">
        <w:t>разплачем</w:t>
      </w:r>
      <w:r w:rsidRPr="00B247B1">
        <w:t>. Тогава дойде някакво</w:t>
      </w:r>
      <w:r w:rsidR="006147EC" w:rsidRPr="00B247B1">
        <w:t xml:space="preserve"> „началство“, наречени</w:t>
      </w:r>
      <w:r w:rsidRPr="00B247B1">
        <w:t xml:space="preserve"> „големите ревльовци“ и след </w:t>
      </w:r>
      <w:r w:rsidR="006147EC" w:rsidRPr="00B247B1">
        <w:t>няколко хубави плесника, нареди на същият войник да ни изведе от района на казармата. След този случай слушахме военната музика само отвън.</w:t>
      </w:r>
    </w:p>
    <w:p w14:paraId="56C8A6BE" w14:textId="77777777" w:rsidR="000C1925" w:rsidRDefault="006147EC" w:rsidP="00066D8A">
      <w:r w:rsidRPr="00B247B1">
        <w:t xml:space="preserve">През това лято баща ни пак ни води през Кара </w:t>
      </w:r>
      <w:proofErr w:type="spellStart"/>
      <w:r w:rsidRPr="00B247B1">
        <w:t>Севрия</w:t>
      </w:r>
      <w:proofErr w:type="spellEnd"/>
      <w:r w:rsidRPr="00B247B1">
        <w:t xml:space="preserve">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w:t>
      </w:r>
      <w:proofErr w:type="spellStart"/>
      <w:r w:rsidRPr="00B247B1">
        <w:t>Живкината</w:t>
      </w:r>
      <w:proofErr w:type="spellEnd"/>
      <w:r w:rsidRPr="00B247B1">
        <w:t xml:space="preserve"> баня. С Христо Лечев свирихме на цигулки в двора. Баща му, дядо Лечо, ни води </w:t>
      </w:r>
      <w:r w:rsidR="00D301AF" w:rsidRPr="00B247B1">
        <w:t>веднъж</w:t>
      </w:r>
      <w:r w:rsidRPr="00B247B1">
        <w:t xml:space="preserve"> в Мъжката гимназия, където беше прислужник. Много ни впечатлиха кабинетите по химия, физика и пеене.</w:t>
      </w:r>
    </w:p>
    <w:p w14:paraId="6AB19F23" w14:textId="77777777" w:rsidR="000C1925" w:rsidRDefault="006147EC" w:rsidP="00066D8A">
      <w:r w:rsidRPr="00B247B1">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3B32F2EF" w14:textId="77777777" w:rsidR="000C1925" w:rsidRDefault="006147EC" w:rsidP="00066D8A">
      <w:r w:rsidRPr="00B247B1">
        <w:t xml:space="preserve">През есента майка се разболя от </w:t>
      </w:r>
      <w:r w:rsidR="00D301AF" w:rsidRPr="00B247B1">
        <w:t>ишиас</w:t>
      </w:r>
      <w:r w:rsidRPr="00B247B1">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B247B1">
        <w:t>аба ми. Учих предимно</w:t>
      </w:r>
      <w:r w:rsidRPr="00B247B1">
        <w:t xml:space="preserve"> вечер, на светли</w:t>
      </w:r>
      <w:r w:rsidR="00F827AA" w:rsidRPr="00B247B1">
        <w:t>ната на газената лампа. Тормозеше ме тютю</w:t>
      </w:r>
      <w:r w:rsidRPr="00B247B1">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B247B1">
        <w:t xml:space="preserve"> до ликвидиране на несправедливите</w:t>
      </w:r>
      <w:r w:rsidRPr="00B247B1">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B247B1">
        <w:t>и. Магазинерът от Кооперативния магазин, ходил</w:t>
      </w:r>
      <w:r w:rsidRPr="00B247B1">
        <w:t xml:space="preserve"> за пясък и видял нашите строежи. Като войник служил в пионерна част и беше изумен от нашите умения. В Читалището се </w:t>
      </w:r>
      <w:r w:rsidR="00D301AF" w:rsidRPr="00B247B1">
        <w:t>носеше</w:t>
      </w:r>
      <w:r w:rsidRPr="00B247B1">
        <w:t xml:space="preserve"> мълвата, че аз съм ръководил изграждането им.</w:t>
      </w:r>
    </w:p>
    <w:p w14:paraId="2C9E7FE9" w14:textId="77777777" w:rsidR="000C1925" w:rsidRDefault="006147EC" w:rsidP="00066D8A">
      <w:r w:rsidRPr="00B247B1">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B247B1">
        <w:t>интересувам</w:t>
      </w:r>
      <w:r w:rsidRPr="00B247B1">
        <w:t xml:space="preserve"> от 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B247B1">
        <w:t>излязъл</w:t>
      </w:r>
      <w:r w:rsidRPr="00B247B1">
        <w:t xml:space="preserve">, започнал да работи по заводите в Стара Загора. От неговите </w:t>
      </w:r>
      <w:r w:rsidR="00F827AA" w:rsidRPr="00B247B1">
        <w:t>записки</w:t>
      </w:r>
      <w:r w:rsidRPr="00B247B1">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B247B1">
        <w:t>я</w:t>
      </w:r>
      <w:r w:rsidRPr="00B247B1">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B247B1">
        <w:t>,</w:t>
      </w:r>
      <w:r w:rsidRPr="00B247B1">
        <w:t xml:space="preserve"> заради Френската революция.</w:t>
      </w:r>
    </w:p>
    <w:p w14:paraId="579DD340" w14:textId="77777777" w:rsidR="000C1925" w:rsidRDefault="006147EC" w:rsidP="00066D8A">
      <w:r w:rsidRPr="00B247B1">
        <w:t xml:space="preserve">Завършвайки прогимназията през пролетта на 1937 г., аз вече имах </w:t>
      </w:r>
      <w:r w:rsidR="00D301AF" w:rsidRPr="00B247B1">
        <w:t>самочувствието</w:t>
      </w:r>
      <w:r w:rsidRPr="00B247B1">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B247B1">
        <w:t>о съучениците ми ме имаха за го</w:t>
      </w:r>
      <w:r w:rsidRPr="00B247B1">
        <w:t xml:space="preserve">рделивец. Учителите ми ме имаха за скромно момче, </w:t>
      </w:r>
      <w:proofErr w:type="spellStart"/>
      <w:r w:rsidRPr="00B247B1">
        <w:t>непарадиращ</w:t>
      </w:r>
      <w:r w:rsidR="00F827AA" w:rsidRPr="00B247B1">
        <w:t>о</w:t>
      </w:r>
      <w:proofErr w:type="spellEnd"/>
      <w:r w:rsidR="00F827AA" w:rsidRPr="00B247B1">
        <w:t xml:space="preserve"> със знанията си, кое</w:t>
      </w:r>
      <w:r w:rsidRPr="00B247B1">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B247B1">
        <w:t>стараех</w:t>
      </w:r>
      <w:r w:rsidRPr="00B247B1">
        <w:t xml:space="preserve"> да им подражавам.</w:t>
      </w:r>
    </w:p>
    <w:p w14:paraId="5CBE34A3" w14:textId="77777777" w:rsidR="006147EC" w:rsidRPr="00B247B1" w:rsidRDefault="006147EC" w:rsidP="00066D8A">
      <w:r w:rsidRPr="00B247B1">
        <w:t>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B247B1">
        <w:t>амо в големите градове. На 20</w:t>
      </w:r>
      <w:r w:rsidRPr="00B247B1">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B247B1">
        <w:t>столонаследника Симеон, на 16</w:t>
      </w:r>
      <w:r w:rsidRPr="00B247B1">
        <w:t xml:space="preserve"> юни, всички мои оценки се превърнаха в шестици.</w:t>
      </w:r>
    </w:p>
    <w:p w14:paraId="07F62AC2" w14:textId="280BEE3D" w:rsidR="000C1925" w:rsidRDefault="006147EC" w:rsidP="00066D8A">
      <w:r w:rsidRPr="00B247B1">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B247B1">
        <w:t>ане на ваканцията. Към 9:30 ч. м</w:t>
      </w:r>
      <w:r w:rsidRPr="00B247B1">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B247B1">
        <w:t>,</w:t>
      </w:r>
      <w:r w:rsidRPr="00B247B1">
        <w:t xml:space="preserve"> да я</w:t>
      </w:r>
      <w:r w:rsidR="00D43637" w:rsidRPr="00B247B1">
        <w:t xml:space="preserve"> прибера отново. Скоро обаче зап</w:t>
      </w:r>
      <w:r w:rsidRPr="00B247B1">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t>й</w:t>
      </w:r>
      <w:r w:rsidRPr="00B247B1">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B247B1">
        <w:t xml:space="preserve"> </w:t>
      </w:r>
      <w:proofErr w:type="spellStart"/>
      <w:r w:rsidR="00D43637" w:rsidRPr="00B247B1">
        <w:t>алан</w:t>
      </w:r>
      <w:proofErr w:type="spellEnd"/>
      <w:r w:rsidR="00D43637" w:rsidRPr="00B247B1">
        <w:t>. Той ме прегледа и</w:t>
      </w:r>
      <w:r w:rsidRPr="00B247B1">
        <w:t xml:space="preserve"> разпореди да бъда </w:t>
      </w:r>
      <w:r w:rsidR="00D43637" w:rsidRPr="00B247B1">
        <w:t>подготвен за операция. В 14 ч. б</w:t>
      </w:r>
      <w:r w:rsidRPr="00B247B1">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B247B1">
        <w:t xml:space="preserve"> където действаше хирургът. Дочу</w:t>
      </w:r>
      <w:r w:rsidRPr="00B247B1">
        <w:t>вах ясно хрускане, но не усещах 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B247B1">
        <w:t>арите, че докторът първо разплел</w:t>
      </w:r>
      <w:r w:rsidRPr="00B247B1">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B247B1">
        <w:t>Постепенно</w:t>
      </w:r>
      <w:r w:rsidRPr="00B247B1">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вдигам тежести и да се набирам на лост.</w:t>
      </w:r>
    </w:p>
    <w:p w14:paraId="09D30A47" w14:textId="6E4AD4CA" w:rsidR="006147EC" w:rsidRPr="00B247B1" w:rsidRDefault="006147EC" w:rsidP="00066D8A">
      <w:pPr>
        <w:rPr>
          <w:color w:val="FF0000"/>
        </w:rPr>
      </w:pPr>
      <w:r w:rsidRPr="00B247B1">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003E094F" w14:textId="3C88108B" w:rsidR="006147EC" w:rsidRPr="00B247B1" w:rsidRDefault="00244C18" w:rsidP="00066D8A">
      <w:r>
        <w:rPr>
          <w:noProof/>
        </w:rPr>
        <w:pict w14:anchorId="0F93EF6F">
          <v:shape id="_x0000_s1028" type="#_x0000_t202" style="position:absolute;left:0;text-align:left;margin-left:0;margin-top:244.1pt;width:297.6pt;height:34.4pt;z-index:251661824;mso-position-horizontal-relative:text;mso-position-vertical-relative:text" stroked="f">
            <v:textbox style="mso-next-textbox:#_x0000_s1028;mso-fit-shape-to-text:t" inset="0,0,0,0">
              <w:txbxContent>
                <w:p w14:paraId="4BDCD29E" w14:textId="0BF9707D" w:rsidR="007F32E5" w:rsidRPr="00C73A80" w:rsidRDefault="007F32E5" w:rsidP="007F32E5">
                  <w:pPr>
                    <w:pStyle w:val="Caption"/>
                    <w:rPr>
                      <w:rFonts w:eastAsiaTheme="minorHAnsi"/>
                      <w:sz w:val="22"/>
                      <w:szCs w:val="22"/>
                    </w:rPr>
                  </w:pPr>
                  <w:r>
                    <w:t xml:space="preserve"> </w:t>
                  </w:r>
                  <w:r>
                    <w:t>Ч</w:t>
                  </w:r>
                  <w:r w:rsidR="00EB0A44">
                    <w:t>и</w:t>
                  </w:r>
                  <w:r>
                    <w:t xml:space="preserve">накчийските </w:t>
                  </w:r>
                  <w:proofErr w:type="spellStart"/>
                  <w:r>
                    <w:t>бани,проектирана</w:t>
                  </w:r>
                  <w:proofErr w:type="spellEnd"/>
                  <w:r>
                    <w:t xml:space="preserve"> от  арх. Димов в строеж.</w:t>
                  </w:r>
                  <w:r w:rsidR="00EB0A44">
                    <w:t xml:space="preserve"> снимка: Стара </w:t>
                  </w:r>
                  <w:proofErr w:type="spellStart"/>
                  <w:r w:rsidR="00EB0A44">
                    <w:t>Стара</w:t>
                  </w:r>
                  <w:proofErr w:type="spellEnd"/>
                  <w:r w:rsidR="00EB0A44">
                    <w:t xml:space="preserve"> Загора</w:t>
                  </w:r>
                </w:p>
              </w:txbxContent>
            </v:textbox>
            <w10:wrap type="topAndBottom"/>
          </v:shape>
        </w:pict>
      </w:r>
      <w:r>
        <w:rPr>
          <w:noProof/>
          <w:lang w:val="en-US"/>
        </w:rPr>
        <w:drawing>
          <wp:anchor distT="0" distB="0" distL="114300" distR="114300" simplePos="0" relativeHeight="251649024" behindDoc="0" locked="0" layoutInCell="1" allowOverlap="1" wp14:anchorId="32B61C4A" wp14:editId="6D733B16">
            <wp:simplePos x="0" y="0"/>
            <wp:positionH relativeFrom="column">
              <wp:posOffset>0</wp:posOffset>
            </wp:positionH>
            <wp:positionV relativeFrom="paragraph">
              <wp:posOffset>767080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anchor>
        </w:drawing>
      </w:r>
      <w:r w:rsidR="006147EC" w:rsidRPr="00B247B1">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66F7C20F" w14:textId="61753369" w:rsidR="006147EC" w:rsidRPr="00244C18" w:rsidRDefault="006147EC" w:rsidP="00244C18">
      <w:pPr>
        <w:ind w:firstLine="0"/>
        <w:rPr>
          <w:lang w:val="en-US"/>
        </w:rPr>
      </w:pPr>
    </w:p>
    <w:p w14:paraId="7BA181EC" w14:textId="77777777" w:rsidR="00244C18" w:rsidRDefault="00244C18">
      <w:pPr>
        <w:ind w:firstLine="0"/>
        <w:jc w:val="left"/>
        <w:rPr>
          <w:b/>
          <w:sz w:val="36"/>
          <w:szCs w:val="36"/>
        </w:rPr>
      </w:pPr>
      <w:r>
        <w:br w:type="page"/>
      </w:r>
    </w:p>
    <w:p w14:paraId="11F3832B" w14:textId="5EA1AE1D" w:rsidR="006147EC" w:rsidRPr="00B247B1" w:rsidRDefault="006147EC" w:rsidP="00E7584A">
      <w:pPr>
        <w:pStyle w:val="Heading1"/>
      </w:pPr>
      <w:r w:rsidRPr="00B247B1">
        <w:t>5. ГИМНАЗИЯТА</w:t>
      </w:r>
      <w:r w:rsidR="00E7584A">
        <w:br/>
      </w:r>
      <w:r w:rsidRPr="00B247B1">
        <w:t>193</w:t>
      </w:r>
      <w:r w:rsidR="00937B7D">
        <w:t>7</w:t>
      </w:r>
      <w:r w:rsidRPr="00B247B1">
        <w:t xml:space="preserve"> – 1942 г.</w:t>
      </w:r>
    </w:p>
    <w:p w14:paraId="45FBBEDF" w14:textId="77777777" w:rsidR="006147EC" w:rsidRPr="00B247B1" w:rsidRDefault="006147EC" w:rsidP="006147EC">
      <w:pPr>
        <w:pStyle w:val="ListBullet"/>
        <w:numPr>
          <w:ilvl w:val="0"/>
          <w:numId w:val="0"/>
        </w:numPr>
        <w:jc w:val="center"/>
        <w:rPr>
          <w:sz w:val="36"/>
          <w:szCs w:val="36"/>
        </w:rPr>
      </w:pPr>
    </w:p>
    <w:p w14:paraId="65D637F8" w14:textId="77777777" w:rsidR="006147EC" w:rsidRPr="00B247B1" w:rsidRDefault="006147EC" w:rsidP="006147EC">
      <w:pPr>
        <w:pStyle w:val="ListBullet"/>
        <w:numPr>
          <w:ilvl w:val="0"/>
          <w:numId w:val="0"/>
        </w:numPr>
        <w:jc w:val="center"/>
        <w:rPr>
          <w:sz w:val="36"/>
          <w:szCs w:val="36"/>
        </w:rPr>
      </w:pPr>
    </w:p>
    <w:p w14:paraId="662DFF75" w14:textId="77777777" w:rsidR="000C1925" w:rsidRDefault="000C1925" w:rsidP="006147EC">
      <w:pPr>
        <w:pStyle w:val="ListBullet"/>
        <w:numPr>
          <w:ilvl w:val="0"/>
          <w:numId w:val="0"/>
        </w:numPr>
        <w:jc w:val="center"/>
        <w:rPr>
          <w:sz w:val="36"/>
          <w:szCs w:val="36"/>
        </w:rPr>
      </w:pPr>
    </w:p>
    <w:p w14:paraId="0DAE0798" w14:textId="77777777" w:rsidR="000C1925" w:rsidRDefault="006147EC" w:rsidP="00937B7D">
      <w:r w:rsidRPr="00B247B1">
        <w:t xml:space="preserve">Родителите ми ме записаха да уча в „полукласическият“ профил на мъжката гимназия „Иван Вазов“ – Стара Загора. Изучавах </w:t>
      </w:r>
      <w:r w:rsidR="00D43637" w:rsidRPr="00B247B1">
        <w:t>латински и френски език. Завърши</w:t>
      </w:r>
      <w:r w:rsidRPr="00B247B1">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B247B1">
        <w:t>дескриптивна</w:t>
      </w:r>
      <w:r w:rsidRPr="00B247B1">
        <w:t xml:space="preserve"> геометрия, която даваше предимство по </w:t>
      </w:r>
      <w:r w:rsidR="00315E08" w:rsidRPr="00B247B1">
        <w:t>инженерните</w:t>
      </w:r>
      <w:r w:rsidRPr="00B247B1">
        <w:t xml:space="preserve"> и математическите науки.</w:t>
      </w:r>
    </w:p>
    <w:p w14:paraId="68660EC2" w14:textId="77777777" w:rsidR="000C1925" w:rsidRDefault="006147EC" w:rsidP="00937B7D">
      <w:r w:rsidRPr="00B247B1">
        <w:t>Освен мъжката, в Стара Загора имаше и девическа гимназия със същите профили. Двете гимназии бяха държавни, с г</w:t>
      </w:r>
      <w:r w:rsidR="00D43637" w:rsidRPr="00B247B1">
        <w:t xml:space="preserve">одишна такса от 1500 </w:t>
      </w:r>
      <w:r w:rsidR="00315E08" w:rsidRPr="00B247B1">
        <w:t>лв.</w:t>
      </w:r>
      <w:r w:rsidR="00D43637" w:rsidRPr="00B247B1">
        <w:t>, внасяна</w:t>
      </w:r>
      <w:r w:rsidRPr="00B247B1">
        <w:t xml:space="preserve"> в началото на всяка учебна година. Имаше и частна Търговска гимназия на </w:t>
      </w:r>
      <w:proofErr w:type="spellStart"/>
      <w:r w:rsidRPr="00B247B1">
        <w:t>Абанозов</w:t>
      </w:r>
      <w:proofErr w:type="spellEnd"/>
      <w:r w:rsidRPr="00B247B1">
        <w:t>,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2E511FB0" w14:textId="77777777" w:rsidR="000C1925" w:rsidRDefault="006147EC" w:rsidP="00937B7D">
      <w:r w:rsidRPr="00B247B1">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B247B1">
        <w:t>ията, но не обичах да ги уча на</w:t>
      </w:r>
      <w:r w:rsidRPr="00B247B1">
        <w:t>изуст.</w:t>
      </w:r>
    </w:p>
    <w:p w14:paraId="79397C66" w14:textId="77777777" w:rsidR="000C1925" w:rsidRDefault="006147EC" w:rsidP="00937B7D">
      <w:r w:rsidRPr="00B247B1">
        <w:t xml:space="preserve">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w:t>
      </w:r>
      <w:proofErr w:type="spellStart"/>
      <w:r w:rsidRPr="00B247B1">
        <w:t>Кольови</w:t>
      </w:r>
      <w:proofErr w:type="spellEnd"/>
      <w:r w:rsidRPr="00B247B1">
        <w:t xml:space="preserve">. Щях да бъда в родният дом на майка ми срещу наем от 500 лева на месец. Този квартал беше известен с името „Малката </w:t>
      </w:r>
      <w:proofErr w:type="spellStart"/>
      <w:r w:rsidRPr="00B247B1">
        <w:t>чаршийка</w:t>
      </w:r>
      <w:proofErr w:type="spellEnd"/>
      <w:r w:rsidRPr="00B247B1">
        <w:t>“. В него живееха няколко турски семейства и се намираше една от двете джамии в града.</w:t>
      </w:r>
    </w:p>
    <w:p w14:paraId="2D66509D" w14:textId="77777777" w:rsidR="000C1925" w:rsidRDefault="006147EC" w:rsidP="00937B7D">
      <w:r w:rsidRPr="00B247B1">
        <w:t xml:space="preserve">Тогава вуйчо беше на 43 години, а </w:t>
      </w:r>
      <w:proofErr w:type="spellStart"/>
      <w:r w:rsidRPr="00B247B1">
        <w:t>вуйчинайка</w:t>
      </w:r>
      <w:proofErr w:type="spellEnd"/>
      <w:r w:rsidRPr="00B247B1">
        <w:t xml:space="preserve"> </w:t>
      </w:r>
      <w:proofErr w:type="spellStart"/>
      <w:r w:rsidRPr="00B247B1">
        <w:t>Жанка</w:t>
      </w:r>
      <w:proofErr w:type="spellEnd"/>
      <w:r w:rsidRPr="00B247B1">
        <w:t xml:space="preserve"> на 30. Техните деца бяха: Фанчето на 11 и Мера на 6 годинки. Вуйчо работеше като майстор-леяр във фабрика „Вълкар“, а </w:t>
      </w:r>
      <w:proofErr w:type="spellStart"/>
      <w:r w:rsidRPr="00B247B1">
        <w:t>вуйчинайка</w:t>
      </w:r>
      <w:proofErr w:type="spellEnd"/>
      <w:r w:rsidRPr="00B247B1">
        <w:t xml:space="preserve">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B247B1">
        <w:t>наха организираните след 19 ч. з</w:t>
      </w:r>
      <w:r w:rsidRPr="00B247B1">
        <w:t xml:space="preserve">абавни </w:t>
      </w:r>
      <w:proofErr w:type="spellStart"/>
      <w:r w:rsidRPr="00B247B1">
        <w:t>вечери.</w:t>
      </w:r>
      <w:r w:rsidR="00315E08" w:rsidRPr="00B247B1">
        <w:t>Участвахме</w:t>
      </w:r>
      <w:proofErr w:type="spellEnd"/>
      <w:r w:rsidRPr="00B247B1">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w:t>
      </w:r>
      <w:proofErr w:type="spellStart"/>
      <w:r w:rsidRPr="00B247B1">
        <w:t>викахме“Ураа</w:t>
      </w:r>
      <w:proofErr w:type="spellEnd"/>
      <w:r w:rsidRPr="00B247B1">
        <w:t xml:space="preserve">“. След него всеки от нас също се качваше на стола и трябваше или да декламира стихотворение, или да изпее песен. </w:t>
      </w:r>
      <w:proofErr w:type="spellStart"/>
      <w:r w:rsidRPr="00B247B1">
        <w:t>Вуйчинайка</w:t>
      </w:r>
      <w:proofErr w:type="spellEnd"/>
      <w:r w:rsidRPr="00B247B1">
        <w:t xml:space="preserve">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492F5EBE" w14:textId="77777777" w:rsidR="000C1925" w:rsidRDefault="006147EC" w:rsidP="00937B7D">
      <w:r w:rsidRPr="00B247B1">
        <w:t xml:space="preserve">На 15 септември бях пременен с новата си </w:t>
      </w:r>
      <w:r w:rsidR="00315E08" w:rsidRPr="00B247B1">
        <w:t>ученическа</w:t>
      </w:r>
      <w:r w:rsidRPr="00B247B1">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B247B1">
        <w:t>ора на училището. Точно в 8 ч. н</w:t>
      </w:r>
      <w:r w:rsidRPr="00B247B1">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w:t>
      </w:r>
      <w:proofErr w:type="spellStart"/>
      <w:r w:rsidRPr="00B247B1">
        <w:t>реалки</w:t>
      </w:r>
      <w:proofErr w:type="spellEnd"/>
      <w:r w:rsidRPr="00B247B1">
        <w:t>“,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14:paraId="39527258" w14:textId="77777777" w:rsidR="006147EC" w:rsidRPr="00B247B1" w:rsidRDefault="006147EC" w:rsidP="00937B7D">
      <w:r w:rsidRPr="00B247B1">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B247B1">
        <w:t>премести</w:t>
      </w:r>
      <w:r w:rsidRPr="00B247B1">
        <w:t xml:space="preserve"> при него, но никой не пожела. Усетих обидната обстановка за </w:t>
      </w:r>
      <w:proofErr w:type="spellStart"/>
      <w:r w:rsidRPr="00B247B1">
        <w:t>турчето</w:t>
      </w:r>
      <w:proofErr w:type="spellEnd"/>
      <w:r w:rsidRPr="00B247B1">
        <w:t xml:space="preserve">, затова аз се </w:t>
      </w:r>
      <w:r w:rsidR="00315E08" w:rsidRPr="00B247B1">
        <w:t>преместих</w:t>
      </w:r>
      <w:r w:rsidRPr="00B247B1">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w:t>
      </w:r>
      <w:proofErr w:type="spellStart"/>
      <w:r w:rsidRPr="00B247B1">
        <w:t>турче</w:t>
      </w:r>
      <w:proofErr w:type="spellEnd"/>
      <w:r w:rsidRPr="00B247B1">
        <w:t xml:space="preserve">. </w:t>
      </w:r>
    </w:p>
    <w:p w14:paraId="2AF97336" w14:textId="77777777" w:rsidR="000C1925" w:rsidRDefault="005720C3" w:rsidP="00937B7D">
      <w:r w:rsidRPr="00B247B1">
        <w:t>Многолю</w:t>
      </w:r>
      <w:r w:rsidR="006147EC" w:rsidRPr="00B247B1">
        <w:t>дните паралелки доста затрудняваха учителите ни при опознаване на учениците.</w:t>
      </w:r>
    </w:p>
    <w:p w14:paraId="3EC59EE8" w14:textId="77777777" w:rsidR="000C1925" w:rsidRDefault="006147EC" w:rsidP="00937B7D">
      <w:r w:rsidRPr="00B247B1">
        <w:t>През първите уч</w:t>
      </w:r>
      <w:r w:rsidR="005720C3" w:rsidRPr="00B247B1">
        <w:t>ебни дни вниманието ни</w:t>
      </w:r>
      <w:r w:rsidRPr="00B247B1">
        <w:t xml:space="preserve"> беше насочено повече към Старозагорският панаир, провеждан всяка година</w:t>
      </w:r>
      <w:r w:rsidR="005720C3" w:rsidRPr="00B247B1">
        <w:t>,</w:t>
      </w:r>
      <w:r w:rsidRPr="00B247B1">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w:t>
      </w:r>
      <w:proofErr w:type="spellStart"/>
      <w:r w:rsidRPr="00B247B1">
        <w:t>алан</w:t>
      </w:r>
      <w:proofErr w:type="spellEnd"/>
      <w:r w:rsidRPr="00B247B1">
        <w:t>, по ул. „Руски“ и главната алея в Градската градина се разполагаха открити и закрити сергии с различни стоки. Южно от кланицата (</w:t>
      </w:r>
      <w:proofErr w:type="spellStart"/>
      <w:r w:rsidRPr="00B247B1">
        <w:t>сахланата</w:t>
      </w:r>
      <w:proofErr w:type="spellEnd"/>
      <w:r w:rsidRPr="00B247B1">
        <w:t xml:space="preserve">)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w:t>
      </w:r>
      <w:proofErr w:type="spellStart"/>
      <w:r w:rsidRPr="00B247B1">
        <w:t>алан</w:t>
      </w:r>
      <w:proofErr w:type="spellEnd"/>
      <w:r w:rsidRPr="00B247B1">
        <w:t xml:space="preserve"> беше разположена </w:t>
      </w:r>
      <w:r w:rsidR="00315E08" w:rsidRPr="00B247B1">
        <w:t>увеселителната</w:t>
      </w:r>
      <w:r w:rsidRPr="00B247B1">
        <w:t xml:space="preserve"> част на панаира. В северната част </w:t>
      </w:r>
      <w:r w:rsidR="005720C3" w:rsidRPr="00B247B1">
        <w:t>имаше</w:t>
      </w:r>
      <w:r w:rsidRPr="00B247B1">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3E6DFE47" w14:textId="77777777" w:rsidR="000C1925" w:rsidRDefault="006147EC" w:rsidP="00937B7D">
      <w:r w:rsidRPr="00B247B1">
        <w:t>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1CC0B506" w14:textId="4FBA0F0A" w:rsidR="000C1925" w:rsidRDefault="006147EC" w:rsidP="00937B7D">
      <w:r w:rsidRPr="00B247B1">
        <w:t xml:space="preserve">През октомври си направих първата </w:t>
      </w:r>
      <w:r w:rsidR="00B34606" w:rsidRPr="00B34606">
        <w:t>снимка</w:t>
      </w:r>
      <w:r w:rsidR="00B34606">
        <w:rPr>
          <w:color w:val="FF0000"/>
        </w:rPr>
        <w:t xml:space="preserve"> </w:t>
      </w:r>
      <w:r w:rsidRPr="00B247B1">
        <w:t>с</w:t>
      </w:r>
      <w:r w:rsidRPr="00B247B1">
        <w:t xml:space="preserve"> униформата като гимназист, заедно с</w:t>
      </w:r>
      <w:r w:rsidR="005720C3" w:rsidRPr="00B247B1">
        <w:t>ъс</w:t>
      </w:r>
      <w:r w:rsidRPr="00B247B1">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14:paraId="27ED68BE" w14:textId="77777777" w:rsidR="000C1925" w:rsidRDefault="006147EC" w:rsidP="00937B7D">
      <w:r w:rsidRPr="00B247B1">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59D81863" w14:textId="77777777" w:rsidR="000C1925" w:rsidRDefault="006147EC" w:rsidP="00937B7D">
      <w:r w:rsidRPr="00B247B1">
        <w:t xml:space="preserve">Доста </w:t>
      </w:r>
      <w:r w:rsidR="00315E08" w:rsidRPr="00B247B1">
        <w:t>потискащо</w:t>
      </w:r>
      <w:r w:rsidRPr="00B247B1">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B247B1">
        <w:t>потискаше</w:t>
      </w:r>
      <w:r w:rsidRPr="00B247B1">
        <w:t>.</w:t>
      </w:r>
    </w:p>
    <w:p w14:paraId="522C8639" w14:textId="77777777" w:rsidR="000C1925" w:rsidRDefault="006147EC" w:rsidP="00937B7D">
      <w:r w:rsidRPr="00B247B1">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B247B1">
        <w:t xml:space="preserve">много </w:t>
      </w:r>
      <w:r w:rsidRPr="00B247B1">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11262701" w14:textId="77777777" w:rsidR="000C1925" w:rsidRDefault="006147EC" w:rsidP="00937B7D">
      <w:r w:rsidRPr="00B247B1">
        <w:t>Срокът приключихме на 30.12.1937 г., като успехът ми беше малко над добър и над средният за цялата паралелка.</w:t>
      </w:r>
    </w:p>
    <w:p w14:paraId="7FB31339" w14:textId="77777777" w:rsidR="000C1925" w:rsidRDefault="006147EC" w:rsidP="00937B7D">
      <w:r w:rsidRPr="00B247B1">
        <w:t xml:space="preserve">През Коледната </w:t>
      </w:r>
      <w:r w:rsidR="00315E08" w:rsidRPr="00B247B1">
        <w:t>ваканция</w:t>
      </w:r>
      <w:r w:rsidR="005720C3" w:rsidRPr="00B247B1">
        <w:t>,</w:t>
      </w:r>
      <w:r w:rsidRPr="00B247B1">
        <w:t xml:space="preserve"> до 14 януари, бях при родителите ми на село.</w:t>
      </w:r>
    </w:p>
    <w:p w14:paraId="13F564F3" w14:textId="77777777" w:rsidR="000C1925" w:rsidRDefault="006147EC" w:rsidP="00937B7D">
      <w:r w:rsidRPr="00B247B1">
        <w:t xml:space="preserve">Вторият срок положих усилия да усвоявам уроците още в училище, при преподаването. Най-добрият </w:t>
      </w:r>
      <w:r w:rsidR="005720C3" w:rsidRPr="00B247B1">
        <w:t xml:space="preserve">ми </w:t>
      </w:r>
      <w:r w:rsidRPr="00B247B1">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482E7FD7" w14:textId="77777777" w:rsidR="000C1925" w:rsidRDefault="006147EC" w:rsidP="00937B7D">
      <w:r w:rsidRPr="00B247B1">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3AEB3279" w14:textId="77777777" w:rsidR="000C1925" w:rsidRDefault="006147EC" w:rsidP="00937B7D">
      <w:r w:rsidRPr="00B247B1">
        <w:t>Вторият срок завърших с подобрен успех и се завърнах за Великден при семейството ми на село.</w:t>
      </w:r>
    </w:p>
    <w:p w14:paraId="6BFC1DDA" w14:textId="77777777" w:rsidR="000C1925" w:rsidRDefault="006147EC" w:rsidP="00937B7D">
      <w:r w:rsidRPr="00B247B1">
        <w:t xml:space="preserve">На 21 юни родителите ми се върнаха в Стара Загора и аз се прибрах с тях. Приключи животът ми при вуйчо </w:t>
      </w:r>
      <w:proofErr w:type="spellStart"/>
      <w:r w:rsidRPr="00B247B1">
        <w:t>Кольо</w:t>
      </w:r>
      <w:r w:rsidR="005720C3" w:rsidRPr="00B247B1">
        <w:t>ви</w:t>
      </w:r>
      <w:proofErr w:type="spellEnd"/>
      <w:r w:rsidRPr="00B247B1">
        <w:t>, но те и за напред си останаха най-близките ми роднини.</w:t>
      </w:r>
    </w:p>
    <w:p w14:paraId="4212227D" w14:textId="77777777" w:rsidR="000C1925" w:rsidRDefault="006147EC" w:rsidP="00937B7D">
      <w:r w:rsidRPr="00B247B1">
        <w:t xml:space="preserve">През лятната ваканция вече дружах освен с Тенко и още с няколко момчета от махалата. Това лято прочетох „Клетниците“, „Ана </w:t>
      </w:r>
      <w:proofErr w:type="spellStart"/>
      <w:r w:rsidRPr="00B247B1">
        <w:t>Каренина</w:t>
      </w:r>
      <w:proofErr w:type="spellEnd"/>
      <w:r w:rsidRPr="00B247B1">
        <w:t xml:space="preserve">“, „Война и мир“ и други. </w:t>
      </w:r>
      <w:r w:rsidR="005720C3" w:rsidRPr="00B247B1">
        <w:t>Тогава</w:t>
      </w:r>
      <w:r w:rsidRPr="00B247B1">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B247B1">
        <w:t>истеше и после се пълнеше с</w:t>
      </w:r>
      <w:r w:rsidRPr="00B247B1">
        <w:t xml:space="preserve"> вода от специалният кладенец до него. Входът беше скъп за нас – 2 лева, затова с брат ми го посещавахме един път седмично.</w:t>
      </w:r>
    </w:p>
    <w:p w14:paraId="4CC1FDA3" w14:textId="77777777" w:rsidR="000C1925" w:rsidRDefault="006147EC" w:rsidP="00937B7D">
      <w:r w:rsidRPr="00B247B1">
        <w:t>Това лято уча</w:t>
      </w:r>
      <w:r w:rsidR="005720C3" w:rsidRPr="00B247B1">
        <w:t>ствах в първият туристически пох</w:t>
      </w:r>
      <w:r w:rsidRPr="00B247B1">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B247B1">
        <w:t>одеяло</w:t>
      </w:r>
      <w:r w:rsidRPr="00B247B1">
        <w:t xml:space="preserve"> и бяла торба, преметната през рамо, аз бях пародия на турист, но зареден с ентусиазъм.</w:t>
      </w:r>
    </w:p>
    <w:p w14:paraId="492C2317" w14:textId="77777777" w:rsidR="000C1925" w:rsidRDefault="006147EC" w:rsidP="00937B7D">
      <w:r w:rsidRPr="00B247B1">
        <w:t xml:space="preserve">На 25.07. потеглихме първо с влак до Казанлък. От там с наета каруца за багажа се </w:t>
      </w:r>
      <w:r w:rsidR="00315E08" w:rsidRPr="00B247B1">
        <w:t>придвижихме</w:t>
      </w:r>
      <w:r w:rsidRPr="00B247B1">
        <w:t xml:space="preserve"> до село Енина. Нощувахме в познати на учителите ни. На следващият ден, с водач </w:t>
      </w:r>
      <w:r w:rsidR="007336E7" w:rsidRPr="00B247B1">
        <w:t>от село Крън</w:t>
      </w:r>
      <w:r w:rsidRPr="00B247B1">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3D4B1122" w14:textId="77777777" w:rsidR="000C1925" w:rsidRDefault="006147EC" w:rsidP="00937B7D">
      <w:r w:rsidRPr="00B247B1">
        <w:t xml:space="preserve">Сутринта на 27-ми юли, потеглихме по билото за връх „Св. Никола“. Към 9:30 ч </w:t>
      </w:r>
      <w:r w:rsidR="007336E7" w:rsidRPr="00B247B1">
        <w:t>бяхме на Руският паметник и гроб</w:t>
      </w:r>
      <w:r w:rsidRPr="00B247B1">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w:t>
      </w:r>
      <w:proofErr w:type="spellStart"/>
      <w:r w:rsidRPr="00B247B1">
        <w:t>Коруджа</w:t>
      </w:r>
      <w:proofErr w:type="spellEnd"/>
      <w:r w:rsidRPr="00B247B1">
        <w:t xml:space="preserve">),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w:t>
      </w:r>
      <w:proofErr w:type="spellStart"/>
      <w:r w:rsidRPr="00B247B1">
        <w:t>Химитлийска</w:t>
      </w:r>
      <w:proofErr w:type="spellEnd"/>
      <w:r w:rsidRPr="00B247B1">
        <w:t xml:space="preserve">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03DD0EC9" w14:textId="77777777" w:rsidR="000C1925" w:rsidRDefault="006147EC" w:rsidP="00937B7D">
      <w:r w:rsidRPr="00B247B1">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528CE8CB" w14:textId="397A3B32" w:rsidR="000C1925" w:rsidRDefault="006147EC" w:rsidP="00937B7D">
      <w:r w:rsidRPr="00B247B1">
        <w:t xml:space="preserve">Ранният следобед потеглихме към хижа „Мазалат“, </w:t>
      </w:r>
      <w:r w:rsidR="00315E08" w:rsidRPr="00B247B1">
        <w:t>пресичайки</w:t>
      </w:r>
      <w:r w:rsidR="00937B7D">
        <w:t xml:space="preserve"> </w:t>
      </w:r>
      <w:proofErr w:type="spellStart"/>
      <w:r w:rsidRPr="00B247B1">
        <w:t>Химитлийската</w:t>
      </w:r>
      <w:proofErr w:type="spellEnd"/>
      <w:r w:rsidRPr="00B247B1">
        <w:t xml:space="preserve">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B247B1">
        <w:t>ждовна вода. След кратък, но тру</w:t>
      </w:r>
      <w:r w:rsidRPr="00B247B1">
        <w:t xml:space="preserve">ден преход, излязохме </w:t>
      </w:r>
      <w:r w:rsidR="007336E7" w:rsidRPr="00B247B1">
        <w:t>на „Синаница“, от където се разк</w:t>
      </w:r>
      <w:r w:rsidRPr="00B247B1">
        <w:t>риваше величествена панорама. Водачът ни обясни, че дълбоката и просторна котловина е „Габровница“ (</w:t>
      </w:r>
      <w:proofErr w:type="spellStart"/>
      <w:r w:rsidRPr="00B247B1">
        <w:t>Ак</w:t>
      </w:r>
      <w:proofErr w:type="spellEnd"/>
      <w:r w:rsidRPr="00B247B1">
        <w:t xml:space="preserve">-дере), а зад нея високият планински масив е Триглав, с трите си върха – Голям и Малък </w:t>
      </w:r>
      <w:proofErr w:type="spellStart"/>
      <w:r w:rsidRPr="00B247B1">
        <w:t>Кадемлия</w:t>
      </w:r>
      <w:proofErr w:type="spellEnd"/>
      <w:r w:rsidRPr="00B247B1">
        <w:t xml:space="preserve">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t>н</w:t>
      </w:r>
      <w:r w:rsidRPr="00B247B1">
        <w:t xml:space="preserve">“, който носи името на по-висок свой събрат от Швейцарските </w:t>
      </w:r>
      <w:r w:rsidR="00315E08" w:rsidRPr="00B247B1">
        <w:t>Алпи</w:t>
      </w:r>
      <w:r w:rsidRPr="00B247B1">
        <w:t>.</w:t>
      </w:r>
    </w:p>
    <w:p w14:paraId="02CBA14C" w14:textId="213DC79B" w:rsidR="000C1925" w:rsidRDefault="006147EC" w:rsidP="00937B7D">
      <w:r w:rsidRPr="00B247B1">
        <w:t xml:space="preserve">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w:t>
      </w:r>
      <w:proofErr w:type="spellStart"/>
      <w:r w:rsidRPr="00B247B1">
        <w:t>ехо.От</w:t>
      </w:r>
      <w:proofErr w:type="spellEnd"/>
      <w:r w:rsidRPr="00B247B1">
        <w:t xml:space="preserve">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w:t>
      </w:r>
      <w:proofErr w:type="spellStart"/>
      <w:r w:rsidRPr="00B247B1">
        <w:t>Марагидик</w:t>
      </w:r>
      <w:proofErr w:type="spellEnd"/>
      <w:r w:rsidRPr="00B247B1">
        <w:t xml:space="preserve">“. Всички върхове около нас бяха с височина над 2000 метра. Навсякъде по най-високите поляни имаше стада с каракачански овце. Христо Райчев обясни, че името </w:t>
      </w:r>
      <w:proofErr w:type="spellStart"/>
      <w:r w:rsidRPr="00B247B1">
        <w:t>Кадемлия</w:t>
      </w:r>
      <w:proofErr w:type="spellEnd"/>
      <w:r w:rsidRPr="00B247B1">
        <w:t xml:space="preserve"> идва от турската дума „</w:t>
      </w:r>
      <w:proofErr w:type="spellStart"/>
      <w:r w:rsidRPr="00B247B1">
        <w:t>кадем</w:t>
      </w:r>
      <w:proofErr w:type="spellEnd"/>
      <w:r w:rsidRPr="00B247B1">
        <w:t xml:space="preserve">“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w:t>
      </w:r>
      <w:proofErr w:type="spellStart"/>
      <w:r w:rsidRPr="00B247B1">
        <w:t>Кадемлия</w:t>
      </w:r>
      <w:proofErr w:type="spellEnd"/>
      <w:r w:rsidRPr="00B247B1">
        <w:t xml:space="preserve">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w:t>
      </w:r>
      <w:proofErr w:type="spellStart"/>
      <w:r w:rsidRPr="00B247B1">
        <w:t>едновръстни</w:t>
      </w:r>
      <w:proofErr w:type="spellEnd"/>
      <w:r w:rsidRPr="00B247B1">
        <w:t xml:space="preserve">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w:t>
      </w:r>
      <w:proofErr w:type="spellStart"/>
      <w:r w:rsidRPr="00B247B1">
        <w:t>Кадемлия</w:t>
      </w:r>
      <w:proofErr w:type="spellEnd"/>
      <w:r w:rsidRPr="00B247B1">
        <w:t xml:space="preserve"> започнало първо да се вмирисва и така разбрали, че Ботев е по-високият връх.</w:t>
      </w:r>
    </w:p>
    <w:p w14:paraId="58F78326" w14:textId="77777777" w:rsidR="006147EC" w:rsidRPr="00B247B1" w:rsidRDefault="006147EC" w:rsidP="00937B7D">
      <w:r w:rsidRPr="00B247B1">
        <w:t>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w:t>
      </w:r>
      <w:proofErr w:type="spellStart"/>
      <w:r w:rsidRPr="00B247B1">
        <w:t>Смесището</w:t>
      </w:r>
      <w:proofErr w:type="spellEnd"/>
      <w:r w:rsidRPr="00B247B1">
        <w:t>“ (</w:t>
      </w:r>
      <w:proofErr w:type="spellStart"/>
      <w:r w:rsidRPr="00B247B1">
        <w:t>Петоречието</w:t>
      </w:r>
      <w:proofErr w:type="spellEnd"/>
      <w:r w:rsidRPr="00B247B1">
        <w:t xml:space="preserve">). Тук, в долината, на разстояние от 2 км, се събираха пет рекички, а </w:t>
      </w:r>
      <w:r w:rsidR="007336E7" w:rsidRPr="00B247B1">
        <w:t>най в западният край на</w:t>
      </w:r>
      <w:r w:rsidRPr="00B247B1">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w:t>
      </w:r>
      <w:proofErr w:type="spellStart"/>
      <w:r w:rsidRPr="00B247B1">
        <w:t>Марагидик</w:t>
      </w:r>
      <w:proofErr w:type="spellEnd"/>
      <w:r w:rsidRPr="00B247B1">
        <w:t>“.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2A6F3EE5" w14:textId="43BB5356" w:rsidR="000C1925" w:rsidRDefault="006147EC" w:rsidP="00937B7D">
      <w:r w:rsidRPr="00B247B1">
        <w:t>На 31-ви юли започнахме изкачване на Ботев връх. Отначало се движихме по историческата пътека от село Ново село, Т</w:t>
      </w:r>
      <w:r w:rsidR="007336E7" w:rsidRPr="00B247B1">
        <w:t>роянско, през село Острец, под в</w:t>
      </w:r>
      <w:r w:rsidRPr="00B247B1">
        <w:t xml:space="preserve">ръх </w:t>
      </w:r>
      <w:proofErr w:type="spellStart"/>
      <w:r w:rsidRPr="00B247B1">
        <w:t>Марагидик</w:t>
      </w:r>
      <w:proofErr w:type="spellEnd"/>
      <w:r w:rsidRPr="00B247B1">
        <w:t xml:space="preserve">, покрай хижа </w:t>
      </w:r>
      <w:r w:rsidR="007336E7" w:rsidRPr="00B247B1">
        <w:t>„</w:t>
      </w:r>
      <w:r w:rsidRPr="00B247B1">
        <w:t>Тъжа</w:t>
      </w:r>
      <w:r w:rsidR="007336E7" w:rsidRPr="00B247B1">
        <w:t>”</w:t>
      </w:r>
      <w:r w:rsidRPr="00B247B1">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вериги от кола. Един каракачанин ни обясни, че </w:t>
      </w:r>
      <w:r w:rsidR="007336E7" w:rsidRPr="00B247B1">
        <w:t>преди няколко дни с кола, до връ</w:t>
      </w:r>
      <w:r w:rsidRPr="00B247B1">
        <w:t xml:space="preserve">х Ботев се е изкачил цар Борис 3-ти. Той ни посочи и пътечка, водеща до извор със </w:t>
      </w:r>
      <w:r w:rsidR="007336E7" w:rsidRPr="00B247B1">
        <w:t>студена, планинска вода. Н</w:t>
      </w:r>
      <w:r w:rsidRPr="00B247B1">
        <w:t xml:space="preserve">арече </w:t>
      </w:r>
      <w:r w:rsidR="007336E7" w:rsidRPr="00B247B1">
        <w:t xml:space="preserve"> я </w:t>
      </w:r>
      <w:r w:rsidRPr="00B247B1">
        <w:t xml:space="preserve">„Момина </w:t>
      </w:r>
      <w:proofErr w:type="spellStart"/>
      <w:r w:rsidR="00315E08">
        <w:t>П</w:t>
      </w:r>
      <w:r w:rsidRPr="00B247B1">
        <w:t>изда</w:t>
      </w:r>
      <w:proofErr w:type="spellEnd"/>
      <w:r w:rsidRPr="00B247B1">
        <w:t xml:space="preserve">“,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4D4C88">
        <w:rPr>
          <w:noProof/>
        </w:rPr>
        <w:pict w14:anchorId="4883426F">
          <v:shape id="_x0000_s1029" type="#_x0000_t202" style="position:absolute;left:0;text-align:left;margin-left:0;margin-top:194.45pt;width:337.8pt;height:.05pt;z-index:251662848;mso-position-horizontal-relative:text;mso-position-vertical-relative:text" wrapcoords="-48 0 -48 20903 21600 20903 21600 0 -48 0" stroked="f">
            <v:textbox style="mso-fit-shape-to-text:t" inset="0,0,0,0">
              <w:txbxContent>
                <w:p w14:paraId="2A4E31A2" w14:textId="19DEAE05" w:rsidR="007F32E5" w:rsidRPr="003D6885" w:rsidRDefault="007F32E5" w:rsidP="007F32E5">
                  <w:pPr>
                    <w:pStyle w:val="Caption"/>
                    <w:rPr>
                      <w:rFonts w:eastAsiaTheme="minorHAnsi"/>
                      <w:sz w:val="22"/>
                      <w:szCs w:val="22"/>
                    </w:rPr>
                  </w:pPr>
                  <w:r w:rsidRPr="00A059A1">
                    <w:t>Пирамидата на връх Ботев в наши дни</w:t>
                  </w:r>
                  <w:r>
                    <w:t>. Снимка: Гергана Драганова</w:t>
                  </w:r>
                </w:p>
              </w:txbxContent>
            </v:textbox>
            <w10:wrap type="tight"/>
          </v:shape>
        </w:pict>
      </w:r>
      <w:r w:rsidR="007F32E5" w:rsidRPr="007F32E5">
        <w:rPr>
          <w:noProof/>
          <w:color w:val="FF0000"/>
          <w:lang w:val="en-US"/>
        </w:rPr>
        <w:drawing>
          <wp:anchor distT="0" distB="0" distL="114300" distR="114300" simplePos="0" relativeHeight="251654144" behindDoc="1" locked="0" layoutInCell="1" allowOverlap="1" wp14:anchorId="392F4C35" wp14:editId="668B6C56">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Pr="00B247B1">
        <w:t>От пирамидата се при</w:t>
      </w:r>
      <w:r w:rsidR="007336E7" w:rsidRPr="00B247B1">
        <w:t>движихме на около 300 метра на ю</w:t>
      </w:r>
      <w:r w:rsidRPr="00B247B1">
        <w:t>г</w:t>
      </w:r>
      <w:r w:rsidR="007336E7" w:rsidRPr="00B247B1">
        <w:t>,</w:t>
      </w:r>
      <w:r w:rsidRPr="00B247B1">
        <w:t xml:space="preserve"> в заслона-наблюдателница. Посрещна ни </w:t>
      </w:r>
      <w:r w:rsidR="00315E08" w:rsidRPr="00B247B1">
        <w:t>метеоролога</w:t>
      </w:r>
      <w:r w:rsidR="007336E7" w:rsidRPr="00B247B1">
        <w:t xml:space="preserve"> Благо, а колегата му Тарзан беше</w:t>
      </w:r>
      <w:r w:rsidRPr="00B247B1">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B247B1">
        <w:t>зи на Родопите и Рила, а на юго</w:t>
      </w:r>
      <w:r w:rsidRPr="00B247B1">
        <w:t xml:space="preserve">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w:t>
      </w:r>
      <w:proofErr w:type="spellStart"/>
      <w:r w:rsidRPr="00B247B1">
        <w:t>нетопящата</w:t>
      </w:r>
      <w:proofErr w:type="spellEnd"/>
      <w:r w:rsidRPr="00B247B1">
        <w:t xml:space="preserve"> се пряспа, от която се образуваше Райското пръскало.</w:t>
      </w:r>
    </w:p>
    <w:p w14:paraId="08CCABDD" w14:textId="77777777" w:rsidR="000C1925" w:rsidRDefault="006147EC" w:rsidP="00937B7D">
      <w:r w:rsidRPr="00B247B1">
        <w:t xml:space="preserve">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w:t>
      </w:r>
      <w:proofErr w:type="spellStart"/>
      <w:r w:rsidRPr="00B247B1">
        <w:t>дюз</w:t>
      </w:r>
      <w:proofErr w:type="spellEnd"/>
      <w:r w:rsidRPr="00B247B1">
        <w:t>). Тук се кръстосваха няколко планински пътеки: на север към „Видима“, на запад към „Купена“ и „Амбари</w:t>
      </w:r>
      <w:r w:rsidR="005624C0" w:rsidRPr="00B247B1">
        <w:t>ца“, на юго</w:t>
      </w:r>
      <w:r w:rsidRPr="00B247B1">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14:paraId="2EE9FA81" w14:textId="77777777" w:rsidR="000C1925" w:rsidRDefault="006147EC" w:rsidP="00937B7D">
      <w:r w:rsidRPr="00B247B1">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613BE9B3" w14:textId="77777777" w:rsidR="000C1925" w:rsidRDefault="006147EC" w:rsidP="00937B7D">
      <w:r w:rsidRPr="00B247B1">
        <w:t xml:space="preserve">До края на ваканцията четях книгите, </w:t>
      </w:r>
      <w:r w:rsidR="005624C0" w:rsidRPr="00B247B1">
        <w:t xml:space="preserve">които намирах в </w:t>
      </w:r>
      <w:r w:rsidR="00315E08" w:rsidRPr="00B247B1">
        <w:t>сандъците</w:t>
      </w:r>
      <w:r w:rsidRPr="00B247B1">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w:t>
      </w:r>
      <w:proofErr w:type="spellStart"/>
      <w:r w:rsidRPr="00B247B1">
        <w:t>Абсиния</w:t>
      </w:r>
      <w:proofErr w:type="spellEnd"/>
      <w:r w:rsidRPr="00B247B1">
        <w:t xml:space="preserve">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w:t>
      </w:r>
      <w:proofErr w:type="spellStart"/>
      <w:r w:rsidRPr="00B247B1">
        <w:t>Челюскинци</w:t>
      </w:r>
      <w:proofErr w:type="spellEnd"/>
      <w:r w:rsidRPr="00B247B1">
        <w:t xml:space="preserve"> и </w:t>
      </w:r>
      <w:proofErr w:type="spellStart"/>
      <w:r w:rsidRPr="00B247B1">
        <w:t>Папанинци</w:t>
      </w:r>
      <w:proofErr w:type="spellEnd"/>
      <w:r w:rsidRPr="00B247B1">
        <w:t xml:space="preserve"> през 1935 г, в мен се зародиха симпатии към Съветският съюз.</w:t>
      </w:r>
    </w:p>
    <w:p w14:paraId="528152C4" w14:textId="77777777" w:rsidR="000C1925" w:rsidRDefault="006147EC" w:rsidP="00937B7D">
      <w:r w:rsidRPr="00B247B1">
        <w:t xml:space="preserve">През лятото на 1938 г. международните отношения бяха особено напрегнати. Германия извърши Аншлуса – присъединяване на Австрия и предяви претенции към </w:t>
      </w:r>
      <w:proofErr w:type="spellStart"/>
      <w:r w:rsidRPr="00B247B1">
        <w:t>Судетите</w:t>
      </w:r>
      <w:proofErr w:type="spellEnd"/>
      <w:r w:rsidRPr="00B247B1">
        <w:t xml:space="preserve"> в Чехословакия. Баща ми все п</w:t>
      </w:r>
      <w:r w:rsidR="00D40280" w:rsidRPr="00B247B1">
        <w:t>о</w:t>
      </w:r>
      <w:r w:rsidRPr="00B247B1">
        <w:t>-често споменаваше, че е възможна Втора световна война. Под влиянието на тази международна обстановка и ние, момчетата от махалата</w:t>
      </w:r>
      <w:r w:rsidR="00D40280" w:rsidRPr="00B247B1">
        <w:t>,</w:t>
      </w:r>
      <w:r w:rsidRPr="00B247B1">
        <w:t xml:space="preserve"> се бяхме разделили на два лагера и вместо на „хайдути и стражари“, вече играехме на война.</w:t>
      </w:r>
    </w:p>
    <w:p w14:paraId="465101C5" w14:textId="77777777" w:rsidR="000C1925" w:rsidRDefault="006147EC" w:rsidP="00937B7D">
      <w:r w:rsidRPr="00B247B1">
        <w:t>В началото на септември гостувах на Осман в село Тулово. Посрещнаха ме отлично, но време на обяда, на масата седяхме само ние мъж</w:t>
      </w:r>
      <w:r w:rsidR="00D40280" w:rsidRPr="00B247B1">
        <w:t>ете. Жените б</w:t>
      </w:r>
      <w:r w:rsidRPr="00B247B1">
        <w:t>яха прави край нас и ни обслужваха. Имаха хубаво подреде</w:t>
      </w:r>
      <w:r w:rsidR="00D40280" w:rsidRPr="00B247B1">
        <w:t>на, голяма къща с обширен двор и</w:t>
      </w:r>
      <w:r w:rsidRPr="00B247B1">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2CBDB0DE" w14:textId="77777777" w:rsidR="000C1925" w:rsidRDefault="006147EC" w:rsidP="00937B7D">
      <w:r w:rsidRPr="00B247B1">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04370760" w14:textId="77777777" w:rsidR="000C1925" w:rsidRDefault="006147EC" w:rsidP="00937B7D">
      <w:r w:rsidRPr="00B247B1">
        <w:t xml:space="preserve">Учебната </w:t>
      </w:r>
      <w:r w:rsidR="00D40280" w:rsidRPr="00B247B1">
        <w:t>година започна нормално на 15</w:t>
      </w:r>
      <w:r w:rsidRPr="00B247B1">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w:t>
      </w:r>
      <w:proofErr w:type="spellStart"/>
      <w:r w:rsidRPr="00B247B1">
        <w:t>алан</w:t>
      </w:r>
      <w:proofErr w:type="spellEnd"/>
      <w:r w:rsidRPr="00B247B1">
        <w:t>“.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B247B1">
        <w:t>ах на училище, защото започвах</w:t>
      </w:r>
      <w:r w:rsidRPr="00B247B1">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14:paraId="4E228F5E" w14:textId="77777777" w:rsidR="000C1925" w:rsidRDefault="006147EC" w:rsidP="00937B7D">
      <w:r w:rsidRPr="00B247B1">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1EE2EA68" w14:textId="77777777" w:rsidR="006147EC" w:rsidRDefault="006147EC" w:rsidP="00937B7D">
      <w:pPr>
        <w:rPr>
          <w:color w:val="FF0000"/>
        </w:rPr>
      </w:pPr>
      <w:r w:rsidRPr="00B247B1">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024768C8" w14:textId="77777777" w:rsidR="00EB0A44" w:rsidRDefault="007F32E5" w:rsidP="007F32E5">
      <w:pPr>
        <w:pStyle w:val="ListBullet"/>
        <w:keepNext/>
        <w:numPr>
          <w:ilvl w:val="0"/>
          <w:numId w:val="0"/>
        </w:numPr>
      </w:pPr>
      <w:r w:rsidRPr="00244C18">
        <w:rPr>
          <w:lang w:val="en-US"/>
        </w:rPr>
        <w:drawing>
          <wp:inline distT="0" distB="0" distL="0" distR="0" wp14:anchorId="0DC80C57" wp14:editId="4E8E2B10">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088B81B3" w14:textId="5EEEE259" w:rsidR="007F32E5" w:rsidRDefault="007F32E5" w:rsidP="007F32E5">
      <w:pPr>
        <w:pStyle w:val="Caption"/>
      </w:pPr>
      <w:r>
        <w:t xml:space="preserve">Събитие в парк Аязмо, 1939 г. снимка: Стара </w:t>
      </w:r>
      <w:proofErr w:type="spellStart"/>
      <w:r>
        <w:t>Стара</w:t>
      </w:r>
      <w:proofErr w:type="spellEnd"/>
      <w:r>
        <w:t xml:space="preserve"> Загора</w:t>
      </w:r>
    </w:p>
    <w:p w14:paraId="6AFB569E" w14:textId="77777777" w:rsidR="000C1925" w:rsidRDefault="006147EC" w:rsidP="00937B7D">
      <w:r w:rsidRPr="00B247B1">
        <w:t xml:space="preserve">Тази година доста от съучениците ми станаха членове на националистически </w:t>
      </w:r>
      <w:r w:rsidR="00315E08" w:rsidRPr="00B247B1">
        <w:t>младежки</w:t>
      </w:r>
      <w:r w:rsidRPr="00B247B1">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B247B1">
        <w:t>, а богатите селски такива при Л</w:t>
      </w:r>
      <w:r w:rsidRPr="00B247B1">
        <w:t xml:space="preserve">егионерите. От нашата паралелка имаше само членове на Легиона, а тия от града бяха ремсисти или техни симпатизанти. Между </w:t>
      </w:r>
      <w:proofErr w:type="spellStart"/>
      <w:r w:rsidRPr="00B247B1">
        <w:t>Кубртисти</w:t>
      </w:r>
      <w:proofErr w:type="spellEnd"/>
      <w:r w:rsidRPr="00B247B1">
        <w:t xml:space="preserve">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14:paraId="4736CAC6" w14:textId="77777777" w:rsidR="000C1925" w:rsidRDefault="006147EC" w:rsidP="00937B7D">
      <w:r w:rsidRPr="00B247B1">
        <w:t>Продължаваха организираните неделни походи до Старозагорските и Чинакчийските бани, както и до Хайдушкото кладенче. Единни</w:t>
      </w:r>
      <w:r w:rsidR="00D40280" w:rsidRPr="00B247B1">
        <w:t xml:space="preserve"> бяхме във всички спортни дейности</w:t>
      </w:r>
      <w:r w:rsidRPr="00B247B1">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1C0DE154" w14:textId="77777777" w:rsidR="000C1925" w:rsidRDefault="006147EC" w:rsidP="00937B7D">
      <w:r w:rsidRPr="00B247B1">
        <w:t xml:space="preserve">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w:t>
      </w:r>
      <w:proofErr w:type="spellStart"/>
      <w:r w:rsidRPr="00B247B1">
        <w:t>Махатма</w:t>
      </w:r>
      <w:proofErr w:type="spellEnd"/>
      <w:r w:rsidRPr="00B247B1">
        <w:t xml:space="preserve"> Ганди. Понякога се споменаваше и за политическите процеси в СССР, наричайки ги „</w:t>
      </w:r>
      <w:proofErr w:type="spellStart"/>
      <w:r w:rsidRPr="00B247B1">
        <w:t>Сталиниски</w:t>
      </w:r>
      <w:proofErr w:type="spellEnd"/>
      <w:r w:rsidRPr="00B247B1">
        <w:t xml:space="preserve">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5B8A0D5C" w14:textId="77777777" w:rsidR="000C1925" w:rsidRDefault="006147EC" w:rsidP="00937B7D">
      <w:r w:rsidRPr="00B247B1">
        <w:t xml:space="preserve">По това време имах сериозни проблеми с учението и много не се </w:t>
      </w:r>
      <w:r w:rsidR="00315E08" w:rsidRPr="00B247B1">
        <w:t>интересувах</w:t>
      </w:r>
      <w:r w:rsidRPr="00B247B1">
        <w:t xml:space="preserve"> от международните проблеми. Понякога си купувах само забавните вестничета: „Ребус“ и „Щурец“.</w:t>
      </w:r>
    </w:p>
    <w:p w14:paraId="5A2F64F4" w14:textId="77777777" w:rsidR="000C1925" w:rsidRDefault="006147EC" w:rsidP="00937B7D">
      <w:r w:rsidRPr="00B247B1">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6740B902" w14:textId="77777777" w:rsidR="000C1925" w:rsidRDefault="006147EC" w:rsidP="00937B7D">
      <w:r w:rsidRPr="00B247B1">
        <w:t>Брат ми, с помощта на майка ми, трудно успя да завърши 2-ри прогимназиален клас.</w:t>
      </w:r>
    </w:p>
    <w:p w14:paraId="39066FCC" w14:textId="77777777" w:rsidR="000C1925" w:rsidRDefault="006147EC" w:rsidP="00937B7D">
      <w:r w:rsidRPr="00B247B1">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B247B1">
        <w:t>потискам</w:t>
      </w:r>
      <w:r w:rsidRPr="00B247B1">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46FBB86E" w14:textId="77777777" w:rsidR="000C1925" w:rsidRDefault="006147EC" w:rsidP="00937B7D">
      <w:r w:rsidRPr="00B247B1">
        <w:t>В началото на август започнах усилено да се подготвям за поправителния</w:t>
      </w:r>
      <w:r w:rsidR="009559E0" w:rsidRPr="00B247B1">
        <w:t>т</w:t>
      </w:r>
      <w:r w:rsidRPr="00B247B1">
        <w:t xml:space="preserve"> по български, който успешно взех с четворка. </w:t>
      </w:r>
      <w:proofErr w:type="spellStart"/>
      <w:r w:rsidRPr="00B247B1">
        <w:t>Азсе</w:t>
      </w:r>
      <w:proofErr w:type="spellEnd"/>
      <w:r w:rsidRPr="00B247B1">
        <w:t xml:space="preserve">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41DF2D33" w14:textId="77777777" w:rsidR="000C1925" w:rsidRDefault="006147EC" w:rsidP="00937B7D">
      <w:r w:rsidRPr="00B247B1">
        <w:t>През този месец международ</w:t>
      </w:r>
      <w:r w:rsidR="009559E0" w:rsidRPr="00B247B1">
        <w:t xml:space="preserve">ната обстановка рязко се влоши </w:t>
      </w:r>
      <w:r w:rsidRPr="00B247B1">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14:paraId="29D5E42E" w14:textId="77777777" w:rsidR="000C1925" w:rsidRDefault="009559E0" w:rsidP="00937B7D">
      <w:r w:rsidRPr="00B247B1">
        <w:t>На 25</w:t>
      </w:r>
      <w:r w:rsidR="006147EC" w:rsidRPr="00B247B1">
        <w:t xml:space="preserve"> август Германия подписа Пакт за ненападение със Съветският съюз. Това изненада в</w:t>
      </w:r>
      <w:r w:rsidRPr="00B247B1">
        <w:t>сички и особено баща ми. На 1</w:t>
      </w:r>
      <w:r w:rsidR="006147EC" w:rsidRPr="00B247B1">
        <w:t xml:space="preserve"> септември Германия нахлу в Полша и беше поставено началото на</w:t>
      </w:r>
      <w:r w:rsidRPr="00B247B1">
        <w:t xml:space="preserve"> Втората световна война. На 3</w:t>
      </w:r>
      <w:r w:rsidR="006147EC" w:rsidRPr="00B247B1">
        <w:t xml:space="preserve"> септември, въз основа на догово</w:t>
      </w:r>
      <w:r w:rsidRPr="00B247B1">
        <w:t>рът си с Полша, Франция и Англ</w:t>
      </w:r>
      <w:r w:rsidR="006147EC" w:rsidRPr="00B247B1">
        <w:t>ия обявиха война на Германия.</w:t>
      </w:r>
    </w:p>
    <w:p w14:paraId="0D9F8CB5" w14:textId="77777777" w:rsidR="000C1925" w:rsidRDefault="006147EC" w:rsidP="00937B7D">
      <w:r w:rsidRPr="00B247B1">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3CE5C6FC" w14:textId="77777777" w:rsidR="000C1925" w:rsidRDefault="006147EC" w:rsidP="00937B7D">
      <w:r w:rsidRPr="00B247B1">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560F731C" w14:textId="77777777" w:rsidR="000C1925" w:rsidRDefault="006147EC" w:rsidP="00937B7D">
      <w:r w:rsidRPr="00B247B1">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B247B1">
        <w:t>Постепенно</w:t>
      </w:r>
      <w:r w:rsidRPr="00B247B1">
        <w:t xml:space="preserve"> повиших успеха </w:t>
      </w:r>
      <w:proofErr w:type="spellStart"/>
      <w:r w:rsidRPr="00B247B1">
        <w:t>су</w:t>
      </w:r>
      <w:proofErr w:type="spellEnd"/>
      <w:r w:rsidRPr="00B247B1">
        <w:t xml:space="preserve">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29BFD08A" w14:textId="77777777" w:rsidR="000C1925" w:rsidRDefault="006147EC" w:rsidP="00937B7D">
      <w:r w:rsidRPr="00B247B1">
        <w:t>През април 1940 г. с Радомир Лечев започнахме да бягаме крос до върна на Аязмото от 05:00 до 05:45 ч.</w:t>
      </w:r>
    </w:p>
    <w:p w14:paraId="3EB01008" w14:textId="77777777" w:rsidR="006147EC" w:rsidRPr="00B247B1" w:rsidRDefault="006147EC" w:rsidP="00937B7D">
      <w:r w:rsidRPr="00B247B1">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0363CAD7" w14:textId="77777777" w:rsidR="000C1925" w:rsidRDefault="009559E0" w:rsidP="00937B7D">
      <w:r w:rsidRPr="00B247B1">
        <w:t>На 1</w:t>
      </w:r>
      <w:r w:rsidR="006147EC" w:rsidRPr="00B247B1">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937B7D">
        <w:t>снимка</w:t>
      </w:r>
      <w:r w:rsidR="006147EC" w:rsidRPr="00B247B1">
        <w:t xml:space="preserve"> на класа с нея. През 1940 г., след поражението на Франция, през Швейцария, тя бързо се завърна в родината.</w:t>
      </w:r>
    </w:p>
    <w:p w14:paraId="26695BF8" w14:textId="77777777" w:rsidR="006147EC" w:rsidRPr="00B247B1" w:rsidRDefault="006147EC" w:rsidP="00937B7D">
      <w:r w:rsidRPr="00B247B1">
        <w:t>След първият срок аз значително завиших оценките си по математика, физика, история</w:t>
      </w:r>
      <w:r w:rsidR="009559E0" w:rsidRPr="00B247B1">
        <w:t>,</w:t>
      </w:r>
      <w:r w:rsidRPr="00B247B1">
        <w:t xml:space="preserve"> география и естествена история. Четворки имах само по езиците, а шестици по гимнастика, пеене и рисуване.</w:t>
      </w:r>
    </w:p>
    <w:p w14:paraId="32FA05F9" w14:textId="77777777" w:rsidR="006147EC" w:rsidRPr="00B247B1" w:rsidRDefault="006147EC" w:rsidP="00937B7D">
      <w:r w:rsidRPr="00B247B1">
        <w:t xml:space="preserve">По Великденската ваканция баща ми беше демобилизиран и цялото семейство бяхме в село Трън. </w:t>
      </w:r>
      <w:r w:rsidRPr="00937B7D">
        <w:t xml:space="preserve">Имам </w:t>
      </w:r>
      <w:r w:rsidR="00937B7D" w:rsidRPr="00937B7D">
        <w:t>снимка</w:t>
      </w:r>
      <w:r w:rsidRPr="00937B7D">
        <w:t xml:space="preserve"> с приятелите</w:t>
      </w:r>
      <w:r w:rsidRPr="00B247B1">
        <w:t xml:space="preserve"> си край река Сазлийка от 29.06.1940 г. </w:t>
      </w:r>
    </w:p>
    <w:p w14:paraId="3CC3E2DF" w14:textId="77777777" w:rsidR="006147EC" w:rsidRPr="00B247B1" w:rsidRDefault="006147EC" w:rsidP="00937B7D">
      <w:r w:rsidRPr="00B247B1">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B247B1">
        <w:t>израснал</w:t>
      </w:r>
      <w:r w:rsidRPr="00B247B1">
        <w:t xml:space="preserve"> с 14 см и само двама мои съученици бяха по-високи от мен.</w:t>
      </w:r>
    </w:p>
    <w:p w14:paraId="41E34E71" w14:textId="77777777" w:rsidR="006147EC" w:rsidRPr="00B247B1" w:rsidRDefault="006147EC" w:rsidP="00937B7D">
      <w:r w:rsidRPr="00B247B1">
        <w:t xml:space="preserve">След разгромът на Франция и </w:t>
      </w:r>
      <w:proofErr w:type="spellStart"/>
      <w:r w:rsidRPr="00B247B1">
        <w:t>Дюнкерската</w:t>
      </w:r>
      <w:proofErr w:type="spellEnd"/>
      <w:r w:rsidRPr="00B247B1">
        <w:t xml:space="preserve"> трагедия на англичаните, Германия започна да се готви за десант на Англия, което се оказа много трудно</w:t>
      </w:r>
      <w:r w:rsidR="009559E0" w:rsidRPr="00B247B1">
        <w:t>,</w:t>
      </w:r>
      <w:r w:rsidRPr="00B247B1">
        <w:t xml:space="preserve"> поради превъзходството на английската флота. У нас по-силно започна да се чувства влияние</w:t>
      </w:r>
      <w:r w:rsidR="009559E0" w:rsidRPr="00B247B1">
        <w:t>т</w:t>
      </w:r>
      <w:r w:rsidRPr="00B247B1">
        <w:t>о на войнат</w:t>
      </w:r>
      <w:r w:rsidR="009559E0" w:rsidRPr="00B247B1">
        <w:t>а.</w:t>
      </w:r>
    </w:p>
    <w:p w14:paraId="48451F30" w14:textId="77777777" w:rsidR="006147EC" w:rsidRPr="00B247B1" w:rsidRDefault="009559E0" w:rsidP="006147EC">
      <w:r w:rsidRPr="00B247B1">
        <w:t>П</w:t>
      </w:r>
      <w:r w:rsidR="006147EC" w:rsidRPr="00B247B1">
        <w:t xml:space="preserve">рез лятото на 1940 г. </w:t>
      </w:r>
      <w:r w:rsidR="00315E08">
        <w:t>п</w:t>
      </w:r>
      <w:r w:rsidR="006147EC" w:rsidRPr="00B247B1">
        <w:t xml:space="preserve">равителството ни все по-силно започна да симпатизира на </w:t>
      </w:r>
      <w:r w:rsidR="00315E08" w:rsidRPr="00B247B1">
        <w:t>Германия</w:t>
      </w:r>
      <w:r w:rsidR="006147EC" w:rsidRPr="00B247B1">
        <w:t>,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w:t>
      </w:r>
      <w:proofErr w:type="spellStart"/>
      <w:r w:rsidR="006147EC" w:rsidRPr="00B247B1">
        <w:t>Дервенския</w:t>
      </w:r>
      <w:proofErr w:type="spellEnd"/>
      <w:r w:rsidR="006147EC" w:rsidRPr="00B247B1">
        <w:t xml:space="preserve"> </w:t>
      </w:r>
      <w:proofErr w:type="spellStart"/>
      <w:r w:rsidR="006147EC" w:rsidRPr="00B247B1">
        <w:t>бетер</w:t>
      </w:r>
      <w:proofErr w:type="spellEnd"/>
      <w:r w:rsidR="006147EC" w:rsidRPr="00B247B1">
        <w:t xml:space="preserve">“. Веднъж ходих с брат ми до Мъглижкият манастир пеша. На връщане се отбихме в село Тулово на гости на Осман. След това минахме през </w:t>
      </w:r>
      <w:proofErr w:type="spellStart"/>
      <w:r w:rsidR="006147EC" w:rsidRPr="00B247B1">
        <w:t>Туловската</w:t>
      </w:r>
      <w:proofErr w:type="spellEnd"/>
      <w:r w:rsidR="006147EC" w:rsidRPr="00B247B1">
        <w:t xml:space="preserve">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1ECA61FC" w14:textId="77777777" w:rsidR="006147EC" w:rsidRPr="00B247B1" w:rsidRDefault="006147EC" w:rsidP="006147EC">
      <w:r w:rsidRPr="00B247B1">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B247B1">
        <w:t>събраното</w:t>
      </w:r>
      <w:r w:rsidRPr="00B247B1">
        <w:t xml:space="preserve"> олово от стрелбището на 12-ти пехотен полк. Топяхме го в консервени кутии, като за 1 кг получавахме 10 лева, а една нова топка </w:t>
      </w:r>
      <w:r w:rsidR="00B2458A" w:rsidRPr="00B247B1">
        <w:t>струваше</w:t>
      </w:r>
      <w:r w:rsidRPr="00B247B1">
        <w:t xml:space="preserve"> 50 лв. Често се налагаше с Радомир да ш</w:t>
      </w:r>
      <w:r w:rsidR="000B2096" w:rsidRPr="00B247B1">
        <w:t>ием старите топки в техният</w:t>
      </w:r>
      <w:r w:rsidRPr="00B247B1">
        <w:t xml:space="preserve"> дюкян. Обучи ни махленският обущар и ни снабди с подходящи конци и игли. Оказа се, че шиенето ми се отдава.</w:t>
      </w:r>
    </w:p>
    <w:p w14:paraId="551DC973" w14:textId="77777777" w:rsidR="006147EC" w:rsidRPr="00B247B1" w:rsidRDefault="000B2096" w:rsidP="006147EC">
      <w:r w:rsidRPr="00B247B1">
        <w:t xml:space="preserve">През август </w:t>
      </w:r>
      <w:r w:rsidR="006147EC" w:rsidRPr="00B247B1">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B247B1">
        <w:t>религиозна</w:t>
      </w:r>
      <w:r w:rsidR="006147EC" w:rsidRPr="00B247B1">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B247B1">
        <w:t xml:space="preserve">, че както във „всяко стадо има </w:t>
      </w:r>
      <w:r w:rsidR="006147EC" w:rsidRPr="00B247B1">
        <w:t>и мърша“, така и той сигурно е изключение</w:t>
      </w:r>
      <w:r w:rsidRPr="00B247B1">
        <w:t>. Но тя ми сподели</w:t>
      </w:r>
      <w:r w:rsidR="006147EC" w:rsidRPr="00B247B1">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72C636DD" w14:textId="77777777" w:rsidR="006147EC" w:rsidRPr="00B247B1" w:rsidRDefault="006147EC" w:rsidP="006147EC">
      <w:r w:rsidRPr="00B247B1">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B247B1">
        <w:t>е присъединена към СССР. На 1</w:t>
      </w:r>
      <w:r w:rsidRPr="00B247B1">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B247B1">
        <w:t>.</w:t>
      </w:r>
      <w:r w:rsidRPr="00B247B1">
        <w:t xml:space="preserve"> Това събитие беше умело използвано от Правителството ни, при присъединяването ни към Тристранният пакт и Германия.</w:t>
      </w:r>
    </w:p>
    <w:p w14:paraId="3933A051" w14:textId="0D6E532A" w:rsidR="00937B7D" w:rsidRDefault="006147EC" w:rsidP="006147EC">
      <w:r w:rsidRPr="00B247B1">
        <w:t xml:space="preserve">Преди началото на учебните занятия, отново се снабдих с евтини </w:t>
      </w:r>
      <w:r w:rsidR="000B2096" w:rsidRPr="00B247B1">
        <w:t>учебници от борсата</w:t>
      </w:r>
      <w:r w:rsidRPr="00B247B1">
        <w:t xml:space="preserve">. Аз бях вече в 7-ми, а брат ми в 4-ти клас на мъжката гимназия. Той щеше да учи в реалният и </w:t>
      </w:r>
      <w:proofErr w:type="spellStart"/>
      <w:r w:rsidRPr="00B247B1">
        <w:t>профил.Започнах</w:t>
      </w:r>
      <w:proofErr w:type="spellEnd"/>
      <w:r w:rsidRPr="00B247B1">
        <w:t xml:space="preserve">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14:paraId="0C9A09C9" w14:textId="77777777" w:rsidR="006147EC" w:rsidRPr="00B247B1" w:rsidRDefault="006147EC" w:rsidP="006147EC">
      <w:r w:rsidRPr="00B247B1">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B247B1">
        <w:t>амофонни плочи в кабинета</w:t>
      </w:r>
      <w:r w:rsidRPr="00B247B1">
        <w:t xml:space="preserve">. Слушахме </w:t>
      </w:r>
      <w:proofErr w:type="spellStart"/>
      <w:r w:rsidRPr="00B247B1">
        <w:t>Чейковски</w:t>
      </w:r>
      <w:proofErr w:type="spellEnd"/>
      <w:r w:rsidRPr="00B247B1">
        <w:t xml:space="preserve">, Бетховен, Шопен, Моцарт, Верди и много други класици. Често ни пускаше и оперни арии на Карузо, </w:t>
      </w:r>
      <w:proofErr w:type="spellStart"/>
      <w:r w:rsidRPr="00B247B1">
        <w:t>Шмид</w:t>
      </w:r>
      <w:proofErr w:type="spellEnd"/>
      <w:r w:rsidRPr="00B247B1">
        <w:t xml:space="preserve">, </w:t>
      </w:r>
      <w:proofErr w:type="spellStart"/>
      <w:r w:rsidRPr="00B247B1">
        <w:t>Шаляпин</w:t>
      </w:r>
      <w:proofErr w:type="spellEnd"/>
      <w:r w:rsidRPr="00B247B1">
        <w:t xml:space="preserve"> Тито </w:t>
      </w:r>
      <w:proofErr w:type="spellStart"/>
      <w:r w:rsidRPr="00B247B1">
        <w:t>Скипа</w:t>
      </w:r>
      <w:proofErr w:type="spellEnd"/>
      <w:r w:rsidRPr="00B247B1">
        <w:t xml:space="preserve">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B247B1">
        <w:t xml:space="preserve"> бяхме четирима цигулари, трима</w:t>
      </w:r>
      <w:r w:rsidRPr="00B247B1">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B247B1">
        <w:t>,</w:t>
      </w:r>
      <w:r w:rsidRPr="00B247B1">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0C762D01" w14:textId="5C793C23" w:rsidR="000C1925" w:rsidRDefault="006147EC" w:rsidP="006147EC">
      <w:r w:rsidRPr="00B247B1">
        <w:t>От тази 1940 г. бяхме задължени да носим специални номера на левите ръкави на куртките и шинелите си. В 6-ти клас моят но</w:t>
      </w:r>
      <w:r w:rsidR="00937B7D">
        <w:t>м</w:t>
      </w:r>
      <w:r w:rsidRPr="00B247B1">
        <w:t xml:space="preserve">ер беше 558, в 7-ми клас 345, а в 8-ми клас 125. Извън гимназията учителят записваше само номера на проявилият се ученик и го съобщаваше в </w:t>
      </w:r>
      <w:proofErr w:type="spellStart"/>
      <w:r w:rsidRPr="00B247B1">
        <w:t>дирекцията.Наказаните</w:t>
      </w:r>
      <w:proofErr w:type="spellEnd"/>
      <w:r w:rsidRPr="00B247B1">
        <w:t xml:space="preserve"> ученици</w:t>
      </w:r>
      <w:r w:rsidR="000B2096" w:rsidRPr="00B247B1">
        <w:t xml:space="preserve">, </w:t>
      </w:r>
      <w:r w:rsidRPr="00B247B1">
        <w:t>със заповед на директора се съобщаваха във всички паралелки. Носенето на различни значки, освен емблемите на гимназията бяха забранени.</w:t>
      </w:r>
    </w:p>
    <w:p w14:paraId="2CA92FB2" w14:textId="77777777" w:rsidR="000C1925" w:rsidRDefault="006147EC" w:rsidP="006147EC">
      <w:r w:rsidRPr="00B247B1">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71977935" w14:textId="77777777" w:rsidR="000C1925" w:rsidRDefault="006147EC" w:rsidP="006147EC">
      <w:r w:rsidRPr="00B247B1">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5B11D346" w14:textId="3204E84D" w:rsidR="000C1925" w:rsidRDefault="006147EC" w:rsidP="006147EC">
      <w:r w:rsidRPr="00B247B1">
        <w:t xml:space="preserve">През есента на 1940 г. германските войски се </w:t>
      </w:r>
      <w:r w:rsidR="000B2096" w:rsidRPr="00B247B1">
        <w:t>настаниха в Румъния, а от оку</w:t>
      </w:r>
      <w:r w:rsidRPr="00B247B1">
        <w:t xml:space="preserve">пирана Албания, италианците започнаха война с </w:t>
      </w:r>
      <w:proofErr w:type="spellStart"/>
      <w:r w:rsidRPr="00B247B1">
        <w:t>Гърция.Това</w:t>
      </w:r>
      <w:proofErr w:type="spellEnd"/>
      <w:r w:rsidRPr="00B247B1">
        <w:t xml:space="preserve"> засили противоречията между кубратисти и легионери в гимназията и често започнаха побои между тях. Това стана и причина за разтурянето на нашето махленско „стъргало“. По</w:t>
      </w:r>
      <w:r w:rsidR="000B2096" w:rsidRPr="00B247B1">
        <w:t xml:space="preserve"> него време там</w:t>
      </w:r>
      <w:r w:rsidRPr="00B247B1">
        <w:t xml:space="preserve"> се събирахме обикновено повече от 200 гимназисти.</w:t>
      </w:r>
    </w:p>
    <w:p w14:paraId="55E3095B" w14:textId="77777777" w:rsidR="000C1925" w:rsidRDefault="006147EC" w:rsidP="006147EC">
      <w:r w:rsidRPr="00B247B1">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01EADB9A" w14:textId="77777777" w:rsidR="000C1925" w:rsidRDefault="006147EC" w:rsidP="006147EC">
      <w:r w:rsidRPr="00B247B1">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29F759DF" w14:textId="77777777" w:rsidR="006147EC" w:rsidRPr="00B247B1" w:rsidRDefault="006147EC" w:rsidP="006147EC">
      <w:r w:rsidRPr="00B247B1">
        <w:t xml:space="preserve">От пролетта на 1941 г. кампанията за присъединяване на България към </w:t>
      </w:r>
      <w:r w:rsidR="00937B7D" w:rsidRPr="00B247B1">
        <w:t>Тристранният</w:t>
      </w:r>
      <w:r w:rsidRPr="00B247B1">
        <w:t xml:space="preserve"> пакт се засили. Пресата и радиото посочваха, че това е единствената възможност д</w:t>
      </w:r>
      <w:r w:rsidR="00B26E4E" w:rsidRPr="00B247B1">
        <w:t xml:space="preserve">а си върнем Тракия и Македония. </w:t>
      </w:r>
      <w:r w:rsidRPr="00B247B1">
        <w:t>Зачестиха посещенията на наши държавници и на Княз Б</w:t>
      </w:r>
      <w:r w:rsidR="00937B7D">
        <w:t>о</w:t>
      </w:r>
      <w:r w:rsidRPr="00B247B1">
        <w:t>рис 3-ти в Германия.</w:t>
      </w:r>
    </w:p>
    <w:p w14:paraId="113F78F6" w14:textId="77777777" w:rsidR="006147EC" w:rsidRPr="00B247B1" w:rsidRDefault="006147EC" w:rsidP="006147EC">
      <w:r w:rsidRPr="00B247B1">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4B1041A5" w14:textId="77777777" w:rsidR="006147EC" w:rsidRPr="00B247B1" w:rsidRDefault="00B26E4E" w:rsidP="006147EC">
      <w:r w:rsidRPr="00B247B1">
        <w:t>След</w:t>
      </w:r>
      <w:r w:rsidR="006147EC" w:rsidRPr="00B247B1">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9B32D55" w14:textId="77777777" w:rsidR="006147EC" w:rsidRPr="00B247B1" w:rsidRDefault="006147EC" w:rsidP="006147EC">
      <w:r w:rsidRPr="00B247B1">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B247B1">
        <w:t>църквата</w:t>
      </w:r>
      <w:r w:rsidRPr="00B247B1">
        <w:t xml:space="preserve"> „Св. Димитър“ остана санитарен склад, с две огромни, </w:t>
      </w:r>
      <w:r w:rsidR="00937B7D" w:rsidRPr="00B247B1">
        <w:t>брезентови</w:t>
      </w:r>
      <w:r w:rsidRPr="00B247B1">
        <w:t xml:space="preserve"> палатки в двора. Те остан</w:t>
      </w:r>
      <w:r w:rsidR="00B26E4E" w:rsidRPr="00B247B1">
        <w:t xml:space="preserve">аха там </w:t>
      </w:r>
      <w:r w:rsidRPr="00B247B1">
        <w:t>до изтеглянето на немците от България през август 1944 г.</w:t>
      </w:r>
    </w:p>
    <w:p w14:paraId="79DF0046" w14:textId="77777777" w:rsidR="006147EC" w:rsidRPr="00B247B1" w:rsidRDefault="006147EC" w:rsidP="006147EC">
      <w:r w:rsidRPr="00B247B1">
        <w:t xml:space="preserve">След нахлуването на немската армия в </w:t>
      </w:r>
      <w:r w:rsidR="00937B7D" w:rsidRPr="00B247B1">
        <w:t>страната</w:t>
      </w:r>
      <w:r w:rsidRPr="00B247B1">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се съсредоточаваха на границата ни с Турция. Включването ни в Тристранният пакт вече беше реалност. </w:t>
      </w:r>
    </w:p>
    <w:p w14:paraId="7B1A7AEE" w14:textId="77777777" w:rsidR="006147EC" w:rsidRPr="00B247B1" w:rsidRDefault="006147EC" w:rsidP="006147EC">
      <w:r w:rsidRPr="00B247B1">
        <w:t xml:space="preserve">По това време в Гърция пристигнаха английски войски, което още повече увеличи напрежението по южната ни граница. Само </w:t>
      </w:r>
      <w:r w:rsidR="00B26E4E" w:rsidRPr="00B247B1">
        <w:t>Югославия беше все още неутрална</w:t>
      </w:r>
      <w:r w:rsidRPr="00B247B1">
        <w:t>, но и тя на 1 април се присъедини към Тр</w:t>
      </w:r>
      <w:r w:rsidR="00B26E4E" w:rsidRPr="00B247B1">
        <w:t>истранният пакт. Няколко дни по-късно там има</w:t>
      </w:r>
      <w:r w:rsidRPr="00B247B1">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B247B1">
        <w:t>Тракия</w:t>
      </w:r>
      <w:r w:rsidRPr="00B247B1">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41EB0641" w14:textId="77777777" w:rsidR="006147EC" w:rsidRPr="00B247B1" w:rsidRDefault="006147EC" w:rsidP="006147EC">
      <w:r w:rsidRPr="00B247B1">
        <w:t>През април на 82 години от инсулт почина баба Стоянка. Майка ми понесе загубата и много тежко.</w:t>
      </w:r>
    </w:p>
    <w:p w14:paraId="705BC6F3" w14:textId="77777777" w:rsidR="006147EC" w:rsidRPr="00B247B1" w:rsidRDefault="006147EC" w:rsidP="006147EC">
      <w:r w:rsidRPr="00B247B1">
        <w:t>На 20 юни завърших 7-ми кла</w:t>
      </w:r>
      <w:r w:rsidR="00B26E4E" w:rsidRPr="00B247B1">
        <w:t xml:space="preserve">с на гимназията. </w:t>
      </w:r>
      <w:r w:rsidR="00937B7D" w:rsidRPr="00B247B1">
        <w:t>Успехът</w:t>
      </w:r>
      <w:r w:rsidR="00B26E4E" w:rsidRPr="00B247B1">
        <w:t xml:space="preserve"> ми беш</w:t>
      </w:r>
      <w:r w:rsidRPr="00B247B1">
        <w:t xml:space="preserve">е много добър, като четворки имах само по езиците. </w:t>
      </w:r>
    </w:p>
    <w:p w14:paraId="0BEC423B" w14:textId="77777777" w:rsidR="000C1925" w:rsidRDefault="006147EC" w:rsidP="006147EC">
      <w:r w:rsidRPr="00B247B1">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B247B1">
        <w:t>е продукти, които майка изпращаш</w:t>
      </w:r>
      <w:r w:rsidRPr="00B247B1">
        <w:t>е от село. Аз се бях уговорил през лятото да работя в „Ремиза“.</w:t>
      </w:r>
    </w:p>
    <w:p w14:paraId="01B57EEB" w14:textId="77777777" w:rsidR="006147EC" w:rsidRPr="00B247B1" w:rsidRDefault="00B26E4E" w:rsidP="006147EC">
      <w:r w:rsidRPr="00B247B1">
        <w:t>В това време</w:t>
      </w:r>
      <w:r w:rsidR="006147EC" w:rsidRPr="00B247B1">
        <w:t xml:space="preserve"> немските войски се бяха изтеглили от Гърция, като доста от тях преминаваха през Стара Заго</w:t>
      </w:r>
      <w:r w:rsidRPr="00B247B1">
        <w:t>ра. Н</w:t>
      </w:r>
      <w:r w:rsidR="006147EC" w:rsidRPr="00B247B1">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2AD2BAAA" w14:textId="77777777" w:rsidR="006147EC" w:rsidRPr="00B247B1" w:rsidRDefault="006147EC" w:rsidP="006147EC"/>
    <w:p w14:paraId="714FD590" w14:textId="77777777" w:rsidR="000C1925" w:rsidRDefault="006147EC" w:rsidP="006147EC">
      <w:r w:rsidRPr="00B247B1">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B247B1">
        <w:t>удара</w:t>
      </w:r>
      <w:r w:rsidRPr="00B247B1">
        <w:t xml:space="preserve"> си по Англия. Каза също, че ще въведе „Нов ред“ в Европа и по света. Веднага след новините станахме свидетел</w:t>
      </w:r>
      <w:r w:rsidR="00711063" w:rsidRPr="00B247B1">
        <w:t>и на запомняща се сцена. От домът</w:t>
      </w:r>
      <w:r w:rsidRPr="00B247B1">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B247B1">
        <w:t>верни</w:t>
      </w:r>
      <w:r w:rsidRPr="00B247B1">
        <w:t>.</w:t>
      </w:r>
    </w:p>
    <w:p w14:paraId="1EC0E2EF" w14:textId="77777777" w:rsidR="000C1925" w:rsidRDefault="006147EC" w:rsidP="006147EC">
      <w:r w:rsidRPr="00B247B1">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B247B1">
        <w:t>пренатоварване</w:t>
      </w:r>
      <w:r w:rsidRPr="00B247B1">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14:paraId="68CEBAC5" w14:textId="77777777" w:rsidR="000C1925" w:rsidRDefault="006147EC" w:rsidP="006147EC">
      <w:r w:rsidRPr="00B247B1">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14:paraId="5DE01080" w14:textId="77777777" w:rsidR="000C1925" w:rsidRDefault="006147EC" w:rsidP="006147EC">
      <w:r w:rsidRPr="00B247B1">
        <w:t xml:space="preserve">С тези пари, заедно с Р. Лечев, участвах в 5-дневен туристически поход за бране на </w:t>
      </w:r>
      <w:r w:rsidR="00D922A8" w:rsidRPr="00B247B1">
        <w:t>еделвайси</w:t>
      </w:r>
      <w:r w:rsidRPr="00B247B1">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77E5DEC8" w14:textId="77777777" w:rsidR="000C1925" w:rsidRDefault="006147EC" w:rsidP="006147EC">
      <w:r w:rsidRPr="00B247B1">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14:paraId="48A08828" w14:textId="77777777" w:rsidR="006147EC" w:rsidRPr="00B247B1" w:rsidRDefault="006147EC" w:rsidP="006147EC">
      <w:r w:rsidRPr="00B247B1">
        <w:t xml:space="preserve">През учебната 1941-42 г. в нашият 8-ми „г“ клас бяхме останали 29 души. Като бъдещ </w:t>
      </w:r>
      <w:r w:rsidR="00D922A8" w:rsidRPr="00B247B1">
        <w:t>абитуриент</w:t>
      </w:r>
      <w:r w:rsidRPr="00B247B1">
        <w:t xml:space="preserve"> тази година, аз вече не бях „затворено“ момче и имах известно самочувствие</w:t>
      </w:r>
      <w:r w:rsidR="00711063" w:rsidRPr="00B247B1">
        <w:t xml:space="preserve"> и убеденост във възможностите с</w:t>
      </w:r>
      <w:r w:rsidRPr="00B247B1">
        <w:t>и. Кръгът от</w:t>
      </w:r>
      <w:r w:rsidR="00711063" w:rsidRPr="00B247B1">
        <w:t xml:space="preserve"> приятелите ми беш</w:t>
      </w:r>
      <w:r w:rsidRPr="00B247B1">
        <w:t>е доста разнообразен. Дружах с всеки, който ми беше интересен. Често преоценях и пресявах приятелите си, а вероятно и те мен.</w:t>
      </w:r>
    </w:p>
    <w:p w14:paraId="519436C7" w14:textId="77777777" w:rsidR="006147EC" w:rsidRPr="00B247B1" w:rsidRDefault="006147EC" w:rsidP="006147EC">
      <w:r w:rsidRPr="00B247B1">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B247B1">
        <w:t>от началото на 1942 г. у нас беш</w:t>
      </w:r>
      <w:r w:rsidRPr="00B247B1">
        <w:t xml:space="preserve">е въведена купонната система за хранителните продукти и някои </w:t>
      </w:r>
      <w:r w:rsidR="00D922A8" w:rsidRPr="00B247B1">
        <w:t>дефицитни</w:t>
      </w:r>
      <w:r w:rsidRPr="00B247B1">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w:t>
      </w:r>
      <w:proofErr w:type="spellStart"/>
      <w:r w:rsidRPr="00B247B1">
        <w:t>Казлера</w:t>
      </w:r>
      <w:proofErr w:type="spellEnd"/>
      <w:r w:rsidRPr="00B247B1">
        <w:t>.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B247B1">
        <w:t>,</w:t>
      </w:r>
      <w:r w:rsidRPr="00B247B1">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3E065EBD" w14:textId="77777777" w:rsidR="006147EC" w:rsidRPr="00B247B1" w:rsidRDefault="006147EC" w:rsidP="006147EC">
      <w:r w:rsidRPr="00B247B1">
        <w:t xml:space="preserve">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w:t>
      </w:r>
      <w:proofErr w:type="spellStart"/>
      <w:r w:rsidRPr="00B247B1">
        <w:t>физармоника</w:t>
      </w:r>
      <w:proofErr w:type="spellEnd"/>
      <w:r w:rsidRPr="00B247B1">
        <w:t>.</w:t>
      </w:r>
    </w:p>
    <w:p w14:paraId="156D4876" w14:textId="77777777" w:rsidR="006147EC" w:rsidRPr="00B247B1" w:rsidRDefault="006147EC" w:rsidP="006147EC">
      <w:r w:rsidRPr="00B247B1">
        <w:t>П</w:t>
      </w:r>
      <w:r w:rsidR="00711063" w:rsidRPr="00B247B1">
        <w:t>рез Коледната ваканция баща ми б</w:t>
      </w:r>
      <w:r w:rsidRPr="00B247B1">
        <w:t xml:space="preserve">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w:t>
      </w:r>
      <w:proofErr w:type="spellStart"/>
      <w:r w:rsidRPr="00B247B1">
        <w:t>физармониката</w:t>
      </w:r>
      <w:proofErr w:type="spellEnd"/>
      <w:r w:rsidRPr="00B247B1">
        <w:t xml:space="preserve"> ми.</w:t>
      </w:r>
    </w:p>
    <w:p w14:paraId="1C819B81" w14:textId="77777777" w:rsidR="006147EC" w:rsidRPr="00B247B1" w:rsidRDefault="006147EC" w:rsidP="006147EC">
      <w:r w:rsidRPr="00B247B1">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33376607" w14:textId="77777777" w:rsidR="006147EC" w:rsidRPr="00B247B1" w:rsidRDefault="006147EC" w:rsidP="006147EC">
      <w:r w:rsidRPr="00B247B1">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6F51DCED" w14:textId="77777777" w:rsidR="006147EC" w:rsidRPr="00B247B1" w:rsidRDefault="006147EC" w:rsidP="006147EC">
      <w:r w:rsidRPr="00B247B1">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B247B1">
        <w:t>аря и Правителството, като нареч</w:t>
      </w:r>
      <w:r w:rsidRPr="00B247B1">
        <w:t xml:space="preserve">е войната „символична“, защото сме били далеч от военните действия. </w:t>
      </w:r>
    </w:p>
    <w:p w14:paraId="32956DC1" w14:textId="77777777" w:rsidR="000C1925" w:rsidRDefault="006147EC" w:rsidP="006147EC">
      <w:r w:rsidRPr="00B247B1">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t>х</w:t>
      </w:r>
      <w:r w:rsidRPr="00B247B1">
        <w:t>а диви кестени, съществуващи и до днес.</w:t>
      </w:r>
    </w:p>
    <w:p w14:paraId="29A0501E" w14:textId="77777777" w:rsidR="006147EC" w:rsidRPr="00B247B1" w:rsidRDefault="006147EC" w:rsidP="006147EC">
      <w:r w:rsidRPr="00B247B1">
        <w:t xml:space="preserve">Икономиката на страната продължаваше да се влошава. Правителството </w:t>
      </w:r>
      <w:r w:rsidR="00D922A8" w:rsidRPr="00B247B1">
        <w:t>контролираше</w:t>
      </w:r>
      <w:r w:rsidRPr="00B247B1">
        <w:t xml:space="preserve"> само цените на стоките раздавани с купони. Останалите стоки можеха да си купуват само по заможните. Българс</w:t>
      </w:r>
      <w:r w:rsidR="00711063" w:rsidRPr="00B247B1">
        <w:t>ките войски започнаха да заменят</w:t>
      </w:r>
      <w:r w:rsidRPr="00B247B1">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B247B1">
        <w:t>ани „шумкари“. За подобни случаи</w:t>
      </w:r>
      <w:r w:rsidRPr="00B247B1">
        <w:t xml:space="preserve"> се съобщаваше и у нас. </w:t>
      </w:r>
    </w:p>
    <w:p w14:paraId="062E61EC" w14:textId="77777777" w:rsidR="006147EC" w:rsidRPr="00B247B1" w:rsidRDefault="006147EC" w:rsidP="00937B7D">
      <w:r w:rsidRPr="00B247B1">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937B7D">
        <w:t>дипломата</w:t>
      </w:r>
      <w:r w:rsidRPr="00B247B1">
        <w:t xml:space="preserve"> ми. </w:t>
      </w:r>
    </w:p>
    <w:p w14:paraId="3C6F581A" w14:textId="77777777" w:rsidR="006147EC" w:rsidRPr="00B247B1" w:rsidRDefault="006147EC" w:rsidP="00937B7D">
      <w:r w:rsidRPr="00B247B1">
        <w:t xml:space="preserve">Немците открито признаха за неуспеха си през зимата в </w:t>
      </w:r>
      <w:r w:rsidR="00D922A8" w:rsidRPr="00B247B1">
        <w:t>Съветският</w:t>
      </w:r>
      <w:r w:rsidRPr="00B247B1">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B247B1">
        <w:t xml:space="preserve"> им в крайният успех</w:t>
      </w:r>
      <w:r w:rsidRPr="00B247B1">
        <w:t>. Започнаха д</w:t>
      </w:r>
      <w:r w:rsidR="00711063" w:rsidRPr="00B247B1">
        <w:t>а агитират против участието ни във войната</w:t>
      </w:r>
      <w:r w:rsidRPr="00B247B1">
        <w:t xml:space="preserve">. Това даде повод на Правителството да започне арести за противовоенни прояви. </w:t>
      </w:r>
    </w:p>
    <w:p w14:paraId="1693AE39" w14:textId="77777777" w:rsidR="006147EC" w:rsidRPr="00B247B1" w:rsidRDefault="006147EC" w:rsidP="00937B7D">
      <w:r w:rsidRPr="00B247B1">
        <w:t xml:space="preserve">През пролетта, цялата гимназия бяхме на бригада няколко пъти за залесяване на Аязмото, </w:t>
      </w:r>
      <w:proofErr w:type="spellStart"/>
      <w:r w:rsidRPr="00B247B1">
        <w:t>Казлера</w:t>
      </w:r>
      <w:proofErr w:type="spellEnd"/>
      <w:r w:rsidRPr="00B247B1">
        <w:t xml:space="preserve"> и Малкият джигер. Имам </w:t>
      </w:r>
      <w:r w:rsidR="00937B7D" w:rsidRPr="00937B7D">
        <w:t>снимка</w:t>
      </w:r>
      <w:r w:rsidRPr="00B247B1">
        <w:t xml:space="preserve"> на цялата бригада от 22 април 1942 г. </w:t>
      </w:r>
    </w:p>
    <w:p w14:paraId="3A8F6CD7" w14:textId="77777777" w:rsidR="006147EC" w:rsidRPr="00B247B1" w:rsidRDefault="006147EC" w:rsidP="006147EC">
      <w:r w:rsidRPr="00B247B1">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2B4F4D6C" w14:textId="77777777" w:rsidR="006147EC" w:rsidRPr="00B247B1" w:rsidRDefault="006147EC" w:rsidP="006147EC">
      <w:r w:rsidRPr="00B247B1">
        <w:t xml:space="preserve">В края на април всички </w:t>
      </w:r>
      <w:r w:rsidR="00937B7D" w:rsidRPr="00B247B1">
        <w:t>абитуриенти</w:t>
      </w:r>
      <w:r w:rsidRPr="00B247B1">
        <w:t xml:space="preserve"> получихме известия за явяване на военна комисия и аз бях одобрен за кавалерист в 6-ти полк, с база </w:t>
      </w:r>
      <w:proofErr w:type="spellStart"/>
      <w:r w:rsidRPr="00B247B1">
        <w:t>ДедеАгач</w:t>
      </w:r>
      <w:proofErr w:type="spellEnd"/>
      <w:r w:rsidRPr="00B247B1">
        <w:t xml:space="preserve">, Беломорска Тракия. Там следвало да се грижа и за един кон. </w:t>
      </w:r>
    </w:p>
    <w:p w14:paraId="1C59EF7E" w14:textId="0150A6CC" w:rsidR="006147EC" w:rsidRDefault="004D4C88" w:rsidP="006147EC">
      <w:pPr>
        <w:rPr>
          <w:lang w:val="en-GB"/>
        </w:rPr>
      </w:pPr>
      <w:r>
        <w:rPr>
          <w:noProof/>
        </w:rPr>
        <w:pict w14:anchorId="0E25AF00">
          <v:shape id="_x0000_s1031" type="#_x0000_t202" style="position:absolute;left:0;text-align:left;margin-left:0;margin-top:167.2pt;width:165.1pt;height:.05pt;z-index:251663872" stroked="f">
            <v:textbox style="mso-fit-shape-to-text:t" inset="0,0,0,0">
              <w:txbxContent>
                <w:p w14:paraId="794084A1" w14:textId="77777777" w:rsidR="00937B7D" w:rsidRPr="00287723" w:rsidRDefault="00937B7D" w:rsidP="00937B7D">
                  <w:pPr>
                    <w:pStyle w:val="Caption"/>
                    <w:rPr>
                      <w:noProof/>
                      <w:sz w:val="22"/>
                      <w:szCs w:val="22"/>
                    </w:rPr>
                  </w:pPr>
                  <w:r>
                    <w:rPr>
                      <w:lang w:val="en-GB"/>
                    </w:rPr>
                    <w:t xml:space="preserve">1942 </w:t>
                  </w:r>
                  <w:r>
                    <w:t>класът на г-н Порталски</w:t>
                  </w:r>
                </w:p>
              </w:txbxContent>
            </v:textbox>
            <w10:wrap type="square"/>
          </v:shape>
        </w:pict>
      </w:r>
      <w:r w:rsidR="00937B7D" w:rsidRPr="00244C18">
        <w:rPr>
          <w:lang w:val="en-US"/>
        </w:rPr>
        <w:drawing>
          <wp:anchor distT="0" distB="0" distL="114300" distR="114300" simplePos="0" relativeHeight="251666432" behindDoc="0" locked="0" layoutInCell="1" allowOverlap="1" wp14:anchorId="6D99051E" wp14:editId="226651AD">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B247B1">
        <w:t xml:space="preserve">През последният учебен час си </w:t>
      </w:r>
      <w:r w:rsidR="006147EC" w:rsidRPr="00937B7D">
        <w:t xml:space="preserve">направихме </w:t>
      </w:r>
      <w:r w:rsidR="00937B7D" w:rsidRPr="00937B7D">
        <w:t>снимка</w:t>
      </w:r>
      <w:r w:rsidR="006147EC" w:rsidRPr="00937B7D">
        <w:t xml:space="preserve"> с всеки</w:t>
      </w:r>
      <w:r w:rsidR="006147EC" w:rsidRPr="00B247B1">
        <w:t xml:space="preserve"> учител, който ни преподаваше. Най-запомняща се беше тази, с учителят ни по латински език – Порталски. На изпращане той ни написа на черната дъска: „Carpe</w:t>
      </w:r>
      <w:r w:rsidR="0073218F" w:rsidRPr="00244C18">
        <w:rPr>
          <w:lang w:val="en-US"/>
        </w:rPr>
        <w:t xml:space="preserve"> </w:t>
      </w:r>
      <w:r w:rsidR="00937B7D">
        <w:rPr>
          <w:lang w:val="en-GB"/>
        </w:rPr>
        <w:t>D</w:t>
      </w:r>
      <w:proofErr w:type="spellStart"/>
      <w:r w:rsidR="006147EC" w:rsidRPr="00B247B1">
        <w:t>iem</w:t>
      </w:r>
      <w:proofErr w:type="spellEnd"/>
      <w:r w:rsidR="006147EC" w:rsidRPr="00B247B1">
        <w:t>” (Използвай времето!).</w:t>
      </w:r>
    </w:p>
    <w:p w14:paraId="414584A6" w14:textId="77777777" w:rsidR="000C1925" w:rsidRDefault="000C1925" w:rsidP="006147EC">
      <w:pPr>
        <w:rPr>
          <w:lang w:val="en-GB"/>
        </w:rPr>
      </w:pPr>
    </w:p>
    <w:p w14:paraId="22FE9FE9" w14:textId="77777777" w:rsidR="000C1925" w:rsidRDefault="006147EC" w:rsidP="006147EC">
      <w:r w:rsidRPr="00B247B1">
        <w:t xml:space="preserve">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t>снимка</w:t>
      </w:r>
      <w:r w:rsidRPr="00B247B1">
        <w:t xml:space="preserve"> с класната Руска Стрезова.</w:t>
      </w:r>
    </w:p>
    <w:p w14:paraId="1D496BB0" w14:textId="77777777" w:rsidR="000C1925" w:rsidRDefault="006147EC" w:rsidP="006147EC">
      <w:r w:rsidRPr="00B247B1">
        <w:t>Матурите си по латински и български езици взех с 3,5</w:t>
      </w:r>
      <w:r w:rsidR="001530A9" w:rsidRPr="00B247B1">
        <w:t xml:space="preserve">0, от което не бях доволен. </w:t>
      </w:r>
      <w:r w:rsidR="00937B7D" w:rsidRPr="00B247B1">
        <w:t>Съжалих</w:t>
      </w:r>
      <w:r w:rsidRPr="00B247B1">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B247B1">
        <w:t>т</w:t>
      </w:r>
      <w:r w:rsidRPr="00B247B1">
        <w:t>ет.</w:t>
      </w:r>
    </w:p>
    <w:p w14:paraId="24B501B3" w14:textId="50C64C83" w:rsidR="000C1925" w:rsidRDefault="006147EC" w:rsidP="006147EC">
      <w:r w:rsidRPr="00B247B1">
        <w:t xml:space="preserve">На 12 юли, вечерта след връчване на дипломите ни във Военният клуб, беше </w:t>
      </w:r>
      <w:r w:rsidR="00937B7D" w:rsidRPr="00B247B1">
        <w:t>абитуриентския</w:t>
      </w:r>
      <w:r w:rsidR="00937B7D">
        <w:t xml:space="preserve"> </w:t>
      </w:r>
      <w:r w:rsidRPr="00B247B1">
        <w:t>ни</w:t>
      </w:r>
      <w:r w:rsidRPr="00B247B1">
        <w:t xml:space="preserve">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t>н</w:t>
      </w:r>
      <w:r w:rsidRPr="00B247B1">
        <w:t xml:space="preserve"> въздържател. Веселихме се до късно и се получи хубаво тържество.</w:t>
      </w:r>
    </w:p>
    <w:p w14:paraId="4F0F03CC" w14:textId="77777777" w:rsidR="000C1925" w:rsidRDefault="006147EC" w:rsidP="006147EC">
      <w:r w:rsidRPr="00B247B1">
        <w:t>Завършвайки гимназията, аз бях укрепнал физически мл</w:t>
      </w:r>
      <w:r w:rsidR="001530A9" w:rsidRPr="00B247B1">
        <w:t>адеж, с вяра във възможностите с</w:t>
      </w:r>
      <w:r w:rsidRPr="00B247B1">
        <w:t>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B247B1">
        <w:t>те на хората, за налагане на наш</w:t>
      </w:r>
      <w:r w:rsidRPr="00B247B1">
        <w:t>ето „добро“ над чуждото такова. Повечето водени войни, видно от историята, бяха на тази основа.</w:t>
      </w:r>
    </w:p>
    <w:p w14:paraId="0E1185CD" w14:textId="77777777" w:rsidR="000C1925" w:rsidRDefault="006147EC" w:rsidP="006147EC">
      <w:r w:rsidRPr="00B247B1">
        <w:t xml:space="preserve">Мразех използвачите и </w:t>
      </w:r>
      <w:r w:rsidR="00937B7D" w:rsidRPr="00B247B1">
        <w:t>хитреците</w:t>
      </w:r>
      <w:r w:rsidRPr="00B247B1">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B247B1">
        <w:t>Стареех</w:t>
      </w:r>
      <w:r w:rsidRPr="00B247B1">
        <w:t xml:space="preserve"> се да вл</w:t>
      </w:r>
      <w:r w:rsidR="001530A9" w:rsidRPr="00B247B1">
        <w:t>ияя на приятелите си с личният си пример и по-рядко с приказки</w:t>
      </w:r>
      <w:r w:rsidRPr="00B247B1">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B247B1">
        <w:t>техните</w:t>
      </w:r>
      <w:r w:rsidRPr="00B247B1">
        <w:t xml:space="preserve"> идеи могат да осъществят само от Работническата класа. Вярвах в </w:t>
      </w:r>
      <w:r w:rsidR="00937B7D" w:rsidRPr="00B247B1">
        <w:t>интелигенцията</w:t>
      </w:r>
      <w:r w:rsidRPr="00B247B1">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14:paraId="5146B109" w14:textId="77777777" w:rsidR="006147EC" w:rsidRPr="00B247B1" w:rsidRDefault="006147EC" w:rsidP="006147EC">
      <w:r w:rsidRPr="00B247B1">
        <w:t>На 20 юли отново постъпих на работа в „Ремиза“ заедно с двама приятели. Напуснах на 25 август като бях</w:t>
      </w:r>
      <w:r w:rsidR="001530A9" w:rsidRPr="00B247B1">
        <w:t xml:space="preserve"> спечелил 1 800 лева. Отказах се</w:t>
      </w:r>
      <w:r w:rsidRPr="00B247B1">
        <w:t xml:space="preserve"> от първоначалното си намерение да изляза за няколко дни в Балкана и с част от парите си купих ръчен часовник.</w:t>
      </w:r>
    </w:p>
    <w:p w14:paraId="20027C84" w14:textId="77777777" w:rsidR="006147EC" w:rsidRDefault="004D4C88" w:rsidP="006147EC">
      <w:r>
        <w:rPr>
          <w:noProof/>
        </w:rPr>
        <w:pict w14:anchorId="065CE0DF">
          <v:shape id="_x0000_s1032" type="#_x0000_t202" style="position:absolute;left:0;text-align:left;margin-left:0;margin-top:186.15pt;width:245.5pt;height:.05pt;z-index:251664896" wrapcoords="-66 0 -66 20965 21600 20965 21600 0 -66 0" stroked="f">
            <v:textbox style="mso-fit-shape-to-text:t" inset="0,0,0,0">
              <w:txbxContent>
                <w:p w14:paraId="47918950" w14:textId="77777777" w:rsidR="00066D8A" w:rsidRPr="00E54A86" w:rsidRDefault="00066D8A" w:rsidP="00066D8A">
                  <w:pPr>
                    <w:pStyle w:val="Caption"/>
                    <w:rPr>
                      <w:noProof/>
                      <w:sz w:val="22"/>
                      <w:szCs w:val="22"/>
                    </w:rPr>
                  </w:pPr>
                  <w:r>
                    <w:t>1943 г. Аязмото със С. Симеонов</w:t>
                  </w:r>
                </w:p>
              </w:txbxContent>
            </v:textbox>
            <w10:wrap type="tight"/>
          </v:shape>
        </w:pict>
      </w:r>
      <w:r w:rsidR="00066D8A" w:rsidRPr="00244C18">
        <w:rPr>
          <w:lang w:val="en-US"/>
        </w:rPr>
        <w:drawing>
          <wp:anchor distT="0" distB="0" distL="114300" distR="114300" simplePos="0" relativeHeight="251660288" behindDoc="1" locked="0" layoutInCell="1" allowOverlap="1" wp14:anchorId="327952FE" wp14:editId="7371B05D">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B247B1">
        <w:t xml:space="preserve">Съвсем случайно Стефан Костов – </w:t>
      </w:r>
      <w:proofErr w:type="spellStart"/>
      <w:r w:rsidR="006147EC" w:rsidRPr="00B247B1">
        <w:t>Стефуча</w:t>
      </w:r>
      <w:proofErr w:type="spellEnd"/>
      <w:r w:rsidR="006147EC" w:rsidRPr="00B247B1">
        <w:t xml:space="preserve">,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066D8A">
        <w:t>снимка</w:t>
      </w:r>
      <w:r w:rsidR="006147EC" w:rsidRPr="00B247B1">
        <w:t xml:space="preserve"> с Николай Станилов, Радомир Лечев и Христо Жеков. </w:t>
      </w:r>
    </w:p>
    <w:p w14:paraId="1A6F8A0E" w14:textId="77777777" w:rsidR="00066D8A" w:rsidRPr="00B247B1" w:rsidRDefault="00066D8A" w:rsidP="006147EC"/>
    <w:p w14:paraId="440FF41B" w14:textId="77777777" w:rsidR="006147EC" w:rsidRPr="00B247B1" w:rsidRDefault="006147EC" w:rsidP="006147EC">
      <w:r w:rsidRPr="00B247B1">
        <w:t>Някъде</w:t>
      </w:r>
      <w:r w:rsidR="001530A9" w:rsidRPr="00B247B1">
        <w:t xml:space="preserve"> в средата на август, преживях п</w:t>
      </w:r>
      <w:r w:rsidRPr="00B247B1">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3314926A" w14:textId="77777777" w:rsidR="006147EC" w:rsidRPr="00B247B1" w:rsidRDefault="006147EC" w:rsidP="006147EC">
      <w:r w:rsidRPr="00B247B1">
        <w:t>На 14 септември се по</w:t>
      </w:r>
      <w:r w:rsidR="001530A9" w:rsidRPr="00B247B1">
        <w:t>д</w:t>
      </w:r>
      <w:r w:rsidRPr="00B247B1">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3741C7D9" w14:textId="77777777" w:rsidR="006147EC" w:rsidRPr="00B247B1" w:rsidRDefault="006147EC" w:rsidP="006147EC"/>
    <w:p w14:paraId="719C936A" w14:textId="77777777" w:rsidR="006147EC" w:rsidRPr="00B247B1" w:rsidRDefault="006147EC" w:rsidP="006147EC"/>
    <w:p w14:paraId="1ED04391" w14:textId="77777777" w:rsidR="006147EC" w:rsidRPr="00B247B1" w:rsidRDefault="006147EC" w:rsidP="006147EC"/>
    <w:p w14:paraId="36BCE778" w14:textId="77777777" w:rsidR="006147EC" w:rsidRPr="00B247B1" w:rsidRDefault="006147EC" w:rsidP="00E7584A">
      <w:pPr>
        <w:pStyle w:val="Heading1"/>
      </w:pPr>
      <w:r w:rsidRPr="00B247B1">
        <w:t>6. КАЗАРМАТА</w:t>
      </w:r>
      <w:r w:rsidR="00E7584A">
        <w:br/>
      </w:r>
      <w:r w:rsidRPr="00B247B1">
        <w:t>1942 – 1945 г.</w:t>
      </w:r>
    </w:p>
    <w:p w14:paraId="0808BF9D" w14:textId="77777777" w:rsidR="006147EC" w:rsidRPr="00B247B1" w:rsidRDefault="006147EC" w:rsidP="006147EC">
      <w:pPr>
        <w:jc w:val="center"/>
        <w:rPr>
          <w:b/>
          <w:bCs/>
          <w:sz w:val="36"/>
          <w:szCs w:val="36"/>
        </w:rPr>
      </w:pPr>
    </w:p>
    <w:p w14:paraId="52AB956B" w14:textId="77777777" w:rsidR="006147EC" w:rsidRPr="00B247B1" w:rsidRDefault="006147EC" w:rsidP="006147EC">
      <w:pPr>
        <w:jc w:val="center"/>
        <w:rPr>
          <w:b/>
          <w:bCs/>
          <w:sz w:val="36"/>
          <w:szCs w:val="36"/>
        </w:rPr>
      </w:pPr>
    </w:p>
    <w:p w14:paraId="1B900A3B" w14:textId="77777777" w:rsidR="006147EC" w:rsidRPr="00066D8A" w:rsidRDefault="006147EC" w:rsidP="00066D8A">
      <w:pPr>
        <w:pStyle w:val="Heading2"/>
      </w:pPr>
      <w:r w:rsidRPr="00066D8A">
        <w:t>В 12-ти пехотен Балкански пехотен полк – Стара Загора</w:t>
      </w:r>
    </w:p>
    <w:p w14:paraId="7FE54389" w14:textId="77777777" w:rsidR="006147EC" w:rsidRPr="00B247B1" w:rsidRDefault="006147EC" w:rsidP="006147EC">
      <w:pPr>
        <w:pStyle w:val="ListParagraph"/>
        <w:rPr>
          <w:b/>
          <w:bCs/>
          <w:sz w:val="36"/>
          <w:szCs w:val="36"/>
        </w:rPr>
      </w:pPr>
    </w:p>
    <w:p w14:paraId="195CD143" w14:textId="77777777" w:rsidR="00D95E26" w:rsidRPr="00B247B1" w:rsidRDefault="006147EC" w:rsidP="00066D8A">
      <w:r w:rsidRPr="00B247B1">
        <w:t>На 15 септември 1942 г.</w:t>
      </w:r>
      <w:r w:rsidR="001F7158" w:rsidRPr="00B247B1">
        <w:t>,</w:t>
      </w:r>
      <w:r w:rsidRPr="00B247B1">
        <w:t xml:space="preserve"> сутринта в 8</w:t>
      </w:r>
      <w:r w:rsidR="001F7158" w:rsidRPr="00B247B1">
        <w:t xml:space="preserve"> часа се явих в казармата. По</w:t>
      </w:r>
      <w:r w:rsidRPr="00B247B1">
        <w:t xml:space="preserve"> този повод майка ми дойде в града от село Трън. Предната вечер </w:t>
      </w:r>
      <w:r w:rsidR="001F7158" w:rsidRPr="00B247B1">
        <w:t>заедно с баба приготвихме в</w:t>
      </w:r>
      <w:r w:rsidRPr="00B247B1">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18D4BFCC" w14:textId="77777777" w:rsidR="006147EC" w:rsidRDefault="001F7158" w:rsidP="00066D8A">
      <w:r w:rsidRPr="00B247B1">
        <w:t>На врата ме изпратих</w:t>
      </w:r>
      <w:r w:rsidR="006147EC" w:rsidRPr="00B247B1">
        <w:t xml:space="preserve">а баба, майка и брат ми. Да ми е по-лека службата, баба ми изля вода с медно </w:t>
      </w:r>
      <w:proofErr w:type="spellStart"/>
      <w:r w:rsidR="006147EC" w:rsidRPr="00B247B1">
        <w:t>бакърче</w:t>
      </w:r>
      <w:proofErr w:type="spellEnd"/>
      <w:r w:rsidR="006147EC" w:rsidRPr="00B247B1">
        <w:t>. Съжалявах, че нито един от съседите и приятелите не дойде. Това събитие засягаше само мен и близките ми. Не се вълнувах мн</w:t>
      </w:r>
      <w:r w:rsidRPr="00B247B1">
        <w:t>ого, з</w:t>
      </w:r>
      <w:r w:rsidR="006147EC" w:rsidRPr="00B247B1">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7ADDC95B" w14:textId="77777777" w:rsidR="00D95E26" w:rsidRDefault="00D95E26" w:rsidP="00D95E26">
      <w:pPr>
        <w:keepNext/>
      </w:pPr>
      <w:r>
        <w:rPr>
          <w:noProof/>
          <w:lang w:val="en-US"/>
        </w:rPr>
        <w:drawing>
          <wp:inline distT="0" distB="0" distL="0" distR="0" wp14:anchorId="6B87D4AC" wp14:editId="1ED26779">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29829275" w14:textId="77777777" w:rsidR="000C1925" w:rsidRDefault="00D95E26" w:rsidP="00D95E26">
      <w:pPr>
        <w:pStyle w:val="Caption"/>
      </w:pPr>
      <w:r>
        <w:t>Зюмбюлка и Васил Ножчеви на посещение при сина си, 1943 г.</w:t>
      </w:r>
    </w:p>
    <w:p w14:paraId="113969A6" w14:textId="77777777" w:rsidR="006147EC" w:rsidRPr="00B247B1" w:rsidRDefault="006147EC" w:rsidP="00066D8A">
      <w:r w:rsidRPr="00B247B1">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B247B1">
        <w:t xml:space="preserve"> Бях с</w:t>
      </w:r>
      <w:r w:rsidRPr="00B247B1">
        <w:t xml:space="preserve"> трима съученици от гимназията. При нас </w:t>
      </w:r>
      <w:r w:rsidR="001F7158" w:rsidRPr="00B247B1">
        <w:t>беше</w:t>
      </w:r>
      <w:r w:rsidRPr="00B247B1">
        <w:t xml:space="preserve"> и завършилият медицина д-р Станислав Славов. Той се оказа най-възрастният, а аз най-младият в ротата. </w:t>
      </w:r>
    </w:p>
    <w:p w14:paraId="6296C24B" w14:textId="77777777" w:rsidR="006147EC" w:rsidRPr="00B247B1" w:rsidRDefault="006147EC" w:rsidP="00066D8A">
      <w:r w:rsidRPr="00B247B1">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B247B1">
        <w:t>Потискащо</w:t>
      </w:r>
      <w:r w:rsidRPr="00B247B1">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w:t>
      </w:r>
      <w:proofErr w:type="spellStart"/>
      <w:r w:rsidRPr="00B247B1">
        <w:t>подпорутчик</w:t>
      </w:r>
      <w:proofErr w:type="spellEnd"/>
      <w:r w:rsidRPr="00B247B1">
        <w:t xml:space="preserve">, до края на войната. Беше в нашият полк, но в друга рота. Той ме успокои, че по-късно ще ми дадат друга, нова униформа. </w:t>
      </w:r>
    </w:p>
    <w:p w14:paraId="4CA8B1E7" w14:textId="77777777" w:rsidR="006147EC" w:rsidRPr="00B247B1" w:rsidRDefault="006147EC" w:rsidP="00066D8A">
      <w:r w:rsidRPr="00B247B1">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w:t>
      </w:r>
      <w:proofErr w:type="spellStart"/>
      <w:r w:rsidRPr="00B247B1">
        <w:t>македончета</w:t>
      </w:r>
      <w:proofErr w:type="spellEnd"/>
      <w:r w:rsidRPr="00B247B1">
        <w:t xml:space="preserve">. </w:t>
      </w:r>
    </w:p>
    <w:p w14:paraId="7EBDD204" w14:textId="77777777" w:rsidR="006147EC" w:rsidRPr="00B247B1" w:rsidRDefault="006147EC" w:rsidP="00066D8A">
      <w:r w:rsidRPr="00B247B1">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B247B1">
        <w:t>до</w:t>
      </w:r>
      <w:r w:rsidRPr="00B247B1">
        <w:t xml:space="preserve">събуждаха още спящите и бавните. Ние покривахме набързо леглата си с </w:t>
      </w:r>
      <w:r w:rsidR="00D922A8" w:rsidRPr="00B247B1">
        <w:t>одеяла</w:t>
      </w:r>
      <w:r w:rsidRPr="00B247B1">
        <w:t xml:space="preserve">, без да ги оправяме. Обличахме скатаните от вечерта дрехи, заедно с тоалетните ни </w:t>
      </w:r>
      <w:r w:rsidR="00D922A8" w:rsidRPr="00B247B1">
        <w:t>принадлежности</w:t>
      </w:r>
      <w:r w:rsidRPr="00B247B1">
        <w:t>, вземахме от коридора наредените от вечерта ботуши и така натоварени излизахме навън, където се обличахме. След това имахме малко време за сутр</w:t>
      </w:r>
      <w:r w:rsidR="001F7158" w:rsidRPr="00B247B1">
        <w:t>ешен тоалет. Общо</w:t>
      </w:r>
      <w:r w:rsidRPr="00B247B1">
        <w:t xml:space="preserve"> разполагахме с половин час</w:t>
      </w:r>
      <w:r w:rsidR="001F7158" w:rsidRPr="00B247B1">
        <w:t xml:space="preserve"> до тук</w:t>
      </w:r>
      <w:r w:rsidRPr="00B247B1">
        <w:t xml:space="preserve">.  Докато бяхме в тоалетните, дневалните помитаха пода на спалното и проветряваха. </w:t>
      </w:r>
    </w:p>
    <w:p w14:paraId="532EE142" w14:textId="77777777" w:rsidR="006147EC" w:rsidRPr="00B247B1" w:rsidRDefault="006147EC" w:rsidP="00066D8A">
      <w:r w:rsidRPr="00B247B1">
        <w:t xml:space="preserve">В 5:30 ни строяваха по взводове и до 6 часа правихме гимнастика. </w:t>
      </w:r>
    </w:p>
    <w:p w14:paraId="488479EB" w14:textId="77777777" w:rsidR="00C81024" w:rsidRPr="00D95E26" w:rsidRDefault="006147EC" w:rsidP="007A3F81">
      <w:pPr>
        <w:rPr>
          <w:lang w:val="en-US"/>
        </w:rPr>
      </w:pPr>
      <w:r w:rsidRPr="00B247B1">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w:t>
      </w:r>
      <w:proofErr w:type="spellStart"/>
      <w:r w:rsidRPr="00B247B1">
        <w:t>бакарите</w:t>
      </w:r>
      <w:proofErr w:type="spellEnd"/>
      <w:r w:rsidRPr="00B247B1">
        <w:t xml:space="preserve"> от всяка рота, взимаха баките с полагащата ни се храна. При пристигането ни, пълните баки бяха </w:t>
      </w:r>
      <w:r w:rsidR="00D922A8" w:rsidRPr="00B247B1">
        <w:t>наредени</w:t>
      </w:r>
      <w:r w:rsidRPr="00B247B1">
        <w:t xml:space="preserve"> по масите ни. Ние</w:t>
      </w:r>
      <w:r w:rsidR="000104E2" w:rsidRPr="00B247B1">
        <w:t xml:space="preserve"> заставахме прави край тях</w:t>
      </w:r>
      <w:r w:rsidRPr="00B247B1">
        <w:t>, поставяйки преди това канчетат</w:t>
      </w:r>
      <w:r w:rsidR="000104E2" w:rsidRPr="00B247B1">
        <w:t>а ни край пълните баки. С</w:t>
      </w:r>
      <w:r w:rsidRPr="00B247B1">
        <w:t xml:space="preserve">лед като ни разсипеха храната, супа или чай със сирене, дежурните докладваха високо, че съответната рота е готова. </w:t>
      </w:r>
    </w:p>
    <w:p w14:paraId="1D45F727" w14:textId="77777777" w:rsidR="006B451B" w:rsidRPr="00B247B1" w:rsidRDefault="006B451B" w:rsidP="007A3F81">
      <w:r w:rsidRPr="00B247B1">
        <w:t xml:space="preserve">Командир на ротата ни стана капитан </w:t>
      </w:r>
      <w:proofErr w:type="spellStart"/>
      <w:r w:rsidRPr="00B247B1">
        <w:t>Мишкетев</w:t>
      </w:r>
      <w:proofErr w:type="spellEnd"/>
      <w:r w:rsidRPr="00B247B1">
        <w:t xml:space="preserve">, живеещ срещу църквата на нашата улица. Ротен </w:t>
      </w:r>
      <w:proofErr w:type="spellStart"/>
      <w:r w:rsidRPr="00B247B1">
        <w:t>фелтбебел</w:t>
      </w:r>
      <w:proofErr w:type="spellEnd"/>
      <w:r w:rsidRPr="00B247B1">
        <w:t xml:space="preserve"> ни беше Съби Димитров, живеещ на ул. „Раковски”, също в махалата. Ротата се съ</w:t>
      </w:r>
      <w:r w:rsidR="000104E2" w:rsidRPr="00B247B1">
        <w:t>стоеше от три взвода, като два</w:t>
      </w:r>
      <w:r w:rsidRPr="00B247B1">
        <w:t xml:space="preserve"> бяха с млади войн</w:t>
      </w:r>
      <w:r w:rsidR="00BD5D3C" w:rsidRPr="00B247B1">
        <w:t xml:space="preserve">ици, а третият със стари. </w:t>
      </w:r>
      <w:r w:rsidR="00D922A8" w:rsidRPr="00B247B1">
        <w:t xml:space="preserve">Преди </w:t>
      </w:r>
      <w:proofErr w:type="spellStart"/>
      <w:r w:rsidR="00D922A8" w:rsidRPr="00B247B1">
        <w:t>обедзанятията</w:t>
      </w:r>
      <w:proofErr w:type="spellEnd"/>
      <w:r w:rsidRPr="00B247B1">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B247B1">
        <w:t>връщахме</w:t>
      </w:r>
      <w:r w:rsidRPr="00B247B1">
        <w:t xml:space="preserve"> в помещението </w:t>
      </w:r>
      <w:r w:rsidR="00BD5D3C" w:rsidRPr="00B247B1">
        <w:t xml:space="preserve">за спане </w:t>
      </w:r>
      <w:r w:rsidRPr="00B247B1">
        <w:t>и имахме свободно време до 21:30 ч., когато ни строяваха за вечерна проверка. В свободното време преди това</w:t>
      </w:r>
      <w:r w:rsidR="00BD5D3C" w:rsidRPr="00B247B1">
        <w:t>,</w:t>
      </w:r>
      <w:r w:rsidRPr="00B247B1">
        <w:t xml:space="preserve"> следваше да сме в р</w:t>
      </w:r>
      <w:r w:rsidR="00BD5D3C" w:rsidRPr="00B247B1">
        <w:t>айона</w:t>
      </w:r>
      <w:r w:rsidRPr="00B247B1">
        <w:t xml:space="preserve"> и можехме да ходим най-много до полковата лафка, която се намираше до подофицерският клуб. Той пък се намираше </w:t>
      </w:r>
      <w:r w:rsidR="00CD60FF" w:rsidRPr="00B247B1">
        <w:t xml:space="preserve">точно срещу нашата улица. </w:t>
      </w:r>
    </w:p>
    <w:p w14:paraId="20275149" w14:textId="77777777" w:rsidR="00CD60FF" w:rsidRPr="00B247B1" w:rsidRDefault="00BD5D3C" w:rsidP="007A3F81">
      <w:r w:rsidRPr="00B247B1">
        <w:t xml:space="preserve">При </w:t>
      </w:r>
      <w:r w:rsidR="00CD60FF" w:rsidRPr="00B247B1">
        <w:t>вечерна проверка, дежурният подофицер ни строяваше, като често закъснелите се наказваха. Точно в 22 ч., тръбачът на по</w:t>
      </w:r>
      <w:r w:rsidRPr="00B247B1">
        <w:t>лка свиреше сигналът и отдель</w:t>
      </w:r>
      <w:r w:rsidR="00CD60FF" w:rsidRPr="00B247B1">
        <w:t>онните докладваха наличието на хората си. След това пеехме молитвата „Отче наш!”. Освобождаваха ни до 22:30 ч. да си</w:t>
      </w:r>
      <w:r w:rsidRPr="00B247B1">
        <w:t xml:space="preserve"> свършим тоалета и след това</w:t>
      </w:r>
      <w:r w:rsidR="00CD60FF" w:rsidRPr="00B247B1">
        <w:t xml:space="preserve"> всички с</w:t>
      </w:r>
      <w:r w:rsidRPr="00B247B1">
        <w:t>ледваше да сме в леглата. О</w:t>
      </w:r>
      <w:r w:rsidR="00CD60FF" w:rsidRPr="00B247B1">
        <w:t>ставаха само дневалните да бодърстват до сутринта.</w:t>
      </w:r>
    </w:p>
    <w:p w14:paraId="1F662740" w14:textId="77777777" w:rsidR="00CD60FF" w:rsidRPr="00B247B1" w:rsidRDefault="00CD60FF" w:rsidP="007A3F81">
      <w:r w:rsidRPr="00B247B1">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2CFC91E6" w14:textId="77777777" w:rsidR="00CD60FF" w:rsidRPr="00B247B1" w:rsidRDefault="00CD60FF" w:rsidP="007A3F81">
      <w:r w:rsidRPr="00B247B1">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B247B1">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t>л</w:t>
      </w:r>
      <w:r w:rsidR="00233518" w:rsidRPr="00B247B1">
        <w:t>но свободни и имахме право на свиждания.</w:t>
      </w:r>
    </w:p>
    <w:p w14:paraId="7076019D" w14:textId="77777777" w:rsidR="00233518" w:rsidRPr="00B247B1" w:rsidRDefault="00233518" w:rsidP="007A3F81">
      <w:r w:rsidRPr="00B247B1">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7A28D4CD" w14:textId="77777777" w:rsidR="00233518" w:rsidRPr="00B247B1" w:rsidRDefault="00233518" w:rsidP="007A3F81">
      <w:r w:rsidRPr="00B247B1">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B247B1">
        <w:t xml:space="preserve">Школата за запасни офицери (ШЗО). По тази причина търсеха „фини” начини да бъдем тормозени. </w:t>
      </w:r>
    </w:p>
    <w:p w14:paraId="0B78A48D" w14:textId="77777777" w:rsidR="001F3822" w:rsidRPr="00B247B1" w:rsidRDefault="001F3822" w:rsidP="007A3F81">
      <w:r w:rsidRPr="00B247B1">
        <w:t xml:space="preserve">Скоро се сетих, че съм забравил </w:t>
      </w:r>
      <w:r w:rsidR="00D922A8" w:rsidRPr="00B247B1">
        <w:t>рожденият</w:t>
      </w:r>
      <w:r w:rsidRPr="00B247B1">
        <w:t xml:space="preserve"> си ден, на който навърших 18 години. След като бях повече от месец в казармата</w:t>
      </w:r>
      <w:r w:rsidR="00BD5D3C" w:rsidRPr="00B247B1">
        <w:t>,</w:t>
      </w:r>
      <w:r w:rsidRPr="00B247B1">
        <w:t xml:space="preserve"> започнах да нарушавам казарменият режим. През д</w:t>
      </w:r>
      <w:r w:rsidR="00BD5D3C" w:rsidRPr="00B247B1">
        <w:t>ворът на съседния</w:t>
      </w:r>
      <w:r w:rsidRPr="00B247B1">
        <w:t xml:space="preserve"> „Дом за стари хора”, излизах от района н</w:t>
      </w:r>
      <w:r w:rsidR="00BD5D3C" w:rsidRPr="00B247B1">
        <w:t>а поделението и се прибирах вкъщ</w:t>
      </w:r>
      <w:r w:rsidRPr="00B247B1">
        <w:t>и за 20-30 минути. За да не ме видят</w:t>
      </w:r>
      <w:r w:rsidR="00BD5D3C" w:rsidRPr="00B247B1">
        <w:t>, брат ми се беше погрижил по нашата улица да не св</w:t>
      </w:r>
      <w:r w:rsidRPr="00B247B1">
        <w:t xml:space="preserve">етят уличните лампи. След няколко такива излизания се отказах, защото ми се отразяваше на психиката. </w:t>
      </w:r>
    </w:p>
    <w:p w14:paraId="2E4D743D" w14:textId="66C81A4C" w:rsidR="001F3822" w:rsidRPr="00B247B1" w:rsidRDefault="001F3822" w:rsidP="007A3F81">
      <w:r w:rsidRPr="00B247B1">
        <w:t>След като започнаха занятията с тежките картечници и ползването на катъри, физическото ни натоварване стана по-</w:t>
      </w:r>
      <w:proofErr w:type="spellStart"/>
      <w:r w:rsidRPr="00B247B1">
        <w:t>тежко.</w:t>
      </w:r>
      <w:r w:rsidR="002414F3" w:rsidRPr="00B247B1">
        <w:t>При</w:t>
      </w:r>
      <w:proofErr w:type="spellEnd"/>
      <w:r w:rsidR="002414F3" w:rsidRPr="00B247B1">
        <w:t xml:space="preserve"> за</w:t>
      </w:r>
      <w:r w:rsidR="00F74FC2" w:rsidRPr="00B247B1">
        <w:t>ниманията, ни се изнасяха лекции по морална подготовка. Освен това се научихме да изпълняваме бойните маршове; „Велик е нашият войник”, „</w:t>
      </w:r>
      <w:proofErr w:type="spellStart"/>
      <w:r w:rsidR="00BD5D3C" w:rsidRPr="00B247B1">
        <w:t>Картечник</w:t>
      </w:r>
      <w:proofErr w:type="spellEnd"/>
      <w:r w:rsidR="00BD5D3C" w:rsidRPr="00B247B1">
        <w:t xml:space="preserve"> смел съм аз роден”, „Б</w:t>
      </w:r>
      <w:r w:rsidR="00F74FC2" w:rsidRPr="00B247B1">
        <w:t xml:space="preserve">динци, лъвове титани” и други. С пълно бойно </w:t>
      </w:r>
      <w:r w:rsidR="00D922A8" w:rsidRPr="00B247B1">
        <w:t>снаряжение</w:t>
      </w:r>
      <w:r w:rsidR="00F74FC2" w:rsidRPr="00B247B1">
        <w:t xml:space="preserve"> направихме два похода – до Богомилово и до Хри</w:t>
      </w:r>
      <w:r w:rsidR="00BD5D3C" w:rsidRPr="00B247B1">
        <w:t>с</w:t>
      </w:r>
      <w:r w:rsidR="00F74FC2" w:rsidRPr="00B247B1">
        <w:t>тияново. Постепенно всички станахме войници-роботи. Всички укрепнахме така добре, че до зимния</w:t>
      </w:r>
      <w:r w:rsidR="00BD5D3C" w:rsidRPr="00B247B1">
        <w:t>т сезон нямахме</w:t>
      </w:r>
      <w:r w:rsidR="00F74FC2" w:rsidRPr="00B247B1">
        <w:t xml:space="preserve"> простудни заболявания.</w:t>
      </w:r>
    </w:p>
    <w:p w14:paraId="6C7118C8" w14:textId="25A5CE3F" w:rsidR="00B75289" w:rsidRPr="00B247B1" w:rsidRDefault="00F74FC2" w:rsidP="007A3F81">
      <w:r w:rsidRPr="00B247B1">
        <w:t>Един неделен ден бях дневален и дежурният подофицер ме изпрати да почистя</w:t>
      </w:r>
      <w:r w:rsidR="00B75289" w:rsidRPr="00B247B1">
        <w:t xml:space="preserve"> стаята на капитан </w:t>
      </w:r>
      <w:proofErr w:type="spellStart"/>
      <w:r w:rsidR="00B75289" w:rsidRPr="00B247B1">
        <w:t>Мишкетев</w:t>
      </w:r>
      <w:proofErr w:type="spellEnd"/>
      <w:r w:rsidR="00B75289" w:rsidRPr="00B247B1">
        <w:t>. Забелязах, че че</w:t>
      </w:r>
      <w:r w:rsidR="00BD5D3C" w:rsidRPr="00B247B1">
        <w:t>к</w:t>
      </w:r>
      <w:r w:rsidR="00B75289" w:rsidRPr="00B247B1">
        <w:t>меджет</w:t>
      </w:r>
      <w:r w:rsidR="00BD5D3C" w:rsidRPr="00B247B1">
        <w:t xml:space="preserve">о на бюрото му е полуотворено. </w:t>
      </w:r>
      <w:r w:rsidR="00D922A8">
        <w:t>О</w:t>
      </w:r>
      <w:r w:rsidR="00B75289" w:rsidRPr="00B247B1">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B247B1">
        <w:t>написано</w:t>
      </w:r>
      <w:r w:rsidR="00B75289" w:rsidRPr="00B247B1">
        <w:t xml:space="preserve">, че баща ми е изявен комунист, а аз в гимназията съм </w:t>
      </w:r>
      <w:r w:rsidR="00603321" w:rsidRPr="00B247B1">
        <w:t>дружал</w:t>
      </w:r>
      <w:r w:rsidR="00B75289" w:rsidRPr="00B247B1">
        <w:t xml:space="preserve"> </w:t>
      </w:r>
      <w:r w:rsidR="00B75289" w:rsidRPr="00B247B1">
        <w:t>предимно</w:t>
      </w:r>
      <w:r w:rsidR="00066D8A">
        <w:t xml:space="preserve"> </w:t>
      </w:r>
      <w:r w:rsidR="00B75289" w:rsidRPr="00B247B1">
        <w:t>с</w:t>
      </w:r>
      <w:r w:rsidR="00B75289" w:rsidRPr="00B247B1">
        <w:t xml:space="preserve">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B247B1">
        <w:t>к</w:t>
      </w:r>
      <w:r w:rsidR="00B75289" w:rsidRPr="00B247B1">
        <w:t>меджето. В последствие, информацията, която получих ми помогна по-лесно да на</w:t>
      </w:r>
      <w:r w:rsidR="00E646EC" w:rsidRPr="00B247B1">
        <w:t>м</w:t>
      </w:r>
      <w:r w:rsidR="00B75289" w:rsidRPr="00B247B1">
        <w:t>еря приятели</w:t>
      </w:r>
      <w:r w:rsidR="00E646EC" w:rsidRPr="00B247B1">
        <w:t xml:space="preserve"> в казармата. С</w:t>
      </w:r>
      <w:r w:rsidR="00B75289" w:rsidRPr="00B247B1">
        <w:t>амочувствие</w:t>
      </w:r>
      <w:r w:rsidR="00E646EC" w:rsidRPr="00B247B1">
        <w:t>то ми беше високо</w:t>
      </w:r>
      <w:r w:rsidR="00B75289" w:rsidRPr="00B247B1">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B247B1">
        <w:t>които четяхме, не се споменаваха</w:t>
      </w:r>
      <w:r w:rsidR="00B75289" w:rsidRPr="00B247B1">
        <w:t xml:space="preserve"> нищо за това. Стараеха се да ни внушат крайната победа на германците</w:t>
      </w:r>
      <w:r w:rsidR="0099735B" w:rsidRPr="00B247B1">
        <w:t xml:space="preserve"> и това, колко е правилна политиката на нашето Правителство и на царя Обединител. </w:t>
      </w:r>
    </w:p>
    <w:p w14:paraId="49D09B94" w14:textId="4EC9442F" w:rsidR="0099735B" w:rsidRPr="00B247B1" w:rsidRDefault="0099735B" w:rsidP="007A3F81">
      <w:r w:rsidRPr="00B247B1">
        <w:t xml:space="preserve">В края на декември казаха на всички среднисти да се явят в пълно бойно </w:t>
      </w:r>
      <w:r w:rsidR="00066D8A" w:rsidRPr="00B247B1">
        <w:t>снаряжение</w:t>
      </w:r>
      <w:r w:rsidRPr="00B247B1">
        <w:t xml:space="preserve"> на Централният плац на полка.</w:t>
      </w:r>
      <w:r w:rsidR="00C7350D" w:rsidRPr="00B247B1">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proofErr w:type="spellStart"/>
      <w:r w:rsidR="00A13CAE" w:rsidRPr="00B247B1">
        <w:t>Ти</w:t>
      </w:r>
      <w:proofErr w:type="spellEnd"/>
      <w:r w:rsidR="00B34606">
        <w:t xml:space="preserve"> </w:t>
      </w:r>
      <w:r w:rsidR="00C7350D" w:rsidRPr="00B247B1">
        <w:t>синът</w:t>
      </w:r>
      <w:r w:rsidR="00C7350D" w:rsidRPr="00B247B1">
        <w:t xml:space="preserve"> на комуниста Ножчев</w:t>
      </w:r>
      <w:r w:rsidR="00A13CAE" w:rsidRPr="00B247B1">
        <w:t xml:space="preserve"> ли си?” Неподготвен, аз се чудех какво да отговоря и се забавих. Тогава Баръков ме обиди на говедо и </w:t>
      </w:r>
      <w:r w:rsidR="00E646EC" w:rsidRPr="00B247B1">
        <w:t>каза да отговарям веднага. Уплаш</w:t>
      </w:r>
      <w:r w:rsidR="00A13CAE" w:rsidRPr="00B247B1">
        <w:t xml:space="preserve">ен, казах само: „Аз съм син на учителя Васил Ножчев, а дали е комунист – </w:t>
      </w:r>
      <w:r w:rsidR="00A13CAE" w:rsidRPr="00B247B1">
        <w:t>не</w:t>
      </w:r>
      <w:r w:rsidR="00D95E26">
        <w:rPr>
          <w:lang w:val="en-US"/>
        </w:rPr>
        <w:t xml:space="preserve"> </w:t>
      </w:r>
      <w:r w:rsidR="00A13CAE" w:rsidRPr="00B247B1">
        <w:t>зная</w:t>
      </w:r>
      <w:r w:rsidR="00A13CAE" w:rsidRPr="00B247B1">
        <w:t>!”. В този момент видях как един от изпитващите зачертава името ми в списък</w:t>
      </w:r>
      <w:r w:rsidR="00E646EC" w:rsidRPr="00B247B1">
        <w:t xml:space="preserve">а на среднистите и с това </w:t>
      </w:r>
      <w:r w:rsidR="00B34606" w:rsidRPr="00B247B1">
        <w:t>приключи</w:t>
      </w:r>
      <w:r w:rsidR="00A13CAE" w:rsidRPr="00B247B1">
        <w:t xml:space="preserve"> изпитът ми за ШЗО. По-късно разбрах от баща ми, че е бил с капитан Баръмов на служба по турската граница. </w:t>
      </w:r>
    </w:p>
    <w:p w14:paraId="62ED5E65" w14:textId="77777777" w:rsidR="00A13CAE" w:rsidRPr="00B247B1" w:rsidRDefault="00A13CAE" w:rsidP="007A3F81">
      <w:r w:rsidRPr="00B247B1">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B247B1">
        <w:t>,</w:t>
      </w:r>
      <w:r w:rsidRPr="00B247B1">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474B3C88" w14:textId="77777777" w:rsidR="000C1925" w:rsidRDefault="006C0368" w:rsidP="007A3F81">
      <w:r w:rsidRPr="00B247B1">
        <w:t xml:space="preserve">На </w:t>
      </w:r>
      <w:r w:rsidR="00A13CAE" w:rsidRPr="00B247B1">
        <w:t xml:space="preserve">19 януари (Йордановден) на площада, северно от Театъра се проведе клетвата. Церемонията продължи почти три </w:t>
      </w:r>
      <w:r w:rsidRPr="00B247B1">
        <w:t>часа, а температурата беше -18 градуса.</w:t>
      </w:r>
      <w:r w:rsidR="002F68F6" w:rsidRPr="00B247B1">
        <w:t xml:space="preserve"> Бяхме с ръкавици и наушници, но на почти всички ни измръзнаха бузите. След клетвата</w:t>
      </w:r>
      <w:r w:rsidR="00E646EC" w:rsidRPr="00B247B1">
        <w:t>,</w:t>
      </w:r>
      <w:r w:rsidR="002F68F6" w:rsidRPr="00B247B1">
        <w:t xml:space="preserve"> в </w:t>
      </w:r>
      <w:r w:rsidR="008F4710" w:rsidRPr="00B247B1">
        <w:t>столовата</w:t>
      </w:r>
      <w:r w:rsidR="002F68F6" w:rsidRPr="00B247B1">
        <w:t xml:space="preserve"> ни с</w:t>
      </w:r>
      <w:r w:rsidR="00E646EC" w:rsidRPr="00B247B1">
        <w:t>ервирах</w:t>
      </w:r>
      <w:r w:rsidR="002F68F6" w:rsidRPr="00B247B1">
        <w:t>а „двойна разкладка” и по 200 грама вино.</w:t>
      </w:r>
    </w:p>
    <w:p w14:paraId="2C5E0034" w14:textId="77777777" w:rsidR="00413834" w:rsidRPr="00B247B1" w:rsidRDefault="00413834" w:rsidP="007A3F81">
      <w:r w:rsidRPr="00B247B1">
        <w:t>Поради т</w:t>
      </w:r>
      <w:r w:rsidR="00E646EC" w:rsidRPr="00B247B1">
        <w:t>ежкото икономическо положение в</w:t>
      </w:r>
      <w:r w:rsidRPr="00B247B1">
        <w:t xml:space="preserve"> България</w:t>
      </w:r>
      <w:r w:rsidR="00E646EC" w:rsidRPr="00B247B1">
        <w:t>, от началото на а</w:t>
      </w:r>
      <w:r w:rsidRPr="00B247B1">
        <w:t xml:space="preserve">прил цялата Втора дружина на полка беше пусната в 30-дневен икономически отпуск. Нашата дружина беше в такъв отпуск през май. </w:t>
      </w:r>
      <w:r w:rsidR="00E646EC" w:rsidRPr="00B247B1">
        <w:t>П</w:t>
      </w:r>
      <w:r w:rsidRPr="00B247B1">
        <w:t>рез свободното си</w:t>
      </w:r>
      <w:r w:rsidR="00E646EC" w:rsidRPr="00B247B1">
        <w:t xml:space="preserve"> време всички войници ходихме с дървени обувки</w:t>
      </w:r>
      <w:r w:rsidRPr="00B247B1">
        <w:t xml:space="preserve"> и по-стари дрехи. Само на занятия и в отпуск, носехме ботуши и по-новите си униформи.</w:t>
      </w:r>
    </w:p>
    <w:p w14:paraId="2D3A99B7" w14:textId="1A49953F" w:rsidR="00413834" w:rsidRPr="00B247B1" w:rsidRDefault="00AD2382" w:rsidP="007A3F81">
      <w:r w:rsidRPr="00244C18">
        <w:rPr>
          <w:lang w:val="en-US"/>
        </w:rPr>
        <w:drawing>
          <wp:anchor distT="0" distB="0" distL="114300" distR="114300" simplePos="0" relativeHeight="251656192" behindDoc="0" locked="0" layoutInCell="1" allowOverlap="1" wp14:anchorId="171BBE1B" wp14:editId="1E58D4CC">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B247B1">
        <w:t xml:space="preserve">На 22 април, внезапно бях извикан в стаята на капитан </w:t>
      </w:r>
      <w:proofErr w:type="spellStart"/>
      <w:r w:rsidR="00413834" w:rsidRPr="00B247B1">
        <w:t>Мишкетев</w:t>
      </w:r>
      <w:proofErr w:type="spellEnd"/>
      <w:r w:rsidR="00413834" w:rsidRPr="00B247B1">
        <w:t>. Той ми съобщи, че искали от полка един млад войник, със средно образование и ви</w:t>
      </w:r>
      <w:r w:rsidR="00667D8A" w:rsidRPr="00B247B1">
        <w:t>сок успех по химия, за да го пр</w:t>
      </w:r>
      <w:r w:rsidR="00413834" w:rsidRPr="00B247B1">
        <w:t xml:space="preserve">атят във Военната фабрика – Казанлък. Там съм щял да бъда на едногодишна школа за пиротехници. </w:t>
      </w:r>
      <w:r w:rsidR="009D1917" w:rsidRPr="00B247B1">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4D4C88">
        <w:rPr>
          <w:noProof/>
        </w:rPr>
        <w:pict w14:anchorId="048166AC">
          <v:shape id="_x0000_s1033" type="#_x0000_t202" style="position:absolute;left:0;text-align:left;margin-left:-3pt;margin-top:335.95pt;width:169.65pt;height:.05pt;z-index:251665920;mso-position-horizontal-relative:text;mso-position-vertical-relative:text" stroked="f">
            <v:textbox style="mso-next-textbox:#_x0000_s1033;mso-fit-shape-to-text:t" inset="0,0,0,0">
              <w:txbxContent>
                <w:p w14:paraId="7C0CADFA" w14:textId="77777777" w:rsidR="00066D8A" w:rsidRPr="00444AF4" w:rsidRDefault="00066D8A" w:rsidP="00066D8A">
                  <w:pPr>
                    <w:pStyle w:val="Caption"/>
                    <w:rPr>
                      <w:sz w:val="22"/>
                      <w:szCs w:val="22"/>
                    </w:rPr>
                  </w:pPr>
                  <w:r>
                    <w:t>1943 г. Стефан и Жоро Ножчеви в Стара Загора</w:t>
                  </w:r>
                </w:p>
              </w:txbxContent>
            </v:textbox>
            <w10:wrap type="square"/>
          </v:shape>
        </w:pict>
      </w:r>
      <w:r w:rsidR="009D1917" w:rsidRPr="00B247B1">
        <w:t xml:space="preserve">че ме пуска в домашен отпуск до 29 април, а на 30-ти </w:t>
      </w:r>
      <w:r w:rsidR="00066D8A" w:rsidRPr="00B247B1">
        <w:t>трябвало</w:t>
      </w:r>
      <w:r w:rsidR="009D1917" w:rsidRPr="00B247B1">
        <w:t xml:space="preserve"> да съм във Фабриката.</w:t>
      </w:r>
    </w:p>
    <w:p w14:paraId="3C27DE9E" w14:textId="77777777" w:rsidR="009D1917" w:rsidRDefault="009D1917" w:rsidP="00D95E26">
      <w:pPr>
        <w:rPr>
          <w:lang w:val="en-US"/>
        </w:rPr>
      </w:pPr>
      <w:r w:rsidRPr="00B247B1">
        <w:t>Кратката ми отпуска съвпадна с Великденските празници – 26 и 27 април. На 29 април, отивай</w:t>
      </w:r>
      <w:r w:rsidR="00667D8A" w:rsidRPr="00B247B1">
        <w:t>ки да се сбогувам с вуйчо Кольо</w:t>
      </w:r>
      <w:r w:rsidRPr="00B247B1">
        <w:t xml:space="preserve"> си направих </w:t>
      </w:r>
      <w:r w:rsidR="00066D8A" w:rsidRPr="00066D8A">
        <w:t>снимка</w:t>
      </w:r>
      <w:r w:rsidRPr="00B247B1">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609424C5" w14:textId="77777777" w:rsidR="00D95E26" w:rsidRDefault="00D95E26" w:rsidP="00D95E26">
      <w:pPr>
        <w:rPr>
          <w:lang w:val="en-US"/>
        </w:rPr>
      </w:pPr>
    </w:p>
    <w:p w14:paraId="2E537D72" w14:textId="77777777" w:rsidR="00D95E26" w:rsidRDefault="00D95E26" w:rsidP="00D95E26">
      <w:pPr>
        <w:rPr>
          <w:lang w:val="en-US"/>
        </w:rPr>
      </w:pPr>
    </w:p>
    <w:p w14:paraId="54005D1F" w14:textId="77777777" w:rsidR="00D95E26" w:rsidRDefault="00D95E26" w:rsidP="00D95E26">
      <w:pPr>
        <w:rPr>
          <w:lang w:val="en-US"/>
        </w:rPr>
      </w:pPr>
    </w:p>
    <w:p w14:paraId="2D015EE1" w14:textId="77777777" w:rsidR="00D95E26" w:rsidRPr="00AD2382" w:rsidRDefault="00D95E26" w:rsidP="00D95E26"/>
    <w:p w14:paraId="28A1B7CE" w14:textId="77777777" w:rsidR="009D1917" w:rsidRPr="00D95E26" w:rsidRDefault="009D1917" w:rsidP="00D95E26">
      <w:pPr>
        <w:pStyle w:val="Heading2"/>
      </w:pPr>
      <w:r w:rsidRPr="00D95E26">
        <w:t>Във Военната фабрика (Арсенал) – Казанлък</w:t>
      </w:r>
      <w:r w:rsidR="00066D8A" w:rsidRPr="00D95E26">
        <w:br/>
      </w:r>
      <w:r w:rsidRPr="00D95E26">
        <w:t>(1943-1944г.)</w:t>
      </w:r>
    </w:p>
    <w:p w14:paraId="5F151A0C" w14:textId="13EF4105" w:rsidR="009D1917" w:rsidRPr="00B247B1" w:rsidRDefault="009D1917" w:rsidP="007A3F81">
      <w:r w:rsidRPr="00B247B1">
        <w:t>Заедно с пристигналите от другите военни поделения</w:t>
      </w:r>
      <w:r w:rsidR="00653592" w:rsidRPr="00B247B1">
        <w:t>, временно бяхме настанени в старото казино на фабриката. На следващият ден ни разделиха по специалности.</w:t>
      </w:r>
      <w:r w:rsidR="00953E7C" w:rsidRPr="00B247B1">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w:t>
      </w:r>
      <w:proofErr w:type="spellStart"/>
      <w:r w:rsidR="00953E7C" w:rsidRPr="00B247B1">
        <w:t>човека.Само</w:t>
      </w:r>
      <w:proofErr w:type="spellEnd"/>
      <w:r w:rsidR="00953E7C" w:rsidRPr="00B247B1">
        <w:t xml:space="preserve"> нас пиротехниците настаниха в Административната сграда на фабриката, а другите две</w:t>
      </w:r>
      <w:r w:rsidR="00667D8A" w:rsidRPr="00B247B1">
        <w:t>,</w:t>
      </w:r>
      <w:r w:rsidR="00953E7C" w:rsidRPr="00B247B1">
        <w:t xml:space="preserve"> в помещенията на Охранителната батарея.</w:t>
      </w:r>
      <w:r w:rsidR="00293577" w:rsidRPr="00B247B1">
        <w:t xml:space="preserve"> Това ни позволи да бъдем</w:t>
      </w:r>
      <w:r w:rsidR="00667D8A" w:rsidRPr="00B247B1">
        <w:t xml:space="preserve"> зрители на тържествата по случа</w:t>
      </w:r>
      <w:r w:rsidR="00293577" w:rsidRPr="00B247B1">
        <w:t>й „1-ви май”. По този повод имаше събиране в Новото казино, а след това свири ду</w:t>
      </w:r>
      <w:r w:rsidR="00667D8A" w:rsidRPr="00B247B1">
        <w:t>х</w:t>
      </w:r>
      <w:r w:rsidR="00293577" w:rsidRPr="00B247B1">
        <w:t>ова музика и се играха народни хора. Участваха няколко хиляди работници и служители.</w:t>
      </w:r>
    </w:p>
    <w:p w14:paraId="479531C0" w14:textId="77777777" w:rsidR="000F7B70" w:rsidRPr="00B247B1" w:rsidRDefault="000F7B70" w:rsidP="007A3F81">
      <w:r w:rsidRPr="00B247B1">
        <w:t>На 2</w:t>
      </w:r>
      <w:r w:rsidR="00667D8A" w:rsidRPr="00B247B1">
        <w:t xml:space="preserve"> май</w:t>
      </w:r>
      <w:r w:rsidRPr="00B247B1">
        <w:t xml:space="preserve"> на една железопътна рампа </w:t>
      </w:r>
      <w:r w:rsidR="00667D8A" w:rsidRPr="00B247B1">
        <w:t xml:space="preserve">трябваше </w:t>
      </w:r>
      <w:r w:rsidRPr="00B247B1">
        <w:t>да стоварим нови, 75-милиметрови бронеизтребителни оръдия.  От 3 до 5 май цялата школа бяхме на строеви занятия, за да се подготвим за уча</w:t>
      </w:r>
      <w:r w:rsidR="00667D8A" w:rsidRPr="00B247B1">
        <w:t>стие във военният парад по случа</w:t>
      </w:r>
      <w:r w:rsidRPr="00B247B1">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B247B1">
        <w:t>к, 2-ри противовъздушен</w:t>
      </w:r>
      <w:r w:rsidRPr="00B247B1">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B247B1">
        <w:t>ара планина на север и Сърнена С</w:t>
      </w:r>
      <w:r w:rsidRPr="00B247B1">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41A26219" w14:textId="77777777" w:rsidR="00CE5E53" w:rsidRPr="00B247B1" w:rsidRDefault="00CE5E53" w:rsidP="007A3F81">
      <w:r w:rsidRPr="00B247B1">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0D9A40A3" w14:textId="77777777" w:rsidR="00E72A8B" w:rsidRPr="00B247B1" w:rsidRDefault="00E72A8B" w:rsidP="007A3F81">
      <w:r w:rsidRPr="00B247B1">
        <w:t>От първите писма от семейството разбрах, че баща ми като мобилизиран</w:t>
      </w:r>
      <w:r w:rsidR="00667D8A" w:rsidRPr="00B247B1">
        <w:t>,</w:t>
      </w:r>
      <w:r w:rsidRPr="00B247B1">
        <w:t xml:space="preserve"> е прехвърлен в Трудови войски и поделението му работи по строителс</w:t>
      </w:r>
      <w:r w:rsidR="00667D8A" w:rsidRPr="00B247B1">
        <w:t>твото на шосето от Гълъбово до С</w:t>
      </w:r>
      <w:r w:rsidRPr="00B247B1">
        <w:t>имеоновград.</w:t>
      </w:r>
    </w:p>
    <w:p w14:paraId="71AE61BD" w14:textId="77777777" w:rsidR="00E72A8B" w:rsidRPr="00B247B1" w:rsidRDefault="00E72A8B" w:rsidP="007A3F81">
      <w:r w:rsidRPr="00B247B1">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B247B1">
        <w:t>инженер</w:t>
      </w:r>
      <w:r w:rsidRPr="00B247B1">
        <w:t>-химик полковник Станчев, а пряко на нас – пиротехниците</w:t>
      </w:r>
      <w:r w:rsidR="00667D8A" w:rsidRPr="00B247B1">
        <w:t>,</w:t>
      </w:r>
      <w:r w:rsidRPr="00B247B1">
        <w:t xml:space="preserve"> класен наставник беше д-р </w:t>
      </w:r>
      <w:r w:rsidR="001E5EA5" w:rsidRPr="00B247B1">
        <w:t>инженер</w:t>
      </w:r>
      <w:r w:rsidRPr="00B247B1">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B247B1">
        <w:t xml:space="preserve">Съвсем наблизо беше кръчмата „Баба Вида”, за която споменавам по-късно. </w:t>
      </w:r>
    </w:p>
    <w:p w14:paraId="49E87629" w14:textId="3856AE3C" w:rsidR="00A91C50" w:rsidRPr="00B247B1" w:rsidRDefault="00A91C50" w:rsidP="007A3F81">
      <w:r w:rsidRPr="00B247B1">
        <w:t xml:space="preserve">Школниците ставахме в 5 часа и до 5:30 си оправяхме леглата и личният тоалет. После до 6 часа провеждахме </w:t>
      </w:r>
      <w:r w:rsidR="001E5EA5" w:rsidRPr="00B247B1">
        <w:t>сутрешна</w:t>
      </w:r>
      <w:r w:rsidRPr="00B247B1">
        <w:t xml:space="preserve"> </w:t>
      </w:r>
      <w:proofErr w:type="spellStart"/>
      <w:r w:rsidRPr="00B247B1">
        <w:t>физзарядка.До</w:t>
      </w:r>
      <w:proofErr w:type="spellEnd"/>
      <w:r w:rsidRPr="00B247B1">
        <w:t xml:space="preserve"> 6:30 закусвахме и до 7:00ч. се привеждахме до Новото казино, разстоянието, до което беше 600 метра. Там бяхме в класни стаи на теоретични 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B247B1">
        <w:t>сулната, запалочната, газовата</w:t>
      </w:r>
      <w:r w:rsidRPr="00B247B1">
        <w:t xml:space="preserve">, патронната и оръдейната. До 16 ч. се връщахме в класните стаи и имахме </w:t>
      </w:r>
      <w:r w:rsidRPr="00B247B1">
        <w:t>самостоятелни</w:t>
      </w:r>
      <w:r w:rsidR="00D95E26">
        <w:rPr>
          <w:lang w:val="en-US"/>
        </w:rPr>
        <w:t xml:space="preserve"> </w:t>
      </w:r>
      <w:r w:rsidRPr="00B247B1">
        <w:t>занимания</w:t>
      </w:r>
      <w:r w:rsidRPr="00B247B1">
        <w:t xml:space="preserve">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B247B1">
        <w:t>териал за усвояване, след вечеря</w:t>
      </w:r>
      <w:r w:rsidRPr="00B247B1">
        <w:t xml:space="preserve"> и под строй</w:t>
      </w:r>
      <w:r w:rsidR="00667D8A" w:rsidRPr="00B247B1">
        <w:t>,</w:t>
      </w:r>
      <w:r w:rsidRPr="00B247B1">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B247B1">
        <w:t xml:space="preserve"> до 23:00 ч. бяхме в леглата. При този режим имах само 6 часа сън.</w:t>
      </w:r>
    </w:p>
    <w:p w14:paraId="7609EF50" w14:textId="77777777" w:rsidR="00632599" w:rsidRPr="00B247B1" w:rsidRDefault="00632599" w:rsidP="007A3F81">
      <w:r w:rsidRPr="00B247B1">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762EC9E5" w14:textId="77777777" w:rsidR="00632599" w:rsidRPr="00B247B1" w:rsidRDefault="00632599" w:rsidP="007A3F81">
      <w:r w:rsidRPr="00B247B1">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7C043D84" w14:textId="706712A7" w:rsidR="00632599" w:rsidRPr="00B247B1" w:rsidRDefault="00632599" w:rsidP="007A3F81">
      <w:r w:rsidRPr="00B247B1">
        <w:t xml:space="preserve">За </w:t>
      </w:r>
      <w:r w:rsidR="00D95E26" w:rsidRPr="00B247B1">
        <w:t>теоретичните</w:t>
      </w:r>
      <w:r w:rsidRPr="00B247B1">
        <w:t xml:space="preserve"> и практически занятия отговаряха класните ни наставници и преподавателите, а извън тях строевите подофицери и общият ни</w:t>
      </w:r>
      <w:r w:rsidR="00CA0AE5" w:rsidRPr="00B247B1">
        <w:t xml:space="preserve"> строеви командир капитан Тошев, който беше началник и на Охранителната </w:t>
      </w:r>
      <w:proofErr w:type="spellStart"/>
      <w:r w:rsidR="00CA0AE5" w:rsidRPr="00B247B1">
        <w:t>батарея.Той</w:t>
      </w:r>
      <w:proofErr w:type="spellEnd"/>
      <w:r w:rsidR="00CA0AE5" w:rsidRPr="00B247B1">
        <w:t xml:space="preserve"> разрешаваше и градските отпуски. Фабриката беше подчинена на Военното министерство, а целият гарнизон бяха в строя на Втора армия. </w:t>
      </w:r>
    </w:p>
    <w:p w14:paraId="49B8DD60" w14:textId="77777777" w:rsidR="00CA0AE5" w:rsidRPr="00B247B1" w:rsidRDefault="00CA0AE5" w:rsidP="007A3F81">
      <w:r w:rsidRPr="00B247B1">
        <w:t>Включиха ни в подг</w:t>
      </w:r>
      <w:r w:rsidR="00944FF5" w:rsidRPr="00B247B1">
        <w:t xml:space="preserve">отовка по „Минно-подривно дело и </w:t>
      </w:r>
      <w:r w:rsidRPr="00B247B1">
        <w:t xml:space="preserve">пехотни и морски мини)”, както и в „Запознаване устройството </w:t>
      </w:r>
      <w:r w:rsidR="00561C7F" w:rsidRPr="00B247B1">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B247B1">
        <w:t>,</w:t>
      </w:r>
      <w:r w:rsidR="00561C7F" w:rsidRPr="00B247B1">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54117F6B" w14:textId="77777777" w:rsidR="00561C7F" w:rsidRPr="00B247B1" w:rsidRDefault="00561C7F" w:rsidP="007A3F81">
      <w:r w:rsidRPr="00B247B1">
        <w:t>Обучението ни се провежд</w:t>
      </w:r>
      <w:r w:rsidR="0003143D" w:rsidRPr="00B247B1">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t>н</w:t>
      </w:r>
      <w:r w:rsidR="0003143D" w:rsidRPr="00B247B1">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3E521A04" w14:textId="77777777" w:rsidR="0003143D" w:rsidRPr="00B247B1" w:rsidRDefault="0003143D" w:rsidP="007A3F81">
      <w:r w:rsidRPr="00B247B1">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6EBCE5BD" w14:textId="77777777" w:rsidR="00FA3455" w:rsidRPr="00B247B1" w:rsidRDefault="00FA3455" w:rsidP="007A3F81">
      <w:r w:rsidRPr="00B247B1">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B247B1">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B247B1">
        <w:t>нно се успокоих, че е таралеж</w:t>
      </w:r>
      <w:r w:rsidR="00A06A1B" w:rsidRPr="00B247B1">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B247B1">
        <w:t xml:space="preserve">. Беше доста голяма сухоземна костенурка, заровила се на 10 метра от дървото, до което бях застанал. </w:t>
      </w:r>
    </w:p>
    <w:p w14:paraId="5FC67F24" w14:textId="77777777" w:rsidR="000C1925" w:rsidRDefault="001576A6" w:rsidP="007A3F81">
      <w:r w:rsidRPr="00B247B1">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14:paraId="5D086F1A" w14:textId="77777777" w:rsidR="001576A6" w:rsidRPr="00B247B1" w:rsidRDefault="001576A6" w:rsidP="007A3F81">
      <w:r w:rsidRPr="00B247B1">
        <w:t>Наскоро след завръщането ми от отпуск, внезапно почина цар Борис 3-ти</w:t>
      </w:r>
      <w:r w:rsidR="00536AEA" w:rsidRPr="00B247B1">
        <w:t xml:space="preserve">. Поради това за три дни бяхме </w:t>
      </w:r>
      <w:r w:rsidRPr="00B247B1">
        <w:t>постоянно в бойна готовност. Накрая положихме клетва на „</w:t>
      </w:r>
      <w:proofErr w:type="spellStart"/>
      <w:r w:rsidRPr="00B247B1">
        <w:t>царчето</w:t>
      </w:r>
      <w:proofErr w:type="spellEnd"/>
      <w:r w:rsidRPr="00B247B1">
        <w:t>” Симеон, който беше на 6 години. За регенти му бяха избрани проф. Богдан Филов, генерал Михов и принц Кирил.</w:t>
      </w:r>
    </w:p>
    <w:p w14:paraId="279B2F49" w14:textId="77777777" w:rsidR="001576A6" w:rsidRPr="00B247B1" w:rsidRDefault="001576A6" w:rsidP="007A3F81">
      <w:r w:rsidRPr="00B247B1">
        <w:t>По същото време , рязко се влоши положението на германците във войната. Съюзн</w:t>
      </w:r>
      <w:r w:rsidR="00536AEA" w:rsidRPr="00B247B1">
        <w:t>иците направиха десант и превзех</w:t>
      </w:r>
      <w:r w:rsidRPr="00B247B1">
        <w:t xml:space="preserve">а Сицилия, а след това нахлуха в южна Италия. След преврата в Рим на маршал </w:t>
      </w:r>
      <w:proofErr w:type="spellStart"/>
      <w:r w:rsidRPr="00B247B1">
        <w:t>Бадолио</w:t>
      </w:r>
      <w:proofErr w:type="spellEnd"/>
      <w:r w:rsidRPr="00B247B1">
        <w:t xml:space="preserve">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w:t>
      </w:r>
      <w:proofErr w:type="spellStart"/>
      <w:r w:rsidRPr="00B247B1">
        <w:t>Курската</w:t>
      </w:r>
      <w:proofErr w:type="spellEnd"/>
      <w:r w:rsidRPr="00B247B1">
        <w:t xml:space="preserve"> дъга и се принудиха да преминат към отбрана, като се изтеглиха от Северен Кавказ. </w:t>
      </w:r>
      <w:r w:rsidR="005F26F5" w:rsidRPr="00B247B1">
        <w:t xml:space="preserve">В резултат на всичко това, в България никой вече не вярваше в победата на немците във войната. </w:t>
      </w:r>
    </w:p>
    <w:p w14:paraId="0771BA25" w14:textId="77777777" w:rsidR="005F26F5" w:rsidRPr="00B247B1" w:rsidRDefault="005F26F5" w:rsidP="007A3F81">
      <w:r w:rsidRPr="00B247B1">
        <w:t xml:space="preserve">У нас се активизираха действията на партизаните, а от Тенко научих за създаването на Отечественият фронт. </w:t>
      </w:r>
    </w:p>
    <w:p w14:paraId="30FEE0E1" w14:textId="77777777" w:rsidR="005F26F5" w:rsidRPr="00B247B1" w:rsidRDefault="005F26F5" w:rsidP="007A3F81">
      <w:r w:rsidRPr="00B247B1">
        <w:t xml:space="preserve">В края на август, баща ми беше изпратен с неговото поделение в Македония, село </w:t>
      </w:r>
      <w:proofErr w:type="spellStart"/>
      <w:r w:rsidRPr="00B247B1">
        <w:t>Негорци</w:t>
      </w:r>
      <w:proofErr w:type="spellEnd"/>
      <w:r w:rsidRPr="00B247B1">
        <w:t>. Майка ми беше в отпуск по болест и остана в Стара Загора, а баба ми все повече западаше с напредване на възрастта си. Заради купонната система, те имаха големи трудн</w:t>
      </w:r>
      <w:r w:rsidR="00536AEA" w:rsidRPr="00B247B1">
        <w:t>ости с прехраната. В школата</w:t>
      </w:r>
      <w:r w:rsidRPr="00B247B1">
        <w:t xml:space="preserve"> ни хранеха добре, но работниците от завода често се оплакваха, особено от инфлацията. </w:t>
      </w:r>
    </w:p>
    <w:p w14:paraId="3D05DD7F" w14:textId="77777777" w:rsidR="005F26F5" w:rsidRPr="00B247B1" w:rsidRDefault="005F26F5" w:rsidP="007A3F81">
      <w:r w:rsidRPr="00B247B1">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250F2F19" w14:textId="77777777" w:rsidR="000C1925" w:rsidRDefault="005F26F5" w:rsidP="007A3F81">
      <w:r w:rsidRPr="00B247B1">
        <w:t>На 3 септември, пак с камиони ни извозиха до село Скобелево, Казанлъшко. Използва</w:t>
      </w:r>
      <w:r w:rsidR="00536AEA" w:rsidRPr="00B247B1">
        <w:t>х</w:t>
      </w:r>
      <w:r w:rsidRPr="00B247B1">
        <w:t xml:space="preserve">а ни за охрана на източният район, а от запад районът беше блокиран от Калоферски и </w:t>
      </w:r>
      <w:proofErr w:type="spellStart"/>
      <w:r w:rsidRPr="00B247B1">
        <w:t>Тъженски</w:t>
      </w:r>
      <w:proofErr w:type="spellEnd"/>
      <w:r w:rsidRPr="00B247B1">
        <w:t xml:space="preserve"> части. Придвижиха ни по източният склон на Габровница ( </w:t>
      </w:r>
      <w:proofErr w:type="spellStart"/>
      <w:r w:rsidRPr="00B247B1">
        <w:t>Ак</w:t>
      </w:r>
      <w:proofErr w:type="spellEnd"/>
      <w:r w:rsidRPr="00B247B1">
        <w:t xml:space="preserve"> дере)</w:t>
      </w:r>
      <w:r w:rsidR="006877EB" w:rsidRPr="00B247B1">
        <w:t xml:space="preserve">, до добре позната ми местност „Корита”. По време на </w:t>
      </w:r>
      <w:r w:rsidR="00B34606" w:rsidRPr="00B247B1">
        <w:t>придвижването</w:t>
      </w:r>
      <w:r w:rsidR="006877EB" w:rsidRPr="00B247B1">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B34606">
        <w:t>снимки</w:t>
      </w:r>
      <w:r w:rsidR="006877EB" w:rsidRPr="00B247B1">
        <w:t xml:space="preserve"> от тези скитания из Балкана. Завърнахме се във фабриката, без да научим нищо за резултатите на тази военна акция срещу партизаните.</w:t>
      </w:r>
    </w:p>
    <w:p w14:paraId="528EA361" w14:textId="3D438F39" w:rsidR="000C1925" w:rsidRDefault="006877EB" w:rsidP="007A3F81">
      <w:r w:rsidRPr="00B247B1">
        <w:t xml:space="preserve">До края на първият семестър всички </w:t>
      </w:r>
      <w:r w:rsidR="00536AEA" w:rsidRPr="00B247B1">
        <w:t xml:space="preserve">сериозно </w:t>
      </w:r>
      <w:r w:rsidRPr="00B247B1">
        <w:t xml:space="preserve">се готвихме за успешното му </w:t>
      </w:r>
      <w:proofErr w:type="spellStart"/>
      <w:r w:rsidRPr="00B247B1">
        <w:t>приключване.Беше</w:t>
      </w:r>
      <w:proofErr w:type="spellEnd"/>
      <w:r w:rsidRPr="00B247B1">
        <w:t xml:space="preserve"> засилен контролът при свободните ни занимания и спрени градските ни отпуски. </w:t>
      </w:r>
      <w:r w:rsidR="00E464E1" w:rsidRPr="00B247B1">
        <w:t>Някои от нас, за</w:t>
      </w:r>
      <w:r w:rsidRPr="00B247B1">
        <w:t xml:space="preserve"> да </w:t>
      </w:r>
      <w:r w:rsidR="00E464E1" w:rsidRPr="00B247B1">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14:paraId="451E9D26" w14:textId="77777777" w:rsidR="00E464E1" w:rsidRPr="00B247B1" w:rsidRDefault="00E464E1" w:rsidP="007A3F81">
      <w:r w:rsidRPr="00B247B1">
        <w:t>При друг случай, отново предадени от доносниците сред нас, н</w:t>
      </w:r>
      <w:r w:rsidR="00536AEA" w:rsidRPr="00B247B1">
        <w:t xml:space="preserve">и направиха внезапна проверка, </w:t>
      </w:r>
      <w:r w:rsidRPr="00B247B1">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B247B1">
        <w:t>б</w:t>
      </w:r>
      <w:r w:rsidRPr="00B247B1">
        <w:t>яхме вдигнати и под строй минахме покрай две легла. На тях бяха „</w:t>
      </w:r>
      <w:proofErr w:type="spellStart"/>
      <w:r w:rsidRPr="00B247B1">
        <w:t>нагъзурени</w:t>
      </w:r>
      <w:proofErr w:type="spellEnd"/>
      <w:r w:rsidRPr="00B247B1">
        <w:t xml:space="preserve">” по голи дупета двама от доносниците и ние следваше да плюем на тях. Това беше предупреждение, че ако продължат , ще бъдат наказани по-строго. </w:t>
      </w:r>
    </w:p>
    <w:p w14:paraId="427F9DA3" w14:textId="5331CD62" w:rsidR="000C1925" w:rsidRDefault="00E464E1" w:rsidP="007A3F81">
      <w:r w:rsidRPr="00B247B1">
        <w:t>Постепенно пиротехниката започна да ме увлича, особено увеселителната</w:t>
      </w:r>
      <w:r w:rsidR="006C4033" w:rsidRPr="00B247B1">
        <w:t>, аналитичната и военната химия и външната и вътр</w:t>
      </w:r>
      <w:r w:rsidR="00536AEA" w:rsidRPr="00B247B1">
        <w:t>е</w:t>
      </w:r>
      <w:r w:rsidR="006C4033" w:rsidRPr="00B247B1">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B247B1">
        <w:t>логаритмични</w:t>
      </w:r>
      <w:r w:rsidR="006C4033" w:rsidRPr="00B247B1">
        <w:t xml:space="preserve"> таблици. </w:t>
      </w:r>
      <w:r w:rsidR="005171F7" w:rsidRPr="00B247B1">
        <w:t>Това задоволяваше и математическите ми наклонности. Освен то</w:t>
      </w:r>
      <w:r w:rsidR="00B34606">
        <w:t>в</w:t>
      </w:r>
      <w:r w:rsidR="005171F7" w:rsidRPr="00B247B1">
        <w:t xml:space="preserve">а за първи път попадах в специализирани химически лаборатории и цехове с най-съвременна </w:t>
      </w:r>
      <w:r w:rsidR="00536AEA" w:rsidRPr="00B247B1">
        <w:t xml:space="preserve">за </w:t>
      </w:r>
      <w:r w:rsidR="005171F7" w:rsidRPr="00B247B1">
        <w:t xml:space="preserve">тогава техника. Ръководителите им бяха </w:t>
      </w:r>
      <w:r w:rsidR="00B34606" w:rsidRPr="00B247B1">
        <w:t>инженер</w:t>
      </w:r>
      <w:r w:rsidR="005171F7" w:rsidRPr="00B247B1">
        <w:t xml:space="preserve">-химици, машинни </w:t>
      </w:r>
      <w:r w:rsidR="00B34606" w:rsidRPr="00B247B1">
        <w:t>инженери</w:t>
      </w:r>
      <w:r w:rsidR="005171F7" w:rsidRPr="00B247B1">
        <w:t xml:space="preserve"> или химици. Моите представи за работническата класа бяха доста идеализирани от </w:t>
      </w:r>
      <w:r w:rsidR="00B34606" w:rsidRPr="00B247B1">
        <w:t>прочетеното</w:t>
      </w:r>
      <w:r w:rsidR="00536AEA" w:rsidRPr="00B247B1">
        <w:t xml:space="preserve"> в книгите. Тук обаче, хората</w:t>
      </w:r>
      <w:r w:rsidR="005171F7" w:rsidRPr="00B247B1">
        <w:t xml:space="preserve"> бяха от близките до Каза</w:t>
      </w:r>
      <w:r w:rsidR="00536AEA" w:rsidRPr="00B247B1">
        <w:t xml:space="preserve">нлък села, дошли да </w:t>
      </w:r>
      <w:r w:rsidR="00B34606" w:rsidRPr="00B247B1">
        <w:t>припечелят</w:t>
      </w:r>
      <w:r w:rsidR="00B34606">
        <w:t xml:space="preserve"> </w:t>
      </w:r>
      <w:r w:rsidR="005171F7" w:rsidRPr="00B247B1">
        <w:t>някой</w:t>
      </w:r>
      <w:r w:rsidR="005171F7" w:rsidRPr="00B247B1">
        <w:t xml:space="preserve"> лев, да закупят ниви и да се </w:t>
      </w:r>
      <w:r w:rsidR="00536AEA" w:rsidRPr="00B247B1">
        <w:t xml:space="preserve">върнат на </w:t>
      </w:r>
      <w:proofErr w:type="spellStart"/>
      <w:r w:rsidR="00536AEA" w:rsidRPr="00B247B1">
        <w:t>село.По</w:t>
      </w:r>
      <w:proofErr w:type="spellEnd"/>
      <w:r w:rsidR="00536AEA" w:rsidRPr="00B247B1">
        <w:t>-малко от една трета бяха от Казанлък. З</w:t>
      </w:r>
      <w:r w:rsidR="005171F7" w:rsidRPr="00B247B1">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t>т</w:t>
      </w:r>
      <w:r w:rsidR="005171F7" w:rsidRPr="00B247B1">
        <w:t>ки. Нашите ръководители ни предупреждаваха да избягваме контакт с жените работнички, поради многото венерически болести. Често се правеха и внезапни проверки за възможни кражби.</w:t>
      </w:r>
    </w:p>
    <w:p w14:paraId="34CF4018" w14:textId="77777777" w:rsidR="000C1925" w:rsidRDefault="005171F7" w:rsidP="007A3F81">
      <w:r w:rsidRPr="00B247B1">
        <w:t>Аз се стараех, по поведение и по успех, да бъда над средното ниво, като не се изявявам много. Поддържах близост с един от доносниците</w:t>
      </w:r>
      <w:r w:rsidR="0003310A" w:rsidRPr="00B247B1">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B247B1">
        <w:t xml:space="preserve"> Но след изпитите за първият семестър</w:t>
      </w:r>
      <w:r w:rsidR="008377F5" w:rsidRPr="00B247B1">
        <w:t>,</w:t>
      </w:r>
      <w:r w:rsidR="005F58BD" w:rsidRPr="00B247B1">
        <w:t xml:space="preserve"> бях сред първите десет по успех. Произведоха ни в ефрейтори и ни дадоха за награда два дни домашен отпуск, които прекарах в Стара Загора.</w:t>
      </w:r>
    </w:p>
    <w:p w14:paraId="0DDAB64F" w14:textId="77777777" w:rsidR="000C1925" w:rsidRDefault="005F58BD" w:rsidP="007A3F81">
      <w:r w:rsidRPr="00B247B1">
        <w:t xml:space="preserve">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w:t>
      </w:r>
      <w:proofErr w:type="spellStart"/>
      <w:r w:rsidRPr="00B247B1">
        <w:t>Ширапчиев</w:t>
      </w:r>
      <w:proofErr w:type="spellEnd"/>
      <w:r w:rsidRPr="00B247B1">
        <w:t>.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B247B1">
        <w:t>щ</w:t>
      </w:r>
      <w:r w:rsidRPr="00B247B1">
        <w:t>о не му отговорих и ме освободиха.</w:t>
      </w:r>
    </w:p>
    <w:p w14:paraId="1A90A328" w14:textId="77777777" w:rsidR="005F58BD" w:rsidRPr="00B247B1" w:rsidRDefault="005F58BD" w:rsidP="007A3F81">
      <w:r w:rsidRPr="00B247B1">
        <w:t>Новата 1944 г. посрещнахме във фабриката, с надеждата, че през нея войната ще свърши с поб</w:t>
      </w:r>
      <w:r w:rsidR="008377F5" w:rsidRPr="00B247B1">
        <w:t>еда за Съюзниците. Не вярвахме з</w:t>
      </w:r>
      <w:r w:rsidRPr="00B247B1">
        <w:t xml:space="preserve">а „новите” немски оръжия, защото ние първи щяхме да научим ако има такива. </w:t>
      </w:r>
    </w:p>
    <w:p w14:paraId="39D000AF" w14:textId="38A11BD8" w:rsidR="000C1925" w:rsidRDefault="00BB08DF" w:rsidP="007A3F81">
      <w:r w:rsidRPr="00B247B1">
        <w:t xml:space="preserve">Към средата на януари, частите на гарнизона и почти половината от нашата Охранителна </w:t>
      </w:r>
      <w:r w:rsidRPr="00B247B1">
        <w:t>батарея</w:t>
      </w:r>
      <w:r w:rsidR="00B34606">
        <w:t xml:space="preserve"> </w:t>
      </w:r>
      <w:r w:rsidRPr="00B247B1">
        <w:t>бяха</w:t>
      </w:r>
      <w:r w:rsidRPr="00B247B1">
        <w:t xml:space="preserve">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B247B1">
        <w:t>оттеглят</w:t>
      </w:r>
      <w:r w:rsidRPr="00B247B1">
        <w:t xml:space="preserve"> и да се укрият в района на хижа „Узана”.</w:t>
      </w:r>
    </w:p>
    <w:p w14:paraId="7BB71A87" w14:textId="77777777" w:rsidR="00BB08DF" w:rsidRPr="00B247B1" w:rsidRDefault="00BB08DF" w:rsidP="007A3F81">
      <w:r w:rsidRPr="00B247B1">
        <w:t xml:space="preserve">След големите </w:t>
      </w:r>
      <w:r w:rsidR="00AD2382" w:rsidRPr="00B247B1">
        <w:t>бомбардировки</w:t>
      </w:r>
      <w:r w:rsidRPr="00B247B1">
        <w:t xml:space="preserve"> над София през януари, започнаха усилено да ни обучават по обезвреждане на Съюзнически</w:t>
      </w:r>
      <w:r w:rsidR="00AD2382">
        <w:t>т</w:t>
      </w:r>
      <w:r w:rsidRPr="00B247B1">
        <w:t xml:space="preserve">е самолетни бомби. Преустановиха ни караулите, защото им бяхме по-полезни като пиротехници. </w:t>
      </w:r>
    </w:p>
    <w:p w14:paraId="3A81AEE5" w14:textId="77777777" w:rsidR="000C1925" w:rsidRDefault="00BB08DF" w:rsidP="007A3F81">
      <w:r w:rsidRPr="00B247B1">
        <w:t xml:space="preserve">От 5 до 15 април се проведоха </w:t>
      </w:r>
      <w:r w:rsidR="00AD2382" w:rsidRPr="00B247B1">
        <w:t>семестриалните</w:t>
      </w:r>
      <w:r w:rsidRPr="00B247B1">
        <w:t xml:space="preserve"> ни изпити. Всички успешно завършихме школата. Аз бях между първите петима. Произвед</w:t>
      </w:r>
      <w:r w:rsidR="008377F5" w:rsidRPr="00B247B1">
        <w:t>оха ни в кандидат-подофицери и имахме</w:t>
      </w:r>
      <w:r w:rsidRPr="00B247B1">
        <w:t xml:space="preserve"> правото да носим пагони</w:t>
      </w:r>
      <w:r w:rsidR="008377F5" w:rsidRPr="00B247B1">
        <w:t>,</w:t>
      </w:r>
      <w:r w:rsidRPr="00B247B1">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B247B1">
        <w:t>. Аз попаднах в гру</w:t>
      </w:r>
      <w:r w:rsidR="00B370C9" w:rsidRPr="00B247B1">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AD2382">
        <w:t>снимка</w:t>
      </w:r>
      <w:r w:rsidR="00B370C9" w:rsidRPr="00B247B1">
        <w:t xml:space="preserve"> с </w:t>
      </w:r>
      <w:r w:rsidR="00AD2382" w:rsidRPr="00B247B1">
        <w:t>инженер</w:t>
      </w:r>
      <w:r w:rsidR="00B370C9" w:rsidRPr="00B247B1">
        <w:t xml:space="preserve">-химик полковник Станчев и д-р </w:t>
      </w:r>
      <w:r w:rsidR="00AD2382" w:rsidRPr="00B247B1">
        <w:t>инженер</w:t>
      </w:r>
      <w:r w:rsidR="00B370C9" w:rsidRPr="00B247B1">
        <w:t>-химик капитан Касъров. Тя и сега е скъп спомен от този етап от живота ми.</w:t>
      </w:r>
    </w:p>
    <w:p w14:paraId="1C1F58CA" w14:textId="77777777" w:rsidR="00B370C9" w:rsidRPr="00B247B1" w:rsidRDefault="00B370C9" w:rsidP="007A3F81">
      <w:r w:rsidRPr="00B247B1">
        <w:t>На 21 април, заедно с Христо Желев, отпътувахме с влака за 2-ро Огнестрелно отделение – гр. Карлово.</w:t>
      </w:r>
    </w:p>
    <w:p w14:paraId="799E0FCD" w14:textId="77777777" w:rsidR="00C52A99" w:rsidRPr="00B247B1" w:rsidRDefault="00C52A99" w:rsidP="007A3F81"/>
    <w:p w14:paraId="3FD1242F" w14:textId="77777777" w:rsidR="00C52A99" w:rsidRPr="00B247B1" w:rsidRDefault="00C52A99" w:rsidP="007A3F81"/>
    <w:p w14:paraId="5565EA87" w14:textId="77777777" w:rsidR="00F0652F" w:rsidRPr="00B247B1" w:rsidRDefault="00F0652F" w:rsidP="00AD2382">
      <w:pPr>
        <w:pStyle w:val="Heading2"/>
      </w:pPr>
      <w:r w:rsidRPr="00B247B1">
        <w:t>Във 2-ро Огнестрелно отделение – гр. Карлово</w:t>
      </w:r>
      <w:r w:rsidR="00AD2382">
        <w:br/>
      </w:r>
      <w:r w:rsidRPr="00B247B1">
        <w:t>1944 – 1945 г.</w:t>
      </w:r>
    </w:p>
    <w:p w14:paraId="41E31383" w14:textId="77777777" w:rsidR="00F0652F" w:rsidRDefault="00F0652F" w:rsidP="00AD2382"/>
    <w:p w14:paraId="3F705398" w14:textId="77777777" w:rsidR="00AD2382" w:rsidRPr="00B247B1" w:rsidRDefault="00AD2382" w:rsidP="00AD2382"/>
    <w:p w14:paraId="5343C13D" w14:textId="77777777" w:rsidR="000C1925" w:rsidRDefault="00F0652F" w:rsidP="007A3F81">
      <w:r w:rsidRPr="00B247B1">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695924E3" w14:textId="77777777" w:rsidR="000C1925" w:rsidRDefault="00F0652F" w:rsidP="007A3F81">
      <w:r w:rsidRPr="00B247B1">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B247B1">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B247B1">
        <w:t xml:space="preserve"> Българска</w:t>
      </w:r>
      <w:r w:rsidR="000A47D0" w:rsidRPr="00B247B1">
        <w:t xml:space="preserve"> армия. В работата ни нямаше особено напрежение. Скоро се запо</w:t>
      </w:r>
      <w:r w:rsidR="008377F5" w:rsidRPr="00B247B1">
        <w:t>знах с цялата складова база на О</w:t>
      </w:r>
      <w:r w:rsidR="000A47D0" w:rsidRPr="00B247B1">
        <w:t xml:space="preserve">тделението. Тя беше разположена в междухълмието на </w:t>
      </w:r>
      <w:r w:rsidR="008377F5" w:rsidRPr="00B247B1">
        <w:t>старопланинската рекичка „</w:t>
      </w:r>
      <w:proofErr w:type="spellStart"/>
      <w:r w:rsidR="008377F5" w:rsidRPr="00B247B1">
        <w:t>Мурла</w:t>
      </w:r>
      <w:proofErr w:type="spellEnd"/>
      <w:r w:rsidR="008377F5" w:rsidRPr="00B247B1">
        <w:t>”</w:t>
      </w:r>
      <w:r w:rsidR="000A47D0" w:rsidRPr="00B247B1">
        <w:t xml:space="preserve"> и южно от шосето от Карлово за Сопот. Всички складове бяха вкопани в земята и добре за</w:t>
      </w:r>
      <w:r w:rsidR="008377F5" w:rsidRPr="00B247B1">
        <w:t>маскирани с дървета. Всеки от тях</w:t>
      </w:r>
      <w:r w:rsidR="000A47D0" w:rsidRPr="00B247B1">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1BE90F9A" w14:textId="77777777" w:rsidR="000C1925" w:rsidRDefault="000A47D0" w:rsidP="007A3F81">
      <w:r w:rsidRPr="00B247B1">
        <w:t xml:space="preserve">В края на април, няколко дни след пристигането ни, на площада </w:t>
      </w:r>
      <w:r w:rsidR="00B05568" w:rsidRPr="00B247B1">
        <w:t>в Карлово ст</w:t>
      </w:r>
      <w:r w:rsidR="008377F5" w:rsidRPr="00B247B1">
        <w:t>а</w:t>
      </w:r>
      <w:r w:rsidR="00B05568" w:rsidRPr="00B247B1">
        <w:t>на нещастно събитие, взело човешки жертви.</w:t>
      </w:r>
      <w:r w:rsidR="0009628C" w:rsidRPr="00B247B1">
        <w:t xml:space="preserve"> Това разстрои не само жителите на града, но и нас пиротехниците. След последните </w:t>
      </w:r>
      <w:r w:rsidR="00AD2382" w:rsidRPr="00B247B1">
        <w:t>бомбардировки</w:t>
      </w:r>
      <w:r w:rsidR="0009628C" w:rsidRPr="00B247B1">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B247B1">
        <w:t>За това пиротехник Дончевски не бил информиран. При запалването на полигона той случайно не уцелил такава.</w:t>
      </w:r>
    </w:p>
    <w:p w14:paraId="57085971" w14:textId="77777777" w:rsidR="000C1925" w:rsidRDefault="002E4C5A" w:rsidP="007A3F81">
      <w:r w:rsidRPr="00B247B1">
        <w:t>С началника на Отделението решават да ор</w:t>
      </w:r>
      <w:r w:rsidR="008377F5" w:rsidRPr="00B247B1">
        <w:t>ганизират демонстрация на площад</w:t>
      </w:r>
      <w:r w:rsidRPr="00B247B1">
        <w:t>а в Карлово и да покаж</w:t>
      </w:r>
      <w:r w:rsidR="008377F5" w:rsidRPr="00B247B1">
        <w:t xml:space="preserve">ат на гражданите колко лесно се </w:t>
      </w:r>
      <w:r w:rsidRPr="00B247B1">
        <w:t xml:space="preserve">гасят </w:t>
      </w:r>
      <w:r w:rsidR="008377F5" w:rsidRPr="00B247B1">
        <w:t>тези бомби, чрез</w:t>
      </w:r>
      <w:r w:rsidRPr="00B247B1">
        <w:t xml:space="preserve"> дебел слой пясък. Поради многото военни обекти в района се очакваха </w:t>
      </w:r>
      <w:r w:rsidR="00AD2382" w:rsidRPr="00B247B1">
        <w:t>бомбардировки</w:t>
      </w:r>
      <w:r w:rsidRPr="00B247B1">
        <w:t xml:space="preserve">. Освен нашето отделение, в близост бяха още: Военният завод – гр. Сопот, летището с ремонтен завод за самолети </w:t>
      </w:r>
      <w:r w:rsidR="0054128E" w:rsidRPr="00B247B1">
        <w:t>„Марно поле” и непосредствено до града една дружина от 23-ти пехотен полк.</w:t>
      </w:r>
    </w:p>
    <w:p w14:paraId="765C1D5D" w14:textId="77777777" w:rsidR="0054128E" w:rsidRPr="00B247B1" w:rsidRDefault="0054128E" w:rsidP="007A3F81">
      <w:r w:rsidRPr="00B247B1">
        <w:t>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изчистят площада. След като си разотиват всички</w:t>
      </w:r>
      <w:r w:rsidR="008377F5" w:rsidRPr="00B247B1">
        <w:t>,</w:t>
      </w:r>
      <w:r w:rsidRPr="00B247B1">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B247B1">
        <w:t>професионална</w:t>
      </w:r>
      <w:r w:rsidRPr="00B247B1">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46DF6668" w14:textId="77777777" w:rsidR="00E81914" w:rsidRPr="00B247B1" w:rsidRDefault="00E81914" w:rsidP="007A3F81">
      <w:r w:rsidRPr="00B247B1">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B247B1">
        <w:t>ата улица, като често стигахме до</w:t>
      </w:r>
      <w:r w:rsidRPr="00B247B1">
        <w:t xml:space="preserve"> водопада на Карловската река – </w:t>
      </w:r>
      <w:proofErr w:type="spellStart"/>
      <w:r w:rsidRPr="00B247B1">
        <w:t>Сучорума</w:t>
      </w:r>
      <w:proofErr w:type="spellEnd"/>
      <w:r w:rsidRPr="00B247B1">
        <w:t xml:space="preserve">. Близо до него беше най-старата текстилна фабрика в България. Цялата ни група още в началото посети къщата-музей на Васил Левски. </w:t>
      </w:r>
    </w:p>
    <w:p w14:paraId="036873BC" w14:textId="77777777" w:rsidR="00E81914" w:rsidRPr="00B247B1" w:rsidRDefault="00E81914" w:rsidP="007A3F81">
      <w:r w:rsidRPr="00B247B1">
        <w:t xml:space="preserve">В нашият щаб имаше радио-пост с два мощни радиоапарата. При тях денонощно </w:t>
      </w:r>
      <w:r w:rsidR="00AD2382" w:rsidRPr="00B247B1">
        <w:t>дежуреха</w:t>
      </w:r>
      <w:r w:rsidRPr="00B247B1">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B247B1">
        <w:t xml:space="preserve"> Лондон и Москва.</w:t>
      </w:r>
    </w:p>
    <w:p w14:paraId="592C9F81" w14:textId="77777777" w:rsidR="007F7A0F" w:rsidRPr="00B247B1" w:rsidRDefault="007F7A0F" w:rsidP="007A3F81">
      <w:r w:rsidRPr="00B247B1">
        <w:t xml:space="preserve">През юни </w:t>
      </w:r>
      <w:r w:rsidR="00540561" w:rsidRPr="00B247B1">
        <w:t xml:space="preserve">над България често </w:t>
      </w:r>
      <w:r w:rsidR="002E389D" w:rsidRPr="00B247B1">
        <w:t>прелитаха</w:t>
      </w:r>
      <w:r w:rsidR="00540561" w:rsidRPr="00B247B1">
        <w:t xml:space="preserve"> големи ята от съюзнически </w:t>
      </w:r>
      <w:r w:rsidR="00AD2382" w:rsidRPr="00B247B1">
        <w:t>бомбардировачи</w:t>
      </w:r>
      <w:r w:rsidR="002E389D" w:rsidRPr="00B247B1">
        <w:t>, за</w:t>
      </w:r>
      <w:r w:rsidR="00540561" w:rsidRPr="00B247B1">
        <w:t xml:space="preserve"> да пускат бомби в Румъния, районът на град Плоещ и петролните полета около него.</w:t>
      </w:r>
      <w:r w:rsidR="0046066B" w:rsidRPr="00B247B1">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1FEFF826" w14:textId="77777777" w:rsidR="0046066B" w:rsidRPr="00B247B1" w:rsidRDefault="00AD2382" w:rsidP="007A3F81">
      <w:r w:rsidRPr="00B247B1">
        <w:t>Бомбардировачите</w:t>
      </w:r>
      <w:r w:rsidR="0046066B" w:rsidRPr="00B247B1">
        <w:t xml:space="preserve"> се движеха на ята по 25 самолета, като всяка група в </w:t>
      </w:r>
      <w:r w:rsidR="002E389D" w:rsidRPr="00B247B1">
        <w:t>ятото беше с по 5</w:t>
      </w:r>
      <w:r w:rsidR="0046066B" w:rsidRPr="00B247B1">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B247B1">
        <w:t>ефикасна</w:t>
      </w:r>
      <w:r w:rsidR="0046066B" w:rsidRPr="00B247B1">
        <w:t xml:space="preserve"> беше стрелбата по тях с 88 </w:t>
      </w:r>
      <w:r w:rsidRPr="00B247B1">
        <w:t>милиметровите</w:t>
      </w:r>
      <w:r w:rsidR="0046066B" w:rsidRPr="00B247B1">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B247B1">
        <w:t xml:space="preserve">При първата </w:t>
      </w:r>
      <w:r w:rsidRPr="00B247B1">
        <w:t>бомбардировка</w:t>
      </w:r>
      <w:r w:rsidR="005B0152" w:rsidRPr="00B247B1">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540F8CF1" w14:textId="77777777" w:rsidR="000C1925" w:rsidRDefault="005B0152" w:rsidP="007A3F81">
      <w:r w:rsidRPr="00B247B1">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B247B1">
        <w:t>абитуриент</w:t>
      </w:r>
      <w:r w:rsidRPr="00B247B1">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B247B1">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B247B1">
        <w:t xml:space="preserve">Баща ми ме съветваше да се запиша студент, без да ме насочва към определена специалност. По това време </w:t>
      </w:r>
      <w:r w:rsidR="00AD2382" w:rsidRPr="00B247B1">
        <w:t>студентските</w:t>
      </w:r>
      <w:r w:rsidR="00AA7C68" w:rsidRPr="00B247B1">
        <w:t xml:space="preserve"> такси бяха високи и нямаше много кандидати</w:t>
      </w:r>
      <w:r w:rsidR="002E389D" w:rsidRPr="00B247B1">
        <w:t xml:space="preserve"> да следват. Мечтаех да уча инже</w:t>
      </w:r>
      <w:r w:rsidR="00AA7C68" w:rsidRPr="00B247B1">
        <w:t>нерство, но като полукласик нямах право да кандидатствам тази специал</w:t>
      </w:r>
      <w:r w:rsidR="002E389D" w:rsidRPr="00B247B1">
        <w:t>ност. Тогава реших да проб</w:t>
      </w:r>
      <w:r w:rsidR="00AA7C68" w:rsidRPr="00B247B1">
        <w:t xml:space="preserve">вам </w:t>
      </w:r>
      <w:r w:rsidR="002E389D" w:rsidRPr="00B247B1">
        <w:t xml:space="preserve">с </w:t>
      </w:r>
      <w:r w:rsidR="00AA7C68" w:rsidRPr="00B247B1">
        <w:t xml:space="preserve">математика. </w:t>
      </w:r>
      <w:r w:rsidR="0090535F" w:rsidRPr="00B247B1">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739EC9CC" w14:textId="77777777" w:rsidR="0090535F" w:rsidRPr="00B247B1" w:rsidRDefault="0090535F" w:rsidP="007A3F81">
      <w:r w:rsidRPr="00B247B1">
        <w:t>През юли и август войната се развиваше все по-неуспешно за немците. През Молдова, Съветската армия навлезе в Р</w:t>
      </w:r>
      <w:r w:rsidR="002E389D" w:rsidRPr="00B247B1">
        <w:t>умъния. Въпреки формирането на П</w:t>
      </w:r>
      <w:r w:rsidRPr="00B247B1">
        <w:t>равителство начело с Багрянов, у нас положението ставаше все по-нестабилно.</w:t>
      </w:r>
    </w:p>
    <w:p w14:paraId="2DB0858E" w14:textId="77777777" w:rsidR="0090535F" w:rsidRPr="00B247B1" w:rsidRDefault="0090535F" w:rsidP="007A3F81">
      <w:r w:rsidRPr="00B247B1">
        <w:t xml:space="preserve">В края на юли бяхме свидетели на две </w:t>
      </w:r>
      <w:r w:rsidR="00AD2382" w:rsidRPr="00B247B1">
        <w:t>бомбардировки</w:t>
      </w:r>
      <w:r w:rsidRPr="00B247B1">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B247B1">
        <w:t>те продължаваха да кръжат над ле</w:t>
      </w:r>
      <w:r w:rsidRPr="00B247B1">
        <w:t xml:space="preserve">тището, невидими от ракетите. На няколко пъти се </w:t>
      </w:r>
      <w:r w:rsidR="003E62E8" w:rsidRPr="00B247B1">
        <w:t xml:space="preserve">чуха серия от изстрели от 12 </w:t>
      </w:r>
      <w:r w:rsidR="00AD2382" w:rsidRPr="00B247B1">
        <w:t>милиметровите</w:t>
      </w:r>
      <w:r w:rsidR="003E62E8" w:rsidRPr="00B247B1">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B247B1">
        <w:t xml:space="preserve">неизбухнали </w:t>
      </w:r>
      <w:r w:rsidR="003E62E8" w:rsidRPr="00B247B1">
        <w:t>за обезвреждане. Повечето от бомбите паднали п</w:t>
      </w:r>
      <w:r w:rsidR="002E389D" w:rsidRPr="00B247B1">
        <w:t>о плаца на летището и нямало ра</w:t>
      </w:r>
      <w:r w:rsidR="003E62E8" w:rsidRPr="00B247B1">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68006888" w14:textId="77777777" w:rsidR="003E62E8" w:rsidRPr="00B247B1" w:rsidRDefault="003E62E8" w:rsidP="007A3F81">
      <w:r w:rsidRPr="00B247B1">
        <w:t>След около седмица последва втора г</w:t>
      </w:r>
      <w:r w:rsidR="000D10A3" w:rsidRPr="00B247B1">
        <w:t xml:space="preserve">оляма дневна </w:t>
      </w:r>
      <w:r w:rsidR="00AD2382" w:rsidRPr="00B247B1">
        <w:t>бомбардировка</w:t>
      </w:r>
      <w:r w:rsidR="000D10A3" w:rsidRPr="00B247B1">
        <w:t xml:space="preserve"> на същото</w:t>
      </w:r>
      <w:r w:rsidRPr="00B247B1">
        <w:t xml:space="preserve"> летище. Този път имаше предупреждение и всички, освен караулите се придвижиха навреме до окопите. Аз останах при дежурните </w:t>
      </w:r>
      <w:r w:rsidR="00920203" w:rsidRPr="00B247B1">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B247B1">
        <w:t xml:space="preserve">бученето на </w:t>
      </w:r>
      <w:r w:rsidR="00AD2382" w:rsidRPr="00B247B1">
        <w:t>бомбардировачите</w:t>
      </w:r>
      <w:r w:rsidR="000D10A3" w:rsidRPr="00B247B1">
        <w:t>. В</w:t>
      </w:r>
      <w:r w:rsidR="00920203" w:rsidRPr="00B247B1">
        <w:t xml:space="preserve">идях от юг да идва първата вълна от 125 самолета. Пред тях </w:t>
      </w:r>
      <w:r w:rsidR="00AD2382" w:rsidRPr="00B247B1">
        <w:t>изтребител</w:t>
      </w:r>
      <w:r w:rsidR="00920203" w:rsidRPr="00B247B1">
        <w:t>-водач описа дъга от ди</w:t>
      </w:r>
      <w:r w:rsidR="000D10A3" w:rsidRPr="00B247B1">
        <w:t>мна следа, точно по средата на К</w:t>
      </w:r>
      <w:r w:rsidR="00920203" w:rsidRPr="00B247B1">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t>.</w:t>
      </w:r>
    </w:p>
    <w:p w14:paraId="72B72256" w14:textId="17B5EEE2" w:rsidR="009A4E89" w:rsidRPr="00B247B1" w:rsidRDefault="009A4E89" w:rsidP="007A3F81">
      <w:r w:rsidRPr="00B247B1">
        <w:t xml:space="preserve">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w:t>
      </w:r>
      <w:proofErr w:type="spellStart"/>
      <w:r w:rsidRPr="00B247B1">
        <w:t>летището.Повечето</w:t>
      </w:r>
      <w:proofErr w:type="spellEnd"/>
      <w:r w:rsidRPr="00B247B1">
        <w:t xml:space="preserve">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76AD43E3" w14:textId="77777777" w:rsidR="009A4E89" w:rsidRPr="00B247B1" w:rsidRDefault="009A4E89" w:rsidP="007A3F81">
      <w:r w:rsidRPr="00B247B1">
        <w:t xml:space="preserve">На следващият ден сутринта отидохме до летището и ни разпределиха по обектите. </w:t>
      </w:r>
      <w:r w:rsidR="00B22335" w:rsidRPr="00B247B1">
        <w:t>Напомниха ни д</w:t>
      </w:r>
      <w:r w:rsidR="002A5EE1" w:rsidRPr="00B247B1">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B247B1">
        <w:t>т</w:t>
      </w:r>
      <w:r w:rsidR="002A5EE1" w:rsidRPr="00B247B1">
        <w:t>ки, клещи и гаечни ключове.</w:t>
      </w:r>
      <w:r w:rsidR="002E606F" w:rsidRPr="00B247B1">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B247B1">
        <w:t>сандъка</w:t>
      </w:r>
      <w:r w:rsidR="002E606F" w:rsidRPr="00B247B1">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B247B1">
        <w:t xml:space="preserve">ги </w:t>
      </w:r>
      <w:r w:rsidR="002E606F" w:rsidRPr="00B247B1">
        <w:t>приберат и складират н</w:t>
      </w:r>
      <w:r w:rsidR="00B22335" w:rsidRPr="00B247B1">
        <w:t>а безопасно място</w:t>
      </w:r>
      <w:r w:rsidR="00D01016" w:rsidRPr="00B247B1">
        <w:t xml:space="preserve"> и се завърнахме в Отделението. Бях доволен, че оправдах доверието на пиротехник Енчев.</w:t>
      </w:r>
    </w:p>
    <w:p w14:paraId="70124509" w14:textId="77777777" w:rsidR="00F9327B" w:rsidRPr="00B247B1" w:rsidRDefault="00F9327B" w:rsidP="007A3F81">
      <w:r w:rsidRPr="00B247B1">
        <w:t>Имах лични впечатления от разрушенията на летището и ги сравнявах с н</w:t>
      </w:r>
      <w:r w:rsidR="00B22335" w:rsidRPr="00B247B1">
        <w:t>овините, които съобщаваха по радио</w:t>
      </w:r>
      <w:r w:rsidRPr="00B247B1">
        <w:t xml:space="preserve"> Лондон, на следващият ден след </w:t>
      </w:r>
      <w:r w:rsidR="00AD2382" w:rsidRPr="00B247B1">
        <w:t>бомбардировката</w:t>
      </w:r>
      <w:r w:rsidRPr="00B247B1">
        <w:t>. Според тях било унищожено най-голямото немско летище в България, с няколкостотин бойни самолета, а немци на това летище въобще нямаше.</w:t>
      </w:r>
    </w:p>
    <w:p w14:paraId="07EF67EE" w14:textId="77777777" w:rsidR="00F9327B" w:rsidRPr="00B247B1" w:rsidRDefault="00F9327B" w:rsidP="007A3F81">
      <w:r w:rsidRPr="00B247B1">
        <w:t>В края на юли, в Отделението беше организиран 30-дневен курс за помощник-п</w:t>
      </w:r>
      <w:r w:rsidR="00B22335" w:rsidRPr="00B247B1">
        <w:t>иротехници. Участваха 40 души мл</w:t>
      </w:r>
      <w:r w:rsidRPr="00B247B1">
        <w:t>ади подофицери, предимно запасняци.</w:t>
      </w:r>
      <w:r w:rsidR="002E5B5C" w:rsidRPr="00B247B1">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0672BA1B" w14:textId="77777777" w:rsidR="002E5B5C" w:rsidRPr="00B247B1" w:rsidRDefault="002E5B5C" w:rsidP="007A3F81">
      <w:r w:rsidRPr="00B247B1">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B247B1">
        <w:t>техническа служба в Отделението. Като краснописец, бя</w:t>
      </w:r>
      <w:r w:rsidR="00B22335" w:rsidRPr="00B247B1">
        <w:t>х спечелил доверието на му</w:t>
      </w:r>
      <w:r w:rsidR="005D5347" w:rsidRPr="00B247B1">
        <w:t xml:space="preserve"> и той ми беше предал воденето на книги за движение на боеприпасите. Тогава се научих да пиша на пишеща машина.</w:t>
      </w:r>
    </w:p>
    <w:p w14:paraId="7A5A4A76" w14:textId="399A1D88" w:rsidR="005D5347" w:rsidRPr="00B247B1" w:rsidRDefault="005D5347" w:rsidP="007A3F81">
      <w:r w:rsidRPr="00B247B1">
        <w:t>През август на два пъти ходих до С</w:t>
      </w:r>
      <w:r w:rsidR="00B22335" w:rsidRPr="00B247B1">
        <w:t>тара Загора. От Тенко разбрах, ч</w:t>
      </w:r>
      <w:r w:rsidRPr="00B247B1">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B247B1">
        <w:t xml:space="preserve">Въпреки, че не сме във война </w:t>
      </w:r>
      <w:r w:rsidR="00B22335" w:rsidRPr="00B247B1">
        <w:t>с</w:t>
      </w:r>
      <w:r w:rsidR="00AD2382">
        <w:t xml:space="preserve"> </w:t>
      </w:r>
      <w:r w:rsidR="00B22335" w:rsidRPr="00B247B1">
        <w:t>армията</w:t>
      </w:r>
      <w:r w:rsidR="00B22335" w:rsidRPr="00B247B1">
        <w:t xml:space="preserve"> на </w:t>
      </w:r>
      <w:r w:rsidRPr="00B247B1">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B247B1">
        <w:t xml:space="preserve"> нейният край</w:t>
      </w:r>
      <w:r w:rsidRPr="00B247B1">
        <w:t>.</w:t>
      </w:r>
    </w:p>
    <w:p w14:paraId="74E79AF5" w14:textId="77777777" w:rsidR="005D5347" w:rsidRPr="00B247B1" w:rsidRDefault="005D5347" w:rsidP="007A3F81">
      <w:r w:rsidRPr="00B247B1">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7430A036" w14:textId="77777777" w:rsidR="00F2311E" w:rsidRPr="00B247B1" w:rsidRDefault="00F2311E" w:rsidP="007A3F81">
      <w:r w:rsidRPr="00B247B1">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B247B1">
        <w:t>о на П</w:t>
      </w:r>
      <w:r w:rsidRPr="00B247B1">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087F3786" w14:textId="77777777" w:rsidR="00F2311E" w:rsidRPr="00B247B1" w:rsidRDefault="00F2311E" w:rsidP="007A3F81">
      <w:r w:rsidRPr="00B247B1">
        <w:t>В Отделението беше сравнително спокойно, но известна част от курсистите дезертираха на 7 септември.</w:t>
      </w:r>
    </w:p>
    <w:p w14:paraId="1381C58E" w14:textId="77777777" w:rsidR="009E3DF7" w:rsidRPr="00B247B1" w:rsidRDefault="009E3DF7" w:rsidP="007A3F81">
      <w:r w:rsidRPr="00B247B1">
        <w:t xml:space="preserve">На 9 септември, рано сутринта, след като слушахме в радио-поста </w:t>
      </w:r>
      <w:r w:rsidR="001E5EA5" w:rsidRPr="00B247B1">
        <w:t>декларацията</w:t>
      </w:r>
      <w:r w:rsidRPr="00B247B1">
        <w:t xml:space="preserve"> на новото правителство от ОФ, начело с Кимон Георгиев, моите приятели</w:t>
      </w:r>
      <w:r w:rsidR="000C43E5" w:rsidRPr="00B247B1">
        <w:t>,</w:t>
      </w:r>
      <w:r w:rsidRPr="00B247B1">
        <w:t xml:space="preserve"> сред които Марин Камбуров, Петър Арменчев и други, се събират и изграждат Войнишки комитет. Председателят</w:t>
      </w:r>
      <w:r w:rsidR="00DE3639" w:rsidRPr="00B247B1">
        <w:t xml:space="preserve"> боядиса един </w:t>
      </w:r>
      <w:r w:rsidR="001E5EA5" w:rsidRPr="00B247B1">
        <w:t>чаршаф</w:t>
      </w:r>
      <w:r w:rsidR="00DE3639" w:rsidRPr="00B247B1">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B247B1">
        <w:t>По-късно същият ден, извикаха Доненчев, Ангел Траянов и мен и ни утв</w:t>
      </w:r>
      <w:r w:rsidR="004E1BE2" w:rsidRPr="00B247B1">
        <w:t>ърдиха за сътрудници</w:t>
      </w:r>
      <w:r w:rsidR="00FA67F8" w:rsidRPr="00B247B1">
        <w:t>.</w:t>
      </w:r>
    </w:p>
    <w:p w14:paraId="7484A310" w14:textId="77777777" w:rsidR="00FA67F8" w:rsidRPr="00B247B1" w:rsidRDefault="00FA67F8" w:rsidP="007A3F81">
      <w:r w:rsidRPr="00B247B1">
        <w:t xml:space="preserve">Във войната с германците по западната ни граница беше включена и нашата 2-ра </w:t>
      </w:r>
      <w:r w:rsidR="004E1BE2" w:rsidRPr="00B247B1">
        <w:t xml:space="preserve">Българска </w:t>
      </w:r>
      <w:r w:rsidRPr="00B247B1">
        <w:t xml:space="preserve">армия и за нас възникна напрежение, във връзка със снабдяването с боеприпаси. </w:t>
      </w:r>
    </w:p>
    <w:p w14:paraId="1F708BC9" w14:textId="77777777" w:rsidR="00FA67F8" w:rsidRPr="00B247B1" w:rsidRDefault="00FA67F8" w:rsidP="007A3F81">
      <w:r w:rsidRPr="00B247B1">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3BAF51F2" w14:textId="77777777" w:rsidR="00FA67F8" w:rsidRPr="00B247B1" w:rsidRDefault="00FA67F8" w:rsidP="007A3F81">
      <w:r w:rsidRPr="00B247B1">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4FE78608" w14:textId="77777777" w:rsidR="00FA67F8" w:rsidRPr="00B247B1" w:rsidRDefault="00FA67F8" w:rsidP="007A3F81">
      <w:r w:rsidRPr="00B247B1">
        <w:t>Наскоро след това получих пи</w:t>
      </w:r>
      <w:r w:rsidR="00827A03" w:rsidRPr="00B247B1">
        <w:t>смо от баща ми, който беше още на</w:t>
      </w:r>
      <w:r w:rsidRPr="00B247B1">
        <w:t xml:space="preserve"> Беломорието. Той правеше анализ на</w:t>
      </w:r>
      <w:r w:rsidR="00827A03" w:rsidRPr="00B247B1">
        <w:t xml:space="preserve"> политическите събития у нас и м</w:t>
      </w:r>
      <w:r w:rsidRPr="00B247B1">
        <w:t xml:space="preserve">и даваше съвети. Отговорих му веднага и му благодарих. </w:t>
      </w:r>
    </w:p>
    <w:p w14:paraId="000DC7F0" w14:textId="77777777" w:rsidR="00FA67F8" w:rsidRPr="00B247B1" w:rsidRDefault="00FA67F8" w:rsidP="007A3F81">
      <w:r w:rsidRPr="00B247B1">
        <w:t xml:space="preserve">На 21 септември 1944 г. навърших </w:t>
      </w:r>
      <w:r w:rsidR="00B80D9F" w:rsidRPr="00B247B1">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2BBBEC4C" w14:textId="77777777" w:rsidR="00B80D9F" w:rsidRPr="00B247B1" w:rsidRDefault="00B80D9F" w:rsidP="007A3F81">
      <w:r w:rsidRPr="00B247B1">
        <w:t xml:space="preserve">В същото време започнахме да комплектуваме и изпращаме за 2-ра </w:t>
      </w:r>
      <w:r w:rsidR="00827A03" w:rsidRPr="00B247B1">
        <w:t xml:space="preserve">Българска </w:t>
      </w:r>
      <w:r w:rsidRPr="00B247B1">
        <w:t>армия</w:t>
      </w:r>
      <w:r w:rsidR="00827A03" w:rsidRPr="00B247B1">
        <w:t>,</w:t>
      </w:r>
      <w:r w:rsidRPr="00B247B1">
        <w:t xml:space="preserve"> на ден по 30-40 товарни вагона с </w:t>
      </w:r>
      <w:r w:rsidR="00827A03" w:rsidRPr="00B247B1">
        <w:t>б</w:t>
      </w:r>
      <w:r w:rsidRPr="00B247B1">
        <w:t>оеприпаси. Освен това</w:t>
      </w:r>
      <w:r w:rsidR="00827A03" w:rsidRPr="00B247B1">
        <w:t>,</w:t>
      </w:r>
      <w:r w:rsidRPr="00B247B1">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6364FC98" w14:textId="77777777" w:rsidR="00B80D9F" w:rsidRPr="00B247B1" w:rsidRDefault="00B80D9F" w:rsidP="007A3F81">
      <w:r w:rsidRPr="00B247B1">
        <w:t>Назначеният ни нов помощник-командир Егей Попов, бивш партизанин</w:t>
      </w:r>
      <w:r w:rsidR="00827A03" w:rsidRPr="00B247B1">
        <w:t>, бързо се сработи с „Войнишкия</w:t>
      </w:r>
      <w:r w:rsidRPr="00B247B1">
        <w:t xml:space="preserve"> колектив” и въздейства добре политически на войниците в Отделението. </w:t>
      </w:r>
    </w:p>
    <w:p w14:paraId="343B4AA8" w14:textId="77777777" w:rsidR="009C2C2F" w:rsidRPr="00B247B1" w:rsidRDefault="009C2C2F" w:rsidP="007A3F81">
      <w:r w:rsidRPr="00B247B1">
        <w:t>Участието ни във войната, увеличи знач</w:t>
      </w:r>
      <w:r w:rsidR="00827A03" w:rsidRPr="00B247B1">
        <w:t>ително работата ни</w:t>
      </w:r>
      <w:r w:rsidRPr="00B247B1">
        <w:t>. По телефона, ежедневно</w:t>
      </w:r>
      <w:r w:rsidR="00827A03" w:rsidRPr="00B247B1">
        <w:t xml:space="preserve"> от Министерството на войната, </w:t>
      </w:r>
      <w:r w:rsidRPr="00B247B1">
        <w:t xml:space="preserve">получавах необходимите </w:t>
      </w:r>
      <w:r w:rsidR="00827A03" w:rsidRPr="00B247B1">
        <w:t>нареждания – заявки, които се ду</w:t>
      </w:r>
      <w:r w:rsidRPr="00B247B1">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B247B1">
        <w:t>,</w:t>
      </w:r>
      <w:r w:rsidRPr="00B247B1">
        <w:t xml:space="preserve"> пиротехниците</w:t>
      </w:r>
      <w:r w:rsidR="00827A03" w:rsidRPr="00B247B1">
        <w:t>,</w:t>
      </w:r>
      <w:r w:rsidRPr="00B247B1">
        <w:t xml:space="preserve"> отговаряхме за правилното им окомплектоване и изправност. Нашите грешки бяха свързани с гибелта на</w:t>
      </w:r>
      <w:r w:rsidR="00827A03" w:rsidRPr="00B247B1">
        <w:t xml:space="preserve"> хора. От нас зависе</w:t>
      </w:r>
      <w:r w:rsidRPr="00B247B1">
        <w:t>ше и ефективността им при използване в бой. Затова грешките ни се наказваха със затвор, а при установена  умисъл и със смъртна присъда.</w:t>
      </w:r>
    </w:p>
    <w:p w14:paraId="61ABD709" w14:textId="77777777" w:rsidR="009C2C2F" w:rsidRPr="00B247B1" w:rsidRDefault="009C2C2F" w:rsidP="007A3F81">
      <w:r w:rsidRPr="00B247B1">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B247B1">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B247B1">
        <w:t>,</w:t>
      </w:r>
      <w:r w:rsidR="00305046" w:rsidRPr="00B247B1">
        <w:t xml:space="preserve"> по предназначение. Всяка вечер лично ходех да заключвам и запечатвам складовете, в които е работено през деня.</w:t>
      </w:r>
    </w:p>
    <w:p w14:paraId="18656377" w14:textId="77777777" w:rsidR="00305046" w:rsidRPr="00B247B1" w:rsidRDefault="00305046" w:rsidP="007A3F81">
      <w:r w:rsidRPr="00B247B1">
        <w:t>В края на ноември в Отделението беше сформиран склад за бойни припаси, който следваше да</w:t>
      </w:r>
      <w:r w:rsidR="00650B6E" w:rsidRPr="00B247B1">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04A594FD" w14:textId="77777777" w:rsidR="00650B6E" w:rsidRPr="00B247B1" w:rsidRDefault="00650B6E" w:rsidP="007A3F81">
      <w:r w:rsidRPr="00B247B1">
        <w:t xml:space="preserve">По същото време баща ми беше мобилизиран отново и с 8-ма Тунджанска </w:t>
      </w:r>
      <w:r w:rsidR="001E5EA5" w:rsidRPr="00B247B1">
        <w:t>дивизия</w:t>
      </w:r>
      <w:r w:rsidRPr="00B247B1">
        <w:t xml:space="preserve"> замина за Югославия. </w:t>
      </w:r>
    </w:p>
    <w:p w14:paraId="5F516FB2" w14:textId="77777777" w:rsidR="00650B6E" w:rsidRPr="00B247B1" w:rsidRDefault="00650B6E" w:rsidP="007A3F81">
      <w:r w:rsidRPr="00B247B1">
        <w:t xml:space="preserve">От средата на </w:t>
      </w:r>
      <w:r w:rsidR="00C72E82" w:rsidRPr="00B247B1">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5236EBEF" w14:textId="77777777" w:rsidR="00C72E82" w:rsidRPr="00B247B1" w:rsidRDefault="00827A03" w:rsidP="007A3F81">
      <w:r w:rsidRPr="00B247B1">
        <w:t>По искане на ОК</w:t>
      </w:r>
      <w:r w:rsidR="00C72E82" w:rsidRPr="00B247B1">
        <w:t xml:space="preserve"> на БКП – Карлово, П. Арменчев и помощник-команди</w:t>
      </w:r>
      <w:r w:rsidRPr="00B247B1">
        <w:t>рът</w:t>
      </w:r>
      <w:r w:rsidR="00C72E82" w:rsidRPr="00B247B1">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20061BB9" w14:textId="77777777" w:rsidR="00C72E82" w:rsidRPr="00B247B1" w:rsidRDefault="00C72E82" w:rsidP="007A3F81">
      <w:r w:rsidRPr="00B247B1">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B247B1">
        <w:t xml:space="preserve"> ОК на БКП – Карлово, за да ме у</w:t>
      </w:r>
      <w:r w:rsidRPr="00B247B1">
        <w:t xml:space="preserve">беждават да съдействам за тази дейност. Приех, но при условие, че знам точно количеството на одобрените от мен трофейни </w:t>
      </w:r>
      <w:r w:rsidR="000F12A1" w:rsidRPr="00B247B1">
        <w:t>боеприпаси</w:t>
      </w:r>
      <w:r w:rsidRPr="00B247B1">
        <w:t>, които сле</w:t>
      </w:r>
      <w:r w:rsidR="00827A03" w:rsidRPr="00B247B1">
        <w:t>д това отразявах при оценката като</w:t>
      </w:r>
      <w:r w:rsidRPr="00B247B1">
        <w:t xml:space="preserve"> негодни и унищожени на полигона. </w:t>
      </w:r>
      <w:r w:rsidR="000F12A1" w:rsidRPr="00B247B1">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25625144" w14:textId="77777777" w:rsidR="000F12A1" w:rsidRPr="00B247B1" w:rsidRDefault="000F12A1" w:rsidP="007A3F81">
      <w:r w:rsidRPr="00B247B1">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47D45500" w14:textId="77777777" w:rsidR="000F12A1" w:rsidRPr="00B247B1" w:rsidRDefault="000F12A1" w:rsidP="007A3F81">
      <w:r w:rsidRPr="00B247B1">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37CDBCCA" w14:textId="77777777" w:rsidR="000F12A1" w:rsidRPr="00B247B1" w:rsidRDefault="000F12A1" w:rsidP="007A3F81">
      <w:r w:rsidRPr="00B247B1">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B247B1">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6AD0586A" w14:textId="77777777" w:rsidR="0006443A" w:rsidRPr="00B247B1" w:rsidRDefault="0006443A" w:rsidP="007A3F81">
      <w:r w:rsidRPr="00B247B1">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B247B1">
        <w:t xml:space="preserve">нствено 1-ва Българска армия и </w:t>
      </w:r>
      <w:r w:rsidRPr="00B247B1">
        <w:t>им изпращахме вагони с боеприпаси до междинните складове в Унгария.</w:t>
      </w:r>
    </w:p>
    <w:p w14:paraId="55DCBBD7" w14:textId="77777777" w:rsidR="0006443A" w:rsidRPr="00B247B1" w:rsidRDefault="0006443A" w:rsidP="007A3F81">
      <w:r w:rsidRPr="00B247B1">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B247B1">
        <w:t xml:space="preserve"> създадоха приятелство п</w:t>
      </w:r>
      <w:r w:rsidR="00F861AE" w:rsidRPr="00B247B1">
        <w:t>о-близко от ро</w:t>
      </w:r>
      <w:r w:rsidR="00C16EF3" w:rsidRPr="00B247B1">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B247B1">
        <w:t>еки поема по своят</w:t>
      </w:r>
      <w:r w:rsidR="00C16EF3" w:rsidRPr="00B247B1">
        <w:t>.  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101EFF26" w14:textId="686BC48B" w:rsidR="00C16EF3" w:rsidRPr="00B247B1" w:rsidRDefault="00C16EF3" w:rsidP="007A3F81">
      <w:r w:rsidRPr="00B247B1">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B247B1">
        <w:t>абитуриент</w:t>
      </w:r>
      <w:r w:rsidRPr="00B247B1">
        <w:t xml:space="preserve">. </w:t>
      </w:r>
      <w:r w:rsidRPr="00B247B1">
        <w:t>Аз</w:t>
      </w:r>
      <w:r w:rsidR="00531C25">
        <w:t xml:space="preserve"> </w:t>
      </w:r>
      <w:r w:rsidRPr="00B247B1">
        <w:t>им</w:t>
      </w:r>
      <w:r w:rsidRPr="00B247B1">
        <w:t xml:space="preserve">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B247B1">
        <w:t xml:space="preserve"> в Отделението до края на войната. </w:t>
      </w:r>
    </w:p>
    <w:p w14:paraId="102F18B1" w14:textId="77777777" w:rsidR="00331E1E" w:rsidRPr="00B247B1" w:rsidRDefault="00331E1E" w:rsidP="007A3F81">
      <w:r w:rsidRPr="00B247B1">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B247B1">
        <w:t>ия от Югославия в Унгария, което</w:t>
      </w:r>
      <w:r w:rsidRPr="00B247B1">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79D30781" w14:textId="77777777" w:rsidR="00331E1E" w:rsidRPr="00B247B1" w:rsidRDefault="00331E1E" w:rsidP="007A3F81">
      <w:r w:rsidRPr="00B247B1">
        <w:t>Въпреки обеща</w:t>
      </w:r>
      <w:r w:rsidR="004D2FDA" w:rsidRPr="00B247B1">
        <w:t>нието си да остана в там</w:t>
      </w:r>
      <w:r w:rsidRPr="00B247B1">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2FD3CB76" w14:textId="77777777" w:rsidR="00331E1E" w:rsidRPr="00B247B1" w:rsidRDefault="00331E1E" w:rsidP="007A3F81">
      <w:r w:rsidRPr="00B247B1">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6B314169" w14:textId="77777777" w:rsidR="008C4833" w:rsidRPr="00B247B1" w:rsidRDefault="008C4833" w:rsidP="007A3F81"/>
    <w:p w14:paraId="5BA7474A" w14:textId="77777777" w:rsidR="008C4833" w:rsidRPr="00B247B1" w:rsidRDefault="008C4833" w:rsidP="00531C25">
      <w:pPr>
        <w:pStyle w:val="Heading2"/>
      </w:pPr>
      <w:r w:rsidRPr="00B247B1">
        <w:t>С поделение № 55 413 в 1-ва Българска армия 1945 г.</w:t>
      </w:r>
    </w:p>
    <w:p w14:paraId="3B66BC52" w14:textId="77777777" w:rsidR="008C4833" w:rsidRPr="00B247B1" w:rsidRDefault="008C4833" w:rsidP="007A3F81">
      <w:pPr>
        <w:rPr>
          <w:b/>
          <w:sz w:val="36"/>
          <w:szCs w:val="36"/>
        </w:rPr>
      </w:pPr>
    </w:p>
    <w:p w14:paraId="6F5378D7" w14:textId="77777777" w:rsidR="008C4833" w:rsidRPr="00B247B1" w:rsidRDefault="008C4833" w:rsidP="007A3F81">
      <w:r w:rsidRPr="00B247B1">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704FD540" w14:textId="77777777" w:rsidR="008C4833" w:rsidRPr="00B247B1" w:rsidRDefault="008C4833" w:rsidP="007A3F81">
      <w:r w:rsidRPr="00B247B1">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B247B1">
        <w:t xml:space="preserve">В покритите вагони се </w:t>
      </w:r>
      <w:r w:rsidR="001E5EA5" w:rsidRPr="00B247B1">
        <w:t>устроихме</w:t>
      </w:r>
      <w:r w:rsidR="007575CF" w:rsidRPr="00B247B1">
        <w:t xml:space="preserve"> доста до</w:t>
      </w:r>
      <w:r w:rsidR="00B5448C" w:rsidRPr="00B247B1">
        <w:t>бре. Командир на поделението беш</w:t>
      </w:r>
      <w:r w:rsidR="00F43947" w:rsidRPr="00B247B1">
        <w:t>е капитан За</w:t>
      </w:r>
      <w:r w:rsidR="007575CF" w:rsidRPr="00B247B1">
        <w:t>шев от Костенец.</w:t>
      </w:r>
      <w:r w:rsidR="00B5448C" w:rsidRPr="00B247B1">
        <w:t xml:space="preserve"> Аз бях в отделен на офицерите вагон, заедно с  двама </w:t>
      </w:r>
      <w:r w:rsidR="00F43947" w:rsidRPr="00B247B1">
        <w:t>пиротехници и ковчежникът на по</w:t>
      </w:r>
      <w:r w:rsidR="00B5448C" w:rsidRPr="00B247B1">
        <w:t>делението – Марин Камбуров.</w:t>
      </w:r>
    </w:p>
    <w:p w14:paraId="41B4EFE9" w14:textId="77777777" w:rsidR="00B5448C" w:rsidRPr="00B247B1" w:rsidRDefault="00B5448C" w:rsidP="007A3F81">
      <w:r w:rsidRPr="00B247B1">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55649AA1" w14:textId="77777777" w:rsidR="00B5448C" w:rsidRPr="00B247B1" w:rsidRDefault="00F43947" w:rsidP="007A3F81">
      <w:r w:rsidRPr="00B247B1">
        <w:t>Извън района</w:t>
      </w:r>
      <w:r w:rsidR="00B5448C" w:rsidRPr="00B247B1">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0F8CFC4A" w14:textId="77777777" w:rsidR="00B5448C" w:rsidRPr="00B247B1" w:rsidRDefault="00B5448C" w:rsidP="007A3F81">
      <w:r w:rsidRPr="00B247B1">
        <w:t>На сле</w:t>
      </w:r>
      <w:r w:rsidR="00F43947" w:rsidRPr="00B247B1">
        <w:t>дващият ден не потеглихм</w:t>
      </w:r>
      <w:r w:rsidRPr="00B247B1">
        <w:t>е и вечерта отново дойдоха да ме вземат двама</w:t>
      </w:r>
      <w:r w:rsidR="00F43947" w:rsidRPr="00B247B1">
        <w:t>та</w:t>
      </w:r>
      <w:r w:rsidRPr="00B247B1">
        <w:t xml:space="preserve"> офицери. </w:t>
      </w:r>
      <w:r w:rsidR="00EA1614" w:rsidRPr="00B247B1">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2EB768A4" w14:textId="77777777" w:rsidR="00EA1614" w:rsidRPr="00B247B1" w:rsidRDefault="00EA1614" w:rsidP="007A3F81">
      <w:r w:rsidRPr="00B247B1">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B247B1">
        <w:t>зрушения. Покрай мостовете бяха построени бункери с</w:t>
      </w:r>
      <w:r w:rsidRPr="00B247B1">
        <w:t xml:space="preserve"> охрана.</w:t>
      </w:r>
      <w:r w:rsidR="00236571" w:rsidRPr="00B247B1">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B247B1">
        <w:t>нахме на гарата в Белград. Там н</w:t>
      </w:r>
      <w:r w:rsidR="00236571" w:rsidRPr="00B247B1">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B247B1">
        <w:t>времето, когато сраженията, сев</w:t>
      </w:r>
      <w:r w:rsidR="00236571" w:rsidRPr="00B247B1">
        <w:t xml:space="preserve">ерно от река Драва бяха в крайната си фаза. </w:t>
      </w:r>
    </w:p>
    <w:p w14:paraId="4D36398A" w14:textId="77777777" w:rsidR="00236571" w:rsidRPr="00B247B1" w:rsidRDefault="00F43947" w:rsidP="007A3F81">
      <w:r w:rsidRPr="00B247B1">
        <w:t>Град Земун до 1-вата С</w:t>
      </w:r>
      <w:r w:rsidR="00236571" w:rsidRPr="00B247B1">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B247B1">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B247B1">
        <w:t>е. Тук престояхме два дни, но в</w:t>
      </w:r>
      <w:r w:rsidR="00871D23" w:rsidRPr="00B247B1">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B247B1">
        <w:t>одина била в състава на Австро-У</w:t>
      </w:r>
      <w:r w:rsidR="00871D23" w:rsidRPr="00B247B1">
        <w:t>нгарската империя, а след това до 1941 г. в съ</w:t>
      </w:r>
      <w:r w:rsidRPr="00B247B1">
        <w:t>става на Унгария. Сега, въпреки</w:t>
      </w:r>
      <w:r w:rsidR="00871D23" w:rsidRPr="00B247B1">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B247B1">
        <w:t xml:space="preserve">Бяха много </w:t>
      </w:r>
      <w:r w:rsidR="001E5EA5" w:rsidRPr="00B247B1">
        <w:t>недисциплинирани</w:t>
      </w:r>
      <w:r w:rsidRPr="00B247B1">
        <w:t xml:space="preserve"> и се държаха грубо</w:t>
      </w:r>
      <w:r w:rsidR="00871D23" w:rsidRPr="00B247B1">
        <w:t xml:space="preserve"> с местното население. Още на 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B247B1">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B247B1">
        <w:t>у</w:t>
      </w:r>
      <w:r w:rsidR="00206E19" w:rsidRPr="00B247B1">
        <w:t>чая, който наблюдавах на гарат</w:t>
      </w:r>
      <w:r w:rsidRPr="00B247B1">
        <w:t>а</w:t>
      </w:r>
      <w:r w:rsidR="00206E19" w:rsidRPr="00B247B1">
        <w:t xml:space="preserve"> в Нови Сад.</w:t>
      </w:r>
    </w:p>
    <w:p w14:paraId="344A346E" w14:textId="095FF60B" w:rsidR="00206E19" w:rsidRPr="00B247B1" w:rsidRDefault="00206E19" w:rsidP="007A3F81">
      <w:r w:rsidRPr="00B247B1">
        <w:t>На</w:t>
      </w:r>
      <w:r w:rsidR="00F43947" w:rsidRPr="00B247B1">
        <w:t xml:space="preserve"> съседният коловоз до нашата ком</w:t>
      </w:r>
      <w:r w:rsidRPr="00B247B1">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B247B1">
        <w:t>претекст</w:t>
      </w:r>
      <w:r w:rsidRPr="00B247B1">
        <w:t xml:space="preserve"> за спазване на </w:t>
      </w:r>
      <w:r w:rsidRPr="00B247B1">
        <w:t>чистотата</w:t>
      </w:r>
      <w:r w:rsidR="00531C25">
        <w:t xml:space="preserve"> </w:t>
      </w:r>
      <w:r w:rsidRPr="00B247B1">
        <w:t>в</w:t>
      </w:r>
      <w:r w:rsidRPr="00B247B1">
        <w:t xml:space="preserve"> района. При тези про</w:t>
      </w:r>
      <w:r w:rsidR="00F43947" w:rsidRPr="00B247B1">
        <w:t>верки, ние забелязахме, че</w:t>
      </w:r>
      <w:r w:rsidRPr="00B247B1">
        <w:t xml:space="preserve"> отнасят от семействата ценни вещи. </w:t>
      </w:r>
    </w:p>
    <w:p w14:paraId="1DCA3CE0" w14:textId="77777777" w:rsidR="00206E19" w:rsidRPr="00B247B1" w:rsidRDefault="00206E19" w:rsidP="007A3F81">
      <w:r w:rsidRPr="00B247B1">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B247B1">
        <w:t xml:space="preserve"> След това разкриха и цял склад с крадени вещи. Всичко беше върнато на собствениците си. </w:t>
      </w:r>
    </w:p>
    <w:p w14:paraId="728E19D7" w14:textId="77777777" w:rsidR="00117FF5" w:rsidRPr="00B247B1" w:rsidRDefault="00117FF5" w:rsidP="007A3F81">
      <w:r w:rsidRPr="00B247B1">
        <w:t>След няколко часа видяхме да водят заловените сръбски милиционери, конвоирани от въоръжени съветски войници. Наскоро след това, край</w:t>
      </w:r>
      <w:r w:rsidR="00706733" w:rsidRPr="00B247B1">
        <w:t xml:space="preserve"> река Дунав чухме няколко залпа</w:t>
      </w:r>
      <w:r w:rsidRPr="00B247B1">
        <w:t xml:space="preserve"> . По-късно научихме, че били разстреляни като мародери. Това беше добър урок и за нашите войници.</w:t>
      </w:r>
    </w:p>
    <w:p w14:paraId="50823D59" w14:textId="77777777" w:rsidR="00117FF5" w:rsidRPr="00B247B1" w:rsidRDefault="00117FF5" w:rsidP="007A3F81">
      <w:r w:rsidRPr="00B247B1">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B247B1">
        <w:t>гарско население. От 1918 г. същ</w:t>
      </w:r>
      <w:r w:rsidRPr="00B247B1">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B247B1">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2F785D12" w14:textId="77777777" w:rsidR="00DD608D" w:rsidRPr="00B247B1" w:rsidRDefault="00DD608D" w:rsidP="007A3F81">
      <w:r w:rsidRPr="00B247B1">
        <w:t>След като потеглихме</w:t>
      </w:r>
      <w:r w:rsidR="00706733" w:rsidRPr="00B247B1">
        <w:t>,</w:t>
      </w:r>
      <w:r w:rsidRPr="00B247B1">
        <w:t xml:space="preserve"> се установихме на гарата в градчето Домбовар. После се </w:t>
      </w:r>
      <w:r w:rsidR="001E5EA5" w:rsidRPr="00B247B1">
        <w:t>придвижихме</w:t>
      </w:r>
      <w:r w:rsidRPr="00B247B1">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379737EF" w14:textId="77777777" w:rsidR="00DD608D" w:rsidRPr="00B247B1" w:rsidRDefault="00DD608D" w:rsidP="007A3F81">
      <w:r w:rsidRPr="00B247B1">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3F498EBC" w14:textId="77777777" w:rsidR="00DD608D" w:rsidRPr="00B247B1" w:rsidRDefault="00DD608D" w:rsidP="007A3F81">
      <w:r w:rsidRPr="00B247B1">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B247B1">
        <w:t>му</w:t>
      </w:r>
      <w:r w:rsidRPr="00B247B1">
        <w:t xml:space="preserve">. Предадохме боеприпасите си на друго поделение и натоварени на влакова композиция се </w:t>
      </w:r>
      <w:r w:rsidR="001E5EA5" w:rsidRPr="00B247B1">
        <w:t>придвижихме</w:t>
      </w:r>
      <w:r w:rsidRPr="00B247B1">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войници. </w:t>
      </w:r>
      <w:r w:rsidR="0038680B" w:rsidRPr="00B247B1">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B247B1">
        <w:t xml:space="preserve"> Временно ни настаниха в бараки край града и започнахме да действаме в помощ на 22-ри армейски склад за боеприпаси. Нег</w:t>
      </w:r>
      <w:r w:rsidR="00706733" w:rsidRPr="00B247B1">
        <w:t>о</w:t>
      </w:r>
      <w:r w:rsidR="00866D61" w:rsidRPr="00B247B1">
        <w:t>в пиротехник беше моят съвипус</w:t>
      </w:r>
      <w:r w:rsidR="00706733" w:rsidRPr="00B247B1">
        <w:t>к</w:t>
      </w:r>
      <w:r w:rsidR="00866D61" w:rsidRPr="00B247B1">
        <w:t>ник</w:t>
      </w:r>
      <w:r w:rsidR="00706733" w:rsidRPr="00B247B1">
        <w:t xml:space="preserve"> и </w:t>
      </w:r>
      <w:r w:rsidR="00866D61" w:rsidRPr="00B247B1">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B247B1">
        <w:t xml:space="preserve">авен път и железопътна линия и </w:t>
      </w:r>
      <w:r w:rsidR="00866D61" w:rsidRPr="00B247B1">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B247B1">
        <w:t xml:space="preserve">- </w:t>
      </w:r>
      <w:r w:rsidR="00866D61" w:rsidRPr="00B247B1">
        <w:t xml:space="preserve">пиротехниците. От този вид мини </w:t>
      </w:r>
      <w:r w:rsidR="00D73E91" w:rsidRPr="00B247B1">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03F5A402" w14:textId="416ECCE7" w:rsidR="00D73E91" w:rsidRPr="00B247B1" w:rsidRDefault="00D73E91" w:rsidP="007A3F81">
      <w:r w:rsidRPr="00B247B1">
        <w:t xml:space="preserve">Бяха започнали да произвеждат все повече циментови, бакелитови и даже дървени пехотни и танкови мини. </w:t>
      </w:r>
      <w:r w:rsidR="00F227D3" w:rsidRPr="00B247B1">
        <w:t xml:space="preserve">Даже и в запалителните </w:t>
      </w:r>
      <w:r w:rsidR="00F227D3" w:rsidRPr="00B247B1">
        <w:t>устройства</w:t>
      </w:r>
      <w:r w:rsidR="00531C25">
        <w:t xml:space="preserve"> </w:t>
      </w:r>
      <w:r w:rsidR="00F227D3" w:rsidRPr="00B247B1">
        <w:t>нямаше</w:t>
      </w:r>
      <w:r w:rsidR="00F227D3" w:rsidRPr="00B247B1">
        <w:t xml:space="preserve"> метални части, което ги правеше трудно откриваеми за специалните уреди на сапьорите. </w:t>
      </w:r>
      <w:r w:rsidR="0025614A" w:rsidRPr="00B247B1">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B247B1">
        <w:t>взривяваме</w:t>
      </w:r>
      <w:r w:rsidR="0025614A" w:rsidRPr="00B247B1">
        <w:t>.</w:t>
      </w:r>
    </w:p>
    <w:p w14:paraId="01A18ED0" w14:textId="0F156B45" w:rsidR="000C1925" w:rsidRDefault="001E5EA5" w:rsidP="007A3F81">
      <w:r w:rsidRPr="00B247B1">
        <w:t>Наскоро</w:t>
      </w:r>
      <w:r w:rsidR="00BA478E" w:rsidRPr="00B247B1">
        <w:t xml:space="preserve"> след т</w:t>
      </w:r>
      <w:r w:rsidR="00FF1985" w:rsidRPr="00B247B1">
        <w:t>ова</w:t>
      </w:r>
      <w:r w:rsidR="00BA478E" w:rsidRPr="00B247B1">
        <w:t xml:space="preserve">,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w:t>
      </w:r>
      <w:r w:rsidR="00BA478E" w:rsidRPr="00B247B1">
        <w:t>Доненечев</w:t>
      </w:r>
      <w:r w:rsidR="00531C25">
        <w:t xml:space="preserve"> </w:t>
      </w:r>
      <w:r w:rsidR="00BA478E" w:rsidRPr="00B247B1">
        <w:t>до</w:t>
      </w:r>
      <w:r w:rsidR="00531C25">
        <w:t>б</w:t>
      </w:r>
      <w:r w:rsidR="00BA478E" w:rsidRPr="00B247B1">
        <w:t>а</w:t>
      </w:r>
      <w:r w:rsidR="00531C25">
        <w:t>в</w:t>
      </w:r>
      <w:r w:rsidR="00BA478E" w:rsidRPr="00B247B1">
        <w:t>и</w:t>
      </w:r>
      <w:r w:rsidR="00BA478E" w:rsidRPr="00B247B1">
        <w:t>,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14:paraId="2DF069E0" w14:textId="77777777" w:rsidR="000C1925" w:rsidRDefault="00BA478E" w:rsidP="007A3F81">
      <w:r w:rsidRPr="00B247B1">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B247B1">
        <w:t>олега обезвреди една такава</w:t>
      </w:r>
      <w:r w:rsidRPr="00B247B1">
        <w:t>, което не се оказа много трудно, но за съжаление, нашият първенец в ш</w:t>
      </w:r>
      <w:r w:rsidR="00FF1985" w:rsidRPr="00B247B1">
        <w:t>колата Доненчев загина от същата</w:t>
      </w:r>
      <w:r w:rsidRPr="00B247B1">
        <w:t>.</w:t>
      </w:r>
    </w:p>
    <w:p w14:paraId="7B1A8592" w14:textId="77777777" w:rsidR="000C1925" w:rsidRDefault="00BA478E" w:rsidP="007A3F81">
      <w:r w:rsidRPr="00B247B1">
        <w:t xml:space="preserve">На 13 април град Виена беше превзет от Съветската армия. </w:t>
      </w:r>
      <w:r w:rsidR="006E3D66" w:rsidRPr="00B247B1">
        <w:t>На 20 април получихме заповед, според която нашето поделение се трансформираше в трофейна група и по догово</w:t>
      </w:r>
      <w:r w:rsidR="00FF1985" w:rsidRPr="00B247B1">
        <w:t>реност с 3-ти У</w:t>
      </w:r>
      <w:r w:rsidR="006E3D66" w:rsidRPr="00B247B1">
        <w:t>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загиналият Доненчев, а аз заех неговото място. В края на април получих писмо от моето поделение, че са се настанили в село Золенау.</w:t>
      </w:r>
    </w:p>
    <w:p w14:paraId="43833D85" w14:textId="77777777" w:rsidR="000C1925" w:rsidRDefault="006E3D66" w:rsidP="007A3F81">
      <w:r w:rsidRPr="00B247B1">
        <w:t>Командир на 22-ри а</w:t>
      </w:r>
      <w:r w:rsidR="00FF1985" w:rsidRPr="00B247B1">
        <w:t>рмейски склад беше запасен пору</w:t>
      </w:r>
      <w:r w:rsidRPr="00B247B1">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B247B1">
        <w:t>минохвъргачки</w:t>
      </w:r>
      <w:r w:rsidRPr="00B247B1">
        <w:t xml:space="preserve">. Веднъж имаше и опит немски самолет да </w:t>
      </w:r>
      <w:r w:rsidR="001E5EA5" w:rsidRPr="00B247B1">
        <w:t>бомбардира</w:t>
      </w:r>
      <w:r w:rsidRPr="00B247B1">
        <w:t xml:space="preserve"> склада ни.</w:t>
      </w:r>
    </w:p>
    <w:p w14:paraId="1CDBE2C6" w14:textId="77777777" w:rsidR="000C1925" w:rsidRDefault="004F143F" w:rsidP="007A3F81">
      <w:r w:rsidRPr="00B247B1">
        <w:t xml:space="preserve">В края на април се срещнах с баща ми за първи път на фронта. Като началник на автомобилно снабдяване на 8-ма Тунджанска </w:t>
      </w:r>
      <w:r w:rsidR="001E5EA5" w:rsidRPr="00B247B1">
        <w:t>дивизия</w:t>
      </w:r>
      <w:r w:rsidRPr="00B247B1">
        <w:t>, той беше дошъл до Щаба на 1-ва Българска армия, който тогава беше в Надканижа.</w:t>
      </w:r>
      <w:r w:rsidR="005D336F" w:rsidRPr="00B247B1">
        <w:t xml:space="preserve"> Срещата ни беше кратка и бе</w:t>
      </w:r>
      <w:r w:rsidR="000A07A4" w:rsidRPr="00B247B1">
        <w:t>з</w:t>
      </w:r>
      <w:r w:rsidR="005D336F" w:rsidRPr="00B247B1">
        <w:t xml:space="preserve"> сантименталности. Разпитва ме главно за последните дни на баба Руска, неговата майка. Подари ми едно войнишко </w:t>
      </w:r>
      <w:r w:rsidR="001E5EA5" w:rsidRPr="00B247B1">
        <w:t>одеяло</w:t>
      </w:r>
      <w:r w:rsidR="005D336F" w:rsidRPr="00B247B1">
        <w:t xml:space="preserve">, обещахме си да си пишем и замина. Тази среща </w:t>
      </w:r>
      <w:proofErr w:type="spellStart"/>
      <w:r w:rsidR="005D336F" w:rsidRPr="00B247B1">
        <w:t>меразстрои</w:t>
      </w:r>
      <w:proofErr w:type="spellEnd"/>
      <w:r w:rsidR="005D336F" w:rsidRPr="00B247B1">
        <w:t xml:space="preserve"> малко.</w:t>
      </w:r>
    </w:p>
    <w:p w14:paraId="3A977609" w14:textId="77777777" w:rsidR="000C1925" w:rsidRDefault="005D336F" w:rsidP="007A3F81">
      <w:r w:rsidRPr="00B247B1">
        <w:t xml:space="preserve">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w:t>
      </w:r>
      <w:proofErr w:type="spellStart"/>
      <w:r w:rsidRPr="00B247B1">
        <w:t>камионаза</w:t>
      </w:r>
      <w:proofErr w:type="spellEnd"/>
      <w:r w:rsidRPr="00B247B1">
        <w:t xml:space="preserve">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B247B1">
        <w:t>зискваща добра дисциплина задача</w:t>
      </w:r>
      <w:r w:rsidRPr="00B247B1">
        <w:t xml:space="preserve">. По този повод ще изложа един случай, от който и аз бях потърпевш. </w:t>
      </w:r>
      <w:r w:rsidR="00FD6AEA" w:rsidRPr="00B247B1">
        <w:t>Пред бараката, в която нощувахме със строевия офицер Илия Панайотов, бяхме поставили маса</w:t>
      </w:r>
      <w:r w:rsidR="00AC5ECC" w:rsidRPr="00B247B1">
        <w:t>, на която се хранехме. С</w:t>
      </w:r>
      <w:r w:rsidR="00FD6AEA" w:rsidRPr="00B247B1">
        <w:t>лед вечеря често взимахме от военно-пленническият лагер едно италианче</w:t>
      </w:r>
      <w:r w:rsidR="00966F1C" w:rsidRPr="00B247B1">
        <w:t xml:space="preserve">, което много добре </w:t>
      </w:r>
      <w:r w:rsidR="001E5EA5" w:rsidRPr="00B247B1">
        <w:t>свиреше</w:t>
      </w:r>
      <w:r w:rsidR="00966F1C" w:rsidRPr="00B247B1">
        <w:t xml:space="preserve"> на цигулка</w:t>
      </w:r>
      <w:r w:rsidR="004B613E" w:rsidRPr="00B247B1">
        <w:t>, а за отплата ние го хранехме. По същото време дойде свръзката на Панайотов и д</w:t>
      </w:r>
      <w:r w:rsidR="00AC5ECC" w:rsidRPr="00B247B1">
        <w:t>оложи, че в района</w:t>
      </w:r>
      <w:r w:rsidR="004B613E" w:rsidRPr="00B247B1">
        <w:t xml:space="preserve"> на ск</w:t>
      </w:r>
      <w:r w:rsidR="001E5EA5">
        <w:t>л</w:t>
      </w:r>
      <w:r w:rsidR="004B613E" w:rsidRPr="00B247B1">
        <w:t>ада е дошъл началникът на артилерията н</w:t>
      </w:r>
      <w:r w:rsidR="00AC5ECC" w:rsidRPr="00B247B1">
        <w:t>а 1-ва Българска армия. Подпору</w:t>
      </w:r>
      <w:r w:rsidR="004B613E" w:rsidRPr="00B247B1">
        <w:t>чик</w:t>
      </w:r>
      <w:r w:rsidR="00AC5ECC" w:rsidRPr="00B247B1">
        <w:t>ът</w:t>
      </w:r>
      <w:r w:rsidR="004B613E" w:rsidRPr="00B247B1">
        <w:t xml:space="preserve"> приведе в ред униформата си</w:t>
      </w:r>
      <w:r w:rsidR="00AC5ECC" w:rsidRPr="00B247B1">
        <w:t xml:space="preserve"> и</w:t>
      </w:r>
      <w:r w:rsidR="004B613E" w:rsidRPr="00B247B1">
        <w:t xml:space="preserve"> отиде да го посрещне. Понеже не го познавах и аз отидох да го видя. Не си приведох в ред униформата</w:t>
      </w:r>
      <w:r w:rsidR="00AC5ECC" w:rsidRPr="00B247B1">
        <w:t>,</w:t>
      </w:r>
      <w:r w:rsidR="004B613E" w:rsidRPr="00B247B1">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B247B1">
        <w:t>ето, както направи Панайотов,</w:t>
      </w:r>
      <w:r w:rsidR="004B613E" w:rsidRPr="00B247B1">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B247B1">
        <w:t>Осъзнах,</w:t>
      </w:r>
      <w:r w:rsidR="00AC5ECC" w:rsidRPr="00B247B1">
        <w:t xml:space="preserve"> че съм нарушил важно правило от</w:t>
      </w:r>
      <w:r w:rsidR="00E23C0D" w:rsidRPr="00B247B1">
        <w:t xml:space="preserve"> военният устав, а именно да не се навърташ около началниците, освен ако не си повикан.</w:t>
      </w:r>
    </w:p>
    <w:p w14:paraId="5F980245" w14:textId="77777777" w:rsidR="000C1925" w:rsidRDefault="00E23C0D" w:rsidP="007A3F81">
      <w:r w:rsidRPr="00B247B1">
        <w:t>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14:paraId="659C0A73" w14:textId="77777777" w:rsidR="000C1925" w:rsidRDefault="00E23C0D" w:rsidP="007A3F81">
      <w:r w:rsidRPr="00B247B1">
        <w:t xml:space="preserve">Преди това на 6 май – </w:t>
      </w:r>
      <w:r w:rsidR="00AC5ECC" w:rsidRPr="00B247B1">
        <w:t>„</w:t>
      </w:r>
      <w:r w:rsidRPr="00B247B1">
        <w:t>Денят на храбростта</w:t>
      </w:r>
      <w:r w:rsidR="00AC5ECC" w:rsidRPr="00B247B1">
        <w:t>”</w:t>
      </w:r>
      <w:r w:rsidRPr="00B247B1">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14:paraId="2E49C182" w14:textId="77777777" w:rsidR="000C1925" w:rsidRDefault="00307C4F" w:rsidP="007A3F81">
      <w:r w:rsidRPr="00B247B1">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14:paraId="5E9168FF" w14:textId="77777777" w:rsidR="000C1925" w:rsidRDefault="00307C4F" w:rsidP="007A3F81">
      <w:r w:rsidRPr="00B247B1">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B247B1">
        <w:t xml:space="preserve"> от руски </w:t>
      </w:r>
      <w:r w:rsidR="001E5EA5" w:rsidRPr="00B247B1">
        <w:t>военнопленници</w:t>
      </w:r>
      <w:r w:rsidR="00AC5ECC" w:rsidRPr="00B247B1">
        <w:t>,</w:t>
      </w:r>
      <w:r w:rsidRPr="00B247B1">
        <w:t xml:space="preserve"> обявени от СССР за изменници на родината. Страхуваха се, че след залавянето им ще бъдат разстреляни.</w:t>
      </w:r>
    </w:p>
    <w:p w14:paraId="0B75F780" w14:textId="77777777" w:rsidR="000C1925" w:rsidRDefault="00307C4F" w:rsidP="007A3F81">
      <w:r w:rsidRPr="00B247B1">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B247B1">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B247B1">
        <w:t>ти, изостанахме от наш</w:t>
      </w:r>
      <w:r w:rsidR="006E1A5A" w:rsidRPr="00B247B1">
        <w:t>ите два камиона. Налагаше се често да спираме поради задръстванията и облаците прах. Близо до Австрий</w:t>
      </w:r>
      <w:r w:rsidR="000D5580" w:rsidRPr="00B247B1">
        <w:t>ската граница се ударихме в каросерията на спрял</w:t>
      </w:r>
      <w:r w:rsidR="006E1A5A" w:rsidRPr="00B247B1">
        <w:t xml:space="preserve"> камион и</w:t>
      </w:r>
      <w:r w:rsidR="000D5580" w:rsidRPr="00B247B1">
        <w:t xml:space="preserve"> на нашият се запали моторът. Сл</w:t>
      </w:r>
      <w:r w:rsidR="006E1A5A" w:rsidRPr="00B247B1">
        <w:t xml:space="preserve">ед като го загасихме, се оказа, че повече не можем да продължим с него. Скоро </w:t>
      </w:r>
      <w:r w:rsidR="000D5580" w:rsidRPr="00B247B1">
        <w:t>при нас спря една кола</w:t>
      </w:r>
      <w:r w:rsidR="006E1A5A" w:rsidRPr="00B247B1">
        <w:t xml:space="preserve">, която също беше изостанала. </w:t>
      </w:r>
      <w:r w:rsidR="0056204C" w:rsidRPr="00B247B1">
        <w:t>Натоварихме част от багажа си на нея и се уговорихме, след като пристигнат да се върнат и да ни вземат</w:t>
      </w:r>
      <w:r w:rsidR="00203ACB" w:rsidRPr="00B247B1">
        <w:t>. При нас дойде и военната полиция</w:t>
      </w:r>
      <w:r w:rsidR="007C2A27" w:rsidRPr="00B247B1">
        <w:t>, която ни помогна да изместим от пътя камиона си, като н</w:t>
      </w:r>
      <w:r w:rsidR="001C5133" w:rsidRPr="00B247B1">
        <w:t>и обещаха и да ни извозят</w:t>
      </w:r>
      <w:r w:rsidR="007C2A27" w:rsidRPr="00B247B1">
        <w:t xml:space="preserve"> до Лайбниц.</w:t>
      </w:r>
    </w:p>
    <w:p w14:paraId="47A49C73" w14:textId="77777777" w:rsidR="000C1925" w:rsidRDefault="007C2A27" w:rsidP="007A3F81">
      <w:r w:rsidRPr="00B247B1">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B247B1">
        <w:t xml:space="preserve"> да ни вземе</w:t>
      </w:r>
      <w:r w:rsidRPr="00B247B1">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B247B1">
        <w:t xml:space="preserve">град </w:t>
      </w:r>
      <w:r w:rsidRPr="00B247B1">
        <w:t>Грац.</w:t>
      </w:r>
      <w:r w:rsidR="00BA0D1F" w:rsidRPr="00B247B1">
        <w:t xml:space="preserve"> Нашите тъкмо приготвяха един от камионите ни да ни прибере. Настанихме</w:t>
      </w:r>
      <w:r w:rsidR="001C5133" w:rsidRPr="00B247B1">
        <w:t xml:space="preserve"> се в палатка до останалите</w:t>
      </w:r>
      <w:r w:rsidR="00BA0D1F" w:rsidRPr="00B247B1">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14:paraId="1112D567" w14:textId="77777777" w:rsidR="000C1925" w:rsidRDefault="00BA0D1F" w:rsidP="007A3F81">
      <w:r w:rsidRPr="00B247B1">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B247B1">
        <w:t>Австрийските станции предаваха много хубави тиролски песни и музика от опери и валсове.</w:t>
      </w:r>
    </w:p>
    <w:p w14:paraId="1A9179EE" w14:textId="77777777" w:rsidR="000C1925" w:rsidRDefault="00C34E4E" w:rsidP="007A3F81">
      <w:r w:rsidRPr="00B247B1">
        <w:t xml:space="preserve">В Лайбниц бяхме около 10-тина дни и успяхме да организираме извозването на доста трофейни припаси и военно </w:t>
      </w:r>
      <w:r w:rsidR="001E5EA5" w:rsidRPr="00B247B1">
        <w:t>снаряжение</w:t>
      </w:r>
      <w:r w:rsidRPr="00B247B1">
        <w:t>. Особено ценни за нашата армия бяха далекобойните 22-сантиметрови мотор</w:t>
      </w:r>
      <w:r w:rsidR="001E5EA5">
        <w:t>и</w:t>
      </w:r>
      <w:r w:rsidRPr="00B247B1">
        <w:t xml:space="preserve">зирани оръдия. Всяко от тях беше на отделен </w:t>
      </w:r>
      <w:proofErr w:type="spellStart"/>
      <w:r w:rsidRPr="00B247B1">
        <w:t>прицеп</w:t>
      </w:r>
      <w:proofErr w:type="spellEnd"/>
      <w:r w:rsidRPr="00B247B1">
        <w:t xml:space="preserve">, теглен от мощни верижни влекачи. </w:t>
      </w:r>
      <w:proofErr w:type="spellStart"/>
      <w:r w:rsidRPr="00B247B1">
        <w:t>Снярадза</w:t>
      </w:r>
      <w:proofErr w:type="spellEnd"/>
      <w:r w:rsidRPr="00B247B1">
        <w:t xml:space="preserve"> тези оръдия тежеше 103 кг.</w:t>
      </w:r>
    </w:p>
    <w:p w14:paraId="59FF6B10" w14:textId="77777777" w:rsidR="000C1925" w:rsidRDefault="00C34E4E" w:rsidP="007A3F81">
      <w:r w:rsidRPr="00B247B1">
        <w:t xml:space="preserve">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w:t>
      </w:r>
      <w:proofErr w:type="spellStart"/>
      <w:r w:rsidRPr="00B247B1">
        <w:t>Клагенфрут</w:t>
      </w:r>
      <w:proofErr w:type="spellEnd"/>
      <w:r w:rsidRPr="00B247B1">
        <w:t>.</w:t>
      </w:r>
    </w:p>
    <w:p w14:paraId="36BB2938" w14:textId="77777777" w:rsidR="000C1925" w:rsidRDefault="00C34E4E" w:rsidP="007A3F81">
      <w:r w:rsidRPr="00B247B1">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14:paraId="45290C1B" w14:textId="77777777" w:rsidR="000C1925" w:rsidRDefault="00C34E4E" w:rsidP="007A3F81">
      <w:r w:rsidRPr="00B247B1">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B247B1">
        <w:t>адкенсбург ни бяха</w:t>
      </w:r>
      <w:r w:rsidR="00B41DF1" w:rsidRPr="00B247B1">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B247B1">
        <w:t>тстъплението, разрушавали и цели</w:t>
      </w:r>
      <w:r w:rsidR="00B41DF1" w:rsidRPr="00B247B1">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14:paraId="52C23B94" w14:textId="77777777" w:rsidR="000C1925" w:rsidRDefault="00B41DF1" w:rsidP="007A3F81">
      <w:r w:rsidRPr="00B247B1">
        <w:t>Ние напуснахме Лайбниц заедно с последните наши части.</w:t>
      </w:r>
    </w:p>
    <w:p w14:paraId="00747975" w14:textId="77777777" w:rsidR="000C1925" w:rsidRDefault="00B41DF1" w:rsidP="007A3F81">
      <w:r w:rsidRPr="00B247B1">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B247B1">
        <w:t xml:space="preserve">и </w:t>
      </w:r>
      <w:r w:rsidRPr="00B247B1">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B247B1">
        <w:t>В помощ ни беше изпратена група войници от друго поделение.</w:t>
      </w:r>
    </w:p>
    <w:p w14:paraId="0F642512" w14:textId="77777777" w:rsidR="000C1925" w:rsidRDefault="00556186" w:rsidP="007A3F81">
      <w:r w:rsidRPr="00B247B1">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w:t>
      </w:r>
      <w:proofErr w:type="spellStart"/>
      <w:r w:rsidRPr="00B247B1">
        <w:t>експлоадирал</w:t>
      </w:r>
      <w:proofErr w:type="spellEnd"/>
      <w:r w:rsidRPr="00B247B1">
        <w:t xml:space="preserve"> първият камион, натоварен с тях. Според Паунов най-вероятно някоя мина е оставена със запалка или с детонатор. Така те можеха да издържат тежест 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B247B1">
        <w:t>ор на останалите</w:t>
      </w:r>
      <w:r w:rsidRPr="00B247B1">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B247B1">
        <w:t xml:space="preserve"> за да се разбере кои са загинал</w:t>
      </w:r>
      <w:r w:rsidRPr="00B247B1">
        <w:t>ите им другари.</w:t>
      </w:r>
    </w:p>
    <w:p w14:paraId="0FEED36C" w14:textId="77777777" w:rsidR="000C1925" w:rsidRDefault="00556186" w:rsidP="007A3F81">
      <w:r w:rsidRPr="00B247B1">
        <w:t xml:space="preserve">След 25 май доста от поделенията от района на Надканижа, получиха график за извозването им към България, което следваше да </w:t>
      </w:r>
      <w:proofErr w:type="spellStart"/>
      <w:r w:rsidRPr="00B247B1">
        <w:t>започнеот</w:t>
      </w:r>
      <w:proofErr w:type="spellEnd"/>
      <w:r w:rsidRPr="00B247B1">
        <w:t xml:space="preserve">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B247B1">
        <w:t> </w:t>
      </w:r>
      <w:r w:rsidRPr="00B247B1">
        <w:t>413</w:t>
      </w:r>
      <w:r w:rsidR="00611F67" w:rsidRPr="00B247B1">
        <w:t xml:space="preserve">, в селището Золенау, Виенска област, </w:t>
      </w:r>
      <w:r w:rsidR="00413F91" w:rsidRPr="00B247B1">
        <w:t>от</w:t>
      </w:r>
      <w:r w:rsidR="00611F67" w:rsidRPr="00B247B1">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с </w:t>
      </w:r>
      <w:proofErr w:type="spellStart"/>
      <w:r w:rsidR="00611F67" w:rsidRPr="00B247B1">
        <w:t>елагрегат</w:t>
      </w:r>
      <w:proofErr w:type="spellEnd"/>
      <w:r w:rsidR="00611F67" w:rsidRPr="00B247B1">
        <w:t>, малка ремонтна ра</w:t>
      </w:r>
      <w:r w:rsidR="00413F91" w:rsidRPr="00B247B1">
        <w:t>б</w:t>
      </w:r>
      <w:r w:rsidR="00611F67" w:rsidRPr="00B247B1">
        <w:t>отилница и няколко композиции от по 50 товарн</w:t>
      </w:r>
      <w:r w:rsidR="00413F91" w:rsidRPr="00B247B1">
        <w:t>и вагона (вертушки). За ръководител</w:t>
      </w:r>
      <w:r w:rsidR="00611F67" w:rsidRPr="00B247B1">
        <w:t xml:space="preserve"> на </w:t>
      </w:r>
      <w:proofErr w:type="spellStart"/>
      <w:r w:rsidR="00611F67" w:rsidRPr="00B247B1">
        <w:t>Трофейнта</w:t>
      </w:r>
      <w:proofErr w:type="spellEnd"/>
      <w:r w:rsidR="00611F67" w:rsidRPr="00B247B1">
        <w:t xml:space="preserve">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B247B1">
        <w:t xml:space="preserve">Съгласно договорът </w:t>
      </w:r>
      <w:proofErr w:type="spellStart"/>
      <w:r w:rsidR="003E6E03" w:rsidRPr="00B247B1">
        <w:t>смежду</w:t>
      </w:r>
      <w:proofErr w:type="spellEnd"/>
      <w:r w:rsidR="003E6E03" w:rsidRPr="00B247B1">
        <w:t xml:space="preserve"> Съюзниците, цялата Виенска област оставаше под </w:t>
      </w:r>
      <w:proofErr w:type="spellStart"/>
      <w:r w:rsidR="003E6E03" w:rsidRPr="00B247B1">
        <w:t>окопацията</w:t>
      </w:r>
      <w:proofErr w:type="spellEnd"/>
      <w:r w:rsidR="003E6E03" w:rsidRPr="00B247B1">
        <w:t xml:space="preserve">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14:paraId="583197D5" w14:textId="77777777" w:rsidR="000C1925" w:rsidRDefault="003E6E03" w:rsidP="007A3F81">
      <w:r w:rsidRPr="00B247B1">
        <w:t xml:space="preserve">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w:t>
      </w:r>
      <w:proofErr w:type="spellStart"/>
      <w:r w:rsidRPr="00B247B1">
        <w:t>съобща</w:t>
      </w:r>
      <w:proofErr w:type="spellEnd"/>
      <w:r w:rsidRPr="00B247B1">
        <w:t xml:space="preserve"> адреса си в Австрия. Накрая се разделихме без сантименталности.</w:t>
      </w:r>
    </w:p>
    <w:p w14:paraId="019AB46A" w14:textId="77777777" w:rsidR="000C1925" w:rsidRDefault="003E6E03" w:rsidP="007A3F81">
      <w:r w:rsidRPr="00B247B1">
        <w:t xml:space="preserve">С нашата композиция потеглихме на 29 май от Надканижа. През градчето </w:t>
      </w:r>
      <w:proofErr w:type="spellStart"/>
      <w:r w:rsidRPr="00B247B1">
        <w:t>Кастей</w:t>
      </w:r>
      <w:proofErr w:type="spellEnd"/>
      <w:r w:rsidRPr="00B247B1">
        <w:t xml:space="preserve"> на езерото Балатон, прекосихме район с петролни полета. До тогава не знаех, че има такива в Унгария. Късно </w:t>
      </w:r>
      <w:r w:rsidR="00413F91" w:rsidRPr="00B247B1">
        <w:t>вечерта пристигнахме на големия</w:t>
      </w:r>
      <w:r w:rsidRPr="00B247B1">
        <w:t xml:space="preserve"> железопътен възел на град </w:t>
      </w:r>
      <w:proofErr w:type="spellStart"/>
      <w:r w:rsidRPr="00B247B1">
        <w:t>Сомбатхей</w:t>
      </w:r>
      <w:proofErr w:type="spellEnd"/>
      <w:r w:rsidRPr="00B247B1">
        <w:t xml:space="preserve">. До него стигнахме преминавайки през много хълмове и гъсти гори. На гарата престояхме едно денонощие, което ми </w:t>
      </w:r>
      <w:r w:rsidR="00413F91" w:rsidRPr="00B247B1">
        <w:t>позволи да разгледам добре селището</w:t>
      </w:r>
      <w:r w:rsidRPr="00B247B1">
        <w:t>. Беше типичен унгарски град, напомнящ на Суботица в Бачка. Той също не беше засегнат от войната.</w:t>
      </w:r>
    </w:p>
    <w:p w14:paraId="27080334" w14:textId="77777777" w:rsidR="000C1925" w:rsidRDefault="003E6E03" w:rsidP="007A3F81">
      <w:r w:rsidRPr="00B247B1">
        <w:t>На следващият ден се</w:t>
      </w:r>
      <w:r w:rsidR="00413F91" w:rsidRPr="00B247B1">
        <w:t xml:space="preserve"> придвижихме до град Шопрон, кой</w:t>
      </w:r>
      <w:r w:rsidRPr="00B247B1">
        <w:t>то беше със значителни разрушения, особено в квартала на гарата. Районът му се вклин</w:t>
      </w:r>
      <w:r w:rsidR="00413F91" w:rsidRPr="00B247B1">
        <w:t xml:space="preserve">яваше в Австрийска територия и </w:t>
      </w:r>
      <w:r w:rsidRPr="00B247B1">
        <w:t>немците упорито са го защитавали. Всички гари, през които преминахме , се обслужваха от унга</w:t>
      </w:r>
      <w:r w:rsidR="00413F91" w:rsidRPr="00B247B1">
        <w:t>рски железничари, но се ръководе</w:t>
      </w:r>
      <w:r w:rsidRPr="00B247B1">
        <w:t>ха от съветски вое</w:t>
      </w:r>
      <w:r w:rsidR="00413F91" w:rsidRPr="00B247B1">
        <w:t>н</w:t>
      </w:r>
      <w:r w:rsidRPr="00B247B1">
        <w:t>ни комендантства.</w:t>
      </w:r>
      <w:r w:rsidR="00693171" w:rsidRPr="00B247B1">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B247B1">
        <w:t>„</w:t>
      </w:r>
      <w:proofErr w:type="spellStart"/>
      <w:r w:rsidR="00693171" w:rsidRPr="00B247B1">
        <w:t>власовци</w:t>
      </w:r>
      <w:proofErr w:type="spellEnd"/>
      <w:r w:rsidR="00413F91" w:rsidRPr="00B247B1">
        <w:t>”</w:t>
      </w:r>
      <w:r w:rsidR="00693171" w:rsidRPr="00B247B1">
        <w:t>. За тях охраната им ни обясняваше, че ги возят направо в Сибир, където като изменници на родината ще работят до края на живота си.</w:t>
      </w:r>
    </w:p>
    <w:p w14:paraId="796F9A4F" w14:textId="77777777" w:rsidR="000C1925" w:rsidRDefault="00693171" w:rsidP="007A3F81">
      <w:r w:rsidRPr="00B247B1">
        <w:t>От град Шопрон, през хубава долина навлязохме в Австрия и се уст</w:t>
      </w:r>
      <w:r w:rsidR="00413F91" w:rsidRPr="00B247B1">
        <w:t>ановихме на гарата в град Винер-Н</w:t>
      </w:r>
      <w:r w:rsidR="000B39A5" w:rsidRPr="00B247B1">
        <w:t>ойщат</w:t>
      </w:r>
      <w:r w:rsidRPr="00B247B1">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B247B1">
        <w:t>магистралата за Виена. На 1 юни се представих на подполковник Сокачев в Щаба на Трофейната група. Разстоянието до Баден, където беше Ща</w:t>
      </w:r>
      <w:r w:rsidR="00413F91" w:rsidRPr="00B247B1">
        <w:t>бът на 3-ти Украински фронт</w:t>
      </w:r>
      <w:r w:rsidR="005F4801" w:rsidRPr="00B247B1">
        <w:t xml:space="preserve"> и </w:t>
      </w:r>
      <w:r w:rsidR="00413F91" w:rsidRPr="00B247B1">
        <w:t xml:space="preserve">до Виена беше еднакво – </w:t>
      </w:r>
      <w:r w:rsidR="005F4801" w:rsidRPr="00B247B1">
        <w:t xml:space="preserve"> 25 км.</w:t>
      </w:r>
    </w:p>
    <w:p w14:paraId="497FCBC9" w14:textId="77777777" w:rsidR="000C1925" w:rsidRDefault="005F4801" w:rsidP="007A3F81">
      <w:r w:rsidRPr="00B247B1">
        <w:t xml:space="preserve">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w:t>
      </w:r>
      <w:proofErr w:type="spellStart"/>
      <w:r w:rsidRPr="00B247B1">
        <w:t>раждясали</w:t>
      </w:r>
      <w:proofErr w:type="spellEnd"/>
      <w:r w:rsidRPr="00B247B1">
        <w:t xml:space="preserve"> петалите!”</w:t>
      </w:r>
    </w:p>
    <w:p w14:paraId="46B9C2A6" w14:textId="77777777" w:rsidR="005F4801" w:rsidRPr="00B247B1" w:rsidRDefault="005F4801" w:rsidP="007A3F81">
      <w:r w:rsidRPr="00B247B1">
        <w:t>Трофейн</w:t>
      </w:r>
      <w:r w:rsidR="000B39A5" w:rsidRPr="00B247B1">
        <w:t>ата група разполагаш</w:t>
      </w:r>
      <w:r w:rsidR="003F1F2D" w:rsidRPr="00B247B1">
        <w:t xml:space="preserve">е с три </w:t>
      </w:r>
      <w:proofErr w:type="spellStart"/>
      <w:r w:rsidR="003F1F2D" w:rsidRPr="00B247B1">
        <w:t>верт</w:t>
      </w:r>
      <w:r w:rsidRPr="00B247B1">
        <w:t>ушки</w:t>
      </w:r>
      <w:r w:rsidR="000B39A5" w:rsidRPr="00B247B1">
        <w:t>от</w:t>
      </w:r>
      <w:proofErr w:type="spellEnd"/>
      <w:r w:rsidR="000B39A5" w:rsidRPr="00B247B1">
        <w:t xml:space="preserve"> по 50 вагона, а с нашата стан</w:t>
      </w:r>
      <w:r w:rsidRPr="00B247B1">
        <w:t>аха четири. Натоварени предимно с  боеприпаси</w:t>
      </w:r>
      <w:r w:rsidR="000B39A5" w:rsidRPr="00B247B1">
        <w:t>,</w:t>
      </w:r>
      <w:r w:rsidRPr="00B247B1">
        <w:t xml:space="preserve"> те се движиха от гарата Феликсдорф, Австрия до тази на Мохач, Унгария. </w:t>
      </w:r>
      <w:r w:rsidR="003F1F2D" w:rsidRPr="00B247B1">
        <w:t xml:space="preserve">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w:t>
      </w:r>
      <w:proofErr w:type="spellStart"/>
      <w:r w:rsidR="003F1F2D" w:rsidRPr="00B247B1">
        <w:t>едини</w:t>
      </w:r>
      <w:r w:rsidR="000B39A5" w:rsidRPr="00B247B1">
        <w:t>същи</w:t>
      </w:r>
      <w:proofErr w:type="spellEnd"/>
      <w:r w:rsidR="000B39A5" w:rsidRPr="00B247B1">
        <w:t xml:space="preserve"> маршрут: Феликсдорф, Винер-Н</w:t>
      </w:r>
      <w:r w:rsidR="003F1F2D" w:rsidRPr="00B247B1">
        <w:t xml:space="preserve">ойщат, Шопрон, </w:t>
      </w:r>
      <w:proofErr w:type="spellStart"/>
      <w:r w:rsidR="003F1F2D" w:rsidRPr="00B247B1">
        <w:t>Сомбатхей</w:t>
      </w:r>
      <w:proofErr w:type="spellEnd"/>
      <w:r w:rsidR="003F1F2D" w:rsidRPr="00B247B1">
        <w:t xml:space="preserve">, </w:t>
      </w:r>
      <w:proofErr w:type="spellStart"/>
      <w:r w:rsidR="003F1F2D" w:rsidRPr="00B247B1">
        <w:t>Кастей</w:t>
      </w:r>
      <w:r w:rsidR="000B39A5" w:rsidRPr="00B247B1">
        <w:t>,</w:t>
      </w:r>
      <w:r w:rsidR="003F1F2D" w:rsidRPr="00B247B1">
        <w:t>Надканижа</w:t>
      </w:r>
      <w:proofErr w:type="spellEnd"/>
      <w:r w:rsidR="003F1F2D" w:rsidRPr="00B247B1">
        <w:t>, Капошвар, Домбовар и Мохач, а след това нао</w:t>
      </w:r>
      <w:r w:rsidR="000B39A5" w:rsidRPr="00B247B1">
        <w:t>б</w:t>
      </w:r>
      <w:r w:rsidR="003F1F2D" w:rsidRPr="00B247B1">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5F6D31F8" w14:textId="77777777" w:rsidR="004333EF" w:rsidRPr="00B247B1" w:rsidRDefault="004333EF" w:rsidP="007A3F81">
      <w:r w:rsidRPr="00B247B1">
        <w:t xml:space="preserve">Някъде към 20 юни за помощник-командир на групата ни беше изпратена капитан Дора Сариева от София, бивша партизанка. </w:t>
      </w:r>
    </w:p>
    <w:p w14:paraId="7B22E4DC" w14:textId="77777777" w:rsidR="000C1925" w:rsidRDefault="004333EF" w:rsidP="007A3F81">
      <w:r w:rsidRPr="00B247B1">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B247B1">
        <w:t xml:space="preserve"> от организаторите на национал-с</w:t>
      </w:r>
      <w:r w:rsidRPr="00B247B1">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B247B1">
        <w:t>и, хубави канцеларии, складове,</w:t>
      </w:r>
      <w:r w:rsidRPr="00B247B1">
        <w:t xml:space="preserve"> други помощни постройки и голям </w:t>
      </w:r>
      <w:proofErr w:type="spellStart"/>
      <w:r w:rsidRPr="00B247B1">
        <w:t>вътршен</w:t>
      </w:r>
      <w:proofErr w:type="spellEnd"/>
      <w:r w:rsidRPr="00B247B1">
        <w:t xml:space="preserve"> дво</w:t>
      </w:r>
      <w:r w:rsidR="000B39A5" w:rsidRPr="00B247B1">
        <w:t>р. В жилищата на местните</w:t>
      </w:r>
      <w:r w:rsidRPr="00B247B1">
        <w:t xml:space="preserve"> се бяха наста</w:t>
      </w:r>
      <w:r w:rsidR="000B39A5" w:rsidRPr="00B247B1">
        <w:t>нили нашите офицери. В комплекса, освен Щабът</w:t>
      </w:r>
      <w:r w:rsidRPr="00B247B1">
        <w:t xml:space="preserve">, лечебницата, ремонтната работилница, походната кухня и фурна, както и целият личен състав, в двора беше радиостанцията с </w:t>
      </w:r>
      <w:proofErr w:type="spellStart"/>
      <w:r w:rsidRPr="00B247B1">
        <w:t>елагрегата</w:t>
      </w:r>
      <w:proofErr w:type="spellEnd"/>
      <w:r w:rsidRPr="00B247B1">
        <w:t xml:space="preserve">. Аз </w:t>
      </w:r>
      <w:r w:rsidR="000B39A5" w:rsidRPr="00B247B1">
        <w:t>бях настанен</w:t>
      </w:r>
      <w:r w:rsidRPr="00B247B1">
        <w:t xml:space="preserve"> в жилището на Мария Бек и свекървата и, чехкиня по произход. Мъжът на хазяйката бил военен шофьор в </w:t>
      </w:r>
      <w:r w:rsidR="00CD54D7" w:rsidRPr="00B247B1">
        <w:t>немската армия от началото на войната. След краха на 6-та армия при Сталинград, от</w:t>
      </w:r>
      <w:r w:rsidR="000B39A5" w:rsidRPr="00B247B1">
        <w:t>където били последните му</w:t>
      </w:r>
      <w:r w:rsidR="00CD54D7" w:rsidRPr="00B247B1">
        <w:t xml:space="preserve"> писма, нямаха известия от него.</w:t>
      </w:r>
    </w:p>
    <w:p w14:paraId="04B2D019" w14:textId="77777777" w:rsidR="000C1925" w:rsidRDefault="00CD54D7" w:rsidP="007A3F81">
      <w:r w:rsidRPr="00B247B1">
        <w:t>Никой от нас нямаше възможност да праща писма до България. Ръководството на групата поддърж</w:t>
      </w:r>
      <w:r w:rsidR="000B39A5" w:rsidRPr="00B247B1">
        <w:t>а</w:t>
      </w:r>
      <w:r w:rsidRPr="00B247B1">
        <w:t>ше връзка с Военното министерство само чрез ради</w:t>
      </w:r>
      <w:r w:rsidR="000B39A5" w:rsidRPr="00B247B1">
        <w:t>останцията. Пряко беше подчинено</w:t>
      </w:r>
      <w:r w:rsidRPr="00B247B1">
        <w:t xml:space="preserve"> на Тила на 3-ти Украински фронт, с началник генерал-лейтенант </w:t>
      </w:r>
      <w:proofErr w:type="spellStart"/>
      <w:r w:rsidRPr="00B247B1">
        <w:t>Неделин</w:t>
      </w:r>
      <w:proofErr w:type="spellEnd"/>
      <w:r w:rsidRPr="00B247B1">
        <w:t xml:space="preserve">. </w:t>
      </w:r>
      <w:r w:rsidR="00CD2E75" w:rsidRPr="00B247B1">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изнасяме, аз съставях подробен списък, който ни се заверяваше лично от генерал </w:t>
      </w:r>
      <w:proofErr w:type="spellStart"/>
      <w:r w:rsidR="00CD2E75" w:rsidRPr="00B247B1">
        <w:t>Неделин</w:t>
      </w:r>
      <w:proofErr w:type="spellEnd"/>
      <w:r w:rsidR="00CD2E75" w:rsidRPr="00B247B1">
        <w:t xml:space="preserve">. По този начин охраната </w:t>
      </w:r>
      <w:r w:rsidR="00AB27D5" w:rsidRPr="00B247B1">
        <w:t>на обектите въобще не ни създаваше пречки при изнасянето на материалите.</w:t>
      </w:r>
    </w:p>
    <w:p w14:paraId="5AE61271" w14:textId="77777777" w:rsidR="000C1925" w:rsidRDefault="00AB27D5" w:rsidP="007A3F81">
      <w:r w:rsidRPr="00B247B1">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B247B1">
        <w:t>о бяха предимно французи, италиа</w:t>
      </w:r>
      <w:r w:rsidRPr="00B247B1">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B247B1">
        <w:t>ботиха само , за да ги храним от</w:t>
      </w:r>
      <w:r w:rsidRPr="00B247B1">
        <w:t xml:space="preserve"> нашата войнишка разкладка.</w:t>
      </w:r>
    </w:p>
    <w:p w14:paraId="475E5E34" w14:textId="77777777" w:rsidR="000C1925" w:rsidRDefault="005A37AE" w:rsidP="007A3F81">
      <w:r w:rsidRPr="00B247B1">
        <w:t>Дневната ни дажба беше 1200 гр</w:t>
      </w:r>
      <w:r w:rsidR="000B39A5" w:rsidRPr="00B247B1">
        <w:t>.</w:t>
      </w:r>
      <w:r w:rsidRPr="00B247B1">
        <w:t xml:space="preserve"> хляб, който за мен беше предостатъчен и давах от него на хазяите си, защото те получаваха с купони само по 150 </w:t>
      </w:r>
      <w:proofErr w:type="spellStart"/>
      <w:r w:rsidRPr="00B247B1">
        <w:t>гр.Отделно</w:t>
      </w:r>
      <w:proofErr w:type="spellEnd"/>
      <w:r w:rsidRPr="00B247B1">
        <w:t xml:space="preserve"> от общата ни войнишка разкладка, получавахме допълнително и по 2</w:t>
      </w:r>
      <w:r w:rsidR="000B39A5" w:rsidRPr="00B247B1">
        <w:t>0 цигари дневно. Като непушач, т</w:t>
      </w:r>
      <w:r w:rsidRPr="00B247B1">
        <w:t>е бяха ценна валута за мен, защото една</w:t>
      </w:r>
      <w:r w:rsidR="00936EEB" w:rsidRPr="00B247B1">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B247B1">
        <w:t xml:space="preserve">марки. Чрез цигарите разполагах </w:t>
      </w:r>
      <w:r w:rsidR="00936EEB" w:rsidRPr="00B247B1">
        <w:t>с по 100 мар</w:t>
      </w:r>
      <w:r w:rsidR="000B39A5" w:rsidRPr="00B247B1">
        <w:t>ки на седмица и икономисвах</w:t>
      </w:r>
      <w:r w:rsidR="00936EEB" w:rsidRPr="00B247B1">
        <w:t xml:space="preserve"> от заплатата.</w:t>
      </w:r>
    </w:p>
    <w:p w14:paraId="0A50D2FA" w14:textId="77777777" w:rsidR="00936EEB" w:rsidRPr="00B247B1" w:rsidRDefault="00936EEB" w:rsidP="007A3F81">
      <w:r w:rsidRPr="00B247B1">
        <w:t>Обектите, с които ме запозна колегата Димитров (Тарзан) бяха във Виенска област, обхващащи и част от Източните</w:t>
      </w:r>
      <w:r w:rsidR="0077614E" w:rsidRPr="00B247B1">
        <w:t xml:space="preserve"> Алпи. Някои се намираха</w:t>
      </w:r>
      <w:r w:rsidRPr="00B247B1">
        <w:t xml:space="preserve"> около шос</w:t>
      </w:r>
      <w:r w:rsidR="0077614E" w:rsidRPr="00B247B1">
        <w:t>ето на град Грац, южно от Винер-Н</w:t>
      </w:r>
      <w:r w:rsidRPr="00B247B1">
        <w:t>ойщат, в района н</w:t>
      </w:r>
      <w:r w:rsidR="0077614E" w:rsidRPr="00B247B1">
        <w:t xml:space="preserve">а селищата </w:t>
      </w:r>
      <w:proofErr w:type="spellStart"/>
      <w:r w:rsidR="0077614E" w:rsidRPr="00B247B1">
        <w:t>Ноенкирхен</w:t>
      </w:r>
      <w:proofErr w:type="spellEnd"/>
      <w:r w:rsidR="0077614E" w:rsidRPr="00B247B1">
        <w:t xml:space="preserve"> и </w:t>
      </w:r>
      <w:proofErr w:type="spellStart"/>
      <w:r w:rsidR="0077614E" w:rsidRPr="00B247B1">
        <w:t>Глогниц</w:t>
      </w:r>
      <w:proofErr w:type="spellEnd"/>
      <w:r w:rsidRPr="00B247B1">
        <w:t xml:space="preserve">, както и в близост до алпийският курорт Семеринг. На запад, в самите Алпи, имахме обекти в селищата </w:t>
      </w:r>
      <w:proofErr w:type="spellStart"/>
      <w:r w:rsidRPr="00B247B1">
        <w:t>Пистинг</w:t>
      </w:r>
      <w:proofErr w:type="spellEnd"/>
      <w:r w:rsidRPr="00B247B1">
        <w:t xml:space="preserve"> </w:t>
      </w:r>
      <w:proofErr w:type="spellStart"/>
      <w:r w:rsidRPr="00B247B1">
        <w:t>иГутенщайн</w:t>
      </w:r>
      <w:proofErr w:type="spellEnd"/>
      <w:r w:rsidRPr="00B247B1">
        <w:t xml:space="preserve"> и на изток от Феликсдорф, до селищата </w:t>
      </w:r>
      <w:proofErr w:type="spellStart"/>
      <w:r w:rsidRPr="00B247B1">
        <w:t>Ебенфурт</w:t>
      </w:r>
      <w:proofErr w:type="spellEnd"/>
      <w:r w:rsidRPr="00B247B1">
        <w:t xml:space="preserve"> и </w:t>
      </w:r>
      <w:proofErr w:type="spellStart"/>
      <w:r w:rsidRPr="00B247B1">
        <w:t>Айзенщат</w:t>
      </w:r>
      <w:proofErr w:type="spellEnd"/>
      <w:r w:rsidRPr="00B247B1">
        <w:t xml:space="preserve">. Само веднъж ми се наложи да посетя град </w:t>
      </w:r>
      <w:proofErr w:type="spellStart"/>
      <w:r w:rsidRPr="00B247B1">
        <w:t>Леобен</w:t>
      </w:r>
      <w:proofErr w:type="spellEnd"/>
      <w:r w:rsidRPr="00B247B1">
        <w:t>, разположен доста на запад в австрийските Алпи, като след  1 ав</w:t>
      </w:r>
      <w:r w:rsidR="0077614E" w:rsidRPr="00B247B1">
        <w:t>густ, той беше в Английската оку</w:t>
      </w:r>
      <w:r w:rsidRPr="00B247B1">
        <w:t>пационна зона.  Няколко п</w:t>
      </w:r>
      <w:r w:rsidR="0077614E" w:rsidRPr="00B247B1">
        <w:t xml:space="preserve">ъти ходихме в град </w:t>
      </w:r>
      <w:proofErr w:type="spellStart"/>
      <w:r w:rsidR="0077614E" w:rsidRPr="00B247B1">
        <w:t>Тулн</w:t>
      </w:r>
      <w:proofErr w:type="spellEnd"/>
      <w:r w:rsidR="0077614E" w:rsidRPr="00B247B1">
        <w:t>, северо</w:t>
      </w:r>
      <w:r w:rsidRPr="00B247B1">
        <w:t>западно от Виена, откъдето извозихме инвентара на Българска военна болница</w:t>
      </w:r>
      <w:r w:rsidR="00E87873" w:rsidRPr="00B247B1">
        <w:t xml:space="preserve">, изпратена през 1943 г. в помощ на германците на Източният фронт. </w:t>
      </w:r>
    </w:p>
    <w:p w14:paraId="59BA6B61" w14:textId="77777777" w:rsidR="000C1925" w:rsidRDefault="00E87873" w:rsidP="007A3F81">
      <w:r w:rsidRPr="00B247B1">
        <w:t>Не работихме само в неделен ден, когато с леките коли ходихме до Виена, като се отбивах</w:t>
      </w:r>
      <w:r w:rsidR="0077614E" w:rsidRPr="00B247B1">
        <w:t>ме до хотел „</w:t>
      </w:r>
      <w:proofErr w:type="spellStart"/>
      <w:r w:rsidR="0077614E" w:rsidRPr="00B247B1">
        <w:t>Кранц</w:t>
      </w:r>
      <w:proofErr w:type="spellEnd"/>
      <w:r w:rsidR="0077614E" w:rsidRPr="00B247B1">
        <w:t>” -</w:t>
      </w:r>
      <w:r w:rsidRPr="00B247B1">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B247B1">
        <w:t>е дошъл във Виена да следва инже</w:t>
      </w:r>
      <w:r w:rsidRPr="00B247B1">
        <w:t xml:space="preserve">нерство. След като Тарзан замина, А. Лечев ми беше основният гид из Виена. С него посетихме дворците </w:t>
      </w:r>
      <w:proofErr w:type="spellStart"/>
      <w:r w:rsidRPr="00B247B1">
        <w:t>Шьонброн</w:t>
      </w:r>
      <w:proofErr w:type="spellEnd"/>
      <w:r w:rsidRPr="00B247B1">
        <w:t xml:space="preserve"> и Белведере, Виенската гора, </w:t>
      </w:r>
      <w:proofErr w:type="spellStart"/>
      <w:r w:rsidRPr="00B247B1">
        <w:t>Пратера</w:t>
      </w:r>
      <w:proofErr w:type="spellEnd"/>
      <w:r w:rsidRPr="00B247B1">
        <w:t xml:space="preserve">, Зоопарка, Операта, Парламента и други забележителности. От тези посещения имам запазени няколко хубави </w:t>
      </w:r>
      <w:r w:rsidR="00492523" w:rsidRPr="00492523">
        <w:t>снимки</w:t>
      </w:r>
      <w:r w:rsidRPr="00B247B1">
        <w:t xml:space="preserve">. Бях много впечатлен от вилната зона на града, разположена в подножието на предпланинският район </w:t>
      </w:r>
      <w:proofErr w:type="spellStart"/>
      <w:r w:rsidRPr="00B247B1">
        <w:t>Каленберг</w:t>
      </w:r>
      <w:proofErr w:type="spellEnd"/>
      <w:r w:rsidRPr="00B247B1">
        <w:t xml:space="preserve">, разполагащ с много лозя и овощни градини. В града бяха засегнати от </w:t>
      </w:r>
      <w:proofErr w:type="spellStart"/>
      <w:r w:rsidRPr="00B247B1">
        <w:t>бомбандировките</w:t>
      </w:r>
      <w:proofErr w:type="spellEnd"/>
      <w:r w:rsidRPr="00B247B1">
        <w:t xml:space="preserve"> паметникът на Мария-Терезия, част от двореца </w:t>
      </w:r>
      <w:proofErr w:type="spellStart"/>
      <w:r w:rsidRPr="00B247B1">
        <w:t>Шьонброн</w:t>
      </w:r>
      <w:proofErr w:type="spellEnd"/>
      <w:r w:rsidRPr="00B247B1">
        <w:t xml:space="preserve"> и слабо паметникът на Йохан Щраус. Най-много</w:t>
      </w:r>
      <w:r w:rsidR="0077614E" w:rsidRPr="00B247B1">
        <w:t xml:space="preserve"> ме впечатли Виенската гора, ширнала се по </w:t>
      </w:r>
      <w:r w:rsidRPr="00B247B1">
        <w:t xml:space="preserve">хълмовете над хотелите. Тук почувствах реално онова, което е вдъхновило </w:t>
      </w:r>
      <w:r w:rsidR="00476513" w:rsidRPr="00B247B1">
        <w:t>Щраус, за да създаде своят валс: „ Приказка за Виенската гора”.</w:t>
      </w:r>
    </w:p>
    <w:p w14:paraId="5FB648AB" w14:textId="77777777" w:rsidR="000C1925" w:rsidRDefault="00476513" w:rsidP="007A3F81">
      <w:r w:rsidRPr="00B247B1">
        <w:t>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стените на Виена. Тук добре осъзнах влиянието на Турското робство върху развитието на българският народ.</w:t>
      </w:r>
    </w:p>
    <w:p w14:paraId="6F0EBF8E" w14:textId="77777777" w:rsidR="000C1925" w:rsidRDefault="00476513" w:rsidP="007A3F81">
      <w:r w:rsidRPr="00B247B1">
        <w:t>В края на юни се наложи аз да развеждам генерал Трендафилов, командир на бронетанковата ни бригада, из Виена.</w:t>
      </w:r>
    </w:p>
    <w:p w14:paraId="23D798F5" w14:textId="77777777" w:rsidR="00476513" w:rsidRPr="00B247B1" w:rsidRDefault="00476513" w:rsidP="007A3F81">
      <w:r w:rsidRPr="00B247B1">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B247B1">
        <w:t>т Съветското комендантство можех</w:t>
      </w:r>
      <w:r w:rsidRPr="00B247B1">
        <w:t>ме да влизаме и в другите зони. Най-често извозвахме материали и боеприпаси от големите военни складове „</w:t>
      </w:r>
      <w:proofErr w:type="spellStart"/>
      <w:r w:rsidRPr="00B247B1">
        <w:t>Терезиенфийлд</w:t>
      </w:r>
      <w:proofErr w:type="spellEnd"/>
      <w:r w:rsidRPr="00B247B1">
        <w:t>”, до Золенау, заводъ</w:t>
      </w:r>
      <w:r w:rsidR="0077614E" w:rsidRPr="00B247B1">
        <w:t>т</w:t>
      </w:r>
      <w:r w:rsidRPr="00B247B1">
        <w:t xml:space="preserve"> за експлозиви „</w:t>
      </w:r>
      <w:proofErr w:type="spellStart"/>
      <w:r w:rsidRPr="00B247B1">
        <w:t>Блюмау</w:t>
      </w:r>
      <w:proofErr w:type="spellEnd"/>
      <w:r w:rsidRPr="00B247B1">
        <w:t xml:space="preserve">”, до </w:t>
      </w:r>
      <w:proofErr w:type="spellStart"/>
      <w:r w:rsidRPr="00B247B1">
        <w:t>Ебенфурт</w:t>
      </w:r>
      <w:proofErr w:type="spellEnd"/>
      <w:r w:rsidRPr="00B247B1">
        <w:t>, самолетният завод „</w:t>
      </w:r>
      <w:proofErr w:type="spellStart"/>
      <w:r w:rsidRPr="00B247B1">
        <w:t>Атцендорф</w:t>
      </w:r>
      <w:proofErr w:type="spellEnd"/>
      <w:r w:rsidRPr="00B247B1">
        <w:t>” до Виена, заводът „Мьодлинг”</w:t>
      </w:r>
      <w:r w:rsidR="0077614E" w:rsidRPr="00B247B1">
        <w:t xml:space="preserve"> до Винер-Н</w:t>
      </w:r>
      <w:r w:rsidR="00645C5B" w:rsidRPr="00B247B1">
        <w:t>ойща</w:t>
      </w:r>
      <w:r w:rsidRPr="00B247B1">
        <w:t>т</w:t>
      </w:r>
      <w:r w:rsidR="00645C5B" w:rsidRPr="00B247B1">
        <w:t xml:space="preserve"> и други подобни. </w:t>
      </w:r>
      <w:proofErr w:type="spellStart"/>
      <w:r w:rsidR="0077614E" w:rsidRPr="00B247B1">
        <w:t>Предвижвах</w:t>
      </w:r>
      <w:proofErr w:type="spellEnd"/>
      <w:r w:rsidR="0077614E" w:rsidRPr="00B247B1">
        <w:t xml:space="preserve"> се с трофейна кола</w:t>
      </w:r>
      <w:r w:rsidR="00645C5B" w:rsidRPr="00B247B1">
        <w:t xml:space="preserve"> с шофьор, а до по-отдалечените обекти взимах и охрана от няколко войника, </w:t>
      </w:r>
      <w:proofErr w:type="spellStart"/>
      <w:r w:rsidR="00645C5B" w:rsidRPr="00B247B1">
        <w:t>въоражени</w:t>
      </w:r>
      <w:proofErr w:type="spellEnd"/>
      <w:r w:rsidR="00645C5B" w:rsidRPr="00B247B1">
        <w:t xml:space="preserve"> с автомати. Аз бях въоръжен само с пистолет.  Понякога вместо войниците взимах с мен приятелите си Марин Камбуров и Пеньо Желев – </w:t>
      </w:r>
      <w:proofErr w:type="spellStart"/>
      <w:r w:rsidR="00645C5B" w:rsidRPr="00B247B1">
        <w:t>Женгилера</w:t>
      </w:r>
      <w:proofErr w:type="spellEnd"/>
      <w:r w:rsidR="00645C5B" w:rsidRPr="00B247B1">
        <w:t xml:space="preserve">. </w:t>
      </w:r>
    </w:p>
    <w:p w14:paraId="2113B7E9" w14:textId="77777777" w:rsidR="000C1925" w:rsidRDefault="00645C5B" w:rsidP="007A3F81">
      <w:r w:rsidRPr="00B247B1">
        <w:t xml:space="preserve">Преди раздялата си с моя колега Д. Димитров – Тарзан, имам с него един типичен „Бай </w:t>
      </w:r>
      <w:proofErr w:type="spellStart"/>
      <w:r w:rsidRPr="00B247B1">
        <w:t>Ганьовски</w:t>
      </w:r>
      <w:proofErr w:type="spellEnd"/>
      <w:r w:rsidRPr="00B247B1">
        <w:t xml:space="preserve">” спомен. Един неделен ден, той ме заведе да се къпем в обществен плувен басейн. Имаше доста хора, предимно жени. </w:t>
      </w:r>
      <w:r w:rsidR="0075456A" w:rsidRPr="00B247B1">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B247B1">
        <w:t xml:space="preserve"> за скокове, изправи се на края</w:t>
      </w:r>
      <w:r w:rsidR="0075456A" w:rsidRPr="00B247B1">
        <w:t xml:space="preserve"> на дъската за скок и извика мощно три пъти: „</w:t>
      </w:r>
      <w:proofErr w:type="spellStart"/>
      <w:r w:rsidR="0075456A" w:rsidRPr="00B247B1">
        <w:t>Бюлгар</w:t>
      </w:r>
      <w:proofErr w:type="spellEnd"/>
      <w:r w:rsidR="0075456A" w:rsidRPr="00B247B1">
        <w:t>!”.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14:paraId="0C83355F" w14:textId="77777777" w:rsidR="00DF2385" w:rsidRPr="00B247B1" w:rsidRDefault="00DF2385" w:rsidP="007A3F81">
      <w:r w:rsidRPr="00B247B1">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B247B1">
        <w:t>Докато се къпехме, с</w:t>
      </w:r>
      <w:r w:rsidR="00756746" w:rsidRPr="00B247B1">
        <w:t xml:space="preserve"> мой приятел решихме да пр</w:t>
      </w:r>
      <w:r w:rsidR="0077614E" w:rsidRPr="00B247B1">
        <w:t>е</w:t>
      </w:r>
      <w:r w:rsidR="00756746" w:rsidRPr="00B247B1">
        <w:t>плуваме до отсрещният бряг. Разстоянието беше около 250 метра. Без много усилия стигнахме до гъсто залесения с дървет</w:t>
      </w:r>
      <w:r w:rsidR="0077614E" w:rsidRPr="00B247B1">
        <w:t>а бряг. Тъкмо излязохме от водата</w:t>
      </w:r>
      <w:r w:rsidR="00756746" w:rsidRPr="00B247B1">
        <w:t xml:space="preserve"> и пред нас изскочи съветски войник с автомат и ни нареди да се върнем обратно. Едва тогава видяхме маскираните до брега во</w:t>
      </w:r>
      <w:r w:rsidR="0077614E" w:rsidRPr="00B247B1">
        <w:t>енни катери. Връщайки се</w:t>
      </w:r>
      <w:r w:rsidR="00756746" w:rsidRPr="00B247B1">
        <w:t>, по средата на реката, където течението е най-силно</w:t>
      </w:r>
      <w:r w:rsidR="00295EC1" w:rsidRPr="00B247B1">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20A33B2E" w14:textId="77777777" w:rsidR="00295EC1" w:rsidRPr="00B247B1" w:rsidRDefault="00295EC1" w:rsidP="007A3F81">
      <w:r w:rsidRPr="00B247B1">
        <w:t>Във Виена на няколко пъти ходих до нашето бивше посолств</w:t>
      </w:r>
      <w:r w:rsidR="0077614E" w:rsidRPr="00B247B1">
        <w:t>о, в което нямаше официални</w:t>
      </w:r>
      <w:r w:rsidRPr="00B247B1">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и паметникът бяха включени в Американската окупационна зона, а нашето посолство в Съветската.</w:t>
      </w:r>
    </w:p>
    <w:p w14:paraId="312219FF" w14:textId="77777777" w:rsidR="00360C5C" w:rsidRPr="00B247B1" w:rsidRDefault="00360C5C" w:rsidP="007A3F81">
      <w:r w:rsidRPr="00B247B1">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B247B1">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w:t>
      </w:r>
      <w:proofErr w:type="spellStart"/>
      <w:r w:rsidR="004C3A52" w:rsidRPr="00B247B1">
        <w:t>срешу</w:t>
      </w:r>
      <w:proofErr w:type="spellEnd"/>
      <w:r w:rsidR="004C3A52" w:rsidRPr="00B247B1">
        <w:t xml:space="preserve"> нашата 1-ва Българска армия. През това лято </w:t>
      </w:r>
      <w:r w:rsidR="003F2096" w:rsidRPr="00B247B1">
        <w:t>на 1945 г. знаехме, че Александъ</w:t>
      </w:r>
      <w:r w:rsidR="004C3A52" w:rsidRPr="00B247B1">
        <w:t xml:space="preserve">р Цанков, Иван Дочев и други техни приближени са в град </w:t>
      </w:r>
      <w:proofErr w:type="spellStart"/>
      <w:r w:rsidR="004C3A52" w:rsidRPr="00B247B1">
        <w:t>Инсбруг</w:t>
      </w:r>
      <w:proofErr w:type="spellEnd"/>
      <w:r w:rsidR="004C3A52" w:rsidRPr="00B247B1">
        <w:t>, който беше в Америк</w:t>
      </w:r>
      <w:r w:rsidR="003F2096" w:rsidRPr="00B247B1">
        <w:t>анската окупационна зона. В бивш</w:t>
      </w:r>
      <w:r w:rsidR="004C3A52" w:rsidRPr="00B247B1">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044C0DA7" w14:textId="5BA6D857" w:rsidR="00394EE3" w:rsidRDefault="00492523" w:rsidP="007A3F81">
      <w:r w:rsidRPr="00244C18">
        <w:rPr>
          <w:lang w:val="en-US"/>
        </w:rPr>
        <w:drawing>
          <wp:anchor distT="0" distB="0" distL="114300" distR="114300" simplePos="0" relativeHeight="251670528" behindDoc="1" locked="0" layoutInCell="1" allowOverlap="1" wp14:anchorId="7C94F78E" wp14:editId="79E9F7FF">
            <wp:simplePos x="0" y="0"/>
            <wp:positionH relativeFrom="column">
              <wp:posOffset>0</wp:posOffset>
            </wp:positionH>
            <wp:positionV relativeFrom="paragraph">
              <wp:posOffset>2440305</wp:posOffset>
            </wp:positionV>
            <wp:extent cx="3223260" cy="2186940"/>
            <wp:effectExtent l="0" t="0" r="0" b="0"/>
            <wp:wrapTight wrapText="bothSides">
              <wp:wrapPolygon edited="0">
                <wp:start x="0" y="0"/>
                <wp:lineTo x="0" y="21449"/>
                <wp:lineTo x="21447" y="21449"/>
                <wp:lineTo x="21447" y="0"/>
                <wp:lineTo x="0" y="0"/>
              </wp:wrapPolygon>
            </wp:wrapTight>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Pr>
          <w:noProof/>
          <w:lang w:val="en-US"/>
        </w:rPr>
        <w:drawing>
          <wp:anchor distT="0" distB="0" distL="114300" distR="114300" simplePos="0" relativeHeight="251668480" behindDoc="0" locked="0" layoutInCell="1" allowOverlap="1" wp14:anchorId="1FDBE3C1" wp14:editId="51BD2F2A">
            <wp:simplePos x="0" y="0"/>
            <wp:positionH relativeFrom="column">
              <wp:posOffset>0</wp:posOffset>
            </wp:positionH>
            <wp:positionV relativeFrom="paragraph">
              <wp:posOffset>62865</wp:posOffset>
            </wp:positionV>
            <wp:extent cx="3293745" cy="2247900"/>
            <wp:effectExtent l="0" t="0" r="0" b="0"/>
            <wp:wrapSquare wrapText="bothSides"/>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anchor>
        </w:drawing>
      </w:r>
      <w:r w:rsidR="00394EE3" w:rsidRPr="00B247B1">
        <w:t>В нед</w:t>
      </w:r>
      <w:r w:rsidR="003F2096" w:rsidRPr="00B247B1">
        <w:t>елните дни, с офицерите и пом.-к</w:t>
      </w:r>
      <w:r w:rsidR="00394EE3" w:rsidRPr="00B247B1">
        <w:t xml:space="preserve">омандирката ходихме до </w:t>
      </w:r>
      <w:r w:rsidR="00875B7E" w:rsidRPr="00B247B1">
        <w:t xml:space="preserve">близките части на Алпите, като предпочитахме курорта Семеринг. От тези излети имам </w:t>
      </w:r>
      <w:r w:rsidRPr="00B247B1">
        <w:t>няколко</w:t>
      </w:r>
      <w:r w:rsidR="00875B7E" w:rsidRPr="00B247B1">
        <w:t xml:space="preserve"> запазени </w:t>
      </w:r>
      <w:r w:rsidRPr="00492523">
        <w:t>снимки</w:t>
      </w:r>
      <w:r w:rsidR="00875B7E" w:rsidRPr="00B247B1">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B247B1">
        <w:t>о до хижите и засл</w:t>
      </w:r>
      <w:r w:rsidR="00875B7E" w:rsidRPr="00B247B1">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Pr="00B247B1">
        <w:t>отплащахме</w:t>
      </w:r>
      <w:r w:rsidR="00875B7E" w:rsidRPr="00B247B1">
        <w:t xml:space="preserve"> с по някоя цигара.</w:t>
      </w:r>
    </w:p>
    <w:p w14:paraId="74B4741D" w14:textId="77777777" w:rsidR="00492523" w:rsidRPr="00B247B1" w:rsidRDefault="00492523" w:rsidP="007A3F81"/>
    <w:p w14:paraId="49D7826F" w14:textId="77777777" w:rsidR="00875B7E" w:rsidRPr="00B247B1" w:rsidRDefault="004D4C88" w:rsidP="007A3F81">
      <w:r>
        <w:rPr>
          <w:noProof/>
        </w:rPr>
        <w:pict w14:anchorId="34A5CC00">
          <v:shape id="_x0000_s1036" type="#_x0000_t202" style="position:absolute;left:0;text-align:left;margin-left:-261pt;margin-top:69.1pt;width:252.15pt;height:22.2pt;z-index:251667968" stroked="f">
            <v:textbox style="mso-next-textbox:#_x0000_s1036;mso-fit-shape-to-text:t" inset="0,0,0,0">
              <w:txbxContent>
                <w:p w14:paraId="4D697722" w14:textId="77777777" w:rsidR="00492523" w:rsidRPr="002D36A0" w:rsidRDefault="00492523" w:rsidP="00492523">
                  <w:pPr>
                    <w:pStyle w:val="Caption"/>
                    <w:rPr>
                      <w:noProof/>
                      <w:sz w:val="22"/>
                      <w:szCs w:val="22"/>
                    </w:rPr>
                  </w:pPr>
                  <w:r>
                    <w:t>Стефан Ножчев и войници в Алпите, 1954 г.</w:t>
                  </w:r>
                </w:p>
              </w:txbxContent>
            </v:textbox>
            <w10:wrap type="square"/>
          </v:shape>
        </w:pict>
      </w:r>
      <w:r w:rsidR="00875B7E" w:rsidRPr="00B247B1">
        <w:t>Виенската и Грацката част обхващаха източните Алпи, наричани Щаермарк</w:t>
      </w:r>
      <w:r w:rsidR="003F2096" w:rsidRPr="00B247B1">
        <w:t>(Щирия). Източните, с център Инс</w:t>
      </w:r>
      <w:r w:rsidR="00875B7E" w:rsidRPr="00B247B1">
        <w:t>брук, се намирах</w:t>
      </w:r>
      <w:r w:rsidR="003F2096" w:rsidRPr="00B247B1">
        <w:t>а в Тирол. Носиите на щаерци и т</w:t>
      </w:r>
      <w:r w:rsidR="00875B7E" w:rsidRPr="00B247B1">
        <w:t xml:space="preserve">иролци бяха еднакви, като се различаваха само по цвета на якетата и шапките им. Тиролците със зелени, а другите с кафяви. </w:t>
      </w:r>
    </w:p>
    <w:p w14:paraId="6BB3A693" w14:textId="77777777" w:rsidR="00875B7E" w:rsidRPr="00B247B1" w:rsidRDefault="00875B7E" w:rsidP="007A3F81">
      <w:r w:rsidRPr="00B247B1">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660A55D4" w14:textId="77777777" w:rsidR="00F0652F" w:rsidRPr="00B247B1" w:rsidRDefault="00E773AB" w:rsidP="007A3F81">
      <w:r w:rsidRPr="00B247B1">
        <w:t xml:space="preserve">В неделен ден рядко оставахме в Щаба или </w:t>
      </w:r>
      <w:r w:rsidR="003F2096" w:rsidRPr="00B247B1">
        <w:t xml:space="preserve">в </w:t>
      </w:r>
      <w:r w:rsidRPr="00B247B1">
        <w:t>селището Золенау. С местните жит</w:t>
      </w:r>
      <w:r w:rsidR="00713884" w:rsidRPr="00B247B1">
        <w:t>ели контактувахме повече през ра</w:t>
      </w:r>
      <w:r w:rsidRPr="00B247B1">
        <w:t>ботните дни, като ползвахме някои от тях, предимно жени, за товарене на вагони</w:t>
      </w:r>
      <w:r w:rsidR="00713884" w:rsidRPr="00B247B1">
        <w:t>т</w:t>
      </w:r>
      <w:r w:rsidRPr="00B247B1">
        <w:t>е.</w:t>
      </w:r>
      <w:r w:rsidR="00713884" w:rsidRPr="00B247B1">
        <w:t xml:space="preserve"> Мъжете бяха главно инвалиди, старци над 60 години и младежи до 17. Останалите бяха избити във войната или бяха пленници. </w:t>
      </w:r>
      <w:r w:rsidR="00394118" w:rsidRPr="00B247B1">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t>х</w:t>
      </w:r>
      <w:r w:rsidR="00394118" w:rsidRPr="00B247B1">
        <w:t xml:space="preserve">а венерически болести, най-често </w:t>
      </w:r>
      <w:r w:rsidR="00492523" w:rsidRPr="00B247B1">
        <w:t>сифилис</w:t>
      </w:r>
      <w:r w:rsidR="00394118" w:rsidRPr="00B247B1">
        <w:t xml:space="preserve">. </w:t>
      </w:r>
    </w:p>
    <w:p w14:paraId="358B8CBE" w14:textId="77777777" w:rsidR="00394118" w:rsidRPr="00B247B1" w:rsidRDefault="00394118" w:rsidP="007A3F81">
      <w:r w:rsidRPr="00B247B1">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B247B1">
        <w:t>продължат</w:t>
      </w:r>
      <w:r w:rsidRPr="00B247B1">
        <w:t xml:space="preserve"> нормалният си мирен живот, но беше трудно, защото повечето хора бяха работили по големите, преустроени на военни, заводи. </w:t>
      </w:r>
    </w:p>
    <w:p w14:paraId="45A32FFD" w14:textId="77777777" w:rsidR="00394118" w:rsidRPr="00B247B1" w:rsidRDefault="00394118" w:rsidP="007A3F81">
      <w:r w:rsidRPr="00B247B1">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B247B1">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B247B1">
        <w:t>ъпрузи. Когато не бяха наряд,</w:t>
      </w:r>
      <w:r w:rsidR="004D3A36" w:rsidRPr="00B247B1">
        <w:t xml:space="preserve"> често нощуваха в домовете на тези жени. Скоро нашият готвач прекръсти самотните жени с имената на настанилите се у тях войници, като: </w:t>
      </w:r>
      <w:proofErr w:type="spellStart"/>
      <w:r w:rsidR="004D3A36" w:rsidRPr="00B247B1">
        <w:t>Христовица</w:t>
      </w:r>
      <w:proofErr w:type="spellEnd"/>
      <w:r w:rsidR="004D3A36" w:rsidRPr="00B247B1">
        <w:t xml:space="preserve">, Иваница, </w:t>
      </w:r>
      <w:proofErr w:type="spellStart"/>
      <w:r w:rsidR="004D3A36" w:rsidRPr="00B247B1">
        <w:t>Жельовица</w:t>
      </w:r>
      <w:proofErr w:type="spellEnd"/>
      <w:r w:rsidR="004D3A36" w:rsidRPr="00B247B1">
        <w:t xml:space="preserve"> и други. Преди да се настанят в нечий дом, войниците </w:t>
      </w:r>
      <w:proofErr w:type="spellStart"/>
      <w:r w:rsidR="004D3A36" w:rsidRPr="00B247B1">
        <w:t>провряваха</w:t>
      </w:r>
      <w:proofErr w:type="spellEnd"/>
      <w:r w:rsidR="004D3A36" w:rsidRPr="00B247B1">
        <w:t xml:space="preserve">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B247B1">
        <w:t>Някои от войниците, предимно „</w:t>
      </w:r>
      <w:proofErr w:type="spellStart"/>
      <w:r w:rsidR="00494452" w:rsidRPr="00B247B1">
        <w:t>демирджийчета</w:t>
      </w:r>
      <w:proofErr w:type="spellEnd"/>
      <w:r w:rsidR="00494452" w:rsidRPr="00B247B1">
        <w:t xml:space="preserve">” (български цигани), започнаха често да сменят дамите си. Скоро доста от тях се заразиха със </w:t>
      </w:r>
      <w:r w:rsidR="00492523" w:rsidRPr="00B247B1">
        <w:t>сифилис</w:t>
      </w:r>
      <w:r w:rsidR="00494452" w:rsidRPr="00B247B1">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2074C405" w14:textId="77777777" w:rsidR="00494452" w:rsidRPr="00B247B1" w:rsidRDefault="00494452" w:rsidP="007A3F81">
      <w:r w:rsidRPr="00B247B1">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B247B1">
        <w:t>настанявахме</w:t>
      </w:r>
      <w:r w:rsidRPr="00B247B1">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3A90B5C1" w14:textId="77777777" w:rsidR="00494452" w:rsidRPr="00B247B1" w:rsidRDefault="00494452" w:rsidP="007A3F81">
      <w:r w:rsidRPr="00B247B1">
        <w:t xml:space="preserve">Един ден, с два наши камиона бяхме за продукти, предимно зеленчуци, в град Шопрон, Унгария. Снабдявахме се от един българин </w:t>
      </w:r>
      <w:r w:rsidR="00B22D40" w:rsidRPr="00B247B1">
        <w:t>–</w:t>
      </w:r>
      <w:r w:rsidRPr="00B247B1">
        <w:t xml:space="preserve"> градинар</w:t>
      </w:r>
      <w:r w:rsidR="00B22D40" w:rsidRPr="00B247B1">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B247B1">
        <w:t>влязъл</w:t>
      </w:r>
      <w:r w:rsidR="00B22D40" w:rsidRPr="00B247B1">
        <w:t xml:space="preserve"> в казармата</w:t>
      </w:r>
      <w:r w:rsidR="001A1C2D" w:rsidRPr="00B247B1">
        <w:t xml:space="preserve"> през 1942 </w:t>
      </w:r>
      <w:r w:rsidR="00B22D40" w:rsidRPr="00B247B1">
        <w:t>г.</w:t>
      </w:r>
      <w:r w:rsidR="001A1C2D" w:rsidRPr="00B247B1">
        <w:t>, завършва школа за аер</w:t>
      </w:r>
      <w:r w:rsidR="00B22D40" w:rsidRPr="00B247B1">
        <w:t xml:space="preserve">о-техници. </w:t>
      </w:r>
      <w:r w:rsidR="001A1C2D" w:rsidRPr="00B247B1">
        <w:t>През пролетта на 1944 г., с няколко свои колеги бил изпратен на специализация в Германия. Малко преди завръщането им, у нас с</w:t>
      </w:r>
      <w:r w:rsidR="00E1798D" w:rsidRPr="00B247B1">
        <w:t>тават промените на 9 септември,</w:t>
      </w:r>
      <w:r w:rsidR="001A1C2D" w:rsidRPr="00B247B1">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B247B1">
        <w:t>ия, открих, че е донесъ</w:t>
      </w:r>
      <w:r w:rsidR="001A1C2D" w:rsidRPr="00B247B1">
        <w:t>л писмата.</w:t>
      </w:r>
    </w:p>
    <w:p w14:paraId="5C9980F5" w14:textId="77777777" w:rsidR="001A1C2D" w:rsidRPr="00B247B1" w:rsidRDefault="001A1C2D" w:rsidP="007A3F81">
      <w:r w:rsidRPr="00B247B1">
        <w:t>В предната част на всяка натоварена с боеприпаси вертушка, поставяхме по 4-5 празни</w:t>
      </w:r>
      <w:r w:rsidR="00C333F5" w:rsidRPr="00B247B1">
        <w:t xml:space="preserve"> открити товарни</w:t>
      </w:r>
      <w:r w:rsidRPr="00B247B1">
        <w:t xml:space="preserve"> вагона</w:t>
      </w:r>
      <w:r w:rsidR="00C333F5" w:rsidRPr="00B247B1">
        <w:t xml:space="preserve">. Боеприпасите винаги поставяхме в крайните вагони, за да не </w:t>
      </w:r>
      <w:r w:rsidR="00E1798D" w:rsidRPr="00B247B1">
        <w:t xml:space="preserve">се </w:t>
      </w:r>
      <w:r w:rsidR="00C333F5" w:rsidRPr="00B247B1">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07F51AAA" w14:textId="77777777" w:rsidR="00C333F5" w:rsidRPr="00B247B1" w:rsidRDefault="00C333F5" w:rsidP="007A3F81">
      <w:r w:rsidRPr="00B247B1">
        <w:t>Същият ден бях с един от нашите камиони в град Шопрон з</w:t>
      </w:r>
      <w:r w:rsidR="00E1798D" w:rsidRPr="00B247B1">
        <w:t>а зеленчуци. Преди това се отбих</w:t>
      </w:r>
      <w:r w:rsidRPr="00B247B1">
        <w:t xml:space="preserve"> и разговарях с началника на гарата, където в този момент беше спряла нашата композиция. Сл</w:t>
      </w:r>
      <w:r w:rsidR="00E1798D" w:rsidRPr="00B247B1">
        <w:t>ед заминаването ми, тя</w:t>
      </w:r>
      <w:r w:rsidRPr="00B247B1">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B247B1">
        <w:t>о</w:t>
      </w:r>
      <w:r w:rsidRPr="00B247B1">
        <w:t xml:space="preserve">-голяма гара, да разместят вагоните и да ги подредят правилно. Такава имало на около 30 км от Шопрон. </w:t>
      </w:r>
    </w:p>
    <w:p w14:paraId="610C8F32" w14:textId="77777777" w:rsidR="00C333F5" w:rsidRPr="00B247B1" w:rsidRDefault="00C333F5" w:rsidP="007A3F81">
      <w:r w:rsidRPr="00B247B1">
        <w:t xml:space="preserve">Не изминали и 15 км, искрите от локомотива запалват </w:t>
      </w:r>
      <w:r w:rsidR="00F9444A" w:rsidRPr="00B247B1">
        <w:t>брезентите</w:t>
      </w:r>
      <w:r w:rsidRPr="00B247B1">
        <w:t>, а след това и опаковките</w:t>
      </w:r>
      <w:r w:rsidR="00E1798D" w:rsidRPr="00B247B1">
        <w:t xml:space="preserve"> на боеприпасите. Виждайки пламъ</w:t>
      </w:r>
      <w:r w:rsidRPr="00B247B1">
        <w:t>ците, уплашените железничари спират веднага вертушката и откачат локомотива от гор</w:t>
      </w:r>
      <w:r w:rsidR="00E1798D" w:rsidRPr="00B247B1">
        <w:t>ящите вагони и бързо изчезват към</w:t>
      </w:r>
      <w:r w:rsidRPr="00B247B1">
        <w:t xml:space="preserve"> следваща гара. От там съобщават на гарата в Шопрон за пожара и къде се намира композицията. </w:t>
      </w:r>
      <w:r w:rsidR="00F928AA" w:rsidRPr="00B247B1">
        <w:t>Съветското военно комендантство веднага изпраща локомотив и дрезина с хора, за да откачат колкото вагона мог</w:t>
      </w:r>
      <w:r w:rsidR="00E1798D" w:rsidRPr="00B247B1">
        <w:t>ат и да загасят пожара</w:t>
      </w:r>
      <w:r w:rsidR="00F928AA" w:rsidRPr="00B247B1">
        <w:t xml:space="preserve">. Началникът на охраната изпраща човек да ме търси в Шопрон и с </w:t>
      </w:r>
      <w:r w:rsidR="00E1798D" w:rsidRPr="00B247B1">
        <w:t>него</w:t>
      </w:r>
      <w:r w:rsidR="00F928AA" w:rsidRPr="00B247B1">
        <w:t xml:space="preserve"> отидохме до местопроизшествието. </w:t>
      </w:r>
      <w:r w:rsidR="00362B8E" w:rsidRPr="00B247B1">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беше, да се откачат от композицията колкото може повече негорящи вагони и да се отдалечат на безопасно разстояние. </w:t>
      </w:r>
      <w:r w:rsidR="00403C24" w:rsidRPr="00B247B1">
        <w:t xml:space="preserve">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w:t>
      </w:r>
      <w:proofErr w:type="spellStart"/>
      <w:r w:rsidR="00403C24" w:rsidRPr="00B247B1">
        <w:t>Женгилера</w:t>
      </w:r>
      <w:proofErr w:type="spellEnd"/>
      <w:r w:rsidR="00403C24" w:rsidRPr="00B247B1">
        <w:t>,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B247B1">
        <w:t>ложи да спираме и да почиваме</w:t>
      </w:r>
      <w:r w:rsidR="00403C24" w:rsidRPr="00B247B1">
        <w:t>. След като приближихме доста близо до горящите</w:t>
      </w:r>
      <w:r w:rsidR="00E1798D" w:rsidRPr="00B247B1">
        <w:t xml:space="preserve"> вагони</w:t>
      </w:r>
      <w:r w:rsidR="00403C24" w:rsidRPr="00B247B1">
        <w:t xml:space="preserve">, на почивките вече не смеехме да се изправяме, да не бъдем улучени от парчета шрапнели. </w:t>
      </w:r>
      <w:r w:rsidR="006A356D" w:rsidRPr="00B247B1">
        <w:t xml:space="preserve">Само един железничар знае колко е трудно да се провреш под и над осите на колелата на вагон. Колкото повече се </w:t>
      </w:r>
      <w:r w:rsidR="00E1798D" w:rsidRPr="00B247B1">
        <w:t>приближавахме до горящите</w:t>
      </w:r>
      <w:r w:rsidR="006A356D" w:rsidRPr="00B247B1">
        <w:t xml:space="preserve">, толкова по-опасно ставаше </w:t>
      </w:r>
      <w:r w:rsidR="00F9444A" w:rsidRPr="00B247B1">
        <w:t>придвижването</w:t>
      </w:r>
      <w:r w:rsidR="006A356D" w:rsidRPr="00B247B1">
        <w:t xml:space="preserve"> ни. Всички се страхувахме, да не избухне вагон и да предизвика верижна експлозия на </w:t>
      </w:r>
      <w:r w:rsidR="00F9444A" w:rsidRPr="00B247B1">
        <w:t>цялата</w:t>
      </w:r>
      <w:r w:rsidR="006A356D" w:rsidRPr="00B247B1">
        <w:t xml:space="preserve"> композиция. След около час успяхме да достигнем до 36</w:t>
      </w:r>
      <w:r w:rsidR="00E1798D" w:rsidRPr="00B247B1">
        <w:t>-ти</w:t>
      </w:r>
      <w:r w:rsidR="006A356D" w:rsidRPr="00B247B1">
        <w:t>-37</w:t>
      </w:r>
      <w:r w:rsidR="00E1798D" w:rsidRPr="00B247B1">
        <w:t xml:space="preserve">-ми </w:t>
      </w:r>
      <w:r w:rsidR="006A356D" w:rsidRPr="00B247B1">
        <w:t xml:space="preserve"> вагон, а съветският офицер беше изостанал назад. Тримата останали успяхме да освободим </w:t>
      </w:r>
      <w:proofErr w:type="spellStart"/>
      <w:r w:rsidR="006A356D" w:rsidRPr="00B247B1">
        <w:t>кноровите</w:t>
      </w:r>
      <w:proofErr w:type="spellEnd"/>
      <w:r w:rsidR="006A356D" w:rsidRPr="00B247B1">
        <w:t xml:space="preserve">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B247B1">
        <w:t>Х</w:t>
      </w:r>
      <w:r w:rsidR="00E1798D" w:rsidRPr="00B247B1">
        <w:t>ванахме скобите, очаквайки тласъци</w:t>
      </w:r>
      <w:r w:rsidR="006A7C76" w:rsidRPr="00B247B1">
        <w:t xml:space="preserve">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w:t>
      </w:r>
      <w:proofErr w:type="spellStart"/>
      <w:r w:rsidR="006A7C76" w:rsidRPr="00B247B1">
        <w:t>брустовете</w:t>
      </w:r>
      <w:proofErr w:type="spellEnd"/>
      <w:r w:rsidR="006A7C76" w:rsidRPr="00B247B1">
        <w:t xml:space="preserve"> м</w:t>
      </w:r>
      <w:r w:rsidR="00E1798D" w:rsidRPr="00B247B1">
        <w:t>ежду два вагона. Макар и със скъ</w:t>
      </w:r>
      <w:r w:rsidR="006A7C76" w:rsidRPr="00B247B1">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B247B1">
        <w:t xml:space="preserve"> върнахме на гарата в Шопрон. Мо</w:t>
      </w:r>
      <w:r w:rsidR="006A7C76" w:rsidRPr="00B247B1">
        <w:t>ят сънаборник Пеньо от 2-ро Огнестрелно отделение – Карлово, нарече това наше преживяване „Епопеята при град Шопрон”.</w:t>
      </w:r>
    </w:p>
    <w:p w14:paraId="39DE6E25" w14:textId="77777777" w:rsidR="000C1925" w:rsidRDefault="00116243" w:rsidP="007A3F81">
      <w:r w:rsidRPr="00B247B1">
        <w:t>В Унгария нямах контакти с пиротехниците от Съветската армия, но тук често р</w:t>
      </w:r>
      <w:r w:rsidR="00E1798D" w:rsidRPr="00B247B1">
        <w:t xml:space="preserve">азговарях с тях. От честите ми </w:t>
      </w:r>
      <w:r w:rsidRPr="00B247B1">
        <w:t xml:space="preserve">посещения в Тила на 3-ти Украински фронт в Баден, ми правиха впечатление вътрешните </w:t>
      </w:r>
      <w:proofErr w:type="spellStart"/>
      <w:r w:rsidRPr="00B247B1">
        <w:t>взаимотношения</w:t>
      </w:r>
      <w:proofErr w:type="spellEnd"/>
      <w:r w:rsidRPr="00B247B1">
        <w:t xml:space="preserve">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B247B1">
        <w:t xml:space="preserve"> Смущаваше ме и лозунгът им: „За </w:t>
      </w:r>
      <w:proofErr w:type="spellStart"/>
      <w:r w:rsidR="0023726E" w:rsidRPr="00B247B1">
        <w:t>Сталину</w:t>
      </w:r>
      <w:proofErr w:type="spellEnd"/>
      <w:r w:rsidR="0023726E" w:rsidRPr="00B247B1">
        <w:t xml:space="preserve">, за </w:t>
      </w:r>
      <w:proofErr w:type="spellStart"/>
      <w:r w:rsidR="0023726E" w:rsidRPr="00B247B1">
        <w:t>Родину</w:t>
      </w:r>
      <w:proofErr w:type="spellEnd"/>
      <w:r w:rsidR="0023726E" w:rsidRPr="00B247B1">
        <w:t>!”, който по нищо не се различаваше от нашият: „За Царя, за Отечеството!”. Смятах, че трябва да наобратно: „За Отечеството, за Царя!”.</w:t>
      </w:r>
    </w:p>
    <w:p w14:paraId="25345A62" w14:textId="77777777" w:rsidR="0023726E" w:rsidRPr="00B247B1" w:rsidRDefault="0023726E" w:rsidP="007A3F81">
      <w:r w:rsidRPr="00B247B1">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B247B1">
        <w:t>ъс</w:t>
      </w:r>
      <w:r w:rsidRPr="00B247B1">
        <w:t xml:space="preserve"> задължения. </w:t>
      </w:r>
    </w:p>
    <w:p w14:paraId="647C2C61" w14:textId="77777777" w:rsidR="0023726E" w:rsidRPr="00B247B1" w:rsidRDefault="0023726E" w:rsidP="007A3F81">
      <w:r w:rsidRPr="00B247B1">
        <w:t xml:space="preserve">До средата на лятото, големият барутен завод в </w:t>
      </w:r>
      <w:proofErr w:type="spellStart"/>
      <w:r w:rsidRPr="00B247B1">
        <w:t>Блюмау</w:t>
      </w:r>
      <w:proofErr w:type="spellEnd"/>
      <w:r w:rsidRPr="00B247B1">
        <w:t xml:space="preserve">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B247B1">
        <w:t>алкохол, от който имаха пълни ци</w:t>
      </w:r>
      <w:r w:rsidRPr="00B247B1">
        <w:t>стерни. Командирите им не можеха да направят нищо срещу тази всеобща напаст. Набл</w:t>
      </w:r>
      <w:r w:rsidR="00AA0D64" w:rsidRPr="00B247B1">
        <w:t>ю</w:t>
      </w:r>
      <w:r w:rsidRPr="00B247B1">
        <w:t xml:space="preserve">давайки ги, често си задавах въпроса, как тези </w:t>
      </w:r>
      <w:r w:rsidR="000A4982" w:rsidRPr="00B247B1">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0ABF69B8" w14:textId="77777777" w:rsidR="000C1925" w:rsidRDefault="000A4982" w:rsidP="007A3F81">
      <w:r w:rsidRPr="00B247B1">
        <w:t xml:space="preserve">От средата на юли, охраната на завода беше заменена от батальон </w:t>
      </w:r>
      <w:r w:rsidR="00AA0D64" w:rsidRPr="00B247B1">
        <w:t>млади жени, между 25-30 години,</w:t>
      </w:r>
      <w:r w:rsidRPr="00B247B1">
        <w:t xml:space="preserve"> само командирът им беше мъж, пиротехникът лейтенант </w:t>
      </w:r>
      <w:proofErr w:type="spellStart"/>
      <w:r w:rsidRPr="00B247B1">
        <w:t>Бараньок</w:t>
      </w:r>
      <w:proofErr w:type="spellEnd"/>
      <w:r w:rsidRPr="00B247B1">
        <w:t xml:space="preserve">. Той беше на 25 години. Общият началник на охраната на всички заводи в района, беше пиротехник майор </w:t>
      </w:r>
      <w:proofErr w:type="spellStart"/>
      <w:r w:rsidRPr="00B247B1">
        <w:t>Черепанов</w:t>
      </w:r>
      <w:proofErr w:type="spellEnd"/>
      <w:r w:rsidRPr="00B247B1">
        <w:t>. Той беше на 35 години.</w:t>
      </w:r>
    </w:p>
    <w:p w14:paraId="6C478192" w14:textId="77777777" w:rsidR="000C1925" w:rsidRDefault="000A4982" w:rsidP="007A3F81">
      <w:r w:rsidRPr="00B247B1">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B247B1">
        <w:t>Тази обстановка за мен беше необичайна</w:t>
      </w:r>
      <w:r w:rsidR="00AA0D64" w:rsidRPr="00B247B1">
        <w:t xml:space="preserve"> и не знаех как да реагирам. Не</w:t>
      </w:r>
      <w:r w:rsidR="000A2CF5" w:rsidRPr="00B247B1">
        <w:t xml:space="preserve"> бях в компанията само на една, а на много млади и хубави момичета и жени.</w:t>
      </w:r>
    </w:p>
    <w:p w14:paraId="0E42B40E" w14:textId="77777777" w:rsidR="000C1925" w:rsidRDefault="000A2CF5" w:rsidP="007A3F81">
      <w:r w:rsidRPr="00B247B1">
        <w:t>До 1938 г. в завода „</w:t>
      </w:r>
      <w:proofErr w:type="spellStart"/>
      <w:r w:rsidRPr="00B247B1">
        <w:t>Блюмау</w:t>
      </w:r>
      <w:proofErr w:type="spellEnd"/>
      <w:r w:rsidRPr="00B247B1">
        <w:t xml:space="preserve">” се произвеждали предимно азотни торове. През войната е преустроен за производство на </w:t>
      </w:r>
      <w:proofErr w:type="spellStart"/>
      <w:r w:rsidRPr="00B247B1">
        <w:t>нитроглицеринови</w:t>
      </w:r>
      <w:proofErr w:type="spellEnd"/>
      <w:r w:rsidRPr="00B247B1">
        <w:t xml:space="preserve">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w:t>
      </w:r>
      <w:proofErr w:type="spellStart"/>
      <w:r w:rsidRPr="00B247B1">
        <w:t>бомбандиран</w:t>
      </w:r>
      <w:proofErr w:type="spellEnd"/>
      <w:r w:rsidRPr="00B247B1">
        <w:t xml:space="preserve">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B247B1">
        <w:t>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14:paraId="300233DC" w14:textId="77777777" w:rsidR="000C1925" w:rsidRDefault="006E16C1" w:rsidP="007A3F81">
      <w:r w:rsidRPr="00B247B1">
        <w:t xml:space="preserve">Женският батальон беше настанен в жилищният комплекс и охраняваше завода извън цеховете. В последните ходихме само ние двамата с колегата </w:t>
      </w:r>
      <w:proofErr w:type="spellStart"/>
      <w:r w:rsidRPr="00B247B1">
        <w:t>Бараньок</w:t>
      </w:r>
      <w:proofErr w:type="spellEnd"/>
      <w:r w:rsidRPr="00B247B1">
        <w:t>. По-късно разбрах, че заводът, но с по-малък размер, е съществувал още по времето на Австро-Унгарската империя. В един цех с</w:t>
      </w:r>
      <w:r w:rsidR="00AA0D64" w:rsidRPr="00B247B1">
        <w:t xml:space="preserve">лучайно попаднах на кладенец с </w:t>
      </w:r>
      <w:proofErr w:type="spellStart"/>
      <w:r w:rsidRPr="00B247B1">
        <w:t>изидани</w:t>
      </w:r>
      <w:proofErr w:type="spellEnd"/>
      <w:r w:rsidRPr="00B247B1">
        <w:t xml:space="preserve"> надземни стени. На тях имаше български надпис от 1905 г. с инициалите на строителите – нашенци.</w:t>
      </w:r>
    </w:p>
    <w:p w14:paraId="5F8C504B" w14:textId="77777777" w:rsidR="000C1925" w:rsidRDefault="006E16C1" w:rsidP="007A3F81">
      <w:r w:rsidRPr="00B247B1">
        <w:t xml:space="preserve">Веднъж с </w:t>
      </w:r>
      <w:proofErr w:type="spellStart"/>
      <w:r w:rsidRPr="00B247B1">
        <w:t>Бараньок</w:t>
      </w:r>
      <w:proofErr w:type="spellEnd"/>
      <w:r w:rsidRPr="00B247B1">
        <w:t xml:space="preserve"> трябваше да преминем през жилищният комплекс и плувният басейн до него. В момента там се къпеха голям</w:t>
      </w:r>
      <w:r w:rsidR="00AA0D64" w:rsidRPr="00B247B1">
        <w:t xml:space="preserve"> брой момичета, свободни от наря</w:t>
      </w:r>
      <w:r w:rsidRPr="00B247B1">
        <w:t xml:space="preserve">д. Изненадан от вида на голите момичета аз се спрях. </w:t>
      </w:r>
      <w:proofErr w:type="spellStart"/>
      <w:r w:rsidRPr="00B247B1">
        <w:t>Бараньок</w:t>
      </w:r>
      <w:proofErr w:type="spellEnd"/>
      <w:r w:rsidRPr="00B247B1">
        <w:t xml:space="preserve"> се усмихна и ми каза: „</w:t>
      </w:r>
      <w:proofErr w:type="spellStart"/>
      <w:r w:rsidRPr="00B247B1">
        <w:t>Ну</w:t>
      </w:r>
      <w:proofErr w:type="spellEnd"/>
      <w:r w:rsidRPr="00B247B1">
        <w:t xml:space="preserve"> Стефан, </w:t>
      </w:r>
      <w:proofErr w:type="spellStart"/>
      <w:r w:rsidRPr="00B247B1">
        <w:t>тьйизпугался</w:t>
      </w:r>
      <w:proofErr w:type="spellEnd"/>
      <w:r w:rsidRPr="00B247B1">
        <w:t>?”</w:t>
      </w:r>
      <w:r w:rsidR="00C94555" w:rsidRPr="00B247B1">
        <w:t xml:space="preserve"> Повечето момичета </w:t>
      </w:r>
      <w:proofErr w:type="spellStart"/>
      <w:r w:rsidR="00C94555" w:rsidRPr="00B247B1">
        <w:t>нени</w:t>
      </w:r>
      <w:proofErr w:type="spellEnd"/>
      <w:r w:rsidR="00C94555" w:rsidRPr="00B247B1">
        <w:t xml:space="preserve">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w:t>
      </w:r>
      <w:proofErr w:type="spellStart"/>
      <w:r w:rsidR="00C94555" w:rsidRPr="00B247B1">
        <w:t>Бараньок</w:t>
      </w:r>
      <w:proofErr w:type="spellEnd"/>
      <w:r w:rsidR="00C94555" w:rsidRPr="00B247B1">
        <w:t xml:space="preserve"> предложи да поостанем малко, но аз се стесних и отказах.</w:t>
      </w:r>
    </w:p>
    <w:p w14:paraId="24F13121" w14:textId="77777777" w:rsidR="000C1925" w:rsidRDefault="00C94555" w:rsidP="007A3F81">
      <w:r w:rsidRPr="00B247B1">
        <w:t xml:space="preserve">Вечерта </w:t>
      </w:r>
      <w:r w:rsidR="00AA0D64" w:rsidRPr="00B247B1">
        <w:t>разказах на приятелите си от Щаб</w:t>
      </w:r>
      <w:r w:rsidRPr="00B247B1">
        <w:t xml:space="preserve">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w:t>
      </w:r>
      <w:proofErr w:type="spellStart"/>
      <w:r w:rsidRPr="00B247B1">
        <w:t>Бараньок</w:t>
      </w:r>
      <w:proofErr w:type="spellEnd"/>
      <w:r w:rsidRPr="00B247B1">
        <w:t xml:space="preserve"> отново да минем край басейна и пак се случи същото, като този път даже ни подканиха д</w:t>
      </w:r>
      <w:r w:rsidR="00AA0D64" w:rsidRPr="00B247B1">
        <w:t>а се съблечем и да отидем при тях. Марин об</w:t>
      </w:r>
      <w:r w:rsidRPr="00B247B1">
        <w:t>аче нямаше кураж да го направи, въпреки че му напомних за снощните му изявления.</w:t>
      </w:r>
      <w:r w:rsidR="00AA0D64" w:rsidRPr="00B247B1">
        <w:t xml:space="preserve"> След като им се налюбувахме, </w:t>
      </w:r>
      <w:r w:rsidR="003C4131" w:rsidRPr="00B247B1">
        <w:t xml:space="preserve">изпръскани като „мокри кокошки” </w:t>
      </w:r>
      <w:r w:rsidR="0095593D" w:rsidRPr="00B247B1">
        <w:t xml:space="preserve">се измъкнахме от този „капан”. </w:t>
      </w:r>
      <w:proofErr w:type="spellStart"/>
      <w:r w:rsidR="0095593D" w:rsidRPr="00B247B1">
        <w:t>Бараньок</w:t>
      </w:r>
      <w:proofErr w:type="spellEnd"/>
      <w:r w:rsidR="0095593D" w:rsidRPr="00B247B1">
        <w:t>, като живеещ в този женки рай, беше си харесал само едно момиче и не го сменяше с друго.</w:t>
      </w:r>
    </w:p>
    <w:p w14:paraId="53F67755" w14:textId="77777777" w:rsidR="000C1925" w:rsidRDefault="0095593D" w:rsidP="007A3F81">
      <w:r w:rsidRPr="00B247B1">
        <w:t>С женският батальон в „</w:t>
      </w:r>
      <w:proofErr w:type="spellStart"/>
      <w:r w:rsidRPr="00B247B1">
        <w:t>Терезиенфиелд</w:t>
      </w:r>
      <w:proofErr w:type="spellEnd"/>
      <w:r w:rsidRPr="00B247B1">
        <w:t>” бях по-близък, защото по-често ходех там.</w:t>
      </w:r>
    </w:p>
    <w:p w14:paraId="314CE87F" w14:textId="77777777" w:rsidR="000C1925" w:rsidRDefault="0095593D" w:rsidP="007A3F81">
      <w:r w:rsidRPr="00B247B1">
        <w:t xml:space="preserve">Споменах вече , че от 1 август, областта на град Грац, изцяло следваше да бъде предадена на англичаните, заедно с град </w:t>
      </w:r>
      <w:proofErr w:type="spellStart"/>
      <w:r w:rsidRPr="00B247B1">
        <w:t>Леобен</w:t>
      </w:r>
      <w:proofErr w:type="spellEnd"/>
      <w:r w:rsidRPr="00B247B1">
        <w:t>,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B247B1">
        <w:t>и самолети от летището на Винер-Н</w:t>
      </w:r>
      <w:r w:rsidRPr="00B247B1">
        <w:t xml:space="preserve">ойщат. По това време точно товарехме вертушка във Феликсдорф. При нас дойде Съветският военен комендант в Золенау. </w:t>
      </w:r>
      <w:r w:rsidR="00794EA6" w:rsidRPr="00B247B1">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B247B1">
        <w:t>коло още два часа отново дойде к</w:t>
      </w:r>
      <w:r w:rsidR="00794EA6" w:rsidRPr="00B247B1">
        <w:t xml:space="preserve">омендантът и ни каза, че конфликтът е уреден и можем да се завърнем към </w:t>
      </w:r>
      <w:proofErr w:type="spellStart"/>
      <w:r w:rsidR="00794EA6" w:rsidRPr="00B247B1">
        <w:t>обичайниъте</w:t>
      </w:r>
      <w:proofErr w:type="spellEnd"/>
      <w:r w:rsidR="00794EA6" w:rsidRPr="00B247B1">
        <w:t xml:space="preserve"> си задължения.</w:t>
      </w:r>
    </w:p>
    <w:p w14:paraId="6E802A33" w14:textId="77777777" w:rsidR="000C1925" w:rsidRDefault="00794EA6" w:rsidP="007A3F81">
      <w:r w:rsidRPr="00B247B1">
        <w:t xml:space="preserve">По време на престоят ни в Золенау, на </w:t>
      </w:r>
      <w:proofErr w:type="spellStart"/>
      <w:r w:rsidR="005A4D0E" w:rsidRPr="00B247B1">
        <w:t>няколкко</w:t>
      </w:r>
      <w:proofErr w:type="spellEnd"/>
      <w:r w:rsidR="005A4D0E" w:rsidRPr="00B247B1">
        <w:t xml:space="preserve"> пъти имахме проблем</w:t>
      </w:r>
      <w:r w:rsidRPr="00B247B1">
        <w:t>и със Съюзническата контролна комисия, но винаги Тила на 3-ти Украински фронт ни оправяше. Причината за тези непри</w:t>
      </w:r>
      <w:r w:rsidR="005A4D0E" w:rsidRPr="00B247B1">
        <w:t>ятности беше, че доста често започна</w:t>
      </w:r>
      <w:r w:rsidRPr="00B247B1">
        <w:t xml:space="preserve">хме да товарим освен военни материали и други такива, като </w:t>
      </w:r>
      <w:proofErr w:type="spellStart"/>
      <w:r w:rsidRPr="00B247B1">
        <w:t>елетромери</w:t>
      </w:r>
      <w:proofErr w:type="spellEnd"/>
      <w:r w:rsidRPr="00B247B1">
        <w:t xml:space="preserve">,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B247B1">
        <w:t xml:space="preserve">нареди </w:t>
      </w:r>
      <w:r w:rsidRPr="00B247B1">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14:paraId="45DFCD1B" w14:textId="77777777" w:rsidR="000C1925" w:rsidRDefault="00794EA6" w:rsidP="007A3F81">
      <w:r w:rsidRPr="00B247B1">
        <w:t xml:space="preserve">Докато бях в Золенау с такива материали натоварихме и изнесохме за Мохач над 150 вагона. </w:t>
      </w:r>
      <w:r w:rsidR="005A4D0E" w:rsidRPr="00B247B1">
        <w:t>Бяхме у</w:t>
      </w:r>
      <w:r w:rsidR="006D11F6" w:rsidRPr="00B247B1">
        <w:t xml:space="preserve">бедени обаче, че част от тях не се </w:t>
      </w:r>
      <w:proofErr w:type="spellStart"/>
      <w:r w:rsidR="006D11F6" w:rsidRPr="00B247B1">
        <w:t>заприхождават</w:t>
      </w:r>
      <w:proofErr w:type="spellEnd"/>
      <w:r w:rsidR="006D11F6" w:rsidRPr="00B247B1">
        <w:t xml:space="preserve"> като имущество на държавата. Със </w:t>
      </w:r>
      <w:proofErr w:type="spellStart"/>
      <w:r w:rsidR="006D11F6" w:rsidRPr="00B247B1">
        <w:t>съдеиствието</w:t>
      </w:r>
      <w:proofErr w:type="spellEnd"/>
      <w:r w:rsidR="006D11F6" w:rsidRPr="00B247B1">
        <w:t xml:space="preserve">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B247B1">
        <w:t>лучи от своя човек съобщение, ч</w:t>
      </w:r>
      <w:r w:rsidR="006D11F6" w:rsidRPr="00B247B1">
        <w:t xml:space="preserve">е и неговата кола е </w:t>
      </w:r>
      <w:proofErr w:type="spellStart"/>
      <w:r w:rsidR="006D11F6" w:rsidRPr="00B247B1">
        <w:t>заприходена</w:t>
      </w:r>
      <w:proofErr w:type="spellEnd"/>
      <w:r w:rsidR="006D11F6" w:rsidRPr="00B247B1">
        <w:t>, заедно с останалите. След това той няколко дни търси виновника за провала</w:t>
      </w:r>
      <w:r w:rsidR="007B70B8" w:rsidRPr="00B247B1">
        <w:t xml:space="preserve"> си</w:t>
      </w:r>
      <w:r w:rsidR="006D11F6" w:rsidRPr="00B247B1">
        <w:t>.</w:t>
      </w:r>
    </w:p>
    <w:p w14:paraId="35CC51E9" w14:textId="77777777" w:rsidR="000C1925" w:rsidRDefault="006D11F6" w:rsidP="007A3F81">
      <w:r w:rsidRPr="00B247B1">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B247B1">
        <w:t>амиони и джипове на Съюзниците (</w:t>
      </w:r>
      <w:r w:rsidRPr="00B247B1">
        <w:t xml:space="preserve">САЩ, Англия и Франция) и да се </w:t>
      </w:r>
      <w:proofErr w:type="spellStart"/>
      <w:r w:rsidRPr="00B247B1">
        <w:t>предвижват</w:t>
      </w:r>
      <w:proofErr w:type="spellEnd"/>
      <w:r w:rsidRPr="00B247B1">
        <w:t xml:space="preserve"> до техните зони. </w:t>
      </w:r>
      <w:proofErr w:type="spellStart"/>
      <w:r w:rsidRPr="00B247B1">
        <w:t>Стях</w:t>
      </w:r>
      <w:proofErr w:type="spellEnd"/>
      <w:r w:rsidRPr="00B247B1">
        <w:t xml:space="preserve">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B247B1">
        <w:t>о по отличителните им знаци. С</w:t>
      </w:r>
      <w:r w:rsidRPr="00B247B1">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proofErr w:type="spellStart"/>
      <w:r w:rsidR="00EB66F9" w:rsidRPr="00B247B1">
        <w:t>извлякахме</w:t>
      </w:r>
      <w:proofErr w:type="spellEnd"/>
      <w:r w:rsidR="00EB66F9" w:rsidRPr="00B247B1">
        <w:t>. Те ни благодариха като ни почерпиха.</w:t>
      </w:r>
    </w:p>
    <w:p w14:paraId="7A6F2DF5" w14:textId="77777777" w:rsidR="000C1925" w:rsidRDefault="00EB66F9" w:rsidP="007A3F81">
      <w:r w:rsidRPr="00B247B1">
        <w:t xml:space="preserve">В английската армия преобладаваха канадците, австралийците, новозеландците и индусите. Всички бяха </w:t>
      </w:r>
      <w:proofErr w:type="spellStart"/>
      <w:r w:rsidRPr="00B247B1">
        <w:t>обч</w:t>
      </w:r>
      <w:r w:rsidR="007B70B8" w:rsidRPr="00B247B1">
        <w:t>е</w:t>
      </w:r>
      <w:r w:rsidRPr="00B247B1">
        <w:t>лечени</w:t>
      </w:r>
      <w:proofErr w:type="spellEnd"/>
      <w:r w:rsidRPr="00B247B1">
        <w:t xml:space="preserve"> в груби </w:t>
      </w:r>
      <w:proofErr w:type="spellStart"/>
      <w:r w:rsidRPr="00B247B1">
        <w:t>шаечени</w:t>
      </w:r>
      <w:proofErr w:type="spellEnd"/>
      <w:r w:rsidRPr="00B247B1">
        <w:t xml:space="preserve">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B247B1">
        <w:t>седна в канавката. Доста трудно</w:t>
      </w:r>
      <w:r w:rsidRPr="00B247B1">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B247B1">
        <w:t xml:space="preserve">а кола въобще не ходихме да им </w:t>
      </w:r>
      <w:r w:rsidRPr="00B247B1">
        <w:t>помагаме.</w:t>
      </w:r>
    </w:p>
    <w:p w14:paraId="164319CD" w14:textId="77777777" w:rsidR="000C1925" w:rsidRDefault="007B70B8" w:rsidP="007A3F81">
      <w:r w:rsidRPr="00B247B1">
        <w:t>Френските войници нос</w:t>
      </w:r>
      <w:r w:rsidR="00EB66F9" w:rsidRPr="00B247B1">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14:paraId="27418273" w14:textId="77777777" w:rsidR="00EB66F9" w:rsidRPr="00B247B1" w:rsidRDefault="00EB66F9" w:rsidP="007A3F81">
      <w:r w:rsidRPr="00B247B1">
        <w:t xml:space="preserve">Към края на август, по искане на нашата Военна мисия, ни изпратиха 20 вагона, пълни с цигари. </w:t>
      </w:r>
      <w:r w:rsidR="002A3EFB" w:rsidRPr="00B247B1">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1736395E" w14:textId="77777777" w:rsidR="000C1925" w:rsidRDefault="002A3EFB" w:rsidP="007A3F81">
      <w:r w:rsidRPr="00B247B1">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w:t>
      </w:r>
      <w:proofErr w:type="spellStart"/>
      <w:r w:rsidRPr="00B247B1">
        <w:t>Пилетоот</w:t>
      </w:r>
      <w:proofErr w:type="spellEnd"/>
      <w:r w:rsidRPr="00B247B1">
        <w:t xml:space="preserve"> Дупница, станахме много добри приятели. </w:t>
      </w:r>
      <w:r w:rsidR="00C968D6" w:rsidRPr="00B247B1">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B247B1">
        <w:t>али на повиквания, след което ме</w:t>
      </w:r>
      <w:r w:rsidR="00C968D6" w:rsidRPr="00B247B1">
        <w:t xml:space="preserve">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w:t>
      </w:r>
      <w:proofErr w:type="spellStart"/>
      <w:r w:rsidR="00C968D6" w:rsidRPr="00B247B1">
        <w:t>политуправлението</w:t>
      </w:r>
      <w:proofErr w:type="spellEnd"/>
      <w:r w:rsidR="00C968D6" w:rsidRPr="00B247B1">
        <w:t xml:space="preserve">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14:paraId="1643787C" w14:textId="77777777" w:rsidR="000C1925" w:rsidRDefault="007B70B8" w:rsidP="007A3F81">
      <w:r w:rsidRPr="00B247B1">
        <w:t>Чрез радио</w:t>
      </w:r>
      <w:r w:rsidR="00C968D6" w:rsidRPr="00B247B1">
        <w:t xml:space="preserve">телеграфистите научих за заповедта на Военното министерство, с която подполковник Сокачев следваше да </w:t>
      </w:r>
      <w:r w:rsidR="0003009E" w:rsidRPr="00B247B1">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14:paraId="3571DC67" w14:textId="77777777" w:rsidR="000C1925" w:rsidRDefault="0003009E" w:rsidP="007A3F81">
      <w:r w:rsidRPr="00B247B1">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14:paraId="6C212D76" w14:textId="77777777" w:rsidR="0003009E" w:rsidRPr="00B247B1" w:rsidRDefault="0003009E" w:rsidP="007A3F81">
      <w:r w:rsidRPr="00B247B1">
        <w:t xml:space="preserve">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w:t>
      </w:r>
      <w:proofErr w:type="spellStart"/>
      <w:r w:rsidRPr="00B247B1">
        <w:t>Азсъщо</w:t>
      </w:r>
      <w:proofErr w:type="spellEnd"/>
      <w:r w:rsidRPr="00B247B1">
        <w:t xml:space="preserve">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4FDA0419" w14:textId="77777777" w:rsidR="0003009E" w:rsidRPr="00B247B1" w:rsidRDefault="006259AB" w:rsidP="0003009E">
      <w:pPr>
        <w:jc w:val="center"/>
      </w:pPr>
      <w:r w:rsidRPr="00B247B1">
        <w:t>„</w:t>
      </w:r>
      <w:r w:rsidR="0003009E" w:rsidRPr="00B247B1">
        <w:rPr>
          <w:b/>
        </w:rPr>
        <w:t>О, мой роден край</w:t>
      </w:r>
      <w:r w:rsidR="0003009E" w:rsidRPr="00B247B1">
        <w:t>”</w:t>
      </w:r>
    </w:p>
    <w:p w14:paraId="79DC1336" w14:textId="77777777" w:rsidR="006259AB" w:rsidRPr="00B247B1" w:rsidRDefault="006259AB" w:rsidP="0003009E">
      <w:pPr>
        <w:jc w:val="center"/>
      </w:pPr>
      <w:r w:rsidRPr="00B247B1">
        <w:t xml:space="preserve">Вятър полъхва, </w:t>
      </w:r>
      <w:proofErr w:type="spellStart"/>
      <w:r w:rsidRPr="00B247B1">
        <w:t>звездолика</w:t>
      </w:r>
      <w:proofErr w:type="spellEnd"/>
      <w:r w:rsidRPr="00B247B1">
        <w:t xml:space="preserve"> вечер,</w:t>
      </w:r>
    </w:p>
    <w:p w14:paraId="0ADA008C" w14:textId="77777777" w:rsidR="006259AB" w:rsidRPr="00B247B1" w:rsidRDefault="006259AB" w:rsidP="0003009E">
      <w:pPr>
        <w:jc w:val="center"/>
      </w:pPr>
      <w:r w:rsidRPr="00B247B1">
        <w:t>Славеят оглася с дивна майска песен,</w:t>
      </w:r>
    </w:p>
    <w:p w14:paraId="6853AD22" w14:textId="77777777" w:rsidR="006259AB" w:rsidRPr="00B247B1" w:rsidRDefault="006259AB" w:rsidP="0003009E">
      <w:pPr>
        <w:jc w:val="center"/>
      </w:pPr>
      <w:r w:rsidRPr="00B247B1">
        <w:t>А луната грей и далеч огрява,</w:t>
      </w:r>
    </w:p>
    <w:p w14:paraId="6D25ECFB" w14:textId="77777777" w:rsidR="000C1925" w:rsidRDefault="006259AB" w:rsidP="0003009E">
      <w:pPr>
        <w:jc w:val="center"/>
      </w:pPr>
      <w:r w:rsidRPr="00B247B1">
        <w:t>И в мене само спомени навява.</w:t>
      </w:r>
    </w:p>
    <w:p w14:paraId="63014E25" w14:textId="77777777" w:rsidR="006259AB" w:rsidRPr="00B247B1" w:rsidRDefault="006259AB" w:rsidP="0003009E">
      <w:pPr>
        <w:jc w:val="center"/>
      </w:pPr>
      <w:r w:rsidRPr="00B247B1">
        <w:t>Дали там е пролет и цъфтят цветя?</w:t>
      </w:r>
    </w:p>
    <w:p w14:paraId="441FD01C" w14:textId="77777777" w:rsidR="006259AB" w:rsidRPr="00B247B1" w:rsidRDefault="006259AB" w:rsidP="0003009E">
      <w:pPr>
        <w:jc w:val="center"/>
      </w:pPr>
      <w:r w:rsidRPr="00B247B1">
        <w:t>Дали там децата весело подскачат?</w:t>
      </w:r>
    </w:p>
    <w:p w14:paraId="137FA6E1" w14:textId="77777777" w:rsidR="006259AB" w:rsidRPr="00B247B1" w:rsidRDefault="006259AB" w:rsidP="0003009E">
      <w:pPr>
        <w:jc w:val="center"/>
      </w:pPr>
      <w:r w:rsidRPr="00B247B1">
        <w:t>О, мой роден край, що си тъй далече?</w:t>
      </w:r>
    </w:p>
    <w:p w14:paraId="2331BE03" w14:textId="77777777" w:rsidR="000C1925" w:rsidRDefault="006259AB" w:rsidP="0003009E">
      <w:pPr>
        <w:jc w:val="center"/>
      </w:pPr>
      <w:r w:rsidRPr="00B247B1">
        <w:t>И за тебе само ще си спомням вече!</w:t>
      </w:r>
    </w:p>
    <w:p w14:paraId="46533C60" w14:textId="77777777" w:rsidR="006259AB" w:rsidRPr="00B247B1" w:rsidRDefault="006259AB" w:rsidP="0003009E">
      <w:pPr>
        <w:jc w:val="center"/>
      </w:pPr>
      <w:r w:rsidRPr="00B247B1">
        <w:t xml:space="preserve">Дали </w:t>
      </w:r>
      <w:proofErr w:type="spellStart"/>
      <w:r w:rsidRPr="00B247B1">
        <w:t>мойта</w:t>
      </w:r>
      <w:proofErr w:type="spellEnd"/>
      <w:r w:rsidRPr="00B247B1">
        <w:t xml:space="preserve"> майка за сина тъгува?</w:t>
      </w:r>
    </w:p>
    <w:p w14:paraId="02400D10" w14:textId="77777777" w:rsidR="006259AB" w:rsidRPr="00B247B1" w:rsidRDefault="006259AB" w:rsidP="0003009E">
      <w:pPr>
        <w:jc w:val="center"/>
      </w:pPr>
      <w:r w:rsidRPr="00B247B1">
        <w:t>И за него само, жалби тя нарежда?</w:t>
      </w:r>
    </w:p>
    <w:p w14:paraId="6E41DEA6" w14:textId="77777777" w:rsidR="00EA1061" w:rsidRPr="00B247B1" w:rsidRDefault="00EA1061" w:rsidP="0003009E">
      <w:pPr>
        <w:jc w:val="center"/>
      </w:pPr>
      <w:r w:rsidRPr="00B247B1">
        <w:t xml:space="preserve">О, не вярвам аз, </w:t>
      </w:r>
      <w:proofErr w:type="spellStart"/>
      <w:r w:rsidRPr="00B247B1">
        <w:t>мойта</w:t>
      </w:r>
      <w:proofErr w:type="spellEnd"/>
      <w:r w:rsidRPr="00B247B1">
        <w:t xml:space="preserve"> майка да забрави,</w:t>
      </w:r>
    </w:p>
    <w:p w14:paraId="70077D37" w14:textId="77777777" w:rsidR="00EA1061" w:rsidRPr="00B247B1" w:rsidRDefault="00EA1061" w:rsidP="0003009E">
      <w:pPr>
        <w:jc w:val="center"/>
      </w:pPr>
      <w:r w:rsidRPr="00B247B1">
        <w:t>И от дома майчин, сина да прежали!</w:t>
      </w:r>
    </w:p>
    <w:p w14:paraId="6A5BA1EF" w14:textId="77777777" w:rsidR="00EA1061" w:rsidRPr="00B247B1" w:rsidRDefault="00EA1061" w:rsidP="0003009E">
      <w:pPr>
        <w:jc w:val="center"/>
      </w:pPr>
      <w:r w:rsidRPr="00B247B1">
        <w:t>А татко къде ли, мъка си убива,</w:t>
      </w:r>
    </w:p>
    <w:p w14:paraId="586050DF" w14:textId="77777777" w:rsidR="00EA1061" w:rsidRPr="00B247B1" w:rsidRDefault="00EA1061" w:rsidP="0003009E">
      <w:pPr>
        <w:jc w:val="center"/>
      </w:pPr>
      <w:r w:rsidRPr="00B247B1">
        <w:t>И за мене само сълзи той пролива.</w:t>
      </w:r>
    </w:p>
    <w:p w14:paraId="020B6F4E" w14:textId="77777777" w:rsidR="00EA1061" w:rsidRPr="00B247B1" w:rsidRDefault="00EA1061" w:rsidP="0003009E">
      <w:pPr>
        <w:jc w:val="center"/>
      </w:pPr>
      <w:r w:rsidRPr="00B247B1">
        <w:t>Че нали му бях най-светлата надежда,</w:t>
      </w:r>
    </w:p>
    <w:p w14:paraId="0BB9B338" w14:textId="77777777" w:rsidR="00EA1061" w:rsidRPr="00B247B1" w:rsidRDefault="00EA1061" w:rsidP="0003009E">
      <w:pPr>
        <w:jc w:val="center"/>
      </w:pPr>
      <w:r w:rsidRPr="00B247B1">
        <w:t>А сега сломен, гордо чело свежда.</w:t>
      </w:r>
    </w:p>
    <w:p w14:paraId="6E1D2171" w14:textId="77777777" w:rsidR="00EA1061" w:rsidRPr="00B247B1" w:rsidRDefault="00EA1061" w:rsidP="0003009E">
      <w:pPr>
        <w:jc w:val="center"/>
      </w:pPr>
      <w:proofErr w:type="spellStart"/>
      <w:r w:rsidRPr="00B247B1">
        <w:t>Месечинко</w:t>
      </w:r>
      <w:proofErr w:type="spellEnd"/>
      <w:r w:rsidRPr="00B247B1">
        <w:t>, сестро, като дома идеш,</w:t>
      </w:r>
    </w:p>
    <w:p w14:paraId="6E98E26D" w14:textId="77777777" w:rsidR="00EA1061" w:rsidRPr="00B247B1" w:rsidRDefault="00EA1061" w:rsidP="0003009E">
      <w:pPr>
        <w:jc w:val="center"/>
      </w:pPr>
      <w:r w:rsidRPr="00B247B1">
        <w:t>Отнеси на всички привети от мене.</w:t>
      </w:r>
    </w:p>
    <w:p w14:paraId="7A33605D" w14:textId="77777777" w:rsidR="00EA1061" w:rsidRPr="00B247B1" w:rsidRDefault="00EA1061" w:rsidP="0003009E">
      <w:pPr>
        <w:jc w:val="center"/>
      </w:pPr>
      <w:r w:rsidRPr="00B247B1">
        <w:t>Кажи им ти, че за тях бленувам,</w:t>
      </w:r>
    </w:p>
    <w:p w14:paraId="2004B7DD" w14:textId="77777777" w:rsidR="000C1925" w:rsidRDefault="00EA1061" w:rsidP="0003009E">
      <w:pPr>
        <w:jc w:val="center"/>
      </w:pPr>
      <w:r w:rsidRPr="00B247B1">
        <w:t>И заради тях вечно ще тъгувам!</w:t>
      </w:r>
    </w:p>
    <w:p w14:paraId="700E584C" w14:textId="77777777" w:rsidR="00EA1061" w:rsidRPr="00B247B1" w:rsidRDefault="00EA1061" w:rsidP="00EA1061">
      <w:r w:rsidRPr="00B247B1">
        <w:t>При обстановката тогава, при изпълнението на припева, сълзите течаха по лицата ни. Не по-малко прочувствена бе и песента: „Мила мамо, напиши ми!”:</w:t>
      </w:r>
    </w:p>
    <w:p w14:paraId="715E5298" w14:textId="77777777" w:rsidR="00EA1061" w:rsidRPr="00B247B1" w:rsidRDefault="00EA1061" w:rsidP="00EA1061">
      <w:pPr>
        <w:jc w:val="center"/>
        <w:rPr>
          <w:b/>
        </w:rPr>
      </w:pPr>
      <w:r w:rsidRPr="00B247B1">
        <w:rPr>
          <w:b/>
        </w:rPr>
        <w:t>Мила мамо, напиши ми</w:t>
      </w:r>
    </w:p>
    <w:p w14:paraId="4A937C24" w14:textId="77777777" w:rsidR="00EA1061" w:rsidRPr="00B247B1" w:rsidRDefault="00EA1061" w:rsidP="00EA1061">
      <w:pPr>
        <w:jc w:val="center"/>
      </w:pPr>
      <w:r w:rsidRPr="00B247B1">
        <w:t>Мила мамо, напиши ми пак за наше село,</w:t>
      </w:r>
    </w:p>
    <w:p w14:paraId="170E52B6" w14:textId="77777777" w:rsidR="00EA1061" w:rsidRPr="00B247B1" w:rsidRDefault="00241DB4" w:rsidP="00EA1061">
      <w:pPr>
        <w:jc w:val="center"/>
      </w:pPr>
      <w:r w:rsidRPr="00B247B1">
        <w:t>От салкъма откъсни ми едно цвете бяло.</w:t>
      </w:r>
    </w:p>
    <w:p w14:paraId="1B87DD98" w14:textId="77777777" w:rsidR="00241DB4" w:rsidRPr="00B247B1" w:rsidRDefault="00241DB4" w:rsidP="00EA1061">
      <w:pPr>
        <w:jc w:val="center"/>
      </w:pPr>
      <w:r w:rsidRPr="00B247B1">
        <w:t xml:space="preserve">Напиши ми за гъдуларя, дали свири още по </w:t>
      </w:r>
      <w:proofErr w:type="spellStart"/>
      <w:r w:rsidRPr="00B247B1">
        <w:t>седянки</w:t>
      </w:r>
      <w:proofErr w:type="spellEnd"/>
      <w:r w:rsidRPr="00B247B1">
        <w:t>?</w:t>
      </w:r>
    </w:p>
    <w:p w14:paraId="464CE304" w14:textId="77777777" w:rsidR="00241DB4" w:rsidRPr="00B247B1" w:rsidRDefault="00241DB4" w:rsidP="00EA1061">
      <w:pPr>
        <w:jc w:val="center"/>
      </w:pPr>
      <w:r w:rsidRPr="00B247B1">
        <w:t>За момата що обичам, не пиши ми, че зле боли ме!</w:t>
      </w:r>
    </w:p>
    <w:p w14:paraId="0EADDF48" w14:textId="77777777" w:rsidR="00241DB4" w:rsidRPr="00B247B1" w:rsidRDefault="00241DB4" w:rsidP="00EA1061">
      <w:pPr>
        <w:jc w:val="center"/>
      </w:pPr>
      <w:r w:rsidRPr="00B247B1">
        <w:t>Синко, гъдуларят гърбав, свири клетник още,</w:t>
      </w:r>
    </w:p>
    <w:p w14:paraId="3F5B83EE" w14:textId="77777777" w:rsidR="00241DB4" w:rsidRPr="00B247B1" w:rsidRDefault="00241DB4" w:rsidP="00EA1061">
      <w:pPr>
        <w:jc w:val="center"/>
      </w:pPr>
      <w:r w:rsidRPr="00B247B1">
        <w:t>А свирнята му се носи чак до късни нощи.</w:t>
      </w:r>
    </w:p>
    <w:p w14:paraId="34E112D6" w14:textId="77777777" w:rsidR="00241DB4" w:rsidRPr="00B247B1" w:rsidRDefault="00241DB4" w:rsidP="00241DB4">
      <w:pPr>
        <w:jc w:val="center"/>
      </w:pPr>
      <w:r w:rsidRPr="00B247B1">
        <w:t xml:space="preserve">Вкъщи всеки смях </w:t>
      </w:r>
      <w:proofErr w:type="spellStart"/>
      <w:r w:rsidRPr="00B247B1">
        <w:t>заглъхна,а</w:t>
      </w:r>
      <w:proofErr w:type="spellEnd"/>
      <w:r w:rsidRPr="00B247B1">
        <w:t xml:space="preserve">  салкъма сам самин </w:t>
      </w:r>
      <w:proofErr w:type="spellStart"/>
      <w:r w:rsidRPr="00B247B1">
        <w:t>увяхна</w:t>
      </w:r>
      <w:proofErr w:type="spellEnd"/>
      <w:r w:rsidRPr="00B247B1">
        <w:t>.</w:t>
      </w:r>
    </w:p>
    <w:p w14:paraId="399C5942" w14:textId="77777777" w:rsidR="00241DB4" w:rsidRPr="00B247B1" w:rsidRDefault="00241DB4" w:rsidP="00241DB4">
      <w:pPr>
        <w:jc w:val="center"/>
      </w:pPr>
      <w:r w:rsidRPr="00B247B1">
        <w:t xml:space="preserve">А момата ти загина, на уста със </w:t>
      </w:r>
      <w:proofErr w:type="spellStart"/>
      <w:r w:rsidRPr="00B247B1">
        <w:t>твойто</w:t>
      </w:r>
      <w:proofErr w:type="spellEnd"/>
      <w:r w:rsidRPr="00B247B1">
        <w:t xml:space="preserve"> име!</w:t>
      </w:r>
    </w:p>
    <w:p w14:paraId="3E1917B0" w14:textId="77777777" w:rsidR="00241DB4" w:rsidRPr="00B247B1" w:rsidRDefault="00241DB4" w:rsidP="00241DB4">
      <w:pPr>
        <w:jc w:val="center"/>
      </w:pPr>
      <w:r w:rsidRPr="00B247B1">
        <w:t>Не ме чакай да се върна, тебе майко да прегърна!</w:t>
      </w:r>
    </w:p>
    <w:p w14:paraId="63AE8531" w14:textId="77777777" w:rsidR="000C1925" w:rsidRDefault="00241DB4" w:rsidP="00241DB4">
      <w:pPr>
        <w:jc w:val="center"/>
      </w:pPr>
      <w:r w:rsidRPr="00B247B1">
        <w:t xml:space="preserve">Черен кръст на гроб да </w:t>
      </w:r>
      <w:proofErr w:type="spellStart"/>
      <w:r w:rsidRPr="00B247B1">
        <w:t>киче</w:t>
      </w:r>
      <w:proofErr w:type="spellEnd"/>
      <w:r w:rsidRPr="00B247B1">
        <w:t>, кат на моето момиче!</w:t>
      </w:r>
    </w:p>
    <w:p w14:paraId="393882DE" w14:textId="77777777" w:rsidR="000C1925" w:rsidRDefault="00241DB4" w:rsidP="00241DB4">
      <w:r w:rsidRPr="00B247B1">
        <w:t>Най-често завършвахме с „Облаче ле бяло”. Пеехме и други песни, като: „Заточеници”, „Дай ръката си за сбогом”, „О, не плачи, не ридай”,</w:t>
      </w:r>
      <w:r w:rsidR="00951C78" w:rsidRPr="00B247B1">
        <w:t xml:space="preserve"> „Теб те майка ти не дава”, „Звънчето (Песен за коларя)”, „Гърди си с рози накичи”, „Облаци бездомни” и други. По-късно много от тези песни ми 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48013EDD" w14:textId="77777777" w:rsidR="000C1925" w:rsidRDefault="00951C78" w:rsidP="00241DB4">
      <w:r w:rsidRPr="00B247B1">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72D5714F" w14:textId="77777777" w:rsidR="000C1925" w:rsidRDefault="00951C78" w:rsidP="00241DB4">
      <w:r w:rsidRPr="00B247B1">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B247B1">
        <w:t xml:space="preserve">С нея щеше да замине и останалият състав на моето поделение № 55 413. За командир на вертушката беше назначен капитан Манолов, като </w:t>
      </w:r>
      <w:proofErr w:type="spellStart"/>
      <w:r w:rsidR="00437296" w:rsidRPr="00B247B1">
        <w:t>аеротехник</w:t>
      </w:r>
      <w:proofErr w:type="spellEnd"/>
      <w:r w:rsidR="00437296" w:rsidRPr="00B247B1">
        <w:t>,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14:paraId="0168D96A" w14:textId="77777777" w:rsidR="00531C25" w:rsidRDefault="00437296" w:rsidP="00241DB4">
      <w:r w:rsidRPr="00B247B1">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B247B1">
        <w:t xml:space="preserve"> Вечерта пристигнахме на гарата Капошвар в Унгария. Там се наложи да ос</w:t>
      </w:r>
      <w:r w:rsidR="009E75E9" w:rsidRPr="00B247B1">
        <w:t>танем два дни, поради нещастен</w:t>
      </w:r>
      <w:r w:rsidR="00DE24DB" w:rsidRPr="00B247B1">
        <w:t xml:space="preserve"> случай с нашият войник Димитър Агаларев, пътувал 10-тина дни по-рано с предпоследната ни ко</w:t>
      </w:r>
      <w:r w:rsidR="009E75E9" w:rsidRPr="00B247B1">
        <w:t xml:space="preserve">мпозиция. По време на престоят </w:t>
      </w:r>
      <w:r w:rsidR="00DE24DB" w:rsidRPr="00B247B1">
        <w:t>и</w:t>
      </w:r>
      <w:r w:rsidR="009E75E9" w:rsidRPr="00B247B1">
        <w:t>м</w:t>
      </w:r>
      <w:r w:rsidR="00DE24DB" w:rsidRPr="00B247B1">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B247B1">
        <w:t>гарска болница, той бива</w:t>
      </w:r>
      <w:r w:rsidR="00DE24DB" w:rsidRPr="00B247B1">
        <w:t xml:space="preserve"> опериран и куршумът изваден. По-късно развива перитонит и състоянието му се влошава. </w:t>
      </w:r>
    </w:p>
    <w:p w14:paraId="2E6978C6" w14:textId="77777777" w:rsidR="000C1925" w:rsidRDefault="004D4C88" w:rsidP="00241DB4">
      <w:r>
        <w:rPr>
          <w:noProof/>
        </w:rPr>
        <w:pict w14:anchorId="578FE248">
          <v:shape id="_x0000_s1035" type="#_x0000_t202" style="position:absolute;left:0;text-align:left;margin-left:0;margin-top:180.05pt;width:252.7pt;height:.05pt;z-index:251666944" stroked="f">
            <v:textbox style="mso-fit-shape-to-text:t" inset="0,0,0,0">
              <w:txbxContent>
                <w:p w14:paraId="07B8A7C7" w14:textId="77777777" w:rsidR="00531C25" w:rsidRPr="00BD23C8" w:rsidRDefault="00531C25" w:rsidP="00531C25">
                  <w:pPr>
                    <w:pStyle w:val="Caption"/>
                    <w:rPr>
                      <w:noProof/>
                      <w:sz w:val="22"/>
                      <w:szCs w:val="22"/>
                    </w:rPr>
                  </w:pPr>
                  <w:r>
                    <w:t xml:space="preserve">Погребение </w:t>
                  </w:r>
                  <w:r>
                    <w:rPr>
                      <w:noProof/>
                    </w:rPr>
                    <w:t>на Димитър Алагарев, гр. Капошвар</w:t>
                  </w:r>
                </w:p>
              </w:txbxContent>
            </v:textbox>
            <w10:wrap type="square"/>
          </v:shape>
        </w:pict>
      </w:r>
      <w:r w:rsidR="00531C25" w:rsidRPr="00244C18">
        <w:rPr>
          <w:lang w:val="en-US"/>
        </w:rPr>
        <w:drawing>
          <wp:anchor distT="0" distB="0" distL="114300" distR="114300" simplePos="0" relativeHeight="251662336" behindDoc="0" locked="0" layoutInCell="1" allowOverlap="1" wp14:anchorId="14C0670F" wp14:editId="343E7202">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B247B1">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B247B1">
        <w:t>,</w:t>
      </w:r>
      <w:r w:rsidR="00DE24DB" w:rsidRPr="00B247B1">
        <w:t xml:space="preserve"> като се опитахме да вдъхнем кураж. Той считаше, че унгарците не са почистили добре раната и не се грижат добре за него. </w:t>
      </w:r>
      <w:r w:rsidR="009E75E9" w:rsidRPr="00B247B1">
        <w:t>Съжа</w:t>
      </w:r>
      <w:r w:rsidR="00062894" w:rsidRPr="00B247B1">
        <w:t>ляваше, че всичко се е случило на път за родината, където го чакат жена и дете. Обещах му на следващи</w:t>
      </w:r>
      <w:r w:rsidR="009E75E9" w:rsidRPr="00B247B1">
        <w:t>ят ден да уредим да го преместят</w:t>
      </w:r>
      <w:r w:rsidR="00062894" w:rsidRPr="00B247B1">
        <w:t xml:space="preserve"> в Съветската военна болница. Но когато отидохм</w:t>
      </w:r>
      <w:r w:rsidR="009E75E9" w:rsidRPr="00B247B1">
        <w:t>е да го вземем на следващата сутрин,</w:t>
      </w:r>
      <w:r w:rsidR="00062894" w:rsidRPr="00B247B1">
        <w:t xml:space="preserve"> унгарските лекари ни съобщиха, че през нощта е получил инфекция и е починал. Агаларев беше само на 28 години. </w:t>
      </w:r>
      <w:r w:rsidR="00531C25" w:rsidRPr="00B247B1">
        <w:t>Отложихме</w:t>
      </w:r>
      <w:r w:rsidR="00062894" w:rsidRPr="00B247B1">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531C25">
        <w:t>снимка</w:t>
      </w:r>
      <w:r w:rsidR="00062894" w:rsidRPr="00B247B1">
        <w:t xml:space="preserve"> от този тъжен ден. След завръщанет</w:t>
      </w:r>
      <w:r w:rsidR="009E75E9" w:rsidRPr="00B247B1">
        <w:t>о си в България, изпратих писмо</w:t>
      </w:r>
      <w:r w:rsidR="00062894" w:rsidRPr="00B247B1">
        <w:t xml:space="preserve"> до жена му в Поликраище, като и съобщих, че е загинал при изпълнение на служебният си дълг.</w:t>
      </w:r>
    </w:p>
    <w:p w14:paraId="1F4AFF6D" w14:textId="77777777" w:rsidR="00062894" w:rsidRPr="00B247B1" w:rsidRDefault="00062894" w:rsidP="00241DB4">
      <w:r w:rsidRPr="00B247B1">
        <w:t xml:space="preserve">На следващият ден потеглихме от </w:t>
      </w:r>
      <w:r w:rsidR="00531C25">
        <w:t xml:space="preserve">гр. </w:t>
      </w:r>
      <w:r w:rsidRPr="00B247B1">
        <w:t>Ка</w:t>
      </w:r>
      <w:r w:rsidR="00531C25">
        <w:t>п</w:t>
      </w:r>
      <w:r w:rsidRPr="00B247B1">
        <w:t xml:space="preserve">ошвар, като само няколко часа престояхме на гарата в </w:t>
      </w:r>
      <w:proofErr w:type="spellStart"/>
      <w:r w:rsidRPr="00B247B1">
        <w:t>Уидомбовар</w:t>
      </w:r>
      <w:proofErr w:type="spellEnd"/>
      <w:r w:rsidRPr="00B247B1">
        <w:t xml:space="preserve">.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B247B1">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1B35C01F" w14:textId="77777777" w:rsidR="006F0911" w:rsidRPr="00B247B1" w:rsidRDefault="006F0911" w:rsidP="00241DB4">
      <w:r w:rsidRPr="00B247B1">
        <w:t xml:space="preserve">На 19 септември бяхме на гарата в Сегед. Там беше топло и всеки ден се къпахме в река Тиса, като си перяхме в нея и дрехите. </w:t>
      </w:r>
    </w:p>
    <w:p w14:paraId="781813FA" w14:textId="77777777" w:rsidR="006F0911" w:rsidRPr="00B247B1" w:rsidRDefault="006F0911" w:rsidP="00241DB4">
      <w:r w:rsidRPr="00B247B1">
        <w:t xml:space="preserve">На четвъртият ден </w:t>
      </w:r>
      <w:r w:rsidR="00531C25" w:rsidRPr="00B247B1">
        <w:t>потеглихме</w:t>
      </w:r>
      <w:r w:rsidRPr="00B247B1">
        <w:t xml:space="preserve"> на юг и навлязохме в Югославия през град Банат. </w:t>
      </w:r>
      <w:r w:rsidR="009536D4" w:rsidRPr="00B247B1">
        <w:t xml:space="preserve">Движехме се през много плодородни и красиви равнини, покрай градовете Велика </w:t>
      </w:r>
      <w:proofErr w:type="spellStart"/>
      <w:r w:rsidR="009536D4" w:rsidRPr="00B247B1">
        <w:t>Кикинда</w:t>
      </w:r>
      <w:proofErr w:type="spellEnd"/>
      <w:r w:rsidR="009536D4" w:rsidRPr="00B247B1">
        <w:t xml:space="preserve">, Панчево и до град </w:t>
      </w:r>
      <w:proofErr w:type="spellStart"/>
      <w:r w:rsidR="009536D4" w:rsidRPr="00B247B1">
        <w:t>Смедерево</w:t>
      </w:r>
      <w:proofErr w:type="spellEnd"/>
      <w:r w:rsidR="009536D4" w:rsidRPr="00B247B1">
        <w:t xml:space="preserve">,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B247B1">
        <w:t>сандъци</w:t>
      </w:r>
      <w:r w:rsidR="009536D4" w:rsidRPr="00B247B1">
        <w:t xml:space="preserve">, с вътрешна ламаринена обвивка, за хляб и угоени гъски. </w:t>
      </w:r>
    </w:p>
    <w:p w14:paraId="4EC3548B" w14:textId="77777777" w:rsidR="009536D4" w:rsidRPr="00B247B1" w:rsidRDefault="009536D4" w:rsidP="00241DB4">
      <w:r w:rsidRPr="00B247B1">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B247B1">
        <w:t>о</w:t>
      </w:r>
      <w:r w:rsidRPr="00B247B1">
        <w:t>живея и при Тито, за да направя сравнение. А тя</w:t>
      </w:r>
      <w:r w:rsidR="009E75E9" w:rsidRPr="00B247B1">
        <w:t>,</w:t>
      </w:r>
      <w:r w:rsidRPr="00B247B1">
        <w:t xml:space="preserve"> земята е все същата и ние сме същите, които я обработваме.”</w:t>
      </w:r>
      <w:r w:rsidR="00B67FE9" w:rsidRPr="00B247B1">
        <w:t xml:space="preserve"> Преценката за държавата и властта, които са го управлявали, той правеше на база икономическото си състояние. </w:t>
      </w:r>
    </w:p>
    <w:p w14:paraId="368F3E53" w14:textId="77777777" w:rsidR="00B67FE9" w:rsidRPr="00B247B1" w:rsidRDefault="00B67FE9" w:rsidP="00241DB4">
      <w:r w:rsidRPr="00B247B1">
        <w:t xml:space="preserve">При </w:t>
      </w:r>
      <w:r w:rsidR="00531C25" w:rsidRPr="00B247B1">
        <w:t>придвижването</w:t>
      </w:r>
      <w:r w:rsidRPr="00B247B1">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3056CA39" w14:textId="77777777" w:rsidR="00B67FE9" w:rsidRPr="00B247B1" w:rsidRDefault="00B67FE9" w:rsidP="00241DB4">
      <w:r w:rsidRPr="00B247B1">
        <w:t>В края на септември</w:t>
      </w:r>
      <w:r w:rsidR="009E75E9" w:rsidRPr="00B247B1">
        <w:t>,</w:t>
      </w:r>
      <w:r w:rsidRPr="00B247B1">
        <w:t xml:space="preserve"> най-после ни </w:t>
      </w:r>
      <w:r w:rsidR="00531C25" w:rsidRPr="00B247B1">
        <w:t>придвижиха</w:t>
      </w:r>
      <w:r w:rsidRPr="00B247B1">
        <w:t xml:space="preserve"> до гаричката на река Дунав, срещу град </w:t>
      </w:r>
      <w:proofErr w:type="spellStart"/>
      <w:r w:rsidRPr="00B247B1">
        <w:t>Смедерево</w:t>
      </w:r>
      <w:proofErr w:type="spellEnd"/>
      <w:r w:rsidRPr="00B247B1">
        <w:t xml:space="preserve"> и на следващият ден с шлепове ни прехвърлиха през реката. Там останахме два дни, което ни позволи да разгледаме града. Впечатлиха ме градските </w:t>
      </w:r>
      <w:proofErr w:type="spellStart"/>
      <w:r w:rsidRPr="00B247B1">
        <w:t>кафани</w:t>
      </w:r>
      <w:proofErr w:type="spellEnd"/>
      <w:r w:rsidRPr="00B247B1">
        <w:t xml:space="preserve"> (кръчми). В тях няколко 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w:t>
      </w:r>
      <w:proofErr w:type="spellStart"/>
      <w:r w:rsidRPr="00B247B1">
        <w:t>кафанът</w:t>
      </w:r>
      <w:proofErr w:type="spellEnd"/>
      <w:r w:rsidRPr="00B247B1">
        <w:t xml:space="preserve"> за едно денонощие и с оркестър и певици се отдаваха на ядене и пиене.</w:t>
      </w:r>
    </w:p>
    <w:p w14:paraId="0C98BEE8" w14:textId="1A102F29" w:rsidR="002F4DF5" w:rsidRPr="00B247B1" w:rsidRDefault="002F4DF5" w:rsidP="00241DB4">
      <w:r w:rsidRPr="00B247B1">
        <w:t xml:space="preserve">От </w:t>
      </w:r>
      <w:proofErr w:type="spellStart"/>
      <w:r w:rsidRPr="00B247B1">
        <w:t>Смедерево</w:t>
      </w:r>
      <w:proofErr w:type="spellEnd"/>
      <w:r w:rsidRPr="00B247B1">
        <w:t xml:space="preserve"> до България се </w:t>
      </w:r>
      <w:proofErr w:type="spellStart"/>
      <w:r w:rsidRPr="00B247B1">
        <w:t>предвижихме</w:t>
      </w:r>
      <w:proofErr w:type="spellEnd"/>
      <w:r w:rsidRPr="00B247B1">
        <w:t xml:space="preserve"> за едно денонощие. Замръкнахме на гарата на Ниш и се събудихме на сточна гара в София. От там ни </w:t>
      </w:r>
      <w:r w:rsidR="00492523" w:rsidRPr="00B247B1">
        <w:t>придвижиха</w:t>
      </w:r>
      <w:r w:rsidRPr="00B247B1">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 </w:t>
      </w:r>
      <w:proofErr w:type="spellStart"/>
      <w:r w:rsidR="000E335D" w:rsidRPr="00B247B1">
        <w:t>и</w:t>
      </w:r>
      <w:proofErr w:type="spellEnd"/>
      <w:r w:rsidR="00492523">
        <w:t xml:space="preserve"> </w:t>
      </w:r>
      <w:r w:rsidRPr="00B247B1">
        <w:t>останах</w:t>
      </w:r>
      <w:r w:rsidRPr="00B247B1">
        <w:t xml:space="preserve"> за вечеря с тях. После</w:t>
      </w:r>
      <w:r w:rsidR="000E335D" w:rsidRPr="00B247B1">
        <w:t>,</w:t>
      </w:r>
      <w:r w:rsidRPr="00B247B1">
        <w:t xml:space="preserve"> едва към 22 часа се завърнах в Божурище. </w:t>
      </w:r>
      <w:r w:rsidR="008A3791" w:rsidRPr="00B247B1">
        <w:t>Отивайки към моята композиция бях спрян от непозната охрана. След ка</w:t>
      </w:r>
      <w:r w:rsidR="000E335D" w:rsidRPr="00B247B1">
        <w:t>то се представих като заместник-</w:t>
      </w:r>
      <w:r w:rsidR="008A3791" w:rsidRPr="00B247B1">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5AE087B9" w14:textId="77777777" w:rsidR="000C1925" w:rsidRDefault="008A3791" w:rsidP="00241DB4">
      <w:r w:rsidRPr="00B247B1">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B247B1">
        <w:t>ста на целият състав и поставил</w:t>
      </w:r>
      <w:r w:rsidRPr="00B247B1">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B247B1">
        <w:t xml:space="preserve"> голям авторитет ,затова</w:t>
      </w:r>
      <w:r w:rsidRPr="00B247B1">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B247B1">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B247B1">
        <w:t>,</w:t>
      </w:r>
      <w:r w:rsidR="00212A1D" w:rsidRPr="00B247B1">
        <w:t xml:space="preserve"> той нареди веднага да ме върнат в ареста.</w:t>
      </w:r>
    </w:p>
    <w:p w14:paraId="72C39BF2" w14:textId="77777777" w:rsidR="000C1925" w:rsidRDefault="00212A1D" w:rsidP="00241DB4">
      <w:r w:rsidRPr="00B247B1">
        <w:t>След като се завърна, капитан Манолов имал доста дълъг и тежък разговор с генерала, но след него всички бяхме освободени.</w:t>
      </w:r>
    </w:p>
    <w:p w14:paraId="554287A7" w14:textId="77777777" w:rsidR="000C1925" w:rsidRDefault="00212A1D" w:rsidP="00241DB4">
      <w:r w:rsidRPr="00B247B1">
        <w:t>На следващият ден</w:t>
      </w:r>
      <w:r w:rsidR="000E335D" w:rsidRPr="00B247B1">
        <w:t xml:space="preserve"> беше сформирана композиция за В</w:t>
      </w:r>
      <w:r w:rsidRPr="00B247B1">
        <w:t xml:space="preserve">оенната фабрика в Казанлък и ни върнаха на сточна гара. От там се </w:t>
      </w:r>
      <w:proofErr w:type="spellStart"/>
      <w:r w:rsidRPr="00B247B1">
        <w:t>предвижихме</w:t>
      </w:r>
      <w:proofErr w:type="spellEnd"/>
      <w:r w:rsidRPr="00B247B1">
        <w:t xml:space="preserve"> към Казанлък и бяхме гарирани на рампа във Военният завод. За около ден предадохме всичко по описите. Това бе</w:t>
      </w:r>
      <w:r w:rsidR="000E335D" w:rsidRPr="00B247B1">
        <w:t>ше последното ми посещение във В</w:t>
      </w:r>
      <w:r w:rsidRPr="00B247B1">
        <w:t>оенна фабрика – град Казанлък.</w:t>
      </w:r>
    </w:p>
    <w:p w14:paraId="745AEB81" w14:textId="77777777" w:rsidR="000C1925" w:rsidRDefault="00212A1D" w:rsidP="00241DB4">
      <w:r w:rsidRPr="00B247B1">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B247B1">
        <w:t xml:space="preserve">По същото време Петър Арменчев беше на 6-месечни курсове и не можах да науча нищо за моите „истории”.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B247B1">
        <w:t>ми. Често бях подлаган на унижения, но винаги успявах да съхраня самочувствието и личното си достойнство. Науч</w:t>
      </w:r>
      <w:r w:rsidR="000E335D" w:rsidRPr="00B247B1">
        <w:t>их се понасям лишения и да живея</w:t>
      </w:r>
      <w:r w:rsidR="005420C9" w:rsidRPr="00B247B1">
        <w:t xml:space="preserve"> при различни</w:t>
      </w:r>
      <w:r w:rsidR="000E335D" w:rsidRPr="00B247B1">
        <w:t xml:space="preserve"> битови условия. Понякога правех</w:t>
      </w:r>
      <w:r w:rsidR="005420C9" w:rsidRPr="00B247B1">
        <w:t xml:space="preserve"> грешки и</w:t>
      </w:r>
      <w:r w:rsidR="000E335D" w:rsidRPr="00B247B1">
        <w:t xml:space="preserve"> вършех не много разумни неща</w:t>
      </w:r>
      <w:r w:rsidR="005420C9" w:rsidRPr="00B247B1">
        <w:t xml:space="preserve">, от които се </w:t>
      </w:r>
      <w:r w:rsidR="000E335D" w:rsidRPr="00B247B1">
        <w:t xml:space="preserve">после стараех да </w:t>
      </w:r>
      <w:proofErr w:type="spellStart"/>
      <w:r w:rsidR="000E335D" w:rsidRPr="00B247B1">
        <w:t>ваня</w:t>
      </w:r>
      <w:proofErr w:type="spellEnd"/>
      <w:r w:rsidR="000E335D" w:rsidRPr="00B247B1">
        <w:t xml:space="preserve"> рационални</w:t>
      </w:r>
      <w:r w:rsidR="005420C9" w:rsidRPr="00B247B1">
        <w:t xml:space="preserve"> изводи и поуки.</w:t>
      </w:r>
    </w:p>
    <w:p w14:paraId="5F09ABE6" w14:textId="77777777" w:rsidR="000C1925" w:rsidRDefault="005420C9" w:rsidP="00241DB4">
      <w:r w:rsidRPr="00B247B1">
        <w:t xml:space="preserve">Следва да призная, че едва по-късно оцених ползата от престоят си в казармата, особено от придобитата специалност -  пиротехниката. Това време беше </w:t>
      </w:r>
      <w:proofErr w:type="spellStart"/>
      <w:r w:rsidRPr="00B247B1">
        <w:t>своебразен</w:t>
      </w:r>
      <w:proofErr w:type="spellEnd"/>
      <w:r w:rsidRPr="00B247B1">
        <w:t xml:space="preserve"> университет за бъдещият ми живот.</w:t>
      </w:r>
    </w:p>
    <w:p w14:paraId="11147019" w14:textId="77777777" w:rsidR="005420C9" w:rsidRPr="00B247B1" w:rsidRDefault="005420C9" w:rsidP="00241DB4">
      <w:r w:rsidRPr="00B247B1">
        <w:t>Въпреки война</w:t>
      </w:r>
      <w:r w:rsidR="000E335D" w:rsidRPr="00B247B1">
        <w:t xml:space="preserve">та, аз се завръщах жив и здрав </w:t>
      </w:r>
      <w:r w:rsidRPr="00B247B1">
        <w:t xml:space="preserve">при родителите си, но нямах представа какво ме очаква за </w:t>
      </w:r>
      <w:proofErr w:type="spellStart"/>
      <w:r w:rsidRPr="00B247B1">
        <w:t>вбъдеще</w:t>
      </w:r>
      <w:proofErr w:type="spellEnd"/>
      <w:r w:rsidRPr="00B247B1">
        <w:t>. Пътувайки с влака от Карлово за Стара Загора, аз бях</w:t>
      </w:r>
      <w:r w:rsidR="000E335D" w:rsidRPr="00B247B1">
        <w:t xml:space="preserve"> щастлив от благополучно завърши</w:t>
      </w:r>
      <w:r w:rsidRPr="00B247B1">
        <w:t xml:space="preserve">лият военен етап от живота ми и с </w:t>
      </w:r>
      <w:r w:rsidR="000C1710" w:rsidRPr="00B247B1">
        <w:t>оптимизъм очаквах бъдещето.</w:t>
      </w:r>
    </w:p>
    <w:p w14:paraId="581D24E1" w14:textId="77777777" w:rsidR="00F0652F" w:rsidRPr="00B247B1" w:rsidRDefault="00F0652F" w:rsidP="007A3F81">
      <w:pPr>
        <w:rPr>
          <w:b/>
        </w:rPr>
      </w:pPr>
    </w:p>
    <w:p w14:paraId="711CB59C" w14:textId="77777777" w:rsidR="005F75B4" w:rsidRPr="00B247B1" w:rsidRDefault="005F75B4" w:rsidP="007A3F81"/>
    <w:p w14:paraId="757014C2" w14:textId="77777777" w:rsidR="005F75B4" w:rsidRPr="00B247B1" w:rsidRDefault="005F75B4" w:rsidP="007A3F81"/>
    <w:p w14:paraId="67D956AD" w14:textId="77777777" w:rsidR="005F75B4" w:rsidRPr="00B247B1" w:rsidRDefault="005F75B4" w:rsidP="007A3F81"/>
    <w:p w14:paraId="17DF22F6" w14:textId="77777777" w:rsidR="00E37778" w:rsidRPr="00B247B1" w:rsidRDefault="00E37778" w:rsidP="00E7584A">
      <w:pPr>
        <w:pStyle w:val="Heading1"/>
      </w:pPr>
      <w:r w:rsidRPr="00B247B1">
        <w:t>7. В УНИВЕРСИТЕТА</w:t>
      </w:r>
      <w:r w:rsidR="00E7584A">
        <w:br/>
      </w:r>
      <w:r w:rsidRPr="00B247B1">
        <w:t>1945-1948 г.</w:t>
      </w:r>
    </w:p>
    <w:p w14:paraId="664CF15C" w14:textId="77777777" w:rsidR="00E37778" w:rsidRPr="00B247B1" w:rsidRDefault="00E37778" w:rsidP="00E37778">
      <w:pPr>
        <w:jc w:val="center"/>
        <w:rPr>
          <w:b/>
          <w:sz w:val="36"/>
          <w:szCs w:val="36"/>
        </w:rPr>
      </w:pPr>
    </w:p>
    <w:p w14:paraId="30D446E4" w14:textId="77777777" w:rsidR="00E37778" w:rsidRPr="00B247B1" w:rsidRDefault="00E37778" w:rsidP="00E37778">
      <w:pPr>
        <w:jc w:val="center"/>
        <w:rPr>
          <w:b/>
          <w:sz w:val="36"/>
          <w:szCs w:val="36"/>
        </w:rPr>
      </w:pPr>
    </w:p>
    <w:p w14:paraId="5AB064F4" w14:textId="77777777" w:rsidR="00E37778" w:rsidRPr="00B247B1" w:rsidRDefault="00C633A2" w:rsidP="00E37778">
      <w:r w:rsidRPr="00B247B1">
        <w:t xml:space="preserve">Със завръщането ми в Стара Загора на 10 октомври 1945 г., започна цивилният ми живот. </w:t>
      </w:r>
    </w:p>
    <w:p w14:paraId="3C1DD376" w14:textId="77777777" w:rsidR="00C633A2" w:rsidRPr="00B247B1" w:rsidRDefault="00C633A2" w:rsidP="00E37778">
      <w:r w:rsidRPr="00B247B1">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B247B1">
        <w:t xml:space="preserve">(ОФ) </w:t>
      </w:r>
      <w:r w:rsidRPr="00B247B1">
        <w:t>не даваха очакваните резултати. Борбите на партиите, участващи в него</w:t>
      </w:r>
      <w:r w:rsidR="00F6139A" w:rsidRPr="00B247B1">
        <w:t>,</w:t>
      </w:r>
      <w:r w:rsidRPr="00B247B1">
        <w:t xml:space="preserve"> ставаха все по-открити. БРП и левите земеделци бяха за едни по-твърди и ръководени от държавата планови мероприятия</w:t>
      </w:r>
      <w:r w:rsidR="00160343" w:rsidRPr="00B247B1">
        <w:t xml:space="preserve">, основаващи се на социалистическите идеи, докато по-десните земеделци и </w:t>
      </w:r>
      <w:proofErr w:type="spellStart"/>
      <w:r w:rsidR="00160343" w:rsidRPr="00B247B1">
        <w:t>социал</w:t>
      </w:r>
      <w:proofErr w:type="spellEnd"/>
      <w:r w:rsidR="00160343" w:rsidRPr="00B247B1">
        <w:t>-демократите, бяха за реформи при съхранение на капиталистическите порядки, по примера на западните държави. Звенарит</w:t>
      </w:r>
      <w:r w:rsidR="00F6139A" w:rsidRPr="00B247B1">
        <w:t>е бяха за по-средни позиции, защ</w:t>
      </w:r>
      <w:r w:rsidR="00160343" w:rsidRPr="00B247B1">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5F462225" w14:textId="77777777" w:rsidR="00160343" w:rsidRPr="00B247B1" w:rsidRDefault="00160343" w:rsidP="00E37778">
      <w:r w:rsidRPr="00B247B1">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B247B1">
        <w:t>Брат ми беше завършил гимназията и от</w:t>
      </w:r>
      <w:r w:rsidR="00F6139A" w:rsidRPr="00B247B1">
        <w:t xml:space="preserve"> септември, беше войник в 8-ми </w:t>
      </w:r>
      <w:r w:rsidR="00B27B1F" w:rsidRPr="00B247B1">
        <w:t>Артилерийски</w:t>
      </w:r>
      <w:r w:rsidR="00601BF6" w:rsidRPr="00B247B1">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2098BBD6" w14:textId="77777777" w:rsidR="00601BF6" w:rsidRPr="00B247B1" w:rsidRDefault="00601BF6" w:rsidP="00E37778">
      <w:r w:rsidRPr="00B247B1">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B247B1">
        <w:t>шивач, ми предостави шинел и</w:t>
      </w:r>
      <w:r w:rsidRPr="00B247B1">
        <w:t xml:space="preserve"> балтон. От донесени</w:t>
      </w:r>
      <w:r w:rsidR="00F6139A" w:rsidRPr="00B247B1">
        <w:t>ят ми от Австрия чисто нов шинел</w:t>
      </w:r>
      <w:r w:rsidRPr="00B247B1">
        <w:t xml:space="preserve"> ми уши клин и яке. Освен </w:t>
      </w:r>
      <w:r w:rsidR="00234F02" w:rsidRPr="00B247B1">
        <w:t>абитуриентският</w:t>
      </w:r>
      <w:r w:rsidRPr="00B247B1">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B247B1">
        <w:t xml:space="preserve"> Имах и две запазени чисто нови </w:t>
      </w:r>
      <w:r w:rsidR="00234F02" w:rsidRPr="00B247B1">
        <w:t>одеяла</w:t>
      </w:r>
      <w:r w:rsidR="00A63130" w:rsidRPr="00B247B1">
        <w:t xml:space="preserve"> и ушити от баба ми дюшек и юрган. </w:t>
      </w:r>
    </w:p>
    <w:p w14:paraId="1E6AC4C8" w14:textId="77777777" w:rsidR="00A63130" w:rsidRPr="00B247B1" w:rsidRDefault="00A63130" w:rsidP="00E37778">
      <w:r w:rsidRPr="00B247B1">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010BDD70" w14:textId="77777777" w:rsidR="00A63130" w:rsidRPr="00B247B1" w:rsidRDefault="00A63130" w:rsidP="00E37778">
      <w:r w:rsidRPr="00B247B1">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B247B1">
        <w:t xml:space="preserve"> Но докато съм бил при баща ми, майка ми ме уредила да остана при кака Желка, във вуйчовият апартамент.</w:t>
      </w:r>
    </w:p>
    <w:p w14:paraId="3F3ACEAE" w14:textId="77777777" w:rsidR="003B2BA2" w:rsidRPr="00B247B1" w:rsidRDefault="003B2BA2" w:rsidP="00E37778">
      <w:r w:rsidRPr="00B247B1">
        <w:t>След като зимните д</w:t>
      </w:r>
      <w:r w:rsidR="00F6139A" w:rsidRPr="00B247B1">
        <w:t>рехи ми бяха готови, на 18 октом</w:t>
      </w:r>
      <w:r w:rsidRPr="00B247B1">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B247B1">
        <w:t>телефонистка</w:t>
      </w:r>
      <w:r w:rsidRPr="00B247B1">
        <w:t>, а съпругът и каменоделец. Нямаха деца. Условията в холът се оказаха по-добри от оч</w:t>
      </w:r>
      <w:r w:rsidR="00F6139A" w:rsidRPr="00B247B1">
        <w:t>а</w:t>
      </w:r>
      <w:r w:rsidRPr="00B247B1">
        <w:t>кваните. Освен леглото имаше и голяма маса с два стола.</w:t>
      </w:r>
    </w:p>
    <w:p w14:paraId="4E17BD82" w14:textId="77777777" w:rsidR="003B2BA2" w:rsidRPr="00B247B1" w:rsidRDefault="00F6139A" w:rsidP="00E37778">
      <w:r w:rsidRPr="00B247B1">
        <w:t xml:space="preserve">На </w:t>
      </w:r>
      <w:r w:rsidR="003B2BA2" w:rsidRPr="00B247B1">
        <w:t>следващият ден си взех студентската книжка и отидох в Математическият факултет.</w:t>
      </w:r>
      <w:r w:rsidR="00E76BCF" w:rsidRPr="00B247B1">
        <w:t xml:space="preserve"> От разговорите с колеги-студ</w:t>
      </w:r>
      <w:r w:rsidR="00CD5D11" w:rsidRPr="00B247B1">
        <w:t>енти у</w:t>
      </w:r>
      <w:r w:rsidRPr="00B247B1">
        <w:t xml:space="preserve">станових, че след като не съм </w:t>
      </w:r>
      <w:r w:rsidR="00CD5D11" w:rsidRPr="00B247B1">
        <w:t xml:space="preserve">ходил цяла година </w:t>
      </w:r>
      <w:r w:rsidRPr="00B247B1">
        <w:t xml:space="preserve">на </w:t>
      </w:r>
      <w:r w:rsidR="00CD5D11" w:rsidRPr="00B247B1">
        <w:t xml:space="preserve">лекции, трудно ще мога да </w:t>
      </w:r>
      <w:r w:rsidRPr="00B247B1">
        <w:t xml:space="preserve">се </w:t>
      </w:r>
      <w:r w:rsidR="00CD5D11" w:rsidRPr="00B247B1">
        <w:t xml:space="preserve">подготвя и взема пропуснатите изпити. В мен се затвърди убеждението, че трябва да се преместя друга специалност, защото като </w:t>
      </w:r>
      <w:r w:rsidRPr="00B247B1">
        <w:t>фронтовак имах такива права. Уму</w:t>
      </w:r>
      <w:r w:rsidR="00CD5D11" w:rsidRPr="00B247B1">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7FCDF06D" w14:textId="7D6D0EE8" w:rsidR="000C1925" w:rsidRDefault="00CD5D11" w:rsidP="00E37778">
      <w:r w:rsidRPr="00B247B1">
        <w:t xml:space="preserve">На следващият ден случайно срещнах моите съученици и съвойници – Христо Стоев и </w:t>
      </w:r>
      <w:r w:rsidRPr="00B247B1">
        <w:t>Симан</w:t>
      </w:r>
      <w:r w:rsidR="00234F02">
        <w:rPr>
          <w:lang w:val="en-US"/>
        </w:rPr>
        <w:t xml:space="preserve"> </w:t>
      </w:r>
      <w:r w:rsidRPr="00B247B1">
        <w:t>Симанов</w:t>
      </w:r>
      <w:r w:rsidRPr="00B247B1">
        <w:t xml:space="preserve">, които бяха студенти-агрономи. </w:t>
      </w:r>
      <w:r w:rsidR="00831C6A" w:rsidRPr="00B247B1">
        <w:t>Заведоха ме в квартирата</w:t>
      </w:r>
      <w:r w:rsidR="00F6139A" w:rsidRPr="00B247B1">
        <w:t xml:space="preserve"> си</w:t>
      </w:r>
      <w:r w:rsidR="00831C6A" w:rsidRPr="00B247B1">
        <w:t>, където проведохме мн</w:t>
      </w:r>
      <w:r w:rsidR="00F6139A" w:rsidRPr="00B247B1">
        <w:t>о</w:t>
      </w:r>
      <w:r w:rsidR="00831C6A" w:rsidRPr="00B247B1">
        <w:t xml:space="preserve">го полезен разговор. Разказаха ми за специалностите, които имали първите два семестъра, а два от тях </w:t>
      </w:r>
      <w:r w:rsidR="00F6139A" w:rsidRPr="00B247B1">
        <w:t>–„</w:t>
      </w:r>
      <w:r w:rsidR="00831C6A" w:rsidRPr="00B247B1">
        <w:t>Физиката</w:t>
      </w:r>
      <w:r w:rsidR="00F6139A" w:rsidRPr="00B247B1">
        <w:t>”</w:t>
      </w:r>
      <w:r w:rsidR="00831C6A" w:rsidRPr="00B247B1">
        <w:t xml:space="preserve"> и </w:t>
      </w:r>
      <w:r w:rsidR="00F6139A" w:rsidRPr="00B247B1">
        <w:t>„</w:t>
      </w:r>
      <w:r w:rsidR="00831C6A" w:rsidRPr="00B247B1">
        <w:t>Неорганична и Органичната химия</w:t>
      </w:r>
      <w:r w:rsidR="00F6139A" w:rsidRPr="00B247B1">
        <w:t>”</w:t>
      </w:r>
      <w:r w:rsidR="00831C6A" w:rsidRPr="00B247B1">
        <w:t xml:space="preserve">, вече ги бях изучавал при пиротехниката. Според Христо, мой колега от пиротехническата школа, следвало да се </w:t>
      </w:r>
      <w:r w:rsidR="00234F02" w:rsidRPr="00B247B1">
        <w:t>прехвърля</w:t>
      </w:r>
      <w:r w:rsidR="00831C6A" w:rsidRPr="00B247B1">
        <w:t xml:space="preserve"> агрономство при тях. След доста обстойно обмисляне, реших </w:t>
      </w:r>
      <w:r w:rsidR="00F6139A" w:rsidRPr="00B247B1">
        <w:t xml:space="preserve">така и </w:t>
      </w:r>
      <w:r w:rsidR="00831C6A" w:rsidRPr="00B247B1">
        <w:t>да</w:t>
      </w:r>
      <w:r w:rsidR="00F6139A" w:rsidRPr="00B247B1">
        <w:t xml:space="preserve"> направя</w:t>
      </w:r>
      <w:r w:rsidR="00831C6A" w:rsidRPr="00B247B1">
        <w:t xml:space="preserve">. За това въздейства и животът ми на село. Умувах за </w:t>
      </w:r>
      <w:r w:rsidR="00234F02" w:rsidRPr="00B247B1">
        <w:t>специалност</w:t>
      </w:r>
      <w:r w:rsidR="00F6139A" w:rsidRPr="00B247B1">
        <w:t xml:space="preserve"> „Лесовъдство”, защото там имаш</w:t>
      </w:r>
      <w:r w:rsidR="00831C6A" w:rsidRPr="00B247B1">
        <w:t>е и ма</w:t>
      </w:r>
      <w:r w:rsidR="00F6139A" w:rsidRPr="00B247B1">
        <w:t>тематика. В крайна сметка записа</w:t>
      </w:r>
      <w:r w:rsidR="00831C6A" w:rsidRPr="00B247B1">
        <w:t>х специалност „Земеделие”. След това получи</w:t>
      </w:r>
      <w:r w:rsidR="00F6139A" w:rsidRPr="00B247B1">
        <w:t xml:space="preserve">х </w:t>
      </w:r>
      <w:r w:rsidR="00234F02" w:rsidRPr="00B247B1">
        <w:t>студентската</w:t>
      </w:r>
      <w:r w:rsidR="00F6139A" w:rsidRPr="00B247B1">
        <w:t xml:space="preserve"> си</w:t>
      </w:r>
      <w:r w:rsidR="00F6139A" w:rsidRPr="00B247B1">
        <w:t xml:space="preserve"> книжка с № 5702. После</w:t>
      </w:r>
      <w:r w:rsidR="00831C6A" w:rsidRPr="00B247B1">
        <w:t xml:space="preserve"> заверих като фронтовак признатите два семестъра и се записах направо в трети. Един семестър струваше 4550 лева.</w:t>
      </w:r>
    </w:p>
    <w:p w14:paraId="1A8D7B63" w14:textId="77777777" w:rsidR="000C1925" w:rsidRDefault="00593BA5" w:rsidP="00E37778">
      <w:r w:rsidRPr="00B247B1">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B247B1">
        <w:t xml:space="preserve">а. Лекциите се провеждаха </w:t>
      </w:r>
      <w:proofErr w:type="spellStart"/>
      <w:r w:rsidR="000A5FC0" w:rsidRPr="00B247B1">
        <w:t>преди</w:t>
      </w:r>
      <w:r w:rsidRPr="00B247B1">
        <w:t>обед</w:t>
      </w:r>
      <w:proofErr w:type="spellEnd"/>
      <w:r w:rsidRPr="00B247B1">
        <w:t xml:space="preserve">, а практическите упражнения следобед. Ходих редовно на занятия, като учех и за изпитите по </w:t>
      </w:r>
      <w:r w:rsidR="000A5FC0" w:rsidRPr="00B247B1">
        <w:t>„</w:t>
      </w:r>
      <w:r w:rsidRPr="00B247B1">
        <w:t>Физика</w:t>
      </w:r>
      <w:r w:rsidR="000A5FC0" w:rsidRPr="00B247B1">
        <w:t>”</w:t>
      </w:r>
      <w:r w:rsidRPr="00B247B1">
        <w:t xml:space="preserve"> и </w:t>
      </w:r>
      <w:r w:rsidR="000A5FC0" w:rsidRPr="00B247B1">
        <w:t>„</w:t>
      </w:r>
      <w:r w:rsidRPr="00B247B1">
        <w:t>Петрография</w:t>
      </w:r>
      <w:r w:rsidR="000A5FC0" w:rsidRPr="00B247B1">
        <w:t>”</w:t>
      </w:r>
      <w:r w:rsidRPr="00B247B1">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B247B1">
        <w:t>В столът</w:t>
      </w:r>
      <w:r w:rsidRPr="00B247B1">
        <w:t xml:space="preserve"> предадох  и купоните си за хляб. Сутрин въобще не закусвах. Всеки 15 дни майка ми пращаше колет с бухти и сухари.</w:t>
      </w:r>
    </w:p>
    <w:p w14:paraId="40C34D1F" w14:textId="77777777" w:rsidR="00593BA5" w:rsidRPr="00B247B1" w:rsidRDefault="000A5FC0" w:rsidP="00E37778">
      <w:r w:rsidRPr="00B247B1">
        <w:t>Въведох си строг дне</w:t>
      </w:r>
      <w:r w:rsidR="00593BA5" w:rsidRPr="00B247B1">
        <w:t>вен режим. Сутрин ставах в 5 часа и след тоалет и гимнастика учех до 7 часа по предстоя</w:t>
      </w:r>
      <w:r w:rsidRPr="00B247B1">
        <w:t>щ</w:t>
      </w:r>
      <w:r w:rsidR="00593BA5" w:rsidRPr="00B247B1">
        <w:t>ите изпити.</w:t>
      </w:r>
      <w:r w:rsidR="00890870" w:rsidRPr="00B247B1">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B247B1">
        <w:t>о. На 5 ноември бях пред Народ</w:t>
      </w:r>
      <w:r w:rsidR="00890870" w:rsidRPr="00B247B1">
        <w:t>ният театър, където народът посрещна Георги Димитров, след завръщането му от СССР.</w:t>
      </w:r>
    </w:p>
    <w:p w14:paraId="1F727508" w14:textId="77777777" w:rsidR="000C1925" w:rsidRDefault="00470185" w:rsidP="00E37778">
      <w:r w:rsidRPr="00B247B1">
        <w:t xml:space="preserve">Някъде в средата на ноември бях </w:t>
      </w:r>
      <w:proofErr w:type="spellStart"/>
      <w:r w:rsidRPr="00B247B1">
        <w:t>излязал</w:t>
      </w:r>
      <w:proofErr w:type="spellEnd"/>
      <w:r w:rsidRPr="00B247B1">
        <w:t xml:space="preserve"> да се разходя в градинката на Народният театър, когато случайно срещнах Марин Камбуров. </w:t>
      </w:r>
      <w:proofErr w:type="spellStart"/>
      <w:r w:rsidRPr="00B247B1">
        <w:t>Занего</w:t>
      </w:r>
      <w:proofErr w:type="spellEnd"/>
      <w:r w:rsidRPr="00B247B1">
        <w:t xml:space="preserve"> често споменавам, ко</w:t>
      </w:r>
      <w:r w:rsidR="000A5FC0" w:rsidRPr="00B247B1">
        <w:t>гато бяхме в Австрия, във 2-ро О</w:t>
      </w:r>
      <w:r w:rsidRPr="00B247B1">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B247B1">
        <w:t>квартира. След като взехме разре</w:t>
      </w:r>
      <w:r w:rsidRPr="00B247B1">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B247B1">
        <w:t xml:space="preserve"> ми пречи. Спазвайки моят</w:t>
      </w:r>
      <w:r w:rsidRPr="00B247B1">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14:paraId="0500746C" w14:textId="77777777" w:rsidR="000C1925" w:rsidRDefault="00470185" w:rsidP="00E37778">
      <w:r w:rsidRPr="00B247B1">
        <w:t>Намирането на друга и по-удобна квар</w:t>
      </w:r>
      <w:r w:rsidR="000A5FC0" w:rsidRPr="00B247B1">
        <w:t>тира се оказа трудна работа. Р</w:t>
      </w:r>
      <w:r w:rsidRPr="00B247B1">
        <w:t>ешихме да останем да зимуваме в сегашната си стая.</w:t>
      </w:r>
      <w:r w:rsidR="004B1BE6" w:rsidRPr="00B247B1">
        <w:t xml:space="preserve"> Със съдействието на майка, получихме съгласието на вуйчо Кънчо, като трябваше да плащаме месечен наем от 500 лева.</w:t>
      </w:r>
    </w:p>
    <w:p w14:paraId="7D7F15C4" w14:textId="77777777" w:rsidR="000C1925" w:rsidRDefault="004B1BE6" w:rsidP="00E37778">
      <w:r w:rsidRPr="00B247B1">
        <w:t>До средата на декември успешно спазвах дневният си режим, по после поради студа, не можех повече да уча в стаята си.</w:t>
      </w:r>
    </w:p>
    <w:p w14:paraId="0F730BCC" w14:textId="77777777" w:rsidR="000C1925" w:rsidRDefault="004B1BE6" w:rsidP="00E37778">
      <w:r w:rsidRPr="00B247B1">
        <w:t xml:space="preserve">На 8 декември за първи път участвах в тържественото честване на </w:t>
      </w:r>
      <w:r w:rsidR="000A5FC0" w:rsidRPr="00B247B1">
        <w:t>Студентският празник. През деня</w:t>
      </w:r>
      <w:r w:rsidRPr="00B247B1">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B247B1">
        <w:t>ки”, където се съ</w:t>
      </w:r>
      <w:r w:rsidRPr="00B247B1">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заедно поведохме </w:t>
      </w:r>
      <w:proofErr w:type="spellStart"/>
      <w:r w:rsidRPr="00B247B1">
        <w:t>манифистация</w:t>
      </w:r>
      <w:proofErr w:type="spellEnd"/>
      <w:r w:rsidRPr="00B247B1">
        <w:t xml:space="preserve"> по булевард „Цар Освободител”. По това време във факултета съществуваха опозиционните студентски организации- </w:t>
      </w:r>
      <w:r w:rsidR="000A5FC0" w:rsidRPr="00B247B1">
        <w:t>„</w:t>
      </w:r>
      <w:r w:rsidRPr="00B247B1">
        <w:t xml:space="preserve">Академичен земеделски съюз”, „Десни </w:t>
      </w:r>
      <w:proofErr w:type="spellStart"/>
      <w:r w:rsidRPr="00B247B1">
        <w:t>социал</w:t>
      </w:r>
      <w:proofErr w:type="spellEnd"/>
      <w:r w:rsidRPr="00B247B1">
        <w:t xml:space="preserve">-демократи”, „БЗНС-зелени” и други. В тях членуваха бившите членове на </w:t>
      </w:r>
      <w:r w:rsidR="00371C5F" w:rsidRPr="00B247B1">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4B9853DF" w14:textId="77777777" w:rsidR="000C1925" w:rsidRDefault="00371C5F" w:rsidP="00E37778">
      <w:r w:rsidRPr="00B247B1">
        <w:t>На 22 деке</w:t>
      </w:r>
      <w:r w:rsidR="000A5FC0" w:rsidRPr="00B247B1">
        <w:t>мври се явих на изпита по „Физика”</w:t>
      </w:r>
      <w:r w:rsidRPr="00B247B1">
        <w:t xml:space="preserve"> при професор </w:t>
      </w:r>
      <w:proofErr w:type="spellStart"/>
      <w:r w:rsidRPr="00B247B1">
        <w:t>Джаков</w:t>
      </w:r>
      <w:proofErr w:type="spellEnd"/>
      <w:r w:rsidRPr="00B247B1">
        <w:t>, който взех с отличен по петобалната система. Това доста ме окуражи. Н</w:t>
      </w:r>
      <w:r w:rsidR="000A5FC0" w:rsidRPr="00B247B1">
        <w:t>а 30 декември взех и изпита по „П</w:t>
      </w:r>
      <w:r w:rsidRPr="00B247B1">
        <w:t>етрография</w:t>
      </w:r>
      <w:r w:rsidR="000A5FC0" w:rsidRPr="00B247B1">
        <w:t>”</w:t>
      </w:r>
      <w:r w:rsidRPr="00B247B1">
        <w:t xml:space="preserve"> също с отличен.</w:t>
      </w:r>
    </w:p>
    <w:p w14:paraId="2DD665C8" w14:textId="77777777" w:rsidR="000C1925" w:rsidRDefault="00371C5F" w:rsidP="00E37778">
      <w:r w:rsidRPr="00B247B1">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150B8658" w14:textId="77777777" w:rsidR="000C1925" w:rsidRDefault="00371C5F" w:rsidP="00E37778">
      <w:r w:rsidRPr="00B247B1">
        <w:t>Докато бях в града, спазвах дневният си режим и се подготвях за изпитите по „Анатомия и физиология на домашните животни”</w:t>
      </w:r>
      <w:r w:rsidR="00F746F2" w:rsidRPr="00B247B1">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14:paraId="762DABE4" w14:textId="77777777" w:rsidR="000C1925" w:rsidRDefault="00F746F2" w:rsidP="00E37778">
      <w:r w:rsidRPr="00B247B1">
        <w:t xml:space="preserve">На 1-ви февруари се завърнах в квартирата си в София, където заварих Марин. На 5 февруари успях да взема с отличен изпита си по </w:t>
      </w:r>
      <w:r w:rsidR="000A5FC0" w:rsidRPr="00B247B1">
        <w:t>„</w:t>
      </w:r>
      <w:r w:rsidRPr="00B247B1">
        <w:t>Анатомия на животните</w:t>
      </w:r>
      <w:r w:rsidR="000A5FC0" w:rsidRPr="00B247B1">
        <w:t>”</w:t>
      </w:r>
      <w:r w:rsidRPr="00B247B1">
        <w:t xml:space="preserve"> при професор Петков, като ми се паднаха най-трудните въпроси. След седмица успях да се вредя и на изпита по </w:t>
      </w:r>
      <w:r w:rsidR="000A5FC0" w:rsidRPr="00B247B1">
        <w:t>„Х</w:t>
      </w:r>
      <w:r w:rsidRPr="00B247B1">
        <w:t>имия</w:t>
      </w:r>
      <w:r w:rsidR="000A5FC0" w:rsidRPr="00B247B1">
        <w:t>”</w:t>
      </w:r>
      <w:r w:rsidRPr="00B247B1">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14:paraId="5128466F" w14:textId="77777777" w:rsidR="000C1925" w:rsidRDefault="000A5FC0" w:rsidP="00E37778">
      <w:r w:rsidRPr="00B247B1">
        <w:t>Изпитът по „Зоология” вз</w:t>
      </w:r>
      <w:r w:rsidR="00F746F2" w:rsidRPr="00B247B1">
        <w:t xml:space="preserve">ех през април на извънредна сесия, също с петица. С него приключих първата година с общ баланс: 3 петици, една </w:t>
      </w:r>
      <w:proofErr w:type="spellStart"/>
      <w:r w:rsidR="00F746F2" w:rsidRPr="00B247B1">
        <w:t>четворкаи</w:t>
      </w:r>
      <w:proofErr w:type="spellEnd"/>
      <w:r w:rsidR="00F746F2" w:rsidRPr="00B247B1">
        <w:t xml:space="preserve"> една </w:t>
      </w:r>
      <w:proofErr w:type="spellStart"/>
      <w:r w:rsidR="00F746F2" w:rsidRPr="00B247B1">
        <w:t>тойка</w:t>
      </w:r>
      <w:proofErr w:type="spellEnd"/>
      <w:r w:rsidR="00F746F2" w:rsidRPr="00B247B1">
        <w:t>.</w:t>
      </w:r>
      <w:r w:rsidRPr="00B247B1">
        <w:t xml:space="preserve"> Остана ми само изпита по „Ф</w:t>
      </w:r>
      <w:r w:rsidR="00F746F2" w:rsidRPr="00B247B1">
        <w:t>ренски език</w:t>
      </w:r>
      <w:r w:rsidRPr="00B247B1">
        <w:t>”</w:t>
      </w:r>
      <w:r w:rsidR="00F746F2" w:rsidRPr="00B247B1">
        <w:t>, който като факултативен, можеше да се вземе в края на следването.</w:t>
      </w:r>
    </w:p>
    <w:p w14:paraId="1122ECDD" w14:textId="77777777" w:rsidR="000C1925" w:rsidRDefault="004B1588" w:rsidP="00E37778">
      <w:r w:rsidRPr="00B247B1">
        <w:t>На 1 март започнаха занятията от 4-ти семестър. Ре</w:t>
      </w:r>
      <w:r w:rsidR="000A5FC0" w:rsidRPr="00B247B1">
        <w:t>д</w:t>
      </w:r>
      <w:r w:rsidRPr="00B247B1">
        <w:t xml:space="preserve">овно посещавах лекции и упражнения, като си водих записки, ползвайки  стенографията. Вече беше топло и можех да </w:t>
      </w:r>
      <w:r w:rsidR="000A5FC0" w:rsidRPr="00B247B1">
        <w:t xml:space="preserve">уча в квартирата, както и да </w:t>
      </w:r>
      <w:r w:rsidRPr="00B247B1">
        <w:t xml:space="preserve">спазвам дневният </w:t>
      </w:r>
      <w:r w:rsidR="000A5FC0" w:rsidRPr="00B247B1">
        <w:t xml:space="preserve">си </w:t>
      </w:r>
      <w:r w:rsidRPr="00B247B1">
        <w:t xml:space="preserve">режим. </w:t>
      </w:r>
    </w:p>
    <w:p w14:paraId="03E59A47" w14:textId="77777777" w:rsidR="000C1925" w:rsidRDefault="004B1588" w:rsidP="00E37778">
      <w:r w:rsidRPr="00B247B1">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14:paraId="1A5C4DEB" w14:textId="77777777" w:rsidR="000C1925" w:rsidRDefault="004B1588" w:rsidP="00E37778">
      <w:r w:rsidRPr="00B247B1">
        <w:t xml:space="preserve">От пролетта на 1946 г. Марин значително подобри </w:t>
      </w:r>
      <w:proofErr w:type="spellStart"/>
      <w:r w:rsidRPr="00B247B1">
        <w:t>снабдеността</w:t>
      </w:r>
      <w:proofErr w:type="spellEnd"/>
      <w:r w:rsidRPr="00B247B1">
        <w:t xml:space="preserve">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B247B1">
        <w:t xml:space="preserve"> Започнахме да си купуваме вестниците „Работническо дело” и „Стършел”. Билетите за футболен мач и за кино струваха по 100 лева.</w:t>
      </w:r>
      <w:r w:rsidR="0047675C" w:rsidRPr="00B247B1">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6225E5B8" w14:textId="77777777" w:rsidR="000C1925" w:rsidRDefault="008509A0" w:rsidP="00E37778">
      <w:r w:rsidRPr="00B247B1">
        <w:t>На 1 май -</w:t>
      </w:r>
      <w:r w:rsidR="0047675C" w:rsidRPr="00B247B1">
        <w:t xml:space="preserve"> „Празникът на труда” </w:t>
      </w:r>
      <w:r w:rsidRPr="00B247B1">
        <w:t>и ние участвахме на</w:t>
      </w:r>
      <w:r w:rsidR="0047675C" w:rsidRPr="00B247B1">
        <w:t xml:space="preserve"> манифестация</w:t>
      </w:r>
      <w:r w:rsidRPr="00B247B1">
        <w:t>та</w:t>
      </w:r>
      <w:r w:rsidR="0047675C" w:rsidRPr="00B247B1">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B247B1">
        <w:t>п</w:t>
      </w:r>
      <w:r w:rsidR="0047675C" w:rsidRPr="00B247B1">
        <w:t>лакати с лозунги, пееха песни и бяха придружени от духова музика.</w:t>
      </w:r>
    </w:p>
    <w:p w14:paraId="62EAAA45" w14:textId="77777777" w:rsidR="000C1925" w:rsidRDefault="0047675C" w:rsidP="00E37778">
      <w:r w:rsidRPr="00B247B1">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14:paraId="5F92FE85" w14:textId="77777777" w:rsidR="000C1925" w:rsidRDefault="0047675C" w:rsidP="00E37778">
      <w:r w:rsidRPr="00B247B1">
        <w:t>На 16 юни се явих на изпита по „Генетика” при проф. Г. Генчев</w:t>
      </w:r>
      <w:r w:rsidR="00AC69DD" w:rsidRPr="00B247B1">
        <w:t xml:space="preserve"> и го взех с четворка. Не бях доволен, </w:t>
      </w:r>
      <w:proofErr w:type="spellStart"/>
      <w:r w:rsidR="00AC69DD" w:rsidRPr="00B247B1">
        <w:t>зашото</w:t>
      </w:r>
      <w:proofErr w:type="spellEnd"/>
      <w:r w:rsidR="00AC69DD" w:rsidRPr="00B247B1">
        <w:t xml:space="preserve">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253B0BE9" w14:textId="77777777" w:rsidR="000C1925" w:rsidRDefault="00AC69DD" w:rsidP="00E37778">
      <w:r w:rsidRPr="00B247B1">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B247B1">
        <w:t xml:space="preserve"> Надцених възможностите си на зрителната ми памет и направих няколко грешки и асистента ме върна, за да ги </w:t>
      </w:r>
      <w:proofErr w:type="spellStart"/>
      <w:r w:rsidR="00F10D2A" w:rsidRPr="00B247B1">
        <w:t>донауча</w:t>
      </w:r>
      <w:proofErr w:type="spellEnd"/>
      <w:r w:rsidR="00F10D2A" w:rsidRPr="00B247B1">
        <w:t>. На следващият ден познах всичките и взех изпита с четворка.</w:t>
      </w:r>
    </w:p>
    <w:p w14:paraId="6544AA15" w14:textId="77777777" w:rsidR="000C1925" w:rsidRDefault="00F10D2A" w:rsidP="00E37778">
      <w:r w:rsidRPr="00B247B1">
        <w:t>След еднодневна почивка се подготвих и взех изпита по „Почвознание” при проф. Странски, с ч</w:t>
      </w:r>
      <w:r w:rsidR="008509A0" w:rsidRPr="00B247B1">
        <w:t>етворка. Тогава реших до 10 д</w:t>
      </w:r>
      <w:r w:rsidRPr="00B247B1">
        <w:t>ни да взема още два изпита</w:t>
      </w:r>
      <w:r w:rsidR="00517C89" w:rsidRPr="00B247B1">
        <w:t>, което Марин определи като голяма самонадеяност, която най-сетне щяла да м</w:t>
      </w:r>
      <w:r w:rsidR="008509A0" w:rsidRPr="00B247B1">
        <w:t>е доведе до „извиване на дъното”</w:t>
      </w:r>
      <w:r w:rsidR="00517C89" w:rsidRPr="00B247B1">
        <w:t xml:space="preserve"> – да получа двойка.</w:t>
      </w:r>
    </w:p>
    <w:p w14:paraId="163DC990" w14:textId="77777777" w:rsidR="00517C89" w:rsidRPr="00B247B1" w:rsidRDefault="00517C89" w:rsidP="00E37778">
      <w:r w:rsidRPr="00B247B1">
        <w:t>На 5 юли се записах при проф. Лазаров по „</w:t>
      </w:r>
      <w:proofErr w:type="spellStart"/>
      <w:r w:rsidRPr="00B247B1">
        <w:t>Етномология</w:t>
      </w:r>
      <w:proofErr w:type="spellEnd"/>
      <w:r w:rsidRPr="00B247B1">
        <w:t xml:space="preserve">”. Трябваше да се </w:t>
      </w:r>
      <w:r w:rsidR="008509A0" w:rsidRPr="00B247B1">
        <w:t xml:space="preserve">явя </w:t>
      </w:r>
      <w:r w:rsidRPr="00B247B1">
        <w:t xml:space="preserve">късно </w:t>
      </w:r>
      <w:r w:rsidR="008509A0" w:rsidRPr="00B247B1">
        <w:t>следобед, но същият ден</w:t>
      </w:r>
      <w:r w:rsidRPr="00B247B1">
        <w:t xml:space="preserve"> беше международната среща между България и Югославия</w:t>
      </w:r>
      <w:r w:rsidR="008509A0" w:rsidRPr="00B247B1">
        <w:t xml:space="preserve"> по футбол</w:t>
      </w:r>
      <w:r w:rsidRPr="00B247B1">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B247B1">
        <w:t>ската си закалка. Марин заяви, ч</w:t>
      </w:r>
      <w:r w:rsidRPr="00B247B1">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w:t>
      </w:r>
      <w:proofErr w:type="spellStart"/>
      <w:r w:rsidRPr="00B247B1">
        <w:t>предвижих</w:t>
      </w:r>
      <w:proofErr w:type="spellEnd"/>
      <w:r w:rsidRPr="00B247B1">
        <w:t xml:space="preserve"> до Финансовият факултет, където беше кабинетът на проф. Тотев. </w:t>
      </w:r>
      <w:r w:rsidR="00996E3A" w:rsidRPr="00B247B1">
        <w:t xml:space="preserve">Той изпитваше последните си студенти и ме прие след тях, защото бях в списъка. Чудото стана и взех и този изпит с четворка. Вкъщи, Марин беше изумен, че съм взел и двата си изпита само за един </w:t>
      </w:r>
      <w:proofErr w:type="spellStart"/>
      <w:r w:rsidR="00996E3A" w:rsidRPr="00B247B1">
        <w:t>предиобед</w:t>
      </w:r>
      <w:proofErr w:type="spellEnd"/>
      <w:r w:rsidR="00996E3A" w:rsidRPr="00B247B1">
        <w:t xml:space="preserve"> и то с четворки. Едва от 8 месеца бях в София и вече бях взел 11 изпита, а по успех се нареждах сред първенците във випуска.  </w:t>
      </w:r>
    </w:p>
    <w:p w14:paraId="5B6A5C4C" w14:textId="77777777" w:rsidR="000C1925" w:rsidRDefault="00996E3A" w:rsidP="00E37778">
      <w:r w:rsidRPr="00B247B1">
        <w:t xml:space="preserve">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w:t>
      </w:r>
      <w:proofErr w:type="spellStart"/>
      <w:r w:rsidRPr="00B247B1">
        <w:t>Постепено</w:t>
      </w:r>
      <w:proofErr w:type="spellEnd"/>
      <w:r w:rsidRPr="00B247B1">
        <w:t xml:space="preserve"> разширих дейността си </w:t>
      </w:r>
      <w:proofErr w:type="spellStart"/>
      <w:r w:rsidRPr="00B247B1">
        <w:t>ОСНСи</w:t>
      </w:r>
      <w:proofErr w:type="spellEnd"/>
      <w:r w:rsidRPr="00B247B1">
        <w:t xml:space="preserve"> РМС във факултета. Въпреки това повечето колеги ме считаха за затворен и </w:t>
      </w:r>
      <w:proofErr w:type="spellStart"/>
      <w:r w:rsidRPr="00B247B1">
        <w:t>вманячен</w:t>
      </w:r>
      <w:proofErr w:type="spellEnd"/>
      <w:r w:rsidRPr="00B247B1">
        <w:t xml:space="preserve"> в ученето човек. Независимо от това , продължавах стриктно да спазвам личният си дневен режим.</w:t>
      </w:r>
    </w:p>
    <w:p w14:paraId="1A63B849" w14:textId="77777777" w:rsidR="000C1925" w:rsidRDefault="00996E3A" w:rsidP="00E37778">
      <w:r w:rsidRPr="00B247B1">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B247B1">
        <w:t xml:space="preserve">на </w:t>
      </w:r>
      <w:r w:rsidRPr="00B247B1">
        <w:t xml:space="preserve">колет с </w:t>
      </w:r>
      <w:r w:rsidR="00DF3373" w:rsidRPr="00B247B1">
        <w:t>хранителни продукти и да плащат наема ми от 500 лева на вуйчо Кънчо. В София разходите си от 5000 лева месечно</w:t>
      </w:r>
      <w:r w:rsidR="008509A0" w:rsidRPr="00B247B1">
        <w:t>,</w:t>
      </w:r>
      <w:r w:rsidR="00DF3373" w:rsidRPr="00B247B1">
        <w:t xml:space="preserve"> поемах напълно сам.</w:t>
      </w:r>
    </w:p>
    <w:p w14:paraId="7EA198D7" w14:textId="77777777" w:rsidR="000C1925" w:rsidRDefault="007D424F" w:rsidP="00E37778">
      <w:r w:rsidRPr="00B247B1">
        <w:t>След една седмица почивка, започнах подготовка за останалите ми два изпита – „Фитопатология” и „ Земеделско машинознание”.</w:t>
      </w:r>
    </w:p>
    <w:p w14:paraId="18716585" w14:textId="77777777" w:rsidR="000C1925" w:rsidRDefault="007D424F" w:rsidP="00E37778">
      <w:r w:rsidRPr="00B247B1">
        <w:t xml:space="preserve">След лятната ваканция, през която с приятели пак скитахме из Балкана, останах известно време при родителите </w:t>
      </w:r>
      <w:r w:rsidR="008509A0" w:rsidRPr="00B247B1">
        <w:t>си. На 10 септември участвах в р</w:t>
      </w:r>
      <w:r w:rsidRPr="00B247B1">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51506B11" w14:textId="77777777" w:rsidR="007D424F" w:rsidRPr="00B247B1" w:rsidRDefault="007D424F" w:rsidP="00E37778">
      <w:r w:rsidRPr="00B247B1">
        <w:t>Като се върнах в София, заварих дошлия по-рано Марин, който изоставаше много с изпит</w:t>
      </w:r>
      <w:r w:rsidR="008509A0" w:rsidRPr="00B247B1">
        <w:t>ите си. Двата, които имах аз,</w:t>
      </w:r>
      <w:r w:rsidRPr="00B247B1">
        <w:t xml:space="preserve"> взех с четворки. С това </w:t>
      </w:r>
      <w:r w:rsidR="00894DB1" w:rsidRPr="00B247B1">
        <w:t>приключих изпитите за първите дв</w:t>
      </w:r>
      <w:r w:rsidRPr="00B247B1">
        <w:t xml:space="preserve">е години. </w:t>
      </w:r>
      <w:r w:rsidR="00894DB1" w:rsidRPr="00B247B1">
        <w:t xml:space="preserve">На 21 септември навърших 22 години, за което баба Руска </w:t>
      </w:r>
      <w:r w:rsidR="0001761A" w:rsidRPr="00B247B1">
        <w:t xml:space="preserve">би </w:t>
      </w:r>
      <w:r w:rsidR="00894DB1" w:rsidRPr="00B247B1">
        <w:t xml:space="preserve">ми каза: „Стана, коджа момче, айол!” </w:t>
      </w:r>
    </w:p>
    <w:p w14:paraId="15285D85" w14:textId="77777777" w:rsidR="000C1925" w:rsidRDefault="00894DB1" w:rsidP="00E37778">
      <w:r w:rsidRPr="00B247B1">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B247B1">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B247B1">
        <w:t>о. Понеже синът му – Васко Боба</w:t>
      </w:r>
      <w:r w:rsidR="00831171" w:rsidRPr="00B247B1">
        <w:t xml:space="preserve">, изоставал с изпитите си във Варна, той решил да го прехвърли при мен в София. Надявал се, че ако живеем </w:t>
      </w:r>
      <w:proofErr w:type="spellStart"/>
      <w:r w:rsidR="00831171" w:rsidRPr="00B247B1">
        <w:t>заеднно</w:t>
      </w:r>
      <w:proofErr w:type="spellEnd"/>
      <w:r w:rsidR="00831171" w:rsidRPr="00B247B1">
        <w:t xml:space="preserve"> ще му повлияя по отношение на ученето. Той беше много добър младеж, но защото семейството му беше заможно, се беш</w:t>
      </w:r>
      <w:r w:rsidR="008509A0" w:rsidRPr="00B247B1">
        <w:t>е поразглезил. Съгласих се Боба</w:t>
      </w:r>
      <w:r w:rsidR="00831171" w:rsidRPr="00B247B1">
        <w:t xml:space="preserve"> да живее с нас, но при условие и ч</w:t>
      </w:r>
      <w:r w:rsidR="008509A0" w:rsidRPr="00B247B1">
        <w:t>е Марин остане. Вуйчо позволи</w:t>
      </w:r>
      <w:r w:rsidR="00831171" w:rsidRPr="00B247B1">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B247B1">
        <w:t>пление през зимните месеци. На мен о</w:t>
      </w:r>
      <w:r w:rsidR="00831171" w:rsidRPr="00B247B1">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14:paraId="489871D6" w14:textId="77777777" w:rsidR="000C1925" w:rsidRDefault="00831171" w:rsidP="00E37778">
      <w:r w:rsidRPr="00B247B1">
        <w:t>От тази есен броя</w:t>
      </w:r>
      <w:r w:rsidR="00182B96" w:rsidRPr="00B247B1">
        <w:t xml:space="preserve">т на хората посещаващи </w:t>
      </w:r>
      <w:proofErr w:type="spellStart"/>
      <w:r w:rsidR="00182B96" w:rsidRPr="00B247B1">
        <w:t>кеартирата</w:t>
      </w:r>
      <w:proofErr w:type="spellEnd"/>
      <w:r w:rsidR="00182B96" w:rsidRPr="00B247B1">
        <w:t xml:space="preserve"> ни рязко се увеличи – постоянните посетители бяха 8-10 души. Марин беше отговорник </w:t>
      </w:r>
      <w:r w:rsidR="00C279D5" w:rsidRPr="00B247B1">
        <w:t>на студентските съоръжения, а пр</w:t>
      </w:r>
      <w:r w:rsidR="00182B96" w:rsidRPr="00B247B1">
        <w:t xml:space="preserve">иятелят ми Тодор Маринов на </w:t>
      </w:r>
      <w:proofErr w:type="spellStart"/>
      <w:r w:rsidR="00182B96" w:rsidRPr="00B247B1">
        <w:t>студетските</w:t>
      </w:r>
      <w:proofErr w:type="spellEnd"/>
      <w:r w:rsidR="00182B96" w:rsidRPr="00B247B1">
        <w:t xml:space="preserve">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B247B1">
        <w:t>, а участниците в нея за мама</w:t>
      </w:r>
      <w:r w:rsidR="00182B96" w:rsidRPr="00B247B1">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B247B1">
        <w:t xml:space="preserve"> Като създател на МАМ, Марин беше обявен за негов Председател. Като най-добър </w:t>
      </w:r>
      <w:proofErr w:type="spellStart"/>
      <w:r w:rsidR="00046FE0" w:rsidRPr="00B247B1">
        <w:t>мамаджия</w:t>
      </w:r>
      <w:proofErr w:type="spellEnd"/>
      <w:r w:rsidR="00046FE0" w:rsidRPr="00B247B1">
        <w:t xml:space="preserve"> – Тенко (Трапатони) за политически секретар, а аз като поддържащ чистотата и реда, за организационен секретар.</w:t>
      </w:r>
    </w:p>
    <w:p w14:paraId="1B53F344" w14:textId="77777777" w:rsidR="000C1925" w:rsidRDefault="00046FE0" w:rsidP="00E37778">
      <w:r w:rsidRPr="00B247B1">
        <w:t xml:space="preserve">По предложение на Трапатони, започнахме да издаваме </w:t>
      </w:r>
      <w:proofErr w:type="spellStart"/>
      <w:r w:rsidRPr="00B247B1">
        <w:t>стен</w:t>
      </w:r>
      <w:proofErr w:type="spellEnd"/>
      <w:r w:rsidRPr="00B247B1">
        <w:t>-лист „</w:t>
      </w:r>
      <w:proofErr w:type="spellStart"/>
      <w:r w:rsidRPr="00B247B1">
        <w:t>Лапандросус</w:t>
      </w:r>
      <w:proofErr w:type="spellEnd"/>
      <w:r w:rsidRPr="00B247B1">
        <w:t>”, като орган на МАМ. Художествено аз оформих първият му брой, а Трапатони написа</w:t>
      </w:r>
      <w:r w:rsidR="00C279D5" w:rsidRPr="00B247B1">
        <w:t xml:space="preserve"> уводната статия, озаглавена: „Вместо програма”. То</w:t>
      </w:r>
      <w:r w:rsidRPr="00B247B1">
        <w:t xml:space="preserve">й остана дълго време закачен на вътрешната страна на стаята ни. Издадохме само два броя. През седмицата повечето сбирки се провеждаха в „допълнителни” </w:t>
      </w:r>
      <w:proofErr w:type="spellStart"/>
      <w:r w:rsidRPr="00B247B1">
        <w:t>барлоги</w:t>
      </w:r>
      <w:proofErr w:type="spellEnd"/>
      <w:r w:rsidRPr="00B247B1">
        <w:t>, като Марин изчезваше за по ден-два. Само в събота и неделя събиранията бяха в „Централата”.</w:t>
      </w:r>
    </w:p>
    <w:p w14:paraId="7EA826FB" w14:textId="77777777" w:rsidR="000C1925" w:rsidRDefault="00046FE0" w:rsidP="00E37778">
      <w:r w:rsidRPr="00B247B1">
        <w:t>През зимата положението в стаята ни още повече се усложни, когато от Златоград пристигна баба Елена</w:t>
      </w:r>
      <w:r w:rsidR="00721B6A" w:rsidRPr="00B247B1">
        <w:t>, майката на бате Борис. Тя започна почти всяка вечер да идва на раздумка при нас и пома</w:t>
      </w:r>
      <w:r w:rsidR="00413F5D" w:rsidRPr="00B247B1">
        <w:t xml:space="preserve">гаше в домакинството. Веднъж </w:t>
      </w:r>
      <w:r w:rsidR="00721B6A" w:rsidRPr="00B247B1">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14:paraId="13EC5CA1" w14:textId="77777777" w:rsidR="000C1925" w:rsidRDefault="00721B6A" w:rsidP="00E37778">
      <w:r w:rsidRPr="00B247B1">
        <w:t xml:space="preserve">Тази година празнувахме „8-ми декември” по-спокойно. До 22 ч. </w:t>
      </w:r>
      <w:proofErr w:type="spellStart"/>
      <w:r w:rsidRPr="00B247B1">
        <w:t>мамаджиите</w:t>
      </w:r>
      <w:proofErr w:type="spellEnd"/>
      <w:r w:rsidRPr="00B247B1">
        <w:t xml:space="preserve"> бяхме на </w:t>
      </w:r>
      <w:proofErr w:type="spellStart"/>
      <w:r w:rsidRPr="00B247B1">
        <w:t>джамбуре</w:t>
      </w:r>
      <w:proofErr w:type="spellEnd"/>
      <w:r w:rsidRPr="00B247B1">
        <w:t xml:space="preserve">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14:paraId="6DAA4043" w14:textId="77777777" w:rsidR="000C1925" w:rsidRDefault="00EA7F33" w:rsidP="00E37778">
      <w:r w:rsidRPr="00B247B1">
        <w:t xml:space="preserve">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w:t>
      </w:r>
      <w:proofErr w:type="spellStart"/>
      <w:r w:rsidRPr="00B247B1">
        <w:t>богатии</w:t>
      </w:r>
      <w:proofErr w:type="spellEnd"/>
      <w:r w:rsidRPr="00B247B1">
        <w:t xml:space="preserve"> спекуланти от времето на войната. Обикновените хора </w:t>
      </w:r>
      <w:proofErr w:type="spellStart"/>
      <w:r w:rsidRPr="00B247B1">
        <w:t>приена</w:t>
      </w:r>
      <w:proofErr w:type="spellEnd"/>
      <w:r w:rsidRPr="00B247B1">
        <w:t xml:space="preserve"> смяната с одобрение.</w:t>
      </w:r>
    </w:p>
    <w:p w14:paraId="377037E3" w14:textId="77777777" w:rsidR="000C1925" w:rsidRDefault="00EA7F33" w:rsidP="00E37778">
      <w:r w:rsidRPr="00B247B1">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671CC885" w14:textId="77777777" w:rsidR="000C1925" w:rsidRDefault="00534021" w:rsidP="00E37778">
      <w:r w:rsidRPr="00B247B1">
        <w:t>На 27 декември приключи 5-</w:t>
      </w:r>
      <w:r w:rsidR="00702C38" w:rsidRPr="00B247B1">
        <w:t>тият семестър и на 30-ти се приб</w:t>
      </w:r>
      <w:r w:rsidRPr="00B247B1">
        <w:t>рах в Стара Загора. Там бях до 10 февруари, където всеки ден до обед се подготвях по тетрадките за изпитите, а следобед с 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564573FA" w14:textId="77777777" w:rsidR="000C1925" w:rsidRDefault="00534021" w:rsidP="00E37778">
      <w:r w:rsidRPr="00B247B1">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B247B1">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B247B1">
        <w:t>тудентите от Казанлъшкият район</w:t>
      </w:r>
      <w:r w:rsidR="00E45650" w:rsidRPr="00B247B1">
        <w:t xml:space="preserve"> през февруари имахме събрани 1 500 000 лева.</w:t>
      </w:r>
    </w:p>
    <w:p w14:paraId="417F199C" w14:textId="77777777" w:rsidR="000C1925" w:rsidRDefault="00E45650" w:rsidP="00E37778">
      <w:r w:rsidRPr="00B247B1">
        <w:t xml:space="preserve"> Завръщайки се в София, заварих двамата си съквартиранти на поправителна февр</w:t>
      </w:r>
      <w:r w:rsidR="00E80EC9" w:rsidRPr="00B247B1">
        <w:t xml:space="preserve">уарска сесия, като бяха взели </w:t>
      </w:r>
      <w:r w:rsidRPr="00B247B1">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B247B1">
        <w:t xml:space="preserve">дваше да презаписват семестри. </w:t>
      </w:r>
      <w:r w:rsidRPr="00B247B1">
        <w:t>Посрещнаха ме радостни, защото щяло да има кой да им пали печката и да ги буди рано, за да учат.</w:t>
      </w:r>
      <w:r w:rsidR="00925CC9" w:rsidRPr="00B247B1">
        <w:t xml:space="preserve"> Кога</w:t>
      </w:r>
      <w:r w:rsidR="00E80EC9" w:rsidRPr="00B247B1">
        <w:t xml:space="preserve">то на следващият ден станах </w:t>
      </w:r>
      <w:r w:rsidR="00925CC9" w:rsidRPr="00B247B1">
        <w:t>, запал</w:t>
      </w:r>
      <w:r w:rsidR="00E80EC9" w:rsidRPr="00B247B1">
        <w:t>их печката и започнах да ги разбуждам</w:t>
      </w:r>
      <w:r w:rsidR="00925CC9" w:rsidRPr="00B247B1">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14:paraId="44063CB4" w14:textId="77777777" w:rsidR="000C1925" w:rsidRDefault="00925CC9" w:rsidP="00E37778">
      <w:r w:rsidRPr="00B247B1">
        <w:t xml:space="preserve">На 17 февруари 1947 </w:t>
      </w:r>
      <w:proofErr w:type="spellStart"/>
      <w:r w:rsidRPr="00B247B1">
        <w:t>г.започнахме</w:t>
      </w:r>
      <w:proofErr w:type="spellEnd"/>
      <w:r w:rsidRPr="00B247B1">
        <w:t xml:space="preserve"> 6-тият семестър. При спазването на дневния ми режим, доста демобилизиращо ми се отрази настъпващата пролет. На </w:t>
      </w:r>
      <w:proofErr w:type="spellStart"/>
      <w:r w:rsidRPr="00B247B1">
        <w:t>джамборетата</w:t>
      </w:r>
      <w:proofErr w:type="spellEnd"/>
      <w:r w:rsidRPr="00B247B1">
        <w:t xml:space="preserve"> вече идваха доста момичета, като едно от Карлово, което пееше мн</w:t>
      </w:r>
      <w:r w:rsidR="0001761A" w:rsidRPr="00B247B1">
        <w:t xml:space="preserve">ого хубаво. Понякога Васко </w:t>
      </w:r>
      <w:proofErr w:type="spellStart"/>
      <w:r w:rsidR="0001761A" w:rsidRPr="00B247B1">
        <w:t>Бобa</w:t>
      </w:r>
      <w:proofErr w:type="spellEnd"/>
      <w:r w:rsidRPr="00B247B1">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w:t>
      </w:r>
      <w:proofErr w:type="spellStart"/>
      <w:r w:rsidRPr="00B247B1">
        <w:t>Анчето</w:t>
      </w:r>
      <w:proofErr w:type="spellEnd"/>
      <w:r w:rsidRPr="00B247B1">
        <w:t>, сестрата на Христо Пеев.</w:t>
      </w:r>
    </w:p>
    <w:p w14:paraId="3E53A6B9" w14:textId="77777777" w:rsidR="000C1925" w:rsidRDefault="00925CC9" w:rsidP="00E37778">
      <w:r w:rsidRPr="00B247B1">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B247B1">
        <w:t>в Народният</w:t>
      </w:r>
      <w:r w:rsidR="0001761A" w:rsidRPr="00B247B1">
        <w:t xml:space="preserve"> театър. Чрез него често </w:t>
      </w:r>
      <w:proofErr w:type="spellStart"/>
      <w:r w:rsidR="0001761A" w:rsidRPr="00B247B1">
        <w:t>ходихмe</w:t>
      </w:r>
      <w:proofErr w:type="spellEnd"/>
      <w:r w:rsidR="007E74B0" w:rsidRPr="00B247B1">
        <w:t xml:space="preserve"> гратис на различни постановки, макар че аз харесвах повече операта. Тогава слушах „Дама Пика” и „Евгений Онегин” от </w:t>
      </w:r>
      <w:proofErr w:type="spellStart"/>
      <w:r w:rsidR="007E74B0" w:rsidRPr="00B247B1">
        <w:t>Чейковски</w:t>
      </w:r>
      <w:proofErr w:type="spellEnd"/>
      <w:r w:rsidR="007E74B0" w:rsidRPr="00B247B1">
        <w:t>, „Тоска” на Пучини, „Кармен” от Бизе и няколко от най-известните на Верди.</w:t>
      </w:r>
      <w:r w:rsidR="00496CF7" w:rsidRPr="00B247B1">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w:t>
      </w:r>
      <w:proofErr w:type="spellStart"/>
      <w:r w:rsidR="00496CF7" w:rsidRPr="00B247B1">
        <w:t>чалгиите</w:t>
      </w:r>
      <w:proofErr w:type="spellEnd"/>
      <w:r w:rsidR="00496CF7" w:rsidRPr="00B247B1">
        <w:t>”.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14:paraId="2A2FDF2D" w14:textId="77777777" w:rsidR="000C1925" w:rsidRDefault="00496CF7" w:rsidP="00E37778">
      <w:r w:rsidRPr="00B247B1">
        <w:t xml:space="preserve">През март проведох сериозен разговор с </w:t>
      </w:r>
      <w:proofErr w:type="spellStart"/>
      <w:r w:rsidRPr="00B247B1">
        <w:t>мамаджиите</w:t>
      </w:r>
      <w:proofErr w:type="spellEnd"/>
      <w:r w:rsidRPr="00B247B1">
        <w:t xml:space="preserve">, които посещаваха квартирата ни. Скоро наближаваше сесия и трябваше да започнем подготовка за изпитите. По този повод Марин ме нарече </w:t>
      </w:r>
      <w:r w:rsidR="0001761A" w:rsidRPr="00B247B1">
        <w:t>“</w:t>
      </w:r>
      <w:proofErr w:type="spellStart"/>
      <w:r w:rsidR="0001761A" w:rsidRPr="00B247B1">
        <w:t>e</w:t>
      </w:r>
      <w:r w:rsidRPr="00B247B1">
        <w:t>внух</w:t>
      </w:r>
      <w:proofErr w:type="spellEnd"/>
      <w:r w:rsidRPr="00B247B1">
        <w:t>, пропиляващ младините си”, но въпреки това с Васко приеха предложението ми</w:t>
      </w:r>
      <w:r w:rsidR="0001761A" w:rsidRPr="00B247B1">
        <w:t xml:space="preserve"> да спрем чуждите посещения у нас, докато не свършат изпитите</w:t>
      </w:r>
      <w:r w:rsidRPr="00B247B1">
        <w:t>.</w:t>
      </w:r>
    </w:p>
    <w:p w14:paraId="09917E45" w14:textId="77777777" w:rsidR="000C1925" w:rsidRDefault="00496CF7" w:rsidP="00E37778">
      <w:r w:rsidRPr="00B247B1">
        <w:t>От началото на март спряхме да палим печката, но за съжаление един неделен ден се простудих и след болед</w:t>
      </w:r>
      <w:r w:rsidR="0001761A" w:rsidRPr="00B247B1">
        <w:t xml:space="preserve">уване се принудих да </w:t>
      </w:r>
      <w:r w:rsidRPr="00B247B1">
        <w:t>пос</w:t>
      </w:r>
      <w:r w:rsidR="0001761A" w:rsidRPr="00B247B1">
        <w:t xml:space="preserve">етя </w:t>
      </w:r>
      <w:proofErr w:type="spellStart"/>
      <w:r w:rsidR="0001761A" w:rsidRPr="00B247B1">
        <w:t>Студетската</w:t>
      </w:r>
      <w:proofErr w:type="spellEnd"/>
      <w:r w:rsidR="0001761A" w:rsidRPr="00B247B1">
        <w:t xml:space="preserve"> поликлиника. Там</w:t>
      </w:r>
      <w:r w:rsidRPr="00B247B1">
        <w:t xml:space="preserve"> установиха силно възпаление на </w:t>
      </w:r>
      <w:proofErr w:type="spellStart"/>
      <w:r w:rsidRPr="00B247B1">
        <w:t>синузите</w:t>
      </w:r>
      <w:proofErr w:type="spellEnd"/>
      <w:r w:rsidRPr="00B247B1">
        <w:t xml:space="preserve"> ми</w:t>
      </w:r>
      <w:r w:rsidR="00A87A11" w:rsidRPr="00B247B1">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B247B1">
        <w:t xml:space="preserve"> Веднага писах </w:t>
      </w:r>
      <w:proofErr w:type="spellStart"/>
      <w:r w:rsidR="00283E01" w:rsidRPr="00B247B1">
        <w:t>намайка</w:t>
      </w:r>
      <w:proofErr w:type="spellEnd"/>
      <w:r w:rsidR="00283E01" w:rsidRPr="00B247B1">
        <w:t xml:space="preserve">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14:paraId="2DA5C408" w14:textId="77777777" w:rsidR="000C1925" w:rsidRDefault="00283E01" w:rsidP="00E37778">
      <w:r w:rsidRPr="00B247B1">
        <w:t>В края на април се върнах в София. Наложих си още по-строг дневен режим, за да наваксам изоставането си.</w:t>
      </w:r>
      <w:r w:rsidR="00DC1E04" w:rsidRPr="00B247B1">
        <w:t xml:space="preserve"> Докато ме е нямало, в квартирата ни почти всяка вечер ставали </w:t>
      </w:r>
      <w:proofErr w:type="spellStart"/>
      <w:r w:rsidR="00DC1E04" w:rsidRPr="00B247B1">
        <w:t>джамбурета</w:t>
      </w:r>
      <w:proofErr w:type="spellEnd"/>
      <w:r w:rsidR="00DC1E04" w:rsidRPr="00B247B1">
        <w:t>,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B247B1">
        <w:t>вен старият порядък</w:t>
      </w:r>
      <w:r w:rsidR="00DC1E04" w:rsidRPr="00B247B1">
        <w:t>.</w:t>
      </w:r>
    </w:p>
    <w:p w14:paraId="4B5E2BC4" w14:textId="77777777" w:rsidR="000C1925" w:rsidRDefault="00DC1E04" w:rsidP="00E37778">
      <w:r w:rsidRPr="00B247B1">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14:paraId="76C1D544" w14:textId="77777777" w:rsidR="000C1925" w:rsidRDefault="00DC1E04" w:rsidP="00E37778">
      <w:r w:rsidRPr="00B247B1">
        <w:t>През юнската сесия се налагаше да взема максимален брой изпити, защото като активист на ОСНС и челник в изпитите, бях определен д</w:t>
      </w:r>
      <w:r w:rsidR="0001761A" w:rsidRPr="00B247B1">
        <w:t>а бъда през лятото бригадир на Н</w:t>
      </w:r>
      <w:r w:rsidRPr="00B247B1">
        <w:t>ационалните строителни обекти.</w:t>
      </w:r>
    </w:p>
    <w:p w14:paraId="051F9475" w14:textId="77777777" w:rsidR="000C1925" w:rsidRDefault="00DC1E04" w:rsidP="00E37778">
      <w:r w:rsidRPr="00B247B1">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14:paraId="278EFEA2" w14:textId="77777777" w:rsidR="000C1925" w:rsidRDefault="00D81594" w:rsidP="00E37778">
      <w:r w:rsidRPr="00B247B1">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B247B1">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33CB542F" w14:textId="77777777" w:rsidR="000C1925" w:rsidRDefault="00702106" w:rsidP="00E37778">
      <w:r w:rsidRPr="00B247B1">
        <w:t xml:space="preserve">Преди започване на </w:t>
      </w:r>
      <w:proofErr w:type="spellStart"/>
      <w:r w:rsidRPr="00B247B1">
        <w:t>сесияна</w:t>
      </w:r>
      <w:proofErr w:type="spellEnd"/>
      <w:r w:rsidRPr="00B247B1">
        <w:t xml:space="preserve">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w:t>
      </w:r>
      <w:proofErr w:type="spellStart"/>
      <w:r w:rsidRPr="00B247B1">
        <w:t>Цитологична</w:t>
      </w:r>
      <w:proofErr w:type="spellEnd"/>
      <w:r w:rsidRPr="00B247B1">
        <w:t xml:space="preserve"> технология” при проф. Г. Генчев и „</w:t>
      </w:r>
      <w:proofErr w:type="spellStart"/>
      <w:r w:rsidRPr="00B247B1">
        <w:t>Теоритични</w:t>
      </w:r>
      <w:proofErr w:type="spellEnd"/>
      <w:r w:rsidRPr="00B247B1">
        <w:t xml:space="preserve">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замина бригадир. Бях доволен, че въпреки боледуването си, успях да взема 6 изпита без нито една тройка.</w:t>
      </w:r>
    </w:p>
    <w:p w14:paraId="1A6965EB" w14:textId="77777777" w:rsidR="005047B2" w:rsidRPr="00B247B1" w:rsidRDefault="00702106" w:rsidP="00E37778">
      <w:r w:rsidRPr="00B247B1">
        <w:t>По също</w:t>
      </w:r>
      <w:r w:rsidR="0001761A" w:rsidRPr="00B247B1">
        <w:t>то време Васко Боба</w:t>
      </w:r>
      <w:r w:rsidRPr="00B247B1">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B247B1">
        <w:t>е</w:t>
      </w:r>
      <w:r w:rsidRPr="00B247B1">
        <w:t xml:space="preserve"> за изпити. Понякога водеше футболисти да нощуват у нас. От тях си спомням </w:t>
      </w:r>
      <w:proofErr w:type="spellStart"/>
      <w:r w:rsidRPr="00B247B1">
        <w:t>Томито</w:t>
      </w:r>
      <w:proofErr w:type="spellEnd"/>
      <w:r w:rsidRPr="00B247B1">
        <w:t xml:space="preserve"> Стефанов, по-късно известен играч на ЦСКА.</w:t>
      </w:r>
      <w:r w:rsidR="005047B2" w:rsidRPr="00B247B1">
        <w:t xml:space="preserve"> Не можах да повлияя на Боб</w:t>
      </w:r>
      <w:r w:rsidR="0001761A" w:rsidRPr="00B247B1">
        <w:t>а в следването, но той ми въздейства</w:t>
      </w:r>
      <w:r w:rsidR="005047B2" w:rsidRPr="00B247B1">
        <w:t xml:space="preserve"> да стана активен спортист.</w:t>
      </w:r>
    </w:p>
    <w:p w14:paraId="5877AFDA" w14:textId="77777777" w:rsidR="004E243A" w:rsidRDefault="005047B2" w:rsidP="00E37778">
      <w:r w:rsidRPr="00B247B1">
        <w:t>От всички мамаджии-студенти само аз отивах</w:t>
      </w:r>
      <w:r w:rsidR="0001761A" w:rsidRPr="00B247B1">
        <w:t xml:space="preserve"> бригадир. На тази бригад</w:t>
      </w:r>
      <w:r w:rsidR="00C57453" w:rsidRPr="00B247B1">
        <w:t>а, на коя</w:t>
      </w:r>
      <w:r w:rsidRPr="00B247B1">
        <w:t xml:space="preserve">то бяхме от 20-та група в университета, щяхме да сме </w:t>
      </w:r>
      <w:r w:rsidR="00C57453" w:rsidRPr="00B247B1">
        <w:t xml:space="preserve">на </w:t>
      </w:r>
      <w:r w:rsidRPr="00B247B1">
        <w:t>обект – линията „Перник-Волуяк”. От гарата във Волуяк се придвижихме п</w:t>
      </w:r>
      <w:r w:rsidR="00C57453" w:rsidRPr="00B247B1">
        <w:t>еш до обекта „Зли дол”, където станахме</w:t>
      </w:r>
      <w:r w:rsidRPr="00B247B1">
        <w:t xml:space="preserve"> 350 души. На следващият ден, ние – 80 души агрономи и 20 души богослови, ни прехвърлиха през лагерите „Златуша” и „Делян”, на обекта „</w:t>
      </w:r>
      <w:proofErr w:type="spellStart"/>
      <w:r w:rsidRPr="00B247B1">
        <w:t>Пенчов</w:t>
      </w:r>
      <w:proofErr w:type="spellEnd"/>
      <w:r w:rsidRPr="00B247B1">
        <w:t xml:space="preserve"> мост”. Там бяхме настанени в две бараки по 40 човека. </w:t>
      </w:r>
      <w:r w:rsidR="00C57453" w:rsidRPr="00B247B1">
        <w:t>В нашата</w:t>
      </w:r>
      <w:r w:rsidRPr="00B247B1">
        <w:t xml:space="preserve">, </w:t>
      </w:r>
      <w:r w:rsidR="00C57453" w:rsidRPr="00B247B1">
        <w:t xml:space="preserve">бях </w:t>
      </w:r>
      <w:r w:rsidRPr="00B247B1">
        <w:t>заедно с 20-те богослова. Още същият ден ни раздадоха работни облекла и ни изведо</w:t>
      </w:r>
      <w:r w:rsidR="00C57453" w:rsidRPr="00B247B1">
        <w:t>ха да работим на изкопа на хълмът</w:t>
      </w:r>
      <w:r w:rsidRPr="00B247B1">
        <w:t xml:space="preserve"> „</w:t>
      </w:r>
      <w:proofErr w:type="spellStart"/>
      <w:r w:rsidRPr="00B247B1">
        <w:t>Вариантата</w:t>
      </w:r>
      <w:proofErr w:type="spellEnd"/>
      <w:r w:rsidRPr="00B247B1">
        <w:t xml:space="preserve">”.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B247B1">
        <w:t>в промеждутъка, когато на обектът</w:t>
      </w:r>
      <w:r w:rsidRPr="00B247B1">
        <w:t xml:space="preserve"> нямаше работещи бригадири. След седмица ни докараха компресор с въздушни чукове</w:t>
      </w:r>
      <w:r w:rsidR="004E243A" w:rsidRPr="00B247B1">
        <w:t>, с което значително се увеличи ефективността на нашата работа.</w:t>
      </w:r>
    </w:p>
    <w:p w14:paraId="02A222FA" w14:textId="77777777" w:rsidR="00EA7F33" w:rsidRDefault="004E243A" w:rsidP="00E37778">
      <w:r w:rsidRPr="00B247B1">
        <w:t>Обектът „</w:t>
      </w:r>
      <w:proofErr w:type="spellStart"/>
      <w:r w:rsidRPr="00B247B1">
        <w:t>Пенчов</w:t>
      </w:r>
      <w:proofErr w:type="spellEnd"/>
      <w:r w:rsidRPr="00B247B1">
        <w:t xml:space="preserve">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12B774FC" w14:textId="77777777" w:rsidR="00A80810" w:rsidRDefault="00A80810" w:rsidP="00E37778">
      <w:r>
        <w:rPr>
          <w:noProof/>
          <w:lang w:val="en-US"/>
        </w:rPr>
        <w:drawing>
          <wp:inline distT="0" distB="0" distL="0" distR="0" wp14:anchorId="5AA87C1C" wp14:editId="0CAE1FA8">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230F9063" w14:textId="77777777" w:rsidR="00A80810" w:rsidRPr="00B247B1" w:rsidRDefault="00A80810" w:rsidP="00A80810">
      <w:pPr>
        <w:pStyle w:val="Caption"/>
      </w:pPr>
      <w:r w:rsidRPr="00AF5BD3">
        <w:t xml:space="preserve">1947 </w:t>
      </w:r>
      <w:proofErr w:type="spellStart"/>
      <w:r w:rsidRPr="00AF5BD3">
        <w:t>Пенчов</w:t>
      </w:r>
      <w:proofErr w:type="spellEnd"/>
      <w:r w:rsidRPr="00AF5BD3">
        <w:t xml:space="preserve"> Мост линията Перник Волуяк със Стефан Ножчев, Пенко М, Димо Минев, Христо Цанков</w:t>
      </w:r>
    </w:p>
    <w:p w14:paraId="2722D938" w14:textId="77777777" w:rsidR="00A80810" w:rsidRPr="00B247B1" w:rsidRDefault="00A80810" w:rsidP="00E37778"/>
    <w:p w14:paraId="7EF3F61B" w14:textId="147AEAEB" w:rsidR="000C1925" w:rsidRDefault="004E243A" w:rsidP="00E37778">
      <w:r w:rsidRPr="00B247B1">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B247B1">
        <w:t>етонен мост. През миналата нощ,</w:t>
      </w:r>
      <w:r w:rsidRPr="00B247B1">
        <w:t xml:space="preserve"> се излива проливен дъжд и работещите на смяна бригадири се качват на него, за да се предпазят от дъжда. Рекичката започва да </w:t>
      </w:r>
      <w:r w:rsidR="00A80810" w:rsidRPr="00B247B1">
        <w:t>приижда</w:t>
      </w:r>
      <w:r w:rsidRPr="00B247B1">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B247B1">
        <w:t xml:space="preserve">те се на помощ хора, успяват </w:t>
      </w:r>
      <w:r w:rsidR="00C57453" w:rsidRPr="00B247B1">
        <w:t>да</w:t>
      </w:r>
      <w:r w:rsidR="00A80810">
        <w:t xml:space="preserve"> </w:t>
      </w:r>
      <w:r w:rsidR="00C57453" w:rsidRPr="00B247B1">
        <w:t>из</w:t>
      </w:r>
      <w:r w:rsidRPr="00B247B1">
        <w:t>вадят</w:t>
      </w:r>
      <w:r w:rsidRPr="00B247B1">
        <w:t xml:space="preserve"> някои от тях. Макар и недълбока, </w:t>
      </w:r>
      <w:r w:rsidR="00C57453" w:rsidRPr="00B247B1">
        <w:t>реката ги повлича и тези, които са още във водата</w:t>
      </w:r>
      <w:r w:rsidRPr="00B247B1">
        <w:t xml:space="preserve"> изпадат в паника. </w:t>
      </w:r>
      <w:r w:rsidR="00C57453" w:rsidRPr="00B247B1">
        <w:t>Ко</w:t>
      </w:r>
      <w:r w:rsidR="009D684E" w:rsidRPr="00B247B1">
        <w:t>гато пристигнахме, вече бяха извадени 7 трупа на удавени, от които повечето бяха момичета.</w:t>
      </w:r>
      <w:r w:rsidR="008A1F97" w:rsidRPr="00B247B1">
        <w:t xml:space="preserve"> До сутринта надолу по течението, открихме още 4 удавени. Гледката на наредени 11 </w:t>
      </w:r>
      <w:r w:rsidR="00C57453" w:rsidRPr="00B247B1">
        <w:t>мъртви</w:t>
      </w:r>
      <w:r w:rsidR="008A1F97" w:rsidRPr="00B247B1">
        <w:t xml:space="preserve"> млади момчета и момичета доста ме разстрои. Непред</w:t>
      </w:r>
      <w:r w:rsidR="00A80810">
        <w:t>вид</w:t>
      </w:r>
      <w:r w:rsidR="008A1F97" w:rsidRPr="00B247B1">
        <w:t>ливостта на ръководителите на обекта и работниците-кофражисти доведоха до това голямо нещастие.</w:t>
      </w:r>
    </w:p>
    <w:p w14:paraId="703575EC" w14:textId="77777777" w:rsidR="000C1925" w:rsidRDefault="008A1F97" w:rsidP="00E37778">
      <w:r w:rsidRPr="00B247B1">
        <w:t>На 10-тият ден от бригадирството ми, научавай</w:t>
      </w:r>
      <w:r w:rsidR="00C57453" w:rsidRPr="00B247B1">
        <w:t xml:space="preserve">ки за моята пиротехническата </w:t>
      </w:r>
      <w:r w:rsidRPr="00B247B1">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w:t>
      </w:r>
      <w:proofErr w:type="spellStart"/>
      <w:r w:rsidRPr="00B247B1">
        <w:t>захлюпена</w:t>
      </w:r>
      <w:proofErr w:type="spellEnd"/>
      <w:r w:rsidRPr="00B247B1">
        <w:t xml:space="preserve"> вагонетка, броях взривовете, а след това проверявах </w:t>
      </w:r>
      <w:r w:rsidR="001D40BC" w:rsidRPr="00B247B1">
        <w:t>за неразриви и ако всичко беше наред, разрешавах идването на следващата група бригадири на обекта.</w:t>
      </w:r>
    </w:p>
    <w:p w14:paraId="4DF9D259" w14:textId="77777777" w:rsidR="001D40BC" w:rsidRPr="00B247B1" w:rsidRDefault="001D40BC" w:rsidP="00E37778">
      <w:r w:rsidRPr="00B247B1">
        <w:t>В нашата барака беше отец Асен, който организира певческа група, в която участвах и аз.</w:t>
      </w:r>
      <w:r w:rsidR="00B962D1" w:rsidRPr="00B247B1">
        <w:t xml:space="preserve"> Често с нашите шлагери, комични и църковни пес</w:t>
      </w:r>
      <w:r w:rsidR="00C57453" w:rsidRPr="00B247B1">
        <w:t xml:space="preserve">ни </w:t>
      </w:r>
      <w:proofErr w:type="spellStart"/>
      <w:r w:rsidR="00C57453" w:rsidRPr="00B247B1">
        <w:t>забавлявавахме</w:t>
      </w:r>
      <w:proofErr w:type="spellEnd"/>
      <w:r w:rsidR="00C57453" w:rsidRPr="00B247B1">
        <w:t xml:space="preserve"> не само хората в</w:t>
      </w:r>
      <w:r w:rsidR="00B962D1" w:rsidRPr="00B247B1">
        <w:t xml:space="preserve"> барака, но и це</w:t>
      </w:r>
      <w:r w:rsidR="00C57453" w:rsidRPr="00B247B1">
        <w:t>лият лагер, който беше междунаро</w:t>
      </w:r>
      <w:r w:rsidR="00B962D1" w:rsidRPr="00B247B1">
        <w:t>ден. В него имаше групи от Югославия, Унгария, Полша, Швейцария и Албания. Ще предам текста на най-пятата от нас песен:</w:t>
      </w:r>
    </w:p>
    <w:p w14:paraId="040784AA" w14:textId="77777777" w:rsidR="00B962D1" w:rsidRPr="00B247B1" w:rsidRDefault="00C57453" w:rsidP="00B962D1">
      <w:pPr>
        <w:jc w:val="center"/>
        <w:rPr>
          <w:b/>
        </w:rPr>
      </w:pPr>
      <w:r w:rsidRPr="00B247B1">
        <w:rPr>
          <w:b/>
        </w:rPr>
        <w:t>Бригад</w:t>
      </w:r>
      <w:r w:rsidR="00B962D1" w:rsidRPr="00B247B1">
        <w:rPr>
          <w:b/>
        </w:rPr>
        <w:t>ирски марш за „</w:t>
      </w:r>
      <w:proofErr w:type="spellStart"/>
      <w:r w:rsidR="00B962D1" w:rsidRPr="00B247B1">
        <w:rPr>
          <w:b/>
        </w:rPr>
        <w:t>Пенчов</w:t>
      </w:r>
      <w:proofErr w:type="spellEnd"/>
      <w:r w:rsidR="00B962D1" w:rsidRPr="00B247B1">
        <w:rPr>
          <w:b/>
        </w:rPr>
        <w:t xml:space="preserve"> мост”</w:t>
      </w:r>
    </w:p>
    <w:p w14:paraId="2F79298D" w14:textId="77777777" w:rsidR="00B962D1" w:rsidRPr="00B247B1" w:rsidRDefault="00B962D1" w:rsidP="00B962D1">
      <w:pPr>
        <w:jc w:val="center"/>
      </w:pPr>
      <w:r w:rsidRPr="00B247B1">
        <w:t>Творци за нов живот сме ний калени,</w:t>
      </w:r>
    </w:p>
    <w:p w14:paraId="563BDE1D" w14:textId="77777777" w:rsidR="00B962D1" w:rsidRPr="00B247B1" w:rsidRDefault="00B962D1" w:rsidP="00B962D1">
      <w:pPr>
        <w:jc w:val="center"/>
      </w:pPr>
      <w:r w:rsidRPr="00B247B1">
        <w:t xml:space="preserve">Народна република градим. </w:t>
      </w:r>
    </w:p>
    <w:p w14:paraId="51C4DAD9" w14:textId="77777777" w:rsidR="00B962D1" w:rsidRPr="00B247B1" w:rsidRDefault="00B962D1" w:rsidP="00B962D1">
      <w:pPr>
        <w:jc w:val="center"/>
      </w:pPr>
      <w:r w:rsidRPr="00B247B1">
        <w:t>Рушим скали, пробиваме тунели,</w:t>
      </w:r>
    </w:p>
    <w:p w14:paraId="080C8848" w14:textId="77777777" w:rsidR="00B962D1" w:rsidRPr="00B247B1" w:rsidRDefault="00B962D1" w:rsidP="00B962D1">
      <w:pPr>
        <w:jc w:val="center"/>
      </w:pPr>
      <w:r w:rsidRPr="00B247B1">
        <w:t>И язовири, пътища строим.</w:t>
      </w:r>
    </w:p>
    <w:p w14:paraId="63D4F6A4" w14:textId="77777777" w:rsidR="00B962D1" w:rsidRPr="00B247B1" w:rsidRDefault="00B962D1" w:rsidP="00B962D1">
      <w:pPr>
        <w:jc w:val="center"/>
      </w:pPr>
      <w:r w:rsidRPr="00B247B1">
        <w:t xml:space="preserve">Припев:  </w:t>
      </w:r>
      <w:proofErr w:type="spellStart"/>
      <w:r w:rsidRPr="00B247B1">
        <w:t>Удри</w:t>
      </w:r>
      <w:proofErr w:type="spellEnd"/>
      <w:r w:rsidRPr="00B247B1">
        <w:t>, разбивайте скалите твърди,</w:t>
      </w:r>
    </w:p>
    <w:p w14:paraId="7C06CC2A" w14:textId="77777777" w:rsidR="000C1925" w:rsidRDefault="00B962D1" w:rsidP="00B962D1">
      <w:pPr>
        <w:jc w:val="center"/>
      </w:pPr>
      <w:r w:rsidRPr="00B247B1">
        <w:t>Гради, създавай нов живот.</w:t>
      </w:r>
    </w:p>
    <w:p w14:paraId="2BD35840" w14:textId="77777777" w:rsidR="00B962D1" w:rsidRPr="00B247B1" w:rsidRDefault="00B962D1" w:rsidP="00B962D1">
      <w:pPr>
        <w:jc w:val="center"/>
      </w:pPr>
      <w:r w:rsidRPr="00B247B1">
        <w:t>И учи се от словата мъдри,</w:t>
      </w:r>
    </w:p>
    <w:p w14:paraId="65ED65CA" w14:textId="77777777" w:rsidR="00B962D1" w:rsidRPr="00B247B1" w:rsidRDefault="00B962D1" w:rsidP="00B962D1">
      <w:pPr>
        <w:jc w:val="center"/>
      </w:pPr>
      <w:r w:rsidRPr="00B247B1">
        <w:t>На другаря Георги Димитров.</w:t>
      </w:r>
    </w:p>
    <w:p w14:paraId="5F66EEB7" w14:textId="77777777" w:rsidR="00B962D1" w:rsidRPr="00B247B1" w:rsidRDefault="00B962D1" w:rsidP="00B962D1">
      <w:pPr>
        <w:jc w:val="center"/>
      </w:pPr>
      <w:r w:rsidRPr="00B247B1">
        <w:t>В бригадата сме млади бригадири,</w:t>
      </w:r>
    </w:p>
    <w:p w14:paraId="0AE0D7BF" w14:textId="77777777" w:rsidR="00B962D1" w:rsidRPr="00B247B1" w:rsidRDefault="00B962D1" w:rsidP="00B962D1">
      <w:pPr>
        <w:jc w:val="center"/>
      </w:pPr>
      <w:r w:rsidRPr="00B247B1">
        <w:t>По всеки път на родната страна.</w:t>
      </w:r>
    </w:p>
    <w:p w14:paraId="6EC17820" w14:textId="77777777" w:rsidR="00B962D1" w:rsidRPr="00B247B1" w:rsidRDefault="00B962D1" w:rsidP="00B962D1">
      <w:pPr>
        <w:jc w:val="center"/>
      </w:pPr>
      <w:r w:rsidRPr="00B247B1">
        <w:t>Единни в труд, засмени с бодри песни,</w:t>
      </w:r>
    </w:p>
    <w:p w14:paraId="0F2A573E" w14:textId="77777777" w:rsidR="00B962D1" w:rsidRPr="00B247B1" w:rsidRDefault="00B962D1" w:rsidP="00B962D1">
      <w:pPr>
        <w:jc w:val="center"/>
      </w:pPr>
      <w:r w:rsidRPr="00B247B1">
        <w:t>Заедно към победата вървим.</w:t>
      </w:r>
    </w:p>
    <w:p w14:paraId="6661A37D" w14:textId="77777777" w:rsidR="00B962D1" w:rsidRPr="00B247B1" w:rsidRDefault="00B962D1" w:rsidP="00B962D1">
      <w:pPr>
        <w:jc w:val="center"/>
      </w:pPr>
      <w:r w:rsidRPr="00B247B1">
        <w:t>Припев</w:t>
      </w:r>
    </w:p>
    <w:p w14:paraId="4AC9D491" w14:textId="77777777" w:rsidR="00B962D1" w:rsidRPr="00B247B1" w:rsidRDefault="00B962D1" w:rsidP="00B962D1">
      <w:pPr>
        <w:jc w:val="center"/>
      </w:pPr>
      <w:r w:rsidRPr="00B247B1">
        <w:t>Тук утре мощни влакове ще минат,</w:t>
      </w:r>
    </w:p>
    <w:p w14:paraId="3BEC9691" w14:textId="77777777" w:rsidR="00B962D1" w:rsidRPr="00B247B1" w:rsidRDefault="00B962D1" w:rsidP="00B962D1">
      <w:pPr>
        <w:jc w:val="center"/>
      </w:pPr>
      <w:r w:rsidRPr="00B247B1">
        <w:t>Юзините ще пръскат светлина,</w:t>
      </w:r>
    </w:p>
    <w:p w14:paraId="7E5914FC" w14:textId="77777777" w:rsidR="00B962D1" w:rsidRPr="00B247B1" w:rsidRDefault="00B962D1" w:rsidP="00B962D1">
      <w:pPr>
        <w:jc w:val="center"/>
      </w:pPr>
      <w:r w:rsidRPr="00B247B1">
        <w:t>И „</w:t>
      </w:r>
      <w:proofErr w:type="spellStart"/>
      <w:r w:rsidRPr="00B247B1">
        <w:t>Пенчов</w:t>
      </w:r>
      <w:proofErr w:type="spellEnd"/>
      <w:r w:rsidRPr="00B247B1">
        <w:t xml:space="preserve"> мост” ще бъде наша гордост,</w:t>
      </w:r>
    </w:p>
    <w:p w14:paraId="3A86FF5C" w14:textId="77777777" w:rsidR="00B962D1" w:rsidRPr="00B247B1" w:rsidRDefault="00B962D1" w:rsidP="00B962D1">
      <w:pPr>
        <w:jc w:val="center"/>
      </w:pPr>
      <w:r w:rsidRPr="00B247B1">
        <w:t>На линията „Перник – Волуяк.</w:t>
      </w:r>
    </w:p>
    <w:p w14:paraId="67FF30FB" w14:textId="77777777" w:rsidR="00B962D1" w:rsidRPr="00B247B1" w:rsidRDefault="00B962D1" w:rsidP="00B962D1">
      <w:pPr>
        <w:jc w:val="center"/>
      </w:pPr>
      <w:r w:rsidRPr="00B247B1">
        <w:t>Припев</w:t>
      </w:r>
    </w:p>
    <w:p w14:paraId="4406EEBE" w14:textId="77777777" w:rsidR="000C1925" w:rsidRDefault="000C1925" w:rsidP="00B962D1">
      <w:pPr>
        <w:jc w:val="center"/>
      </w:pPr>
    </w:p>
    <w:p w14:paraId="5901B588" w14:textId="77777777" w:rsidR="00B962D1" w:rsidRDefault="00DB2C42" w:rsidP="00B962D1">
      <w:r w:rsidRPr="00B247B1">
        <w:t xml:space="preserve">Заедно с отец Асен и някои от хористите имам съхранена </w:t>
      </w:r>
      <w:r w:rsidR="00A80810" w:rsidRPr="00A80810">
        <w:t>снимка</w:t>
      </w:r>
      <w:r w:rsidRPr="00B247B1">
        <w:t xml:space="preserve">, </w:t>
      </w:r>
      <w:r w:rsidR="00A80810" w:rsidRPr="00B247B1">
        <w:t>направена</w:t>
      </w:r>
      <w:r w:rsidRPr="00B247B1">
        <w:t xml:space="preserve"> на фона на един </w:t>
      </w:r>
      <w:r w:rsidR="00C57453" w:rsidRPr="00B247B1">
        <w:t>о</w:t>
      </w:r>
      <w:r w:rsidRPr="00B247B1">
        <w:t>т насипите.</w:t>
      </w:r>
    </w:p>
    <w:p w14:paraId="1472B39B" w14:textId="77777777" w:rsidR="00A80810" w:rsidRDefault="00A80810" w:rsidP="00A80810">
      <w:pPr>
        <w:keepNext/>
      </w:pPr>
      <w:r>
        <w:rPr>
          <w:noProof/>
          <w:lang w:val="en-US"/>
        </w:rPr>
        <w:drawing>
          <wp:inline distT="0" distB="0" distL="0" distR="0" wp14:anchorId="0F012F93" wp14:editId="3B8ACF14">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0F60FB9B" w14:textId="77777777" w:rsidR="000C1925" w:rsidRDefault="00DB2C42" w:rsidP="00B962D1">
      <w:r w:rsidRPr="00B247B1">
        <w:t>По време на бригадата, нашата студентска чета</w:t>
      </w:r>
      <w:r w:rsidR="00C57453" w:rsidRPr="00B247B1">
        <w:t xml:space="preserve"> си позволяваше често да критик</w:t>
      </w:r>
      <w:r w:rsidRPr="00B247B1">
        <w:t>ува организацията на работата на обекта. За това обвинявахме не доброто взаимодействие ме</w:t>
      </w:r>
      <w:r w:rsidR="00C57453" w:rsidRPr="00B247B1">
        <w:t>жду техническите ръководители на</w:t>
      </w:r>
      <w:r w:rsidRPr="00B247B1">
        <w:t xml:space="preserve"> бригадите. Това водеше до излишно пилеене на време </w:t>
      </w:r>
      <w:r w:rsidR="00C57453" w:rsidRPr="00B247B1">
        <w:t>и труд, а също така и до по-високи</w:t>
      </w:r>
      <w:r w:rsidRPr="00B247B1">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14:paraId="16A128ED" w14:textId="77777777" w:rsidR="000C1925" w:rsidRDefault="00DB2C42" w:rsidP="00B962D1">
      <w:r w:rsidRPr="00B247B1">
        <w:t>На 31 август предадохме обекта на следващата смяна бригадири и се завърнахме в София. Аз веднага заминах за Стара Загора.</w:t>
      </w:r>
    </w:p>
    <w:p w14:paraId="3FABC7BE" w14:textId="77777777" w:rsidR="000C1925" w:rsidRDefault="00DB2C42" w:rsidP="00B962D1">
      <w:r w:rsidRPr="00B247B1">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B247B1">
        <w:t xml:space="preserve"> из Стара планина. Заедно се из</w:t>
      </w:r>
      <w:r w:rsidRPr="00B247B1">
        <w:t xml:space="preserve">качихме до хижа „Хубавец”, починахме и продължихме към хижа „В. Левски”, където нощувахме. </w:t>
      </w:r>
      <w:r w:rsidR="00E426F1" w:rsidRPr="00B247B1">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B247B1">
        <w:t>ст</w:t>
      </w:r>
      <w:r w:rsidR="00E426F1" w:rsidRPr="00B247B1">
        <w:t xml:space="preserve">овището по пътя за „Видима”. До вечерта се завърнахме в хижа „В. Левски”, където нощувахме. </w:t>
      </w:r>
      <w:r w:rsidR="00C57453" w:rsidRPr="00B247B1">
        <w:t xml:space="preserve">От там слязохме в Карлово и си хванахме влака за Стара Загора. </w:t>
      </w:r>
      <w:r w:rsidR="00E426F1" w:rsidRPr="00B247B1">
        <w:t>Мера достойно издържа този дълъг преход.</w:t>
      </w:r>
    </w:p>
    <w:p w14:paraId="3C1A8DFA" w14:textId="77777777" w:rsidR="000C1925" w:rsidRDefault="00E426F1" w:rsidP="00B962D1">
      <w:r w:rsidRPr="00B247B1">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61C5945F" w14:textId="77777777" w:rsidR="000C1925" w:rsidRDefault="00E426F1" w:rsidP="00B962D1">
      <w:r w:rsidRPr="00B247B1">
        <w:t xml:space="preserve">На 11 и 12 септември бях в Трън при баща си. </w:t>
      </w:r>
      <w:r w:rsidR="00C01198" w:rsidRPr="00B247B1">
        <w:t xml:space="preserve">По поръчка на проф. И. Странски направих скица-опис на </w:t>
      </w:r>
      <w:proofErr w:type="spellStart"/>
      <w:r w:rsidR="00C01198" w:rsidRPr="00B247B1">
        <w:t>земллището</w:t>
      </w:r>
      <w:proofErr w:type="spellEnd"/>
      <w:r w:rsidR="00C01198" w:rsidRPr="00B247B1">
        <w:t xml:space="preserve"> на селото по общинския кадастър. </w:t>
      </w:r>
      <w:r w:rsidR="008B0553" w:rsidRPr="00B247B1">
        <w:t>Със съдействието на някои добросъвестни</w:t>
      </w:r>
      <w:r w:rsidR="00EA35BE" w:rsidRPr="00B247B1">
        <w:t xml:space="preserve"> стопани, направих описание на местността и </w:t>
      </w:r>
      <w:r w:rsidR="008B0553" w:rsidRPr="00B247B1">
        <w:t>качеството на земята в нея</w:t>
      </w:r>
      <w:r w:rsidR="00EA35BE" w:rsidRPr="00B247B1">
        <w:t>. Извърших пълен опис на съществуващите тогава отделни ниви</w:t>
      </w:r>
      <w:r w:rsidR="008B0553" w:rsidRPr="00B247B1">
        <w:t>,</w:t>
      </w:r>
      <w:r w:rsidR="00EA35BE" w:rsidRPr="00B247B1">
        <w:t xml:space="preserve"> със собствениците им и декарите стопанисвана земя от тях.</w:t>
      </w:r>
    </w:p>
    <w:p w14:paraId="73D9F792" w14:textId="77777777" w:rsidR="00EA35BE" w:rsidRPr="00B247B1" w:rsidRDefault="00EA35BE" w:rsidP="00B962D1">
      <w:r w:rsidRPr="00B247B1">
        <w:t>Докато бях при родителите ми, станах свидетел на доста сериозен ра</w:t>
      </w:r>
      <w:r w:rsidR="008B0553" w:rsidRPr="00B247B1">
        <w:t xml:space="preserve">зговор между тях, по повод </w:t>
      </w:r>
      <w:r w:rsidRPr="00B247B1">
        <w:t xml:space="preserve"> лошото икономическо състояние на семейството ни. Като учител в село Трън, повечето време баща ми бе</w:t>
      </w:r>
      <w:r w:rsidR="008B0553" w:rsidRPr="00B247B1">
        <w:t xml:space="preserve">ше сам на село, а майка ми - </w:t>
      </w:r>
      <w:r w:rsidRPr="00B247B1">
        <w:t>п</w:t>
      </w:r>
      <w:r w:rsidR="008B0553" w:rsidRPr="00B247B1">
        <w:t>енсионерка по болест, рядко ходе</w:t>
      </w:r>
      <w:r w:rsidRPr="00B247B1">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B247B1">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B247B1">
        <w:t>алистични теории и обосновки</w:t>
      </w:r>
      <w:r w:rsidR="00834814" w:rsidRPr="00B247B1">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B247B1">
        <w:t>д</w:t>
      </w:r>
      <w:r w:rsidR="00834814" w:rsidRPr="00B247B1">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B247B1">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B247B1">
        <w:t xml:space="preserve">ите и стремежите на баща ми и </w:t>
      </w:r>
      <w:proofErr w:type="spellStart"/>
      <w:r w:rsidR="00C64DC1" w:rsidRPr="00B247B1">
        <w:t>пре</w:t>
      </w:r>
      <w:r w:rsidR="00B877F5" w:rsidRPr="00B247B1">
        <w:t>очетеното</w:t>
      </w:r>
      <w:proofErr w:type="spellEnd"/>
      <w:r w:rsidR="00B877F5" w:rsidRPr="00B247B1">
        <w:t xml:space="preserve">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B247B1">
        <w:t>, за да не може тя да ти се смее</w:t>
      </w:r>
      <w:r w:rsidR="00B877F5" w:rsidRPr="00B247B1">
        <w:t>!”</w:t>
      </w:r>
    </w:p>
    <w:p w14:paraId="0BFB8DEF" w14:textId="77777777" w:rsidR="000C1925" w:rsidRDefault="00D01E90" w:rsidP="00B962D1">
      <w:r w:rsidRPr="00B247B1">
        <w:t xml:space="preserve">На 19 септември се завърнах в София. Преди това разбрах от майка, че Васко </w:t>
      </w:r>
      <w:r w:rsidR="00C64DC1" w:rsidRPr="00B247B1">
        <w:t>Боба</w:t>
      </w:r>
      <w:r w:rsidRPr="00B247B1">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B247B1">
        <w:t>.</w:t>
      </w:r>
    </w:p>
    <w:p w14:paraId="4C80C0E5" w14:textId="77777777" w:rsidR="000C1925" w:rsidRDefault="006D242A" w:rsidP="00B962D1">
      <w:r w:rsidRPr="00B247B1">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0274FE71" w14:textId="77777777" w:rsidR="000C1925" w:rsidRDefault="006D242A" w:rsidP="00B962D1">
      <w:r w:rsidRPr="00B247B1">
        <w:t xml:space="preserve">На извънредна изпитна сесия между 20 и 30 </w:t>
      </w:r>
      <w:proofErr w:type="spellStart"/>
      <w:r w:rsidRPr="00B247B1">
        <w:t>октомври,</w:t>
      </w:r>
      <w:r w:rsidR="00C64DC1" w:rsidRPr="00B247B1">
        <w:t>която</w:t>
      </w:r>
      <w:proofErr w:type="spellEnd"/>
      <w:r w:rsidR="00C64DC1" w:rsidRPr="00B247B1">
        <w:t xml:space="preserve"> беше</w:t>
      </w:r>
      <w:r w:rsidRPr="00B247B1">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w:t>
      </w:r>
      <w:proofErr w:type="spellStart"/>
      <w:r w:rsidRPr="00B247B1">
        <w:t>Кунин</w:t>
      </w:r>
      <w:proofErr w:type="spellEnd"/>
      <w:r w:rsidRPr="00B247B1">
        <w:t xml:space="preserve"> и с четворка по „</w:t>
      </w:r>
      <w:proofErr w:type="spellStart"/>
      <w:r w:rsidRPr="00B247B1">
        <w:t>Зеледелска</w:t>
      </w:r>
      <w:proofErr w:type="spellEnd"/>
      <w:r w:rsidRPr="00B247B1">
        <w:t xml:space="preserve">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5D51E215" w14:textId="77777777" w:rsidR="000C1925" w:rsidRDefault="006D242A" w:rsidP="00B962D1">
      <w:r w:rsidRPr="00B247B1">
        <w:t xml:space="preserve"> На </w:t>
      </w:r>
      <w:r w:rsidR="00247BD3" w:rsidRPr="00B247B1">
        <w:t>28 декември взех с петица изпитът по „Птицевъдство” при доц. Р. Балевска.</w:t>
      </w:r>
    </w:p>
    <w:p w14:paraId="295B1FD7" w14:textId="77777777" w:rsidR="00247BD3" w:rsidRPr="00B247B1" w:rsidRDefault="00247BD3" w:rsidP="00B962D1">
      <w:r w:rsidRPr="00B247B1">
        <w:t>Условията за учене в квартирата б</w:t>
      </w:r>
      <w:r w:rsidR="001105E2" w:rsidRPr="00B247B1">
        <w:t>яха много по-добри, защото Боба</w:t>
      </w:r>
      <w:r w:rsidRPr="00B247B1">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B247B1">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B247B1">
        <w:t>. Обикновено с Марин стояхме</w:t>
      </w:r>
      <w:r w:rsidR="009478F6" w:rsidRPr="00B247B1">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27E14E47" w14:textId="77777777" w:rsidR="000C1925" w:rsidRDefault="001105E2" w:rsidP="00B962D1">
      <w:r w:rsidRPr="00B247B1">
        <w:t>8 декември</w:t>
      </w:r>
      <w:r w:rsidR="009478F6" w:rsidRPr="00B247B1">
        <w:t xml:space="preserve"> празнувахме в една от „</w:t>
      </w:r>
      <w:proofErr w:type="spellStart"/>
      <w:r w:rsidR="009478F6" w:rsidRPr="00B247B1">
        <w:t>мамските</w:t>
      </w:r>
      <w:proofErr w:type="spellEnd"/>
      <w:r w:rsidR="009478F6" w:rsidRPr="00B247B1">
        <w:t>” бърлоги, имаща о</w:t>
      </w:r>
      <w:r w:rsidR="00296BD7" w:rsidRPr="00B247B1">
        <w:t>топление.  Там за първи път изпълнихме „</w:t>
      </w:r>
      <w:proofErr w:type="spellStart"/>
      <w:r w:rsidR="00296BD7" w:rsidRPr="00B247B1">
        <w:t>Мамезата</w:t>
      </w:r>
      <w:proofErr w:type="spellEnd"/>
      <w:r w:rsidR="00296BD7" w:rsidRPr="00B247B1">
        <w:t>” – нашият химн. Автор на текста беше Трапатони, а на мелодията ние два</w:t>
      </w:r>
      <w:r w:rsidRPr="00B247B1">
        <w:t>ма</w:t>
      </w:r>
      <w:r w:rsidR="00296BD7" w:rsidRPr="00B247B1">
        <w:t xml:space="preserve">та с Ванката. Същата вечер Марин и Тенко, порядъчно пийнали изпълниха специално </w:t>
      </w:r>
      <w:proofErr w:type="spellStart"/>
      <w:r w:rsidR="00296BD7" w:rsidRPr="00B247B1">
        <w:t>джамбуре</w:t>
      </w:r>
      <w:proofErr w:type="spellEnd"/>
      <w:r w:rsidR="00296BD7" w:rsidRPr="00B247B1">
        <w:t>, наречено от Марин – „</w:t>
      </w:r>
      <w:proofErr w:type="spellStart"/>
      <w:r w:rsidR="00296BD7" w:rsidRPr="00B247B1">
        <w:t>Папалеза</w:t>
      </w:r>
      <w:proofErr w:type="spellEnd"/>
      <w:r w:rsidR="00296BD7" w:rsidRPr="00B247B1">
        <w:t>”.</w:t>
      </w:r>
    </w:p>
    <w:p w14:paraId="0984C519" w14:textId="77777777" w:rsidR="000C1925" w:rsidRDefault="00296BD7" w:rsidP="00B962D1">
      <w:r w:rsidRPr="00B247B1">
        <w:t xml:space="preserve">През декември всички младежки организации, </w:t>
      </w:r>
      <w:proofErr w:type="spellStart"/>
      <w:r w:rsidRPr="00B247B1">
        <w:t>подрепящи</w:t>
      </w:r>
      <w:proofErr w:type="spellEnd"/>
      <w:r w:rsidRPr="00B247B1">
        <w:t xml:space="preserve"> Правителството на ОФ, бяха обединени в Съюз на народната младеж (СНМ). На 23 декември Правителството проведе национализация на </w:t>
      </w:r>
      <w:r w:rsidR="00C875B7" w:rsidRPr="00B247B1">
        <w:t>всички частни</w:t>
      </w:r>
      <w:r w:rsidRPr="00B247B1">
        <w:t xml:space="preserve"> предприятия в страната, а на 5 март 1948  г. и на по-голямата част от частната собственост, предимно жилищ</w:t>
      </w:r>
      <w:r w:rsidR="001105E2" w:rsidRPr="00B247B1">
        <w:t>н</w:t>
      </w:r>
      <w:r w:rsidRPr="00B247B1">
        <w:t>а.</w:t>
      </w:r>
    </w:p>
    <w:p w14:paraId="458A189D" w14:textId="77777777" w:rsidR="000C1925" w:rsidRDefault="00296BD7" w:rsidP="00B962D1">
      <w:r w:rsidRPr="00B247B1">
        <w:t>Няколко дни преди това получих писмо от брат си</w:t>
      </w:r>
      <w:r w:rsidR="000B134F" w:rsidRPr="00B247B1">
        <w:t>, кой</w:t>
      </w:r>
      <w:r w:rsidR="001105E2" w:rsidRPr="00B247B1">
        <w:t>то дослужваше казармата</w:t>
      </w:r>
      <w:r w:rsidR="000B134F" w:rsidRPr="00B247B1">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B247B1">
        <w:t>говорих му, че и аз не съм съгласен</w:t>
      </w:r>
      <w:r w:rsidR="000B134F" w:rsidRPr="00B247B1">
        <w:t>, но като се върна в Стара Загора ще говоря с баща ни.</w:t>
      </w:r>
    </w:p>
    <w:p w14:paraId="5DDF1247" w14:textId="77777777" w:rsidR="000C1925" w:rsidRDefault="000B134F" w:rsidP="00B962D1">
      <w:r w:rsidRPr="00B247B1">
        <w:t>На 29 декемв</w:t>
      </w:r>
      <w:r w:rsidR="000B48D8" w:rsidRPr="00B247B1">
        <w:t>ри се върнах и заварих баща ми назначен за директор на Н</w:t>
      </w:r>
      <w:r w:rsidRPr="00B247B1">
        <w:t>ационалната гипсова фабрика в Раднево, до тогава собственост на братя Делийски. Ма</w:t>
      </w:r>
      <w:r w:rsidR="000B48D8" w:rsidRPr="00B247B1">
        <w:t>йка ми</w:t>
      </w:r>
      <w:r w:rsidRPr="00B247B1">
        <w:t xml:space="preserve"> показа телеграмата от брат ми, с която </w:t>
      </w:r>
      <w:r w:rsidR="000B48D8" w:rsidRPr="00B247B1">
        <w:t>той им съобщил бъдещите му</w:t>
      </w:r>
      <w:r w:rsidRPr="00B247B1">
        <w:t xml:space="preserve"> намерения: „Сгодих се! Отговорете, приемате ли ме с годеницата?”. На това, баща ми веднага отговаря: „Не те приемам!”.</w:t>
      </w:r>
    </w:p>
    <w:p w14:paraId="51CD266D" w14:textId="77777777" w:rsidR="000C1925" w:rsidRDefault="000B134F" w:rsidP="00B962D1">
      <w:r w:rsidRPr="00B247B1">
        <w:t xml:space="preserve"> На 30 декември отидох при баща ми в Раднево и водих доста труде</w:t>
      </w:r>
      <w:r w:rsidR="000B48D8" w:rsidRPr="00B247B1">
        <w:t>н разговор</w:t>
      </w:r>
      <w:r w:rsidRPr="00B247B1">
        <w:t>. Следваше</w:t>
      </w:r>
      <w:r w:rsidR="000B48D8" w:rsidRPr="00B247B1">
        <w:t xml:space="preserve"> да го убеждавам в нещо, в което</w:t>
      </w:r>
      <w:r w:rsidRPr="00B247B1">
        <w:t xml:space="preserve"> и аз съм на неговото мнение. Накрая обеща да ми даде отговор след Нова година. </w:t>
      </w:r>
      <w:r w:rsidR="005778D5" w:rsidRPr="00B247B1">
        <w:t>Заедно с него отидохме в Стара За</w:t>
      </w:r>
      <w:r w:rsidR="000B48D8" w:rsidRPr="00B247B1">
        <w:t>гора при майка ми и</w:t>
      </w:r>
      <w:r w:rsidR="005778D5" w:rsidRPr="00B247B1">
        <w:t xml:space="preserve"> посрещнахме Новата 1948 г.</w:t>
      </w:r>
    </w:p>
    <w:p w14:paraId="46480E5F" w14:textId="77777777" w:rsidR="000C1925" w:rsidRDefault="005778D5" w:rsidP="00B962D1">
      <w:r w:rsidRPr="00B247B1">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B247B1">
        <w:t>ого скромна обстановка, но</w:t>
      </w:r>
      <w:r w:rsidRPr="00B247B1">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B247B1">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14:paraId="555C2621" w14:textId="77777777" w:rsidR="000C1925" w:rsidRDefault="001E0E0C" w:rsidP="00B962D1">
      <w:r w:rsidRPr="00B247B1">
        <w:t>На 10 февруари започна 8-ми</w:t>
      </w:r>
      <w:r w:rsidR="00A30C7B" w:rsidRPr="00B247B1">
        <w:t>ят</w:t>
      </w:r>
      <w:r w:rsidRPr="00B247B1">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B247B1">
        <w:t>р</w:t>
      </w:r>
      <w:r w:rsidRPr="00B247B1">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w:t>
      </w:r>
      <w:proofErr w:type="spellStart"/>
      <w:r w:rsidRPr="00B247B1">
        <w:t>картичините</w:t>
      </w:r>
      <w:proofErr w:type="spellEnd"/>
      <w:r w:rsidRPr="00B247B1">
        <w:t xml:space="preserve"> за подобрение структурата на чернозем-</w:t>
      </w:r>
      <w:proofErr w:type="spellStart"/>
      <w:r w:rsidRPr="00B247B1">
        <w:t>смолниците</w:t>
      </w:r>
      <w:proofErr w:type="spellEnd"/>
      <w:r w:rsidRPr="00B247B1">
        <w:t xml:space="preserve"> в Софийското поле”. През есента на 1947 г. </w:t>
      </w:r>
      <w:r w:rsidR="00793FD6" w:rsidRPr="00B247B1">
        <w:t>и пролетта на 1948 г. посетих някои от землищата на няколко селища покрай София, посочени ми от проф. Странски, който ми зададе и темата.</w:t>
      </w:r>
    </w:p>
    <w:p w14:paraId="4B2FB51A" w14:textId="77777777" w:rsidR="000C1925" w:rsidRDefault="00793FD6" w:rsidP="00B962D1">
      <w:r w:rsidRPr="00B247B1">
        <w:t xml:space="preserve">През февруари вкъщи се </w:t>
      </w:r>
      <w:proofErr w:type="spellStart"/>
      <w:r w:rsidRPr="00B247B1">
        <w:t>завръна</w:t>
      </w:r>
      <w:proofErr w:type="spellEnd"/>
      <w:r w:rsidRPr="00B247B1">
        <w:t xml:space="preserve"> бр</w:t>
      </w:r>
      <w:r w:rsidR="00A30C7B" w:rsidRPr="00B247B1">
        <w:t>ат ми и семейството му, които бяха</w:t>
      </w:r>
      <w:r w:rsidRPr="00B247B1">
        <w:t xml:space="preserve"> без работа и баща ми пое и неговата издръжка</w:t>
      </w:r>
      <w:r w:rsidR="00A30C7B" w:rsidRPr="00B247B1">
        <w:t>.</w:t>
      </w:r>
      <w:r w:rsidRPr="00B247B1">
        <w:t xml:space="preserve"> Брат ми се настани вкъщи с жена си, а баща ми и майка ми се изнесоха да живеят в Раднево, в една от стаите на Гипсова фабрика.</w:t>
      </w:r>
    </w:p>
    <w:p w14:paraId="00437C9E" w14:textId="77777777" w:rsidR="000C1925" w:rsidRDefault="00793FD6" w:rsidP="00B962D1">
      <w:r w:rsidRPr="00B247B1">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B247B1">
        <w:t>итни кооперации. От държавните фондови земи се създаваха и</w:t>
      </w:r>
      <w:r w:rsidRPr="00B247B1">
        <w:t xml:space="preserve"> нови Държавни земеделски стопанства. За всички тях бяха необходими още специалисти-</w:t>
      </w:r>
      <w:proofErr w:type="spellStart"/>
      <w:r w:rsidRPr="00B247B1">
        <w:t>агрономи.</w:t>
      </w:r>
      <w:r w:rsidR="00A30C7B" w:rsidRPr="00B247B1">
        <w:t>Т</w:t>
      </w:r>
      <w:r w:rsidR="00FB1201" w:rsidRPr="00B247B1">
        <w:t>ези</w:t>
      </w:r>
      <w:proofErr w:type="spellEnd"/>
      <w:r w:rsidR="00FB1201" w:rsidRPr="00B247B1">
        <w:t xml:space="preserve">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14:paraId="38106887" w14:textId="77777777" w:rsidR="00FB1201" w:rsidRPr="00B247B1" w:rsidRDefault="00FB1201" w:rsidP="00B962D1">
      <w:r w:rsidRPr="00B247B1">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6886E68C" w14:textId="77777777" w:rsidR="00DE2BC4" w:rsidRPr="00B247B1" w:rsidRDefault="00DE2BC4" w:rsidP="00B962D1"/>
    <w:p w14:paraId="1A47797B" w14:textId="77777777" w:rsidR="000C1925" w:rsidRDefault="00A30C7B" w:rsidP="00B962D1">
      <w:r w:rsidRPr="00B247B1">
        <w:t>Решихме</w:t>
      </w:r>
      <w:r w:rsidR="00DE2BC4" w:rsidRPr="00B247B1">
        <w:t xml:space="preserve">, че за останалите </w:t>
      </w:r>
      <w:proofErr w:type="spellStart"/>
      <w:r w:rsidR="00DE2BC4" w:rsidRPr="00B247B1">
        <w:t>изпите</w:t>
      </w:r>
      <w:proofErr w:type="spellEnd"/>
      <w:r w:rsidR="00DE2BC4" w:rsidRPr="00B247B1">
        <w:t xml:space="preserve"> ще се съберем всички „мамаджии” и ще се подготвим заедно.  По предложение на Ванката, който посещаваше моята квартира и познаваше „</w:t>
      </w:r>
      <w:proofErr w:type="spellStart"/>
      <w:r w:rsidR="00DE2BC4" w:rsidRPr="00B247B1">
        <w:t>мамаджиите</w:t>
      </w:r>
      <w:proofErr w:type="spellEnd"/>
      <w:r w:rsidR="00DE2BC4" w:rsidRPr="00B247B1">
        <w:t>”,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B247B1">
        <w:t xml:space="preserve">ески секретар, </w:t>
      </w:r>
      <w:proofErr w:type="spellStart"/>
      <w:r w:rsidRPr="00B247B1">
        <w:t>Васката</w:t>
      </w:r>
      <w:proofErr w:type="spellEnd"/>
      <w:r w:rsidRPr="00B247B1">
        <w:t xml:space="preserve"> за зам. п</w:t>
      </w:r>
      <w:r w:rsidR="00DE2BC4" w:rsidRPr="00B247B1">
        <w:t xml:space="preserve">редседател, а за организационен секретар Цеко Христов. Иван Диков беше обявен за завеждащ снабдяването, а Петър Митров за културен </w:t>
      </w:r>
      <w:proofErr w:type="spellStart"/>
      <w:r w:rsidR="00DE2BC4" w:rsidRPr="00B247B1">
        <w:t>просветник</w:t>
      </w:r>
      <w:proofErr w:type="spellEnd"/>
      <w:r w:rsidR="00DE2BC4" w:rsidRPr="00B247B1">
        <w:t xml:space="preserve">. Ганчо Марков беше завеждащ охраната ни. На </w:t>
      </w:r>
      <w:proofErr w:type="spellStart"/>
      <w:r w:rsidR="00DE2BC4" w:rsidRPr="00B247B1">
        <w:t>Васката</w:t>
      </w:r>
      <w:proofErr w:type="spellEnd"/>
      <w:r w:rsidR="00DE2BC4" w:rsidRPr="00B247B1">
        <w:t xml:space="preserve"> беше възложена и връзката </w:t>
      </w:r>
      <w:proofErr w:type="spellStart"/>
      <w:r w:rsidR="00DE2BC4" w:rsidRPr="00B247B1">
        <w:t>сколежките</w:t>
      </w:r>
      <w:proofErr w:type="spellEnd"/>
      <w:r w:rsidR="00DE2BC4" w:rsidRPr="00B247B1">
        <w:t xml:space="preserve">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w:t>
      </w:r>
      <w:proofErr w:type="spellStart"/>
      <w:r w:rsidR="00DE2BC4" w:rsidRPr="00B247B1">
        <w:t>Васката</w:t>
      </w:r>
      <w:proofErr w:type="spellEnd"/>
      <w:r w:rsidR="00DE2BC4" w:rsidRPr="00B247B1">
        <w:t xml:space="preserve"> и Цеко. Четиримата, заедно с Иван Диков, бяхме единно ядро.</w:t>
      </w:r>
      <w:r w:rsidR="00087400" w:rsidRPr="00B247B1">
        <w:t xml:space="preserve"> Подготвяхме се по моята система на записки.</w:t>
      </w:r>
    </w:p>
    <w:p w14:paraId="430C1762" w14:textId="77777777" w:rsidR="000C1925" w:rsidRDefault="00087400" w:rsidP="00B962D1">
      <w:r w:rsidRPr="00B247B1">
        <w:t>До края на следването ни всички във факултета знаеха за нашата МАМ-ска група. Когато ни питаха какво означава, ние им отговаряхме, че е тайна.</w:t>
      </w:r>
    </w:p>
    <w:p w14:paraId="41E9F12E" w14:textId="77777777" w:rsidR="000C1925" w:rsidRDefault="00087400" w:rsidP="00B962D1">
      <w:r w:rsidRPr="00B247B1">
        <w:t xml:space="preserve">Първият колективен изпит, групата взе на 20 май по „Овцевъдство” при проф. Р. Балевска. На 23 май се </w:t>
      </w:r>
      <w:proofErr w:type="spellStart"/>
      <w:r w:rsidRPr="00B247B1">
        <w:t>явиме</w:t>
      </w:r>
      <w:proofErr w:type="spellEnd"/>
      <w:r w:rsidRPr="00B247B1">
        <w:t xml:space="preserve"> по „ Свиневъдство” при доц. П. Иванов. И двата изпита бяха успешни за всички.</w:t>
      </w:r>
    </w:p>
    <w:p w14:paraId="46D63EBD" w14:textId="77777777" w:rsidR="000C1925" w:rsidRDefault="00087400" w:rsidP="00B962D1">
      <w:r w:rsidRPr="00B247B1">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2431A803" w14:textId="77777777" w:rsidR="002670BF" w:rsidRPr="00B247B1" w:rsidRDefault="00616FC8" w:rsidP="00B962D1">
      <w:r w:rsidRPr="00B247B1">
        <w:t>Докато пътувахме с влака</w:t>
      </w:r>
      <w:r w:rsidR="002670BF" w:rsidRPr="00B247B1">
        <w:t xml:space="preserve"> МАМ-ска група бяхме най-веселата компания и към нас постоянно се присъединяваха нови колеги. Както винаги започнахме за</w:t>
      </w:r>
      <w:r w:rsidRPr="00B247B1">
        <w:t>бавната програма с химна и шлагера на МАМ. Ще предам съд</w:t>
      </w:r>
      <w:r w:rsidR="002670BF" w:rsidRPr="00B247B1">
        <w:t xml:space="preserve">ържанието на </w:t>
      </w:r>
      <w:proofErr w:type="spellStart"/>
      <w:r w:rsidR="002670BF" w:rsidRPr="00B247B1">
        <w:t>Мам-ският</w:t>
      </w:r>
      <w:proofErr w:type="spellEnd"/>
      <w:r w:rsidR="002670BF" w:rsidRPr="00B247B1">
        <w:t xml:space="preserve"> шлагер, наречен „Самота”:</w:t>
      </w:r>
    </w:p>
    <w:p w14:paraId="20073C48" w14:textId="77777777" w:rsidR="002670BF" w:rsidRPr="00B247B1" w:rsidRDefault="002670BF" w:rsidP="002670BF">
      <w:pPr>
        <w:jc w:val="center"/>
        <w:rPr>
          <w:b/>
        </w:rPr>
      </w:pPr>
      <w:r w:rsidRPr="00B247B1">
        <w:rPr>
          <w:b/>
        </w:rPr>
        <w:t>Самота</w:t>
      </w:r>
    </w:p>
    <w:p w14:paraId="50A04AAE" w14:textId="77777777" w:rsidR="002670BF" w:rsidRPr="00B247B1" w:rsidRDefault="002670BF" w:rsidP="002670BF">
      <w:pPr>
        <w:jc w:val="center"/>
      </w:pPr>
      <w:r w:rsidRPr="00B247B1">
        <w:t>Поисках аз да те забравя, уви сърцето ме боли,</w:t>
      </w:r>
    </w:p>
    <w:p w14:paraId="305DDBB7" w14:textId="77777777" w:rsidR="002670BF" w:rsidRPr="00B247B1" w:rsidRDefault="002670BF" w:rsidP="002670BF">
      <w:pPr>
        <w:jc w:val="center"/>
      </w:pPr>
      <w:r w:rsidRPr="00B247B1">
        <w:t>Че ти ми беше първа обич и последна ще ми бъдеш ти</w:t>
      </w:r>
      <w:r w:rsidR="00EE54EF" w:rsidRPr="00B247B1">
        <w:t>.</w:t>
      </w:r>
      <w:r w:rsidRPr="00B247B1">
        <w:t xml:space="preserve"> (2)</w:t>
      </w:r>
    </w:p>
    <w:p w14:paraId="1BC2C18A" w14:textId="77777777" w:rsidR="002670BF" w:rsidRPr="00B247B1" w:rsidRDefault="00E50AC1" w:rsidP="002670BF">
      <w:pPr>
        <w:jc w:val="center"/>
      </w:pPr>
      <w:r w:rsidRPr="00B247B1">
        <w:t>За м</w:t>
      </w:r>
      <w:r w:rsidR="00616FC8" w:rsidRPr="00B247B1">
        <w:t>ене вече обич няма, за мене</w:t>
      </w:r>
      <w:r w:rsidRPr="00B247B1">
        <w:t xml:space="preserve"> рози не цъфтят,</w:t>
      </w:r>
    </w:p>
    <w:p w14:paraId="19879E9B" w14:textId="77777777" w:rsidR="000C1925" w:rsidRDefault="00E50AC1" w:rsidP="002670BF">
      <w:pPr>
        <w:jc w:val="center"/>
      </w:pPr>
      <w:r w:rsidRPr="00B247B1">
        <w:t>За мене славеят не пее, за мене любовта не грее.</w:t>
      </w:r>
      <w:r w:rsidR="00EE54EF" w:rsidRPr="00B247B1">
        <w:t xml:space="preserve"> (2)</w:t>
      </w:r>
    </w:p>
    <w:p w14:paraId="02DC6120" w14:textId="77777777" w:rsidR="00E50AC1" w:rsidRPr="00B247B1" w:rsidRDefault="00E50AC1" w:rsidP="002670BF">
      <w:pPr>
        <w:jc w:val="center"/>
      </w:pPr>
      <w:r w:rsidRPr="00B247B1">
        <w:t>А как е тежко в живота, без вяра, ласки и любов,</w:t>
      </w:r>
    </w:p>
    <w:p w14:paraId="5B86C0AC" w14:textId="77777777" w:rsidR="00E50AC1" w:rsidRPr="00B247B1" w:rsidRDefault="00E50AC1" w:rsidP="002670BF">
      <w:pPr>
        <w:jc w:val="center"/>
      </w:pPr>
      <w:r w:rsidRPr="00B247B1">
        <w:t>Прости не мога да те мраз</w:t>
      </w:r>
      <w:r w:rsidR="00EE54EF" w:rsidRPr="00B247B1">
        <w:t>я, по тебе страдам и мълча. (2)</w:t>
      </w:r>
    </w:p>
    <w:p w14:paraId="5B9A5B3B" w14:textId="77777777" w:rsidR="00E50AC1" w:rsidRPr="00B247B1" w:rsidRDefault="00616FC8" w:rsidP="002670BF">
      <w:pPr>
        <w:jc w:val="center"/>
      </w:pPr>
      <w:r w:rsidRPr="00B247B1">
        <w:t>И някой ден</w:t>
      </w:r>
      <w:r w:rsidR="00E50AC1" w:rsidRPr="00B247B1">
        <w:t xml:space="preserve"> в живота, на другарка ти ще подариш, </w:t>
      </w:r>
    </w:p>
    <w:p w14:paraId="4BAAC19F" w14:textId="77777777" w:rsidR="000C1925" w:rsidRDefault="00E50AC1" w:rsidP="002670BF">
      <w:pPr>
        <w:jc w:val="center"/>
      </w:pPr>
      <w:r w:rsidRPr="00B247B1">
        <w:t>Другарка лесно ще намериш, другарка да, но не душа</w:t>
      </w:r>
      <w:r w:rsidR="00EE54EF" w:rsidRPr="00B247B1">
        <w:t>. (2)</w:t>
      </w:r>
    </w:p>
    <w:p w14:paraId="70D2CCC5" w14:textId="77777777" w:rsidR="00E50AC1" w:rsidRPr="00B247B1" w:rsidRDefault="00616FC8" w:rsidP="002670BF">
      <w:pPr>
        <w:jc w:val="center"/>
      </w:pPr>
      <w:r w:rsidRPr="00B247B1">
        <w:t>На пролет розите цъф</w:t>
      </w:r>
      <w:r w:rsidR="00E50AC1" w:rsidRPr="00B247B1">
        <w:t>тяха и славей пееше до нас</w:t>
      </w:r>
      <w:r w:rsidR="00EE54EF" w:rsidRPr="00B247B1">
        <w:t>,</w:t>
      </w:r>
    </w:p>
    <w:p w14:paraId="6206A3DD" w14:textId="77777777" w:rsidR="000C1925" w:rsidRDefault="00EE54EF" w:rsidP="002670BF">
      <w:pPr>
        <w:jc w:val="center"/>
      </w:pPr>
      <w:r w:rsidRPr="00B247B1">
        <w:t>Ний любихме се безпределно и целувахме се до захлас. (2)</w:t>
      </w:r>
    </w:p>
    <w:p w14:paraId="33C950B1" w14:textId="77777777" w:rsidR="00EE54EF" w:rsidRPr="00B247B1" w:rsidRDefault="00616FC8" w:rsidP="002670BF">
      <w:pPr>
        <w:jc w:val="center"/>
      </w:pPr>
      <w:r w:rsidRPr="00B247B1">
        <w:t xml:space="preserve">На есен славеят </w:t>
      </w:r>
      <w:proofErr w:type="spellStart"/>
      <w:r w:rsidRPr="00B247B1">
        <w:t>отлитна</w:t>
      </w:r>
      <w:proofErr w:type="spellEnd"/>
      <w:r w:rsidR="00EE54EF" w:rsidRPr="00B247B1">
        <w:t xml:space="preserve"> и отиде надалеч, </w:t>
      </w:r>
    </w:p>
    <w:p w14:paraId="4D29765C" w14:textId="77777777" w:rsidR="00EE54EF" w:rsidRPr="00B247B1" w:rsidRDefault="00EE54EF" w:rsidP="002670BF">
      <w:pPr>
        <w:jc w:val="center"/>
      </w:pPr>
      <w:r w:rsidRPr="00B247B1">
        <w:t>И аз останах сам самотен, с еднички спомени по теб. (2)</w:t>
      </w:r>
    </w:p>
    <w:p w14:paraId="4AAE7C04" w14:textId="77777777" w:rsidR="000C1925" w:rsidRDefault="000C1925" w:rsidP="002670BF">
      <w:pPr>
        <w:jc w:val="center"/>
      </w:pPr>
    </w:p>
    <w:p w14:paraId="22D88211" w14:textId="77777777" w:rsidR="00EE54EF" w:rsidRPr="00B247B1" w:rsidRDefault="00EE54EF" w:rsidP="00EE54EF">
      <w:r w:rsidRPr="00B247B1">
        <w:t xml:space="preserve"> Краткият текст на химна на МАМ беше: </w:t>
      </w:r>
    </w:p>
    <w:p w14:paraId="67028D21" w14:textId="77777777" w:rsidR="00EE54EF" w:rsidRPr="00B247B1" w:rsidRDefault="00EE54EF" w:rsidP="00EE54EF">
      <w:pPr>
        <w:jc w:val="center"/>
      </w:pPr>
      <w:r w:rsidRPr="00B247B1">
        <w:t xml:space="preserve">Ний мамаджии славни сме на 20-ти век, </w:t>
      </w:r>
    </w:p>
    <w:p w14:paraId="67ED2BB7" w14:textId="77777777" w:rsidR="000C1925" w:rsidRDefault="00EE54EF" w:rsidP="00EE54EF">
      <w:pPr>
        <w:jc w:val="center"/>
      </w:pPr>
      <w:r w:rsidRPr="00B247B1">
        <w:t>И всички единни сме да вървим напред.</w:t>
      </w:r>
    </w:p>
    <w:p w14:paraId="10B2E792" w14:textId="77777777" w:rsidR="00EE54EF" w:rsidRPr="00B247B1" w:rsidRDefault="00EE54EF" w:rsidP="00EE54EF">
      <w:pPr>
        <w:jc w:val="center"/>
      </w:pPr>
      <w:r w:rsidRPr="00B247B1">
        <w:t xml:space="preserve">И чуем ли ние где има МАМ, </w:t>
      </w:r>
    </w:p>
    <w:p w14:paraId="3A6A8895" w14:textId="77777777" w:rsidR="00EE54EF" w:rsidRPr="00B247B1" w:rsidRDefault="00EE54EF" w:rsidP="00EE54EF">
      <w:pPr>
        <w:jc w:val="center"/>
      </w:pPr>
      <w:r w:rsidRPr="00B247B1">
        <w:t>Бързо готови сме да отидем там.</w:t>
      </w:r>
    </w:p>
    <w:p w14:paraId="24068CFB" w14:textId="77777777" w:rsidR="000C1925" w:rsidRDefault="000C1925" w:rsidP="00541C6C"/>
    <w:p w14:paraId="2A5B2C49" w14:textId="77777777" w:rsidR="000C1925" w:rsidRDefault="00616FC8" w:rsidP="00541C6C">
      <w:r w:rsidRPr="00B247B1">
        <w:t>Заради текста на нашият</w:t>
      </w:r>
      <w:r w:rsidR="00541C6C" w:rsidRPr="00B247B1">
        <w:t xml:space="preserve"> шлагер, доста от колежките ни считаха за самотници. Това се подкрепяше и от становището ни, че всяка трайна връзка с момичета, води до „</w:t>
      </w:r>
      <w:proofErr w:type="spellStart"/>
      <w:r w:rsidR="00541C6C" w:rsidRPr="00B247B1">
        <w:t>мамосването</w:t>
      </w:r>
      <w:proofErr w:type="spellEnd"/>
      <w:r w:rsidR="00541C6C" w:rsidRPr="00B247B1">
        <w:t>”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14:paraId="06BEC1B8" w14:textId="77777777" w:rsidR="000C1925" w:rsidRDefault="00541C6C" w:rsidP="00541C6C">
      <w:r w:rsidRPr="00B247B1">
        <w:t>Пристигнахме в ДЗС „</w:t>
      </w:r>
      <w:proofErr w:type="spellStart"/>
      <w:r w:rsidRPr="00B247B1">
        <w:t>Клементина</w:t>
      </w:r>
      <w:proofErr w:type="spellEnd"/>
      <w:r w:rsidRPr="00B247B1">
        <w:t>” край Плевен. Там колегите от стопанството ни заведоха при конете си. Те бяха от известните породи англо-арабски (</w:t>
      </w:r>
      <w:proofErr w:type="spellStart"/>
      <w:r w:rsidRPr="00B247B1">
        <w:t>гидрани</w:t>
      </w:r>
      <w:proofErr w:type="spellEnd"/>
      <w:r w:rsidRPr="00B247B1">
        <w:t xml:space="preserve">) коне и от породата </w:t>
      </w:r>
      <w:proofErr w:type="spellStart"/>
      <w:r w:rsidRPr="00B247B1">
        <w:t>нонуис</w:t>
      </w:r>
      <w:proofErr w:type="spellEnd"/>
      <w:r w:rsidRPr="00B247B1">
        <w:t>.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14:paraId="5F1A511C" w14:textId="77777777" w:rsidR="000C1925" w:rsidRDefault="00B16EE6" w:rsidP="00541C6C">
      <w:r w:rsidRPr="00B247B1">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14:paraId="0FA691E4" w14:textId="4C03DF9B" w:rsidR="000C1925" w:rsidRPr="00244C18" w:rsidRDefault="00B16EE6" w:rsidP="00541C6C">
      <w:pPr>
        <w:rPr>
          <w:lang w:val="en-US"/>
        </w:rPr>
      </w:pPr>
      <w:r w:rsidRPr="00B247B1">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B247B1">
        <w:t xml:space="preserve">беше </w:t>
      </w:r>
      <w:r w:rsidRPr="00B247B1">
        <w:t xml:space="preserve">известно и в чужбина с чистокръвните си арабски коне. При </w:t>
      </w:r>
      <w:proofErr w:type="spellStart"/>
      <w:r w:rsidRPr="00B247B1">
        <w:t>предвижването</w:t>
      </w:r>
      <w:proofErr w:type="spellEnd"/>
      <w:r w:rsidRPr="00B247B1">
        <w:t xml:space="preserve">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w:t>
      </w:r>
      <w:proofErr w:type="spellStart"/>
      <w:r w:rsidRPr="00B247B1">
        <w:t>агрономска</w:t>
      </w:r>
      <w:proofErr w:type="spellEnd"/>
      <w:r w:rsidRPr="00B247B1">
        <w:t xml:space="preserve"> професия. При пристигането ни бяхме гостени  с обилна закуска. За ДЗС-</w:t>
      </w:r>
      <w:proofErr w:type="spellStart"/>
      <w:r w:rsidRPr="00B247B1">
        <w:t>таат</w:t>
      </w:r>
      <w:proofErr w:type="spellEnd"/>
      <w:r w:rsidRPr="00B247B1">
        <w:t xml:space="preserve"> не важеше </w:t>
      </w:r>
      <w:proofErr w:type="spellStart"/>
      <w:r w:rsidRPr="00B247B1">
        <w:t>купоннта</w:t>
      </w:r>
      <w:proofErr w:type="spellEnd"/>
      <w:r w:rsidRPr="00B247B1">
        <w:t xml:space="preserve">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B247B1">
        <w:t>от Съюза стадо караку</w:t>
      </w:r>
      <w:r w:rsidR="0073218F">
        <w:t>лски овце.</w:t>
      </w:r>
    </w:p>
    <w:p w14:paraId="04378ED4" w14:textId="77777777" w:rsidR="000C1925" w:rsidRDefault="008B1967" w:rsidP="00541C6C">
      <w:r w:rsidRPr="00B247B1">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w:t>
      </w:r>
      <w:proofErr w:type="spellStart"/>
      <w:r w:rsidRPr="00B247B1">
        <w:t>мамската</w:t>
      </w:r>
      <w:proofErr w:type="spellEnd"/>
      <w:r w:rsidRPr="00B247B1">
        <w:t>” група се къпахме чисто голи, а колежките ни гледаха отдалеч. За първи път се къпех в море. Забелязах, че в него се плува по-леко, отколкото в речни води.</w:t>
      </w:r>
    </w:p>
    <w:p w14:paraId="626F1AED" w14:textId="77777777" w:rsidR="000C1925" w:rsidRDefault="008B1967" w:rsidP="00541C6C">
      <w:r w:rsidRPr="00B247B1">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w:t>
      </w:r>
      <w:proofErr w:type="spellStart"/>
      <w:r w:rsidRPr="00B247B1">
        <w:t>мамаджиите</w:t>
      </w:r>
      <w:proofErr w:type="spellEnd"/>
      <w:r w:rsidRPr="00B247B1">
        <w:t>”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B247B1">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5B68F3FA" w14:textId="77777777" w:rsidR="000C1925" w:rsidRDefault="00290DE1" w:rsidP="00541C6C">
      <w:r w:rsidRPr="00B247B1">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B247B1">
        <w:t xml:space="preserve"> събра в купето почти всички колеги, които се смяха много.</w:t>
      </w:r>
    </w:p>
    <w:p w14:paraId="64649DA7" w14:textId="77777777" w:rsidR="000C1925" w:rsidRDefault="00921A1A" w:rsidP="00541C6C">
      <w:r w:rsidRPr="00B247B1">
        <w:t>На 31 май спряхме на „О</w:t>
      </w:r>
      <w:r w:rsidR="001231CB" w:rsidRPr="00B247B1">
        <w:t xml:space="preserve">питна станция – Образцов чифлик”, южно от Русе. Това беше най-старото стопанство в страната, в което беше и първата наша </w:t>
      </w:r>
      <w:proofErr w:type="spellStart"/>
      <w:r w:rsidR="001231CB" w:rsidRPr="00B247B1">
        <w:t>зеледелска</w:t>
      </w:r>
      <w:proofErr w:type="spellEnd"/>
      <w:r w:rsidR="001231CB" w:rsidRPr="00B247B1">
        <w:t xml:space="preserve">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w:t>
      </w:r>
      <w:proofErr w:type="spellStart"/>
      <w:r w:rsidR="001231CB" w:rsidRPr="00B247B1">
        <w:t>Самунев</w:t>
      </w:r>
      <w:proofErr w:type="spellEnd"/>
      <w:r w:rsidR="001231CB" w:rsidRPr="00B247B1">
        <w:t xml:space="preserve"> (</w:t>
      </w:r>
      <w:proofErr w:type="spellStart"/>
      <w:r w:rsidR="001231CB" w:rsidRPr="00B247B1">
        <w:t>Ножара</w:t>
      </w:r>
      <w:proofErr w:type="spellEnd"/>
      <w:r w:rsidR="001231CB" w:rsidRPr="00B247B1">
        <w:t xml:space="preserve">), </w:t>
      </w:r>
      <w:proofErr w:type="spellStart"/>
      <w:r w:rsidR="001231CB" w:rsidRPr="00B247B1">
        <w:t>партизан</w:t>
      </w:r>
      <w:proofErr w:type="spellEnd"/>
      <w:r w:rsidR="001231CB" w:rsidRPr="00B247B1">
        <w:t xml:space="preserve"> от Стара Загора. Вечерта потеглихме за Враца.</w:t>
      </w:r>
    </w:p>
    <w:p w14:paraId="0300F5B9" w14:textId="77777777" w:rsidR="000C1925" w:rsidRDefault="001231CB" w:rsidP="00541C6C">
      <w:r w:rsidRPr="00B247B1">
        <w:t>На 2 юни прист</w:t>
      </w:r>
      <w:r w:rsidR="00921A1A" w:rsidRPr="00B247B1">
        <w:t>игнахме за тържествата в центърът</w:t>
      </w:r>
      <w:r w:rsidRPr="00B247B1">
        <w:t xml:space="preserve"> на града, по случай гибелта на Христо Ботев на връх Вола. След това посетихме ДЗС-то северно от града</w:t>
      </w:r>
      <w:r w:rsidR="00B35BD8" w:rsidRPr="00B247B1">
        <w:t xml:space="preserve">. Там бяхме заедно с екскурзиантки от полу-висшият земеделски институт – Пазарджик, с които беше и </w:t>
      </w:r>
      <w:proofErr w:type="spellStart"/>
      <w:r w:rsidR="00B35BD8" w:rsidRPr="00B247B1">
        <w:t>Анчето</w:t>
      </w:r>
      <w:proofErr w:type="spellEnd"/>
      <w:r w:rsidR="00B35BD8" w:rsidRPr="00B247B1">
        <w:t xml:space="preserve">, сестрата на Христо Пеев. След запознаване с дейността на ДЗС-то и последвала забавна нощ, на другият ден </w:t>
      </w:r>
      <w:proofErr w:type="spellStart"/>
      <w:r w:rsidR="00B35BD8" w:rsidRPr="00B247B1">
        <w:t>потеглегхме</w:t>
      </w:r>
      <w:proofErr w:type="spellEnd"/>
      <w:r w:rsidR="00B35BD8" w:rsidRPr="00B247B1">
        <w:t xml:space="preserve"> за София. „</w:t>
      </w:r>
      <w:proofErr w:type="spellStart"/>
      <w:r w:rsidR="00B35BD8" w:rsidRPr="00B247B1">
        <w:t>Мамаджиите</w:t>
      </w:r>
      <w:proofErr w:type="spellEnd"/>
      <w:r w:rsidR="00B35BD8" w:rsidRPr="00B247B1">
        <w:t>” изнесохме прощален концерт-забава, с който завърши нашата екскурзия.</w:t>
      </w:r>
    </w:p>
    <w:p w14:paraId="56DF7CD1" w14:textId="77777777" w:rsidR="000C1925" w:rsidRDefault="00B35BD8" w:rsidP="00541C6C">
      <w:r w:rsidRPr="00B247B1">
        <w:t>На 4 юни продължихме сбирките си по подготовка за изпитите. Започнахме с „Научна философия” при проф. С. Гановски, по това време Минист</w:t>
      </w:r>
      <w:r w:rsidR="00921A1A" w:rsidRPr="00B247B1">
        <w:t>ър на външните работи. Вече има</w:t>
      </w:r>
      <w:r w:rsidRPr="00B247B1">
        <w:t>хме определена подготовка и познания за марксизма от изп</w:t>
      </w:r>
      <w:r w:rsidR="00921A1A" w:rsidRPr="00B247B1">
        <w:t>ита по „Земеделска икономика” пр</w:t>
      </w:r>
      <w:r w:rsidRPr="00B247B1">
        <w:t xml:space="preserve">и проф. П. </w:t>
      </w:r>
      <w:proofErr w:type="spellStart"/>
      <w:r w:rsidRPr="00B247B1">
        <w:t>Кунин</w:t>
      </w:r>
      <w:proofErr w:type="spellEnd"/>
      <w:r w:rsidRPr="00B247B1">
        <w:t xml:space="preserve">. </w:t>
      </w:r>
      <w:proofErr w:type="spellStart"/>
      <w:r w:rsidRPr="00B247B1">
        <w:t>Че</w:t>
      </w:r>
      <w:r w:rsidR="00921A1A" w:rsidRPr="00B247B1">
        <w:t>т</w:t>
      </w:r>
      <w:r w:rsidRPr="00B247B1">
        <w:t>йки</w:t>
      </w:r>
      <w:proofErr w:type="spellEnd"/>
      <w:r w:rsidRPr="00B247B1">
        <w:t xml:space="preserve"> по учебника на проф. Я. Моллов, ние правехме сравнения между дребното и у</w:t>
      </w:r>
      <w:r w:rsidR="00FA3E18" w:rsidRPr="00B247B1">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B247B1">
        <w:t xml:space="preserve">, </w:t>
      </w:r>
      <w:r w:rsidR="00FA3E18" w:rsidRPr="00B247B1">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B247B1">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56C44A20" w14:textId="77777777" w:rsidR="00980429" w:rsidRPr="00B247B1" w:rsidRDefault="00980429" w:rsidP="00541C6C">
      <w:r w:rsidRPr="00B247B1">
        <w:t xml:space="preserve">Много спорове възникваха по </w:t>
      </w:r>
      <w:proofErr w:type="spellStart"/>
      <w:r w:rsidRPr="00B247B1">
        <w:t>порблема</w:t>
      </w:r>
      <w:proofErr w:type="spellEnd"/>
      <w:r w:rsidRPr="00B247B1">
        <w:t xml:space="preserve">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B247B1">
        <w:t>,</w:t>
      </w:r>
      <w:r w:rsidRPr="00B247B1">
        <w:t xml:space="preserve"> за всички хора може да се осигури пълното задоволяване с материални потребности, а след това и с културни такива. </w:t>
      </w:r>
    </w:p>
    <w:p w14:paraId="435C8331" w14:textId="77777777" w:rsidR="000C1925" w:rsidRDefault="00980429" w:rsidP="00541C6C">
      <w:proofErr w:type="spellStart"/>
      <w:r w:rsidRPr="00B247B1">
        <w:t>Проф</w:t>
      </w:r>
      <w:proofErr w:type="spellEnd"/>
      <w:r w:rsidRPr="00B247B1">
        <w:t xml:space="preserve">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B247B1">
        <w:t>Б</w:t>
      </w:r>
      <w:r w:rsidRPr="00B247B1">
        <w:t>алканска федерация. Не бяхме съгласни Правителството да признае „македонска” нация</w:t>
      </w:r>
      <w:r w:rsidR="00921A1A" w:rsidRPr="00B247B1">
        <w:t xml:space="preserve"> и българите от Пиринският кра</w:t>
      </w:r>
      <w:r w:rsidR="0018318D" w:rsidRPr="00B247B1">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w:t>
      </w:r>
      <w:proofErr w:type="spellStart"/>
      <w:r w:rsidR="0018318D" w:rsidRPr="00B247B1">
        <w:t>пролетариатска</w:t>
      </w:r>
      <w:proofErr w:type="spellEnd"/>
      <w:r w:rsidR="0018318D" w:rsidRPr="00B247B1">
        <w:t xml:space="preserve"> диктатура. След вземането на властта, партията на работническата класа и нейната върхушка се превръща в </w:t>
      </w:r>
      <w:proofErr w:type="spellStart"/>
      <w:r w:rsidR="0018318D" w:rsidRPr="00B247B1">
        <w:t>превилигирована</w:t>
      </w:r>
      <w:proofErr w:type="spellEnd"/>
      <w:r w:rsidR="0018318D" w:rsidRPr="00B247B1">
        <w:t xml:space="preserve"> прослойка, стремяща се да запази ръководното си положение. </w:t>
      </w:r>
      <w:r w:rsidR="00061DBF" w:rsidRPr="00B247B1">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14:paraId="4F21D946" w14:textId="77777777" w:rsidR="000C1925" w:rsidRDefault="00061DBF" w:rsidP="00541C6C">
      <w:r w:rsidRPr="00B247B1">
        <w:t>Като студенти се интересувахме за бъдещето ни като специалисти, особено в селското стопанство. От „</w:t>
      </w:r>
      <w:proofErr w:type="spellStart"/>
      <w:r w:rsidRPr="00B247B1">
        <w:t>мамската</w:t>
      </w:r>
      <w:proofErr w:type="spellEnd"/>
      <w:r w:rsidRPr="00B247B1">
        <w:t xml:space="preserve">” ни група само П. Митров се проявяваше като </w:t>
      </w:r>
      <w:proofErr w:type="spellStart"/>
      <w:r w:rsidRPr="00B247B1">
        <w:t>кариерарист</w:t>
      </w:r>
      <w:proofErr w:type="spellEnd"/>
      <w:r w:rsidRPr="00B247B1">
        <w:t>. Той смяташе, че ние – първенците на ви</w:t>
      </w:r>
      <w:r w:rsidR="00AF52F8" w:rsidRPr="00B247B1">
        <w:t>пуска, следва с предимство на ни</w:t>
      </w:r>
      <w:r w:rsidRPr="00B247B1">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B247B1">
        <w:t>авни стандарта на живота там</w:t>
      </w:r>
      <w:r w:rsidRPr="00B247B1">
        <w:t xml:space="preserve">, с този в града.” Опонирахме му, като му дадохме за </w:t>
      </w:r>
      <w:proofErr w:type="spellStart"/>
      <w:r w:rsidRPr="00B247B1">
        <w:t>примернашите</w:t>
      </w:r>
      <w:proofErr w:type="spellEnd"/>
      <w:r w:rsidRPr="00B247B1">
        <w:t xml:space="preserve"> въ</w:t>
      </w:r>
      <w:r w:rsidR="00AF52F8" w:rsidRPr="00B247B1">
        <w:t>з</w:t>
      </w:r>
      <w:r w:rsidRPr="00B247B1">
        <w:t>рожденци от преди Освобождението и дейността на първите социалистически дейци в България.</w:t>
      </w:r>
    </w:p>
    <w:p w14:paraId="6099308A" w14:textId="77777777" w:rsidR="000C1925" w:rsidRDefault="00061DBF" w:rsidP="00541C6C">
      <w:r w:rsidRPr="00B247B1">
        <w:t>Първите признаци на разпад на „</w:t>
      </w:r>
      <w:proofErr w:type="spellStart"/>
      <w:r w:rsidRPr="00B247B1">
        <w:t>мамската</w:t>
      </w:r>
      <w:proofErr w:type="spellEnd"/>
      <w:r w:rsidRPr="00B247B1">
        <w:t>” ни група, започнаха с женитбата на Г. Марков</w:t>
      </w:r>
      <w:r w:rsidR="008701C1" w:rsidRPr="00B247B1">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B247B1">
        <w:t xml:space="preserve">ение поиска и </w:t>
      </w:r>
      <w:proofErr w:type="spellStart"/>
      <w:r w:rsidR="00AF52F8" w:rsidRPr="00B247B1">
        <w:t>И</w:t>
      </w:r>
      <w:proofErr w:type="spellEnd"/>
      <w:r w:rsidR="00AF52F8" w:rsidRPr="00B247B1">
        <w:t>. Славков. Това н</w:t>
      </w:r>
      <w:r w:rsidR="008701C1" w:rsidRPr="00B247B1">
        <w:t>и изненада, защото той беше най-големият противник на женитбата преди дипломирането ни. И на него не разрешихме.</w:t>
      </w:r>
    </w:p>
    <w:p w14:paraId="6FE7FD5D" w14:textId="77777777" w:rsidR="000C1925" w:rsidRDefault="008701C1" w:rsidP="00541C6C">
      <w:r w:rsidRPr="00B247B1">
        <w:t>По това време на гости дойде баща ми. С него посетихме математика-астроном Никола Бонев</w:t>
      </w:r>
      <w:r w:rsidR="00F577FF" w:rsidRPr="00B247B1">
        <w:t>, мой чичо и син на сестрата на дядо ми Стефан.</w:t>
      </w:r>
    </w:p>
    <w:p w14:paraId="31EFD3D2" w14:textId="77777777" w:rsidR="00F577FF" w:rsidRDefault="00F577FF" w:rsidP="00541C6C">
      <w:pPr>
        <w:rPr>
          <w:color w:val="000000" w:themeColor="text1"/>
        </w:rPr>
      </w:pPr>
      <w:r w:rsidRPr="00B247B1">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234F02">
        <w:t>снимка</w:t>
      </w:r>
      <w:r w:rsidRPr="00B247B1">
        <w:t xml:space="preserve"> пред паметника на Цар Освободител</w:t>
      </w:r>
      <w:r w:rsidR="00AF52F8" w:rsidRPr="00B247B1">
        <w:rPr>
          <w:color w:val="000000" w:themeColor="text1"/>
        </w:rPr>
        <w:t>, на която сме: А</w:t>
      </w:r>
      <w:r w:rsidRPr="00B247B1">
        <w:rPr>
          <w:color w:val="000000" w:themeColor="text1"/>
        </w:rPr>
        <w:t xml:space="preserve">. Христов, И. Диков, В. Грозев, И. Славков, П. Митров, Ц. Христов и аз. Същият ден беше обявено решението на </w:t>
      </w:r>
      <w:proofErr w:type="spellStart"/>
      <w:r w:rsidRPr="00B247B1">
        <w:rPr>
          <w:color w:val="000000" w:themeColor="text1"/>
        </w:rPr>
        <w:t>Коминформбюро</w:t>
      </w:r>
      <w:proofErr w:type="spellEnd"/>
      <w:r w:rsidRPr="00B247B1">
        <w:rPr>
          <w:color w:val="000000" w:themeColor="text1"/>
        </w:rPr>
        <w:t xml:space="preserve"> за разкола на Титова Югославия. На следващият ден всички заедно взехме изпита</w:t>
      </w:r>
      <w:r w:rsidR="00AF52F8" w:rsidRPr="00B247B1">
        <w:rPr>
          <w:color w:val="000000" w:themeColor="text1"/>
        </w:rPr>
        <w:t>,</w:t>
      </w:r>
      <w:r w:rsidRPr="00B247B1">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589DDCA7" w14:textId="77777777" w:rsidR="00234F02" w:rsidRDefault="00234F02" w:rsidP="00234F02">
      <w:pPr>
        <w:keepNext/>
      </w:pPr>
      <w:r w:rsidRPr="00244C18">
        <w:rPr>
          <w:color w:val="000000" w:themeColor="text1"/>
          <w:lang w:val="en-US"/>
        </w:rPr>
        <w:drawing>
          <wp:inline distT="0" distB="0" distL="0" distR="0" wp14:anchorId="57370057" wp14:editId="7414EDC8">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3B26E9CE" w14:textId="77777777" w:rsidR="000C1925" w:rsidRDefault="00234F02" w:rsidP="00234F02">
      <w:pPr>
        <w:pStyle w:val="Caption"/>
        <w:rPr>
          <w:color w:val="000000" w:themeColor="text1"/>
        </w:rPr>
      </w:pPr>
      <w:r>
        <w:rPr>
          <w:lang w:val="en-US"/>
        </w:rPr>
        <w:t>"</w:t>
      </w:r>
      <w:proofErr w:type="spellStart"/>
      <w:r>
        <w:t>Мамаджиите</w:t>
      </w:r>
      <w:proofErr w:type="spellEnd"/>
      <w:proofErr w:type="gramStart"/>
      <w:r>
        <w:t>", С</w:t>
      </w:r>
      <w:r>
        <w:rPr>
          <w:noProof/>
        </w:rPr>
        <w:t>офия</w:t>
      </w:r>
      <w:proofErr w:type="gramEnd"/>
      <w:r>
        <w:rPr>
          <w:noProof/>
        </w:rPr>
        <w:t>, 1948 г.</w:t>
      </w:r>
    </w:p>
    <w:p w14:paraId="5EE45655" w14:textId="77777777" w:rsidR="00F577FF" w:rsidRPr="00B247B1" w:rsidRDefault="00F577FF" w:rsidP="00541C6C">
      <w:pPr>
        <w:rPr>
          <w:color w:val="000000" w:themeColor="text1"/>
        </w:rPr>
      </w:pPr>
      <w:r w:rsidRPr="00B247B1">
        <w:rPr>
          <w:color w:val="000000" w:themeColor="text1"/>
        </w:rPr>
        <w:t>След това всеки от „</w:t>
      </w:r>
      <w:proofErr w:type="spellStart"/>
      <w:r w:rsidRPr="00B247B1">
        <w:rPr>
          <w:color w:val="000000" w:themeColor="text1"/>
        </w:rPr>
        <w:t>мамската</w:t>
      </w:r>
      <w:proofErr w:type="spellEnd"/>
      <w:r w:rsidRPr="00B247B1">
        <w:rPr>
          <w:color w:val="000000" w:themeColor="text1"/>
        </w:rPr>
        <w:t>” група продължи да се явява самостоятелно на оставащите изпити.</w:t>
      </w:r>
    </w:p>
    <w:p w14:paraId="78D0D431" w14:textId="77777777" w:rsidR="00F577FF" w:rsidRPr="00B247B1" w:rsidRDefault="00AF52F8" w:rsidP="00541C6C">
      <w:pPr>
        <w:rPr>
          <w:color w:val="000000" w:themeColor="text1"/>
        </w:rPr>
      </w:pPr>
      <w:r w:rsidRPr="00B247B1">
        <w:rPr>
          <w:color w:val="000000" w:themeColor="text1"/>
        </w:rPr>
        <w:t>На изпита по „Ф</w:t>
      </w:r>
      <w:r w:rsidR="00F577FF" w:rsidRPr="00B247B1">
        <w:rPr>
          <w:color w:val="000000" w:themeColor="text1"/>
        </w:rPr>
        <w:t>ренски</w:t>
      </w:r>
      <w:r w:rsidRPr="00B247B1">
        <w:rPr>
          <w:color w:val="000000" w:themeColor="text1"/>
        </w:rPr>
        <w:t>”</w:t>
      </w:r>
      <w:r w:rsidR="00F577FF" w:rsidRPr="00B247B1">
        <w:rPr>
          <w:color w:val="000000" w:themeColor="text1"/>
        </w:rPr>
        <w:t xml:space="preserve"> получи</w:t>
      </w:r>
      <w:r w:rsidRPr="00B247B1">
        <w:rPr>
          <w:color w:val="000000" w:themeColor="text1"/>
        </w:rPr>
        <w:t>х</w:t>
      </w:r>
      <w:r w:rsidR="00F577FF" w:rsidRPr="00B247B1">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B247B1">
        <w:rPr>
          <w:color w:val="000000" w:themeColor="text1"/>
        </w:rPr>
        <w:t xml:space="preserve">До дипломирането ми оставаха четири изпита. </w:t>
      </w:r>
    </w:p>
    <w:p w14:paraId="7E69496B" w14:textId="77777777" w:rsidR="002C3418" w:rsidRPr="00B247B1" w:rsidRDefault="002C3418" w:rsidP="00541C6C">
      <w:pPr>
        <w:rPr>
          <w:color w:val="000000" w:themeColor="text1"/>
        </w:rPr>
      </w:pPr>
      <w:r w:rsidRPr="00B247B1">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2832842F" w14:textId="77777777" w:rsidR="002C3418" w:rsidRPr="00B247B1" w:rsidRDefault="002C3418" w:rsidP="00541C6C">
      <w:pPr>
        <w:rPr>
          <w:color w:val="000000" w:themeColor="text1"/>
        </w:rPr>
      </w:pPr>
      <w:r w:rsidRPr="00B247B1">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B247B1">
        <w:rPr>
          <w:color w:val="000000" w:themeColor="text1"/>
        </w:rPr>
        <w:t>за Карлово, където Марин ни пос</w:t>
      </w:r>
      <w:r w:rsidRPr="00B247B1">
        <w:rPr>
          <w:color w:val="000000" w:themeColor="text1"/>
        </w:rPr>
        <w:t>рещна с готова програма. Следващите два</w:t>
      </w:r>
      <w:r w:rsidR="00AF52F8" w:rsidRPr="00B247B1">
        <w:rPr>
          <w:color w:val="000000" w:themeColor="text1"/>
        </w:rPr>
        <w:t xml:space="preserve"> дни щяхме да се качим до хижа „</w:t>
      </w:r>
      <w:r w:rsidRPr="00B247B1">
        <w:rPr>
          <w:color w:val="000000" w:themeColor="text1"/>
        </w:rPr>
        <w:t>В. Левски” и местността „</w:t>
      </w:r>
      <w:proofErr w:type="spellStart"/>
      <w:r w:rsidRPr="00B247B1">
        <w:rPr>
          <w:color w:val="000000" w:themeColor="text1"/>
        </w:rPr>
        <w:t>Маазите</w:t>
      </w:r>
      <w:proofErr w:type="spellEnd"/>
      <w:r w:rsidRPr="00B247B1">
        <w:rPr>
          <w:color w:val="000000" w:themeColor="text1"/>
        </w:rPr>
        <w:t xml:space="preserve">”. Преди това Марин ни заведе на гости в Христо Пеев, където беше и сестра му. </w:t>
      </w:r>
      <w:r w:rsidR="007A5664" w:rsidRPr="00B247B1">
        <w:rPr>
          <w:color w:val="000000" w:themeColor="text1"/>
        </w:rPr>
        <w:t xml:space="preserve">Изненадани бяхме от приготвената богата вечеря. По-късно разбрах, че Марин, знаейки симпатиите ми към </w:t>
      </w:r>
      <w:proofErr w:type="spellStart"/>
      <w:r w:rsidR="007A5664" w:rsidRPr="00B247B1">
        <w:rPr>
          <w:color w:val="000000" w:themeColor="text1"/>
        </w:rPr>
        <w:t>Анчето</w:t>
      </w:r>
      <w:proofErr w:type="spellEnd"/>
      <w:r w:rsidR="007A5664" w:rsidRPr="00B247B1">
        <w:rPr>
          <w:color w:val="000000" w:themeColor="text1"/>
        </w:rPr>
        <w:t xml:space="preserve">,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w:t>
      </w:r>
      <w:proofErr w:type="spellStart"/>
      <w:r w:rsidR="007A5664" w:rsidRPr="00B247B1">
        <w:rPr>
          <w:color w:val="000000" w:themeColor="text1"/>
        </w:rPr>
        <w:t>Анчето</w:t>
      </w:r>
      <w:proofErr w:type="spellEnd"/>
      <w:r w:rsidR="007A5664" w:rsidRPr="00B247B1">
        <w:rPr>
          <w:color w:val="000000" w:themeColor="text1"/>
        </w:rPr>
        <w:t xml:space="preserve">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B247B1">
        <w:rPr>
          <w:color w:val="000000" w:themeColor="text1"/>
        </w:rPr>
        <w:t>рез нощта и да си хванем</w:t>
      </w:r>
      <w:r w:rsidR="007A5664" w:rsidRPr="00B247B1">
        <w:rPr>
          <w:color w:val="000000" w:themeColor="text1"/>
        </w:rPr>
        <w:t xml:space="preserve"> влак за Стара Загора. Представях си на следващият ден как Марин е обяснявал на семейството на </w:t>
      </w:r>
      <w:proofErr w:type="spellStart"/>
      <w:r w:rsidR="007A5664" w:rsidRPr="00B247B1">
        <w:rPr>
          <w:color w:val="000000" w:themeColor="text1"/>
        </w:rPr>
        <w:t>Анчето</w:t>
      </w:r>
      <w:proofErr w:type="spellEnd"/>
      <w:r w:rsidR="007A5664" w:rsidRPr="00B247B1">
        <w:rPr>
          <w:color w:val="000000" w:themeColor="text1"/>
        </w:rPr>
        <w:t xml:space="preserve"> колко опак човек съм аз. Интересно тя как е понесла обидата?</w:t>
      </w:r>
    </w:p>
    <w:p w14:paraId="3505D1B9" w14:textId="77777777" w:rsidR="007A5664" w:rsidRPr="00B247B1" w:rsidRDefault="007A5664" w:rsidP="00541C6C">
      <w:pPr>
        <w:rPr>
          <w:color w:val="000000" w:themeColor="text1"/>
        </w:rPr>
      </w:pPr>
      <w:r w:rsidRPr="00B247B1">
        <w:rPr>
          <w:color w:val="000000" w:themeColor="text1"/>
        </w:rPr>
        <w:t>На 11 септември се прибрах в София. Марин ми беше сериозно оби</w:t>
      </w:r>
      <w:r w:rsidR="00AF52F8" w:rsidRPr="00B247B1">
        <w:rPr>
          <w:color w:val="000000" w:themeColor="text1"/>
        </w:rPr>
        <w:t>ден, но на тема за бягството ми</w:t>
      </w:r>
      <w:r w:rsidRPr="00B247B1">
        <w:rPr>
          <w:color w:val="000000" w:themeColor="text1"/>
        </w:rPr>
        <w:t xml:space="preserve"> не разговаряхме. </w:t>
      </w:r>
    </w:p>
    <w:p w14:paraId="3B4B6718" w14:textId="77777777" w:rsidR="007A5664" w:rsidRPr="00B247B1" w:rsidRDefault="007A5664" w:rsidP="00541C6C">
      <w:pPr>
        <w:rPr>
          <w:color w:val="000000" w:themeColor="text1"/>
        </w:rPr>
      </w:pPr>
      <w:r w:rsidRPr="00B247B1">
        <w:rPr>
          <w:color w:val="000000" w:themeColor="text1"/>
        </w:rPr>
        <w:t>На 15 септември първи от „</w:t>
      </w:r>
      <w:proofErr w:type="spellStart"/>
      <w:r w:rsidRPr="00B247B1">
        <w:rPr>
          <w:color w:val="000000" w:themeColor="text1"/>
        </w:rPr>
        <w:t>мамската</w:t>
      </w:r>
      <w:proofErr w:type="spellEnd"/>
      <w:r w:rsidRPr="00B247B1">
        <w:rPr>
          <w:color w:val="000000" w:themeColor="text1"/>
        </w:rPr>
        <w:t xml:space="preserve">” ни група се дипломира Антон Христов, а след него на 20 септември и Цеко. </w:t>
      </w:r>
      <w:r w:rsidR="00FC590F" w:rsidRPr="00B247B1">
        <w:rPr>
          <w:color w:val="000000" w:themeColor="text1"/>
        </w:rPr>
        <w:t xml:space="preserve">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w:t>
      </w:r>
      <w:proofErr w:type="spellStart"/>
      <w:r w:rsidR="00FC590F" w:rsidRPr="00B247B1">
        <w:rPr>
          <w:color w:val="000000" w:themeColor="text1"/>
        </w:rPr>
        <w:t>проезнесе</w:t>
      </w:r>
      <w:proofErr w:type="spellEnd"/>
      <w:r w:rsidR="00FC590F" w:rsidRPr="00B247B1">
        <w:rPr>
          <w:color w:val="000000" w:themeColor="text1"/>
        </w:rPr>
        <w:t xml:space="preserve"> прощално слово, с което помоли най-сетне да го приемем за редовен член на „МАМ”. След много закачки и смях, накрая проведохме гласуван</w:t>
      </w:r>
      <w:r w:rsidR="00AF52F8" w:rsidRPr="00B247B1">
        <w:rPr>
          <w:color w:val="000000" w:themeColor="text1"/>
        </w:rPr>
        <w:t xml:space="preserve">е. Молбата му беше отхвърлена с </w:t>
      </w:r>
      <w:r w:rsidR="00FC590F" w:rsidRPr="00B247B1">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B247B1">
        <w:rPr>
          <w:color w:val="000000" w:themeColor="text1"/>
        </w:rPr>
        <w:t>,</w:t>
      </w:r>
      <w:r w:rsidR="00FC590F" w:rsidRPr="00B247B1">
        <w:rPr>
          <w:color w:val="000000" w:themeColor="text1"/>
        </w:rPr>
        <w:t xml:space="preserve"> скитахме из улиците на града, докато милиционерски патрул не ни каза да се прибираме по къщите си.</w:t>
      </w:r>
    </w:p>
    <w:p w14:paraId="56BEE918" w14:textId="77777777" w:rsidR="00FC590F" w:rsidRPr="00B247B1" w:rsidRDefault="00FC590F" w:rsidP="00541C6C">
      <w:pPr>
        <w:rPr>
          <w:color w:val="000000" w:themeColor="text1"/>
        </w:rPr>
      </w:pPr>
      <w:r w:rsidRPr="00B247B1">
        <w:rPr>
          <w:color w:val="000000" w:themeColor="text1"/>
        </w:rPr>
        <w:t>На 30 септември с четворка взех изпита си по „Млекарство” при проф. Н. Димов.</w:t>
      </w:r>
    </w:p>
    <w:p w14:paraId="750134B4" w14:textId="77777777" w:rsidR="00FC590F" w:rsidRPr="00B247B1" w:rsidRDefault="00FC590F" w:rsidP="00541C6C">
      <w:pPr>
        <w:rPr>
          <w:color w:val="000000" w:themeColor="text1"/>
        </w:rPr>
      </w:pPr>
      <w:r w:rsidRPr="00B247B1">
        <w:rPr>
          <w:color w:val="000000" w:themeColor="text1"/>
        </w:rPr>
        <w:t>На 1 октомври брат ми Жоро пристигна в София, за да постъпи в школат</w:t>
      </w:r>
      <w:r w:rsidR="00AF52F8" w:rsidRPr="00B247B1">
        <w:rPr>
          <w:color w:val="000000" w:themeColor="text1"/>
        </w:rPr>
        <w:t>а</w:t>
      </w:r>
      <w:r w:rsidRPr="00B247B1">
        <w:rPr>
          <w:color w:val="000000" w:themeColor="text1"/>
        </w:rPr>
        <w:t xml:space="preserve"> за трудови офицери.</w:t>
      </w:r>
    </w:p>
    <w:p w14:paraId="4A4FC850" w14:textId="77777777" w:rsidR="00FC590F" w:rsidRPr="00B247B1" w:rsidRDefault="00FC590F" w:rsidP="00541C6C">
      <w:pPr>
        <w:rPr>
          <w:color w:val="000000" w:themeColor="text1"/>
        </w:rPr>
      </w:pPr>
      <w:r w:rsidRPr="00B247B1">
        <w:rPr>
          <w:color w:val="000000" w:themeColor="text1"/>
        </w:rPr>
        <w:t>На 8 октомври, също с четворка взех изпита по „Частно животновъдство</w:t>
      </w:r>
      <w:r w:rsidR="003079FF" w:rsidRPr="00B247B1">
        <w:rPr>
          <w:color w:val="000000" w:themeColor="text1"/>
        </w:rPr>
        <w:t>” при доц. П. Иванов.</w:t>
      </w:r>
    </w:p>
    <w:p w14:paraId="71C486B1" w14:textId="77777777" w:rsidR="003079FF" w:rsidRPr="00B247B1" w:rsidRDefault="003079FF" w:rsidP="00541C6C">
      <w:pPr>
        <w:rPr>
          <w:color w:val="000000" w:themeColor="text1"/>
        </w:rPr>
      </w:pPr>
      <w:r w:rsidRPr="00B247B1">
        <w:rPr>
          <w:color w:val="000000" w:themeColor="text1"/>
        </w:rPr>
        <w:t xml:space="preserve">На 10 септември се дипломира П. Митров, а след него И. Славков и </w:t>
      </w:r>
      <w:proofErr w:type="spellStart"/>
      <w:r w:rsidRPr="00B247B1">
        <w:rPr>
          <w:color w:val="000000" w:themeColor="text1"/>
        </w:rPr>
        <w:t>И</w:t>
      </w:r>
      <w:proofErr w:type="spellEnd"/>
      <w:r w:rsidRPr="00B247B1">
        <w:rPr>
          <w:color w:val="000000" w:themeColor="text1"/>
        </w:rPr>
        <w:t>. Диков.</w:t>
      </w:r>
    </w:p>
    <w:p w14:paraId="1B702824" w14:textId="75987E6F" w:rsidR="000C1925" w:rsidRDefault="00AF52F8" w:rsidP="00541C6C">
      <w:pPr>
        <w:rPr>
          <w:color w:val="000000" w:themeColor="text1"/>
        </w:rPr>
      </w:pPr>
      <w:r w:rsidRPr="00B247B1">
        <w:rPr>
          <w:color w:val="000000" w:themeColor="text1"/>
        </w:rPr>
        <w:t xml:space="preserve">На 16 октомври с В. </w:t>
      </w:r>
      <w:r w:rsidR="003079FF" w:rsidRPr="00B247B1">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B247B1">
        <w:rPr>
          <w:color w:val="000000" w:themeColor="text1"/>
        </w:rPr>
        <w:t xml:space="preserve">Марин и </w:t>
      </w:r>
      <w:r w:rsidR="003079FF" w:rsidRPr="00B247B1">
        <w:rPr>
          <w:color w:val="000000" w:themeColor="text1"/>
        </w:rPr>
        <w:t>аз бях</w:t>
      </w:r>
      <w:r w:rsidR="00847F85" w:rsidRPr="00B247B1">
        <w:rPr>
          <w:color w:val="000000" w:themeColor="text1"/>
        </w:rPr>
        <w:t>ме фронтоваци</w:t>
      </w:r>
      <w:r w:rsidR="003079FF" w:rsidRPr="00B247B1">
        <w:rPr>
          <w:color w:val="000000" w:themeColor="text1"/>
        </w:rPr>
        <w:t xml:space="preserve"> и </w:t>
      </w:r>
      <w:r w:rsidR="003079FF" w:rsidRPr="00B247B1">
        <w:rPr>
          <w:color w:val="000000" w:themeColor="text1"/>
        </w:rPr>
        <w:t>бях</w:t>
      </w:r>
      <w:r w:rsidR="00847F85" w:rsidRPr="00B247B1">
        <w:rPr>
          <w:color w:val="000000" w:themeColor="text1"/>
        </w:rPr>
        <w:t>ме</w:t>
      </w:r>
      <w:r w:rsidR="00234F02">
        <w:rPr>
          <w:color w:val="000000" w:themeColor="text1"/>
          <w:lang w:val="en-US"/>
        </w:rPr>
        <w:t xml:space="preserve"> </w:t>
      </w:r>
      <w:r w:rsidR="00234F02" w:rsidRPr="00B247B1">
        <w:rPr>
          <w:color w:val="000000" w:themeColor="text1"/>
        </w:rPr>
        <w:t>дошли</w:t>
      </w:r>
      <w:r w:rsidR="003079FF" w:rsidRPr="00B247B1">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38C0C006" w14:textId="77777777" w:rsidR="000C1925" w:rsidRDefault="003079FF" w:rsidP="00541C6C">
      <w:pPr>
        <w:rPr>
          <w:color w:val="000000" w:themeColor="text1"/>
        </w:rPr>
      </w:pPr>
      <w:r w:rsidRPr="00B247B1">
        <w:rPr>
          <w:color w:val="000000" w:themeColor="text1"/>
        </w:rPr>
        <w:t xml:space="preserve">Предстоеше ни 10 месеца производствен стаж, след това Държавен изпит, за да станем редовни агрономи. </w:t>
      </w:r>
      <w:r w:rsidR="00847F85" w:rsidRPr="00B247B1">
        <w:rPr>
          <w:color w:val="000000" w:themeColor="text1"/>
        </w:rPr>
        <w:t>Аз кандидатствах з</w:t>
      </w:r>
      <w:r w:rsidRPr="00B247B1">
        <w:rPr>
          <w:color w:val="000000" w:themeColor="text1"/>
        </w:rPr>
        <w:t>а стаж в ДЗС „Конезавода” край Стара Загора. Тогава не знаех, че е научен Институт по животновъдство.</w:t>
      </w:r>
    </w:p>
    <w:p w14:paraId="559382F1" w14:textId="77777777" w:rsidR="000C1925" w:rsidRDefault="003079FF" w:rsidP="00541C6C">
      <w:pPr>
        <w:rPr>
          <w:color w:val="000000" w:themeColor="text1"/>
        </w:rPr>
      </w:pPr>
      <w:r w:rsidRPr="00B247B1">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B247B1">
        <w:rPr>
          <w:color w:val="000000" w:themeColor="text1"/>
        </w:rPr>
        <w:t xml:space="preserve">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w:t>
      </w:r>
      <w:proofErr w:type="spellStart"/>
      <w:r w:rsidR="00EE035D" w:rsidRPr="00B247B1">
        <w:rPr>
          <w:color w:val="000000" w:themeColor="text1"/>
        </w:rPr>
        <w:t>Манрдаджиеви</w:t>
      </w:r>
      <w:proofErr w:type="spellEnd"/>
      <w:r w:rsidR="00EE035D" w:rsidRPr="00B247B1">
        <w:rPr>
          <w:color w:val="000000" w:themeColor="text1"/>
        </w:rPr>
        <w:t>.</w:t>
      </w:r>
    </w:p>
    <w:p w14:paraId="17132C73" w14:textId="77777777" w:rsidR="000C1925" w:rsidRDefault="00EE035D" w:rsidP="00541C6C">
      <w:pPr>
        <w:rPr>
          <w:color w:val="000000" w:themeColor="text1"/>
        </w:rPr>
      </w:pPr>
      <w:r w:rsidRPr="00B247B1">
        <w:rPr>
          <w:color w:val="000000" w:themeColor="text1"/>
        </w:rPr>
        <w:t xml:space="preserve">На 26 октомври, в наета каруца, с Марин </w:t>
      </w:r>
      <w:r w:rsidR="00234F02" w:rsidRPr="00B247B1">
        <w:rPr>
          <w:color w:val="000000" w:themeColor="text1"/>
        </w:rPr>
        <w:t>натоварихме</w:t>
      </w:r>
      <w:r w:rsidRPr="00B247B1">
        <w:rPr>
          <w:color w:val="000000" w:themeColor="text1"/>
        </w:rPr>
        <w:t xml:space="preserve"> багажите ми</w:t>
      </w:r>
      <w:r w:rsidR="00847F85" w:rsidRPr="00B247B1">
        <w:rPr>
          <w:color w:val="000000" w:themeColor="text1"/>
        </w:rPr>
        <w:t xml:space="preserve"> и поех към гарата. Там </w:t>
      </w:r>
      <w:r w:rsidRPr="00B247B1">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B247B1">
        <w:rPr>
          <w:color w:val="000000" w:themeColor="text1"/>
        </w:rPr>
        <w:t>з пролетта на 1944 г. във 2-ро О</w:t>
      </w:r>
      <w:r w:rsidRPr="00B247B1">
        <w:rPr>
          <w:color w:val="000000" w:themeColor="text1"/>
        </w:rPr>
        <w:t>гнестрелно отделение, продължила през войната в Унгария и Австрия и през студентството ни в София.</w:t>
      </w:r>
    </w:p>
    <w:p w14:paraId="559CE389" w14:textId="77777777" w:rsidR="00EE035D" w:rsidRPr="00B247B1" w:rsidRDefault="00EE035D" w:rsidP="00541C6C">
      <w:pPr>
        <w:rPr>
          <w:color w:val="000000" w:themeColor="text1"/>
        </w:rPr>
      </w:pPr>
      <w:r w:rsidRPr="00B247B1">
        <w:rPr>
          <w:color w:val="000000" w:themeColor="text1"/>
        </w:rPr>
        <w:t>В 10 ч. сутринта потеглих от София с влака за Стара Загора и така приключи студентският ми живот.</w:t>
      </w:r>
    </w:p>
    <w:p w14:paraId="7ED1DB9A" w14:textId="77777777" w:rsidR="00EE54EF" w:rsidRPr="00B247B1" w:rsidRDefault="00EE54EF" w:rsidP="00EE54EF"/>
    <w:p w14:paraId="53E2A52B" w14:textId="77777777" w:rsidR="00EE54EF" w:rsidRPr="00B247B1" w:rsidRDefault="00EE54EF" w:rsidP="00EE54EF">
      <w:pPr>
        <w:jc w:val="center"/>
      </w:pPr>
      <w:r w:rsidRPr="00B247B1">
        <w:t>.</w:t>
      </w:r>
    </w:p>
    <w:p w14:paraId="38E75723" w14:textId="77777777" w:rsidR="00E37778" w:rsidRPr="00B247B1" w:rsidRDefault="00E37778" w:rsidP="007A3F81"/>
    <w:p w14:paraId="1E069E80" w14:textId="77777777" w:rsidR="006D242A" w:rsidRPr="00B247B1" w:rsidRDefault="006D242A" w:rsidP="007A3F81"/>
    <w:p w14:paraId="7EFB6498" w14:textId="77777777" w:rsidR="00E37778" w:rsidRPr="00B247B1" w:rsidRDefault="00E37778" w:rsidP="007A3F81"/>
    <w:p w14:paraId="0D4F2218" w14:textId="77777777" w:rsidR="00E37778" w:rsidRPr="00B247B1" w:rsidRDefault="00E37778" w:rsidP="007A3F81"/>
    <w:p w14:paraId="2FDBA466" w14:textId="77777777" w:rsidR="00D0132C" w:rsidRPr="00B247B1" w:rsidRDefault="00D0132C" w:rsidP="00E7584A">
      <w:pPr>
        <w:pStyle w:val="Heading1"/>
      </w:pPr>
      <w:r w:rsidRPr="00B247B1">
        <w:t>8. НАСОЧВАНЕ В ПРОФЕСИЯТА</w:t>
      </w:r>
      <w:r w:rsidR="00E7584A">
        <w:br/>
      </w:r>
      <w:r w:rsidRPr="00B247B1">
        <w:t>1948 – 1951 г.</w:t>
      </w:r>
    </w:p>
    <w:p w14:paraId="183EA0F1" w14:textId="77777777" w:rsidR="00D0132C" w:rsidRPr="00B247B1" w:rsidRDefault="00D0132C" w:rsidP="00C46EEC">
      <w:pPr>
        <w:jc w:val="center"/>
        <w:rPr>
          <w:b/>
          <w:sz w:val="36"/>
          <w:szCs w:val="36"/>
        </w:rPr>
      </w:pPr>
    </w:p>
    <w:p w14:paraId="35B106C2" w14:textId="77777777" w:rsidR="00D0132C" w:rsidRPr="00B247B1" w:rsidRDefault="00D0132C" w:rsidP="00C46EEC">
      <w:pPr>
        <w:jc w:val="center"/>
        <w:rPr>
          <w:b/>
          <w:sz w:val="36"/>
          <w:szCs w:val="36"/>
        </w:rPr>
      </w:pPr>
    </w:p>
    <w:p w14:paraId="635D05B5" w14:textId="77777777" w:rsidR="00D0132C" w:rsidRPr="00B247B1" w:rsidRDefault="00D0132C" w:rsidP="00D0132C">
      <w:r w:rsidRPr="00B247B1">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02B0EAAB" w14:textId="77777777" w:rsidR="00D0132C" w:rsidRPr="00B247B1" w:rsidRDefault="00D0132C" w:rsidP="00D0132C">
      <w:r w:rsidRPr="00B247B1">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5827438A" w14:textId="77777777" w:rsidR="000C1925" w:rsidRDefault="00D0132C" w:rsidP="00D0132C">
      <w:r w:rsidRPr="00B247B1">
        <w:t>В 6 часа сутринта на 28-ми октомври</w:t>
      </w:r>
      <w:r w:rsidR="00847F85" w:rsidRPr="00B247B1">
        <w:t>,</w:t>
      </w:r>
      <w:r w:rsidRPr="00B247B1">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B247B1">
        <w:t xml:space="preserve">село </w:t>
      </w:r>
      <w:r w:rsidRPr="00B247B1">
        <w:t>Кольо Ганчево обаче</w:t>
      </w:r>
      <w:r w:rsidR="00847F85" w:rsidRPr="00B247B1">
        <w:t>,</w:t>
      </w:r>
      <w:r w:rsidRPr="00B247B1">
        <w:t xml:space="preserve"> падна гъста мъгла и за ориентир по шосето</w:t>
      </w:r>
      <w:r w:rsidR="00847F85" w:rsidRPr="00B247B1">
        <w:t>,</w:t>
      </w:r>
      <w:r w:rsidRPr="00B247B1">
        <w:t xml:space="preserve"> трябваше да използвам едва виждащите се тополи. Минах успешно покрай новопостроената </w:t>
      </w:r>
      <w:proofErr w:type="spellStart"/>
      <w:r w:rsidRPr="00B247B1">
        <w:t>Машино</w:t>
      </w:r>
      <w:proofErr w:type="spellEnd"/>
      <w:r w:rsidRPr="00B247B1">
        <w:t>-тракторна станция, разклона за летището и покрай з</w:t>
      </w:r>
      <w:r w:rsidR="009F02ED" w:rsidRPr="00B247B1">
        <w:t xml:space="preserve">еленчуковата градина на затвора. Мъглата стана още по-гъста, по шосето нямаше никакво движение и </w:t>
      </w:r>
      <w:r w:rsidR="00847F85" w:rsidRPr="00B247B1">
        <w:t>беше</w:t>
      </w:r>
      <w:r w:rsidR="009F02ED" w:rsidRPr="00B247B1">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7556DF6C" w14:textId="77777777" w:rsidR="009F02ED" w:rsidRPr="00B247B1" w:rsidRDefault="009F02ED" w:rsidP="00D0132C">
      <w:r w:rsidRPr="00B247B1">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B247B1">
        <w:t>”</w:t>
      </w:r>
      <w:r w:rsidRPr="00B247B1">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B247B1">
        <w:t>рекцията е на първият етаж. Почу</w:t>
      </w:r>
      <w:r w:rsidRPr="00B247B1">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B247B1">
        <w:t>. Едва след десетина минути над</w:t>
      </w:r>
      <w:r w:rsidRPr="00B247B1">
        <w:t xml:space="preserve">игна глава и ме попита какво желая. </w:t>
      </w:r>
      <w:r w:rsidR="004C72F8" w:rsidRPr="00B247B1">
        <w:t>С</w:t>
      </w:r>
      <w:r w:rsidR="00B94F26" w:rsidRPr="00B247B1">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B247B1">
        <w:t xml:space="preserve"> „Конезавода”, но се упоменавало  ДЗС, а Институтът</w:t>
      </w:r>
      <w:r w:rsidR="00B94F26" w:rsidRPr="00B247B1">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w:t>
      </w:r>
      <w:proofErr w:type="spellStart"/>
      <w:r w:rsidR="00B94F26" w:rsidRPr="00B247B1">
        <w:t>агромоческият</w:t>
      </w:r>
      <w:proofErr w:type="spellEnd"/>
      <w:r w:rsidR="00B94F26" w:rsidRPr="00B247B1">
        <w:t xml:space="preserve">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20C61E5C" w14:textId="77777777" w:rsidR="00B94F26" w:rsidRPr="00B247B1" w:rsidRDefault="00B94F26" w:rsidP="00D0132C">
      <w:r w:rsidRPr="00B247B1">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B247B1">
        <w:t xml:space="preserve"> до </w:t>
      </w:r>
      <w:r w:rsidRPr="00B247B1">
        <w:t xml:space="preserve">тях. Той ни прие много радушно и ме нарече „колега”. Обясни, че са малко стопанство и при тях стажанти не изпращат. </w:t>
      </w:r>
      <w:r w:rsidR="003C3CEE" w:rsidRPr="00B247B1">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6B876717" w14:textId="77777777" w:rsidR="003C3CEE" w:rsidRPr="00B247B1" w:rsidRDefault="003C3CEE" w:rsidP="00D0132C">
      <w:r w:rsidRPr="00B247B1">
        <w:t>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448ADBFC" w14:textId="77777777" w:rsidR="003C3CEE" w:rsidRPr="00B247B1" w:rsidRDefault="003C3CEE" w:rsidP="00D0132C">
      <w:r w:rsidRPr="00B247B1">
        <w:t>След малко се появи ед</w:t>
      </w:r>
      <w:r w:rsidR="00E933BD" w:rsidRPr="00B247B1">
        <w:t>на прислужница, която се развика</w:t>
      </w:r>
      <w:r w:rsidRPr="00B247B1">
        <w:t>: „Кой е Стефан Ножчев? Трябва веднага да се яви при директора!”</w:t>
      </w:r>
    </w:p>
    <w:p w14:paraId="1E262B7D" w14:textId="77777777" w:rsidR="000C1925" w:rsidRDefault="003C3CEE" w:rsidP="00D0132C">
      <w:r w:rsidRPr="00B247B1">
        <w:t xml:space="preserve">Този път Геров ме посрещна много по-любезно, като обясни, че в заповедта е допусната грешка и аз действително </w:t>
      </w:r>
      <w:r w:rsidR="00E933BD" w:rsidRPr="00B247B1">
        <w:t>съм назначен стажант при него</w:t>
      </w:r>
      <w:r w:rsidRPr="00B247B1">
        <w:t>.  И така на 29-ти октомври започнах работа като стажант-агроном в Института.</w:t>
      </w:r>
    </w:p>
    <w:p w14:paraId="395F2530" w14:textId="77777777" w:rsidR="003C3CEE" w:rsidRPr="00B247B1" w:rsidRDefault="003C3CEE" w:rsidP="00D0132C">
      <w:r w:rsidRPr="00B247B1">
        <w:t xml:space="preserve">Бях настанен в една квартира </w:t>
      </w:r>
      <w:r w:rsidR="00FA5706" w:rsidRPr="00B247B1">
        <w:t xml:space="preserve">с нормировчика в полевъдство Тома Данков, наскоро завършил Селско-стопанският техникум в Садово. Осигурено ми бе легло, дюшек, възглавница и две </w:t>
      </w:r>
      <w:proofErr w:type="spellStart"/>
      <w:r w:rsidR="00FA5706" w:rsidRPr="00B247B1">
        <w:t>одеала</w:t>
      </w:r>
      <w:proofErr w:type="spellEnd"/>
      <w:r w:rsidR="00FA5706" w:rsidRPr="00B247B1">
        <w:t>. Бях зачислен и за храна в общата кухня. Освен заплатата като стажант</w:t>
      </w:r>
      <w:r w:rsidR="00E933BD" w:rsidRPr="00B247B1">
        <w:t>,</w:t>
      </w:r>
      <w:r w:rsidR="00FA5706" w:rsidRPr="00B247B1">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w:t>
      </w:r>
      <w:proofErr w:type="spellStart"/>
      <w:r w:rsidR="00FA5706" w:rsidRPr="00B247B1">
        <w:t>Томата</w:t>
      </w:r>
      <w:proofErr w:type="spellEnd"/>
      <w:r w:rsidR="00FA5706" w:rsidRPr="00B247B1">
        <w:t xml:space="preserve"> ме запозна подробно с обстановката на работното ни място. </w:t>
      </w:r>
    </w:p>
    <w:p w14:paraId="122286EB" w14:textId="77777777" w:rsidR="00D0132C" w:rsidRPr="00B247B1" w:rsidRDefault="00FA5706" w:rsidP="00FA5706">
      <w:r w:rsidRPr="00B247B1">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519EAF1A" w14:textId="77777777" w:rsidR="000C1925" w:rsidRDefault="00FA5706" w:rsidP="00FA5706">
      <w:r w:rsidRPr="00B247B1">
        <w:t>В Институт</w:t>
      </w:r>
      <w:r w:rsidR="00E933BD" w:rsidRPr="00B247B1">
        <w:t>ът</w:t>
      </w:r>
      <w:r w:rsidRPr="00B247B1">
        <w:t xml:space="preserve"> имаше 5 развъдни секции: коневъдна, </w:t>
      </w:r>
      <w:proofErr w:type="spellStart"/>
      <w:r w:rsidRPr="00B247B1">
        <w:t>говевъдна</w:t>
      </w:r>
      <w:proofErr w:type="spellEnd"/>
      <w:r w:rsidRPr="00B247B1">
        <w:t xml:space="preserve">, овцевъдна, свиневъдна и птицевъдна. С изключение на коневъдната, във всички други се провеждаше развъдна и </w:t>
      </w:r>
      <w:proofErr w:type="spellStart"/>
      <w:r w:rsidRPr="00B247B1">
        <w:t>експерементална</w:t>
      </w:r>
      <w:proofErr w:type="spellEnd"/>
      <w:r w:rsidRPr="00B247B1">
        <w:t xml:space="preserve"> работа. В коневъдната секция разполагаха с 44 </w:t>
      </w:r>
      <w:r w:rsidR="00201FAB" w:rsidRPr="00B247B1">
        <w:t xml:space="preserve">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w:t>
      </w:r>
      <w:proofErr w:type="spellStart"/>
      <w:r w:rsidR="00201FAB" w:rsidRPr="00B247B1">
        <w:t>времено</w:t>
      </w:r>
      <w:proofErr w:type="spellEnd"/>
      <w:r w:rsidR="00201FAB" w:rsidRPr="00B247B1">
        <w:t xml:space="preserve">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FB04818" w14:textId="77777777" w:rsidR="00201FAB" w:rsidRPr="00B247B1" w:rsidRDefault="00E933BD" w:rsidP="00FA5706">
      <w:r w:rsidRPr="00B247B1">
        <w:t>В Институтът</w:t>
      </w:r>
      <w:r w:rsidR="00201FAB" w:rsidRPr="00B247B1">
        <w:t xml:space="preserve"> тогава съществуваха следните научни отдели: </w:t>
      </w:r>
    </w:p>
    <w:p w14:paraId="38CA9DC8" w14:textId="77777777" w:rsidR="00201FAB" w:rsidRPr="00B247B1" w:rsidRDefault="00201FAB" w:rsidP="00201FAB">
      <w:pPr>
        <w:pStyle w:val="ListParagraph"/>
        <w:numPr>
          <w:ilvl w:val="0"/>
          <w:numId w:val="1"/>
        </w:numPr>
        <w:rPr>
          <w:b/>
          <w:sz w:val="36"/>
          <w:szCs w:val="36"/>
        </w:rPr>
      </w:pPr>
      <w:r w:rsidRPr="00B247B1">
        <w:t>По животновъдство и развъдна биология, с ръководител Петър Минев (овцевъд) и асистент Славка Славова (овцевъд).</w:t>
      </w:r>
    </w:p>
    <w:p w14:paraId="5013CC0F" w14:textId="77777777" w:rsidR="00201FAB" w:rsidRPr="00B247B1" w:rsidRDefault="00201FAB" w:rsidP="00201FAB">
      <w:pPr>
        <w:pStyle w:val="ListParagraph"/>
        <w:numPr>
          <w:ilvl w:val="0"/>
          <w:numId w:val="1"/>
        </w:numPr>
        <w:rPr>
          <w:b/>
          <w:sz w:val="36"/>
          <w:szCs w:val="36"/>
        </w:rPr>
      </w:pPr>
      <w:r w:rsidRPr="00B247B1">
        <w:t>Хранене на домашните животни, с ръководител Христо Пенчев и асистент Димитър Джуров.</w:t>
      </w:r>
    </w:p>
    <w:p w14:paraId="22884374" w14:textId="77777777" w:rsidR="00201FAB" w:rsidRPr="00B247B1" w:rsidRDefault="00201FAB" w:rsidP="00201FAB">
      <w:pPr>
        <w:pStyle w:val="ListParagraph"/>
        <w:numPr>
          <w:ilvl w:val="0"/>
          <w:numId w:val="1"/>
        </w:numPr>
        <w:rPr>
          <w:b/>
          <w:sz w:val="36"/>
          <w:szCs w:val="36"/>
        </w:rPr>
      </w:pPr>
      <w:r w:rsidRPr="00B247B1">
        <w:t xml:space="preserve">По млекарство, с ръководител Яким </w:t>
      </w:r>
      <w:proofErr w:type="spellStart"/>
      <w:r w:rsidRPr="00B247B1">
        <w:t>Шеличев</w:t>
      </w:r>
      <w:proofErr w:type="spellEnd"/>
      <w:r w:rsidRPr="00B247B1">
        <w:t xml:space="preserve"> и асистент Харалампи Григоров.</w:t>
      </w:r>
    </w:p>
    <w:p w14:paraId="6090711C" w14:textId="77777777" w:rsidR="00201FAB" w:rsidRPr="00B247B1" w:rsidRDefault="00201FAB" w:rsidP="00201FAB">
      <w:pPr>
        <w:pStyle w:val="ListParagraph"/>
        <w:numPr>
          <w:ilvl w:val="0"/>
          <w:numId w:val="1"/>
        </w:numPr>
        <w:rPr>
          <w:b/>
          <w:sz w:val="36"/>
          <w:szCs w:val="36"/>
        </w:rPr>
      </w:pPr>
      <w:r w:rsidRPr="00B247B1">
        <w:t>По птицевъдство, зайцевъдство и животни с ценни кожи, с ръководител Иван Табаков и асистент Атанас Грозданов.</w:t>
      </w:r>
    </w:p>
    <w:p w14:paraId="20503350" w14:textId="77777777" w:rsidR="00201FAB" w:rsidRPr="00B247B1" w:rsidRDefault="00201FAB" w:rsidP="00201FAB">
      <w:pPr>
        <w:pStyle w:val="ListParagraph"/>
        <w:numPr>
          <w:ilvl w:val="0"/>
          <w:numId w:val="1"/>
        </w:numPr>
        <w:rPr>
          <w:b/>
          <w:sz w:val="36"/>
          <w:szCs w:val="36"/>
        </w:rPr>
      </w:pPr>
      <w:r w:rsidRPr="00B247B1">
        <w:t xml:space="preserve">По </w:t>
      </w:r>
      <w:r w:rsidR="00DB7B8A" w:rsidRPr="00B247B1">
        <w:t>напояване на селско-стопанските култури, с ръководител К. Дамянов.</w:t>
      </w:r>
    </w:p>
    <w:p w14:paraId="3FCD4C5E" w14:textId="77777777" w:rsidR="000C1925" w:rsidRDefault="00273955" w:rsidP="00DB7B8A">
      <w:pPr>
        <w:ind w:left="30"/>
      </w:pPr>
      <w:r w:rsidRPr="00B247B1">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41F796DA" w14:textId="77777777" w:rsidR="000C1925" w:rsidRDefault="00273955" w:rsidP="00DB7B8A">
      <w:pPr>
        <w:ind w:left="30"/>
      </w:pPr>
      <w:r w:rsidRPr="00B247B1">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B247B1">
        <w:t xml:space="preserve">дство на </w:t>
      </w:r>
      <w:proofErr w:type="spellStart"/>
      <w:r w:rsidR="00B833A8" w:rsidRPr="00B247B1">
        <w:t>жребцовата</w:t>
      </w:r>
      <w:proofErr w:type="spellEnd"/>
      <w:r w:rsidR="00B833A8" w:rsidRPr="00B247B1">
        <w:t xml:space="preserve"> секция. Учас</w:t>
      </w:r>
      <w:r w:rsidRPr="00B247B1">
        <w:t xml:space="preserve">твах и при приключването на есенната сеитба.  Бързо </w:t>
      </w:r>
      <w:proofErr w:type="spellStart"/>
      <w:r w:rsidRPr="00B247B1">
        <w:t>устнових</w:t>
      </w:r>
      <w:proofErr w:type="spellEnd"/>
      <w:r w:rsidRPr="00B247B1">
        <w:t xml:space="preserve"> добри връзки с част от деловодният отдел. Районът н</w:t>
      </w:r>
      <w:r w:rsidR="00B833A8" w:rsidRPr="00B247B1">
        <w:t>а</w:t>
      </w:r>
      <w:r w:rsidRPr="00B247B1">
        <w:t xml:space="preserve"> Института и дворовете на живо</w:t>
      </w:r>
      <w:r w:rsidR="00B833A8" w:rsidRPr="00B247B1">
        <w:t>тновъдните ферми бяха добре зале</w:t>
      </w:r>
      <w:r w:rsidRPr="00B247B1">
        <w:t>сени с овощни дървета. Стопанският двор граничеше в единият си край с хубава дъбова гора.</w:t>
      </w:r>
      <w:r w:rsidR="004B0DBC" w:rsidRPr="00B247B1">
        <w:t xml:space="preserve"> Имаше опитно напоително поле, няколко ниви и кладенеца. От един от тях, чрез електрическа помпа, се снабдяваше с вода целият Институт.</w:t>
      </w:r>
    </w:p>
    <w:p w14:paraId="526307D4" w14:textId="77777777" w:rsidR="000C1925" w:rsidRDefault="004B0DBC" w:rsidP="00DB7B8A">
      <w:pPr>
        <w:ind w:left="30"/>
      </w:pPr>
      <w:r w:rsidRPr="00B247B1">
        <w:t xml:space="preserve">На 10-ти ноември като стажант-агроном, в Института дойде моят състудент Вълко Кабаков от Димитровград. Настаниха го при нас с </w:t>
      </w:r>
      <w:proofErr w:type="spellStart"/>
      <w:r w:rsidRPr="00B247B1">
        <w:t>Томата</w:t>
      </w:r>
      <w:proofErr w:type="spellEnd"/>
      <w:r w:rsidRPr="00B247B1">
        <w:t xml:space="preserve">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3C3039AA" w14:textId="77777777" w:rsidR="000C1925" w:rsidRDefault="004B0DBC" w:rsidP="00DB7B8A">
      <w:pPr>
        <w:ind w:left="30"/>
      </w:pPr>
      <w:r w:rsidRPr="00B247B1">
        <w:t xml:space="preserve">Освен в </w:t>
      </w:r>
      <w:proofErr w:type="spellStart"/>
      <w:r w:rsidRPr="00B247B1">
        <w:t>жребцовата</w:t>
      </w:r>
      <w:proofErr w:type="spellEnd"/>
      <w:r w:rsidRPr="00B247B1">
        <w:t xml:space="preserve">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w:t>
      </w:r>
      <w:proofErr w:type="spellStart"/>
      <w:r w:rsidRPr="00B247B1">
        <w:t>г.е</w:t>
      </w:r>
      <w:proofErr w:type="spellEnd"/>
      <w:r w:rsidRPr="00B247B1">
        <w:t xml:space="preserve">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B247B1">
        <w:t xml:space="preserve"> се убедих по-късно в съвместната ни </w:t>
      </w:r>
      <w:proofErr w:type="spellStart"/>
      <w:r w:rsidR="001419A9" w:rsidRPr="00B247B1">
        <w:t>работа.Първата</w:t>
      </w:r>
      <w:proofErr w:type="spellEnd"/>
      <w:r w:rsidR="001419A9" w:rsidRPr="00B247B1">
        <w:t xml:space="preserve">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w:t>
      </w:r>
      <w:proofErr w:type="spellStart"/>
      <w:r w:rsidR="001419A9" w:rsidRPr="00B247B1">
        <w:t>Легхорн</w:t>
      </w:r>
      <w:proofErr w:type="spellEnd"/>
      <w:r w:rsidR="001419A9" w:rsidRPr="00B247B1">
        <w:t>” и „</w:t>
      </w:r>
      <w:proofErr w:type="spellStart"/>
      <w:r w:rsidR="001419A9" w:rsidRPr="00B247B1">
        <w:t>Родайлънд</w:t>
      </w:r>
      <w:proofErr w:type="spellEnd"/>
      <w:r w:rsidR="001419A9" w:rsidRPr="00B247B1">
        <w:t xml:space="preserve">”. В опит по изпитание на носливостта бяха други 150 кокошки. В секцията се оглеждаха и </w:t>
      </w:r>
      <w:r w:rsidR="00B833A8" w:rsidRPr="00B247B1">
        <w:t xml:space="preserve">30 </w:t>
      </w:r>
      <w:r w:rsidR="001419A9" w:rsidRPr="00B247B1">
        <w:t>броя местни, новозагорски пуйки.</w:t>
      </w:r>
    </w:p>
    <w:p w14:paraId="21210CF2" w14:textId="77777777" w:rsidR="000C1925" w:rsidRDefault="001419A9" w:rsidP="00354550">
      <w:pPr>
        <w:ind w:left="30"/>
      </w:pPr>
      <w:r w:rsidRPr="00B247B1">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B247B1">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w:t>
      </w:r>
      <w:proofErr w:type="spellStart"/>
      <w:r w:rsidR="00354550" w:rsidRPr="00B247B1">
        <w:t>жребцовата</w:t>
      </w:r>
      <w:proofErr w:type="spellEnd"/>
      <w:r w:rsidR="00354550" w:rsidRPr="00B247B1">
        <w:t xml:space="preserve"> секция.</w:t>
      </w:r>
    </w:p>
    <w:p w14:paraId="0BFA5FC2" w14:textId="77777777" w:rsidR="000C1925" w:rsidRDefault="00354550" w:rsidP="00354550">
      <w:pPr>
        <w:ind w:left="30"/>
      </w:pPr>
      <w:r w:rsidRPr="00B247B1">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B247B1">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B247B1">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принуден да се занимава и с другите отрасли. Дразнеше ме </w:t>
      </w:r>
      <w:proofErr w:type="spellStart"/>
      <w:r w:rsidR="000751E1" w:rsidRPr="00B247B1">
        <w:t>самохвалният</w:t>
      </w:r>
      <w:proofErr w:type="spellEnd"/>
      <w:r w:rsidR="000751E1" w:rsidRPr="00B247B1">
        <w:t xml:space="preserve"> му тон в думите му: „Един е Табаков и други няма!” по-късно се убедих, че и за това е бил прав.</w:t>
      </w:r>
    </w:p>
    <w:p w14:paraId="1F383FAA" w14:textId="77777777" w:rsidR="000C1925" w:rsidRDefault="000751E1" w:rsidP="00354550">
      <w:pPr>
        <w:ind w:left="30"/>
      </w:pPr>
      <w:r w:rsidRPr="00B247B1">
        <w:t xml:space="preserve">Табаков ме запозна с научната тематика по птицевъдство, утвърдена от </w:t>
      </w:r>
      <w:proofErr w:type="spellStart"/>
      <w:r w:rsidRPr="00B247B1">
        <w:t>от</w:t>
      </w:r>
      <w:proofErr w:type="spellEnd"/>
      <w:r w:rsidRPr="00B247B1">
        <w:t xml:space="preserve"> Научният съвет и Министерството на земеделието (МЗ) за 1948 г. Тя беше следната: а) Кръстосване на местните породи кокошки с петли от породата „</w:t>
      </w:r>
      <w:proofErr w:type="spellStart"/>
      <w:r w:rsidRPr="00B247B1">
        <w:t>Родайлънд</w:t>
      </w:r>
      <w:proofErr w:type="spellEnd"/>
      <w:r w:rsidRPr="00B247B1">
        <w:t xml:space="preserve">”, за повишаване живото тегло и носливостта им; б) Проучване влиянието на </w:t>
      </w:r>
      <w:proofErr w:type="spellStart"/>
      <w:r w:rsidRPr="00B247B1">
        <w:t>кафезното</w:t>
      </w:r>
      <w:proofErr w:type="spellEnd"/>
      <w:r w:rsidRPr="00B247B1">
        <w:t xml:space="preserve"> отглеждане върху носливостта на кокошките; в) Проучване на някои вътрешни качества на яйцата и </w:t>
      </w:r>
      <w:proofErr w:type="spellStart"/>
      <w:r w:rsidRPr="00B247B1">
        <w:t>люпимостта</w:t>
      </w:r>
      <w:proofErr w:type="spellEnd"/>
      <w:r w:rsidRPr="00B247B1">
        <w:t xml:space="preserve"> им; г) Провеждане на изследвания върху </w:t>
      </w:r>
      <w:proofErr w:type="spellStart"/>
      <w:r w:rsidR="00921C09" w:rsidRPr="00B247B1">
        <w:t>люпимостта</w:t>
      </w:r>
      <w:proofErr w:type="spellEnd"/>
      <w:r w:rsidR="00921C09" w:rsidRPr="00B247B1">
        <w:t xml:space="preserve"> на кокошите и пуйчи яйца. По този начин </w:t>
      </w:r>
      <w:proofErr w:type="spellStart"/>
      <w:r w:rsidR="00921C09" w:rsidRPr="00B247B1">
        <w:t>табаков</w:t>
      </w:r>
      <w:proofErr w:type="spellEnd"/>
      <w:r w:rsidR="00921C09" w:rsidRPr="00B247B1">
        <w:t xml:space="preserve">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B247B1">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4BEF1A59" w14:textId="77777777" w:rsidR="000C1925" w:rsidRDefault="002D536E" w:rsidP="00354550">
      <w:pPr>
        <w:ind w:left="30"/>
      </w:pPr>
      <w:r w:rsidRPr="00B247B1">
        <w:t xml:space="preserve">Моите съквартиранти се оказаха добри младежи.  </w:t>
      </w:r>
      <w:proofErr w:type="spellStart"/>
      <w:r w:rsidRPr="00B247B1">
        <w:t>Скоронашата</w:t>
      </w:r>
      <w:proofErr w:type="spellEnd"/>
      <w:r w:rsidRPr="00B247B1">
        <w:t xml:space="preserve"> квартира се превърна в място за сбирки и </w:t>
      </w:r>
      <w:proofErr w:type="spellStart"/>
      <w:r w:rsidRPr="00B247B1">
        <w:t>сдругите</w:t>
      </w:r>
      <w:proofErr w:type="spellEnd"/>
      <w:r w:rsidRPr="00B247B1">
        <w:t xml:space="preserve">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B247B1">
        <w:t>след</w:t>
      </w:r>
      <w:r w:rsidRPr="00B247B1">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B247B1">
        <w:t>и като во</w:t>
      </w:r>
      <w:r w:rsidRPr="00B247B1">
        <w:t>йник в казармата.</w:t>
      </w:r>
    </w:p>
    <w:p w14:paraId="2ED2AE03" w14:textId="77777777" w:rsidR="000C1925" w:rsidRDefault="002D536E" w:rsidP="00354550">
      <w:pPr>
        <w:ind w:left="30"/>
      </w:pPr>
      <w:r w:rsidRPr="00B247B1">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B247B1">
        <w:t>ка роди момиченце, кръстено Зюмб</w:t>
      </w:r>
      <w:r w:rsidRPr="00B247B1">
        <w:t>юлка. Започнах да им помагам, като всеки неделен ден им носих от Института три литра прясно мляко и един килограм сирене.</w:t>
      </w:r>
      <w:r w:rsidR="000F6CC2" w:rsidRPr="00B247B1">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636A6F39" w14:textId="77777777" w:rsidR="000C1925" w:rsidRDefault="000F6CC2" w:rsidP="00354550">
      <w:pPr>
        <w:ind w:left="30"/>
      </w:pPr>
      <w:r w:rsidRPr="00B247B1">
        <w:t>По това време в Инстит</w:t>
      </w:r>
      <w:r w:rsidR="00266F6C" w:rsidRPr="00B247B1">
        <w:t>у</w:t>
      </w:r>
      <w:r w:rsidRPr="00B247B1">
        <w:t xml:space="preserve">та имаше кооперативен магазин за всички работещи и служещи, които наброяваха около 150 души. В работно време , при наложителна работа до града, с 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w:t>
      </w:r>
      <w:proofErr w:type="spellStart"/>
      <w:r w:rsidRPr="00B247B1">
        <w:t>училищес</w:t>
      </w:r>
      <w:proofErr w:type="spellEnd"/>
      <w:r w:rsidRPr="00B247B1">
        <w:t xml:space="preserve"> около 20-тина деца, слети в една паралелка.</w:t>
      </w:r>
    </w:p>
    <w:p w14:paraId="0539B826" w14:textId="77777777" w:rsidR="000C1925" w:rsidRDefault="000F6CC2" w:rsidP="00354550">
      <w:pPr>
        <w:ind w:left="30"/>
      </w:pPr>
      <w:r w:rsidRPr="00B247B1">
        <w:t>От 18 до 25 декември 1948 г. се проведе 5-тият конгрес на БРП. На него се отчетоха резултатите от изпълнението на първия</w:t>
      </w:r>
      <w:r w:rsidR="00266F6C" w:rsidRPr="00B247B1">
        <w:t>т</w:t>
      </w:r>
      <w:r w:rsidRPr="00B247B1">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B247B1">
        <w:t xml:space="preserve"> (БКП)</w:t>
      </w:r>
      <w:r w:rsidRPr="00B247B1">
        <w:t xml:space="preserve"> и въведен едногодишен стаж за членство. </w:t>
      </w:r>
      <w:r w:rsidR="00695422" w:rsidRPr="00B247B1">
        <w:t>Той се отнасяше повече при приемането на интелектуалци и чиновници, а за хората от работническата класа нямаше пречки.</w:t>
      </w:r>
    </w:p>
    <w:p w14:paraId="125A4680" w14:textId="77777777" w:rsidR="000C1925" w:rsidRDefault="00695422" w:rsidP="00354550">
      <w:pPr>
        <w:ind w:left="30"/>
      </w:pPr>
      <w:r w:rsidRPr="00B247B1">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14:paraId="2C4F54EC" w14:textId="77777777" w:rsidR="000C1925" w:rsidRDefault="00695422" w:rsidP="00354550">
      <w:pPr>
        <w:ind w:left="30"/>
      </w:pPr>
      <w:r w:rsidRPr="00B247B1">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14:paraId="7A79B2F4" w14:textId="77777777" w:rsidR="000C1925" w:rsidRDefault="00695422" w:rsidP="00354550">
      <w:pPr>
        <w:ind w:left="30"/>
      </w:pPr>
      <w:r w:rsidRPr="00B247B1">
        <w:t xml:space="preserve">За Новата 1949 </w:t>
      </w:r>
      <w:r w:rsidR="00266F6C" w:rsidRPr="00B247B1">
        <w:t>г. съквартирантите си отидоха з</w:t>
      </w:r>
      <w:r w:rsidRPr="00B247B1">
        <w:t>а два дни по родните места, а аз отидох да я посрещна с родителите ми в Стара Загора.</w:t>
      </w:r>
    </w:p>
    <w:p w14:paraId="29D336F3" w14:textId="77777777" w:rsidR="00695422" w:rsidRPr="00B247B1" w:rsidRDefault="00695422" w:rsidP="00354550">
      <w:pPr>
        <w:ind w:left="30"/>
      </w:pPr>
      <w:r w:rsidRPr="00B247B1">
        <w:t xml:space="preserve">През януари продължих да стажувам в птицефермата, като участвах в люпенето на разплодни яйца с произход на пилетата. По същото време </w:t>
      </w:r>
      <w:proofErr w:type="spellStart"/>
      <w:r w:rsidRPr="00B247B1">
        <w:t>дежурях</w:t>
      </w:r>
      <w:proofErr w:type="spellEnd"/>
      <w:r w:rsidRPr="00B247B1">
        <w:t xml:space="preserve"> вечерта в люпилнята. След като излюп</w:t>
      </w:r>
      <w:r w:rsidR="00266F6C" w:rsidRPr="00B247B1">
        <w:t>ихме пилетата от моята смяна</w:t>
      </w:r>
      <w:r w:rsidR="00ED51E8" w:rsidRPr="00B247B1">
        <w:t>, ги отгле</w:t>
      </w:r>
      <w:r w:rsidR="00266F6C" w:rsidRPr="00B247B1">
        <w:t>ж</w:t>
      </w:r>
      <w:r w:rsidR="00ED51E8" w:rsidRPr="00B247B1">
        <w:t xml:space="preserve">дах до 30-дневната им възраст в </w:t>
      </w:r>
      <w:proofErr w:type="spellStart"/>
      <w:r w:rsidR="00ED51E8" w:rsidRPr="00B247B1">
        <w:t>пилчаниците</w:t>
      </w:r>
      <w:proofErr w:type="spellEnd"/>
      <w:r w:rsidR="00ED51E8" w:rsidRPr="00B247B1">
        <w:t>. С това стажът ми в птицевъдството приключи.</w:t>
      </w:r>
    </w:p>
    <w:p w14:paraId="26EFC8F1" w14:textId="77777777" w:rsidR="00ED51E8" w:rsidRPr="00B247B1" w:rsidRDefault="00ED51E8" w:rsidP="00354550">
      <w:pPr>
        <w:ind w:left="30"/>
      </w:pPr>
      <w:r w:rsidRPr="00B247B1">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B247B1">
        <w:t>ровителствал като Председател на</w:t>
      </w:r>
      <w:r w:rsidRPr="00B247B1">
        <w:t xml:space="preserve"> кредитната кооперация. В семейството ми много тежко понесохме това отношение към него – старият комунист.</w:t>
      </w:r>
    </w:p>
    <w:p w14:paraId="57FC9606" w14:textId="77777777" w:rsidR="000C1925" w:rsidRDefault="00ED51E8" w:rsidP="00354550">
      <w:pPr>
        <w:ind w:left="30"/>
      </w:pPr>
      <w:r w:rsidRPr="00B247B1">
        <w:t>От 1 март с Табаков бяхме включени в 30-дневен курс по животновъдство</w:t>
      </w:r>
      <w:r w:rsidR="00266F6C" w:rsidRPr="00B247B1">
        <w:t xml:space="preserve"> организиран в Института</w:t>
      </w:r>
      <w:r w:rsidRPr="00B247B1">
        <w:t xml:space="preserve"> от Министерството на земеделието</w:t>
      </w:r>
      <w:r w:rsidR="000C6C24" w:rsidRPr="00B247B1">
        <w:t xml:space="preserve"> (МЗ)</w:t>
      </w:r>
      <w:r w:rsidRPr="00B247B1">
        <w:t>. Бяхме 30 души от цялата страна, като имаше и двама ветеринарни лекари</w:t>
      </w:r>
      <w:r w:rsidR="000C6C24" w:rsidRPr="00B247B1">
        <w:t>. Зав</w:t>
      </w:r>
      <w:r w:rsidR="00266F6C" w:rsidRPr="00B247B1">
        <w:t>ършилите курсът,</w:t>
      </w:r>
      <w:r w:rsidR="000C6C24" w:rsidRPr="00B247B1">
        <w:t xml:space="preserve"> добиваха правото да работят като зо</w:t>
      </w:r>
      <w:r w:rsidR="00266F6C" w:rsidRPr="00B247B1">
        <w:t>отехници (животновъди). На курсът</w:t>
      </w:r>
      <w:r w:rsidR="000C6C24" w:rsidRPr="00B247B1">
        <w:t xml:space="preserve"> бяха и двама от нашата „МАМ-ска” група – Цеко Христов и Величко Яна</w:t>
      </w:r>
      <w:r w:rsidR="00266F6C" w:rsidRPr="00B247B1">
        <w:t>киев. След завършването му</w:t>
      </w:r>
      <w:r w:rsidR="000C6C24" w:rsidRPr="00B247B1">
        <w:t>, ни беше проведен изпит от специална комисия и издадено удостоверение от МЗ, че сме зоотехници.</w:t>
      </w:r>
    </w:p>
    <w:p w14:paraId="1014412B" w14:textId="76377051" w:rsidR="000C6C24" w:rsidRPr="00B247B1" w:rsidRDefault="000C6C24" w:rsidP="00354550">
      <w:pPr>
        <w:ind w:left="30"/>
      </w:pPr>
      <w:r w:rsidRPr="00B247B1">
        <w:t xml:space="preserve">През април и май стажувах в свинефермата. По същото време в Стара Загора завърших тридневен курс </w:t>
      </w:r>
      <w:r w:rsidRPr="00B247B1">
        <w:t>за</w:t>
      </w:r>
      <w:r w:rsidR="00234F02">
        <w:t xml:space="preserve"> </w:t>
      </w:r>
      <w:r w:rsidRPr="00B247B1">
        <w:t>оценител</w:t>
      </w:r>
      <w:r w:rsidRPr="00B247B1">
        <w:t xml:space="preserve"> по градушките, организиран от Държавният застрахователен институт ( ДЗИ). Заедно с Кабаков от 25 май бяхме назначени да ръководим Полевъдната секция на Института. През всичкото това време аз ръководех и </w:t>
      </w:r>
      <w:proofErr w:type="spellStart"/>
      <w:r w:rsidRPr="00B247B1">
        <w:t>жребцовата</w:t>
      </w:r>
      <w:proofErr w:type="spellEnd"/>
      <w:r w:rsidRPr="00B247B1">
        <w:t xml:space="preserve"> секция, под контрола на директора Геров.</w:t>
      </w:r>
    </w:p>
    <w:p w14:paraId="7414D20E" w14:textId="77777777" w:rsidR="000C6C24" w:rsidRPr="00B247B1" w:rsidRDefault="000C6C24" w:rsidP="00354550">
      <w:pPr>
        <w:ind w:left="30"/>
      </w:pPr>
      <w:r w:rsidRPr="00B247B1">
        <w:t xml:space="preserve">В Института нашата квартира беше кръстена „Хоремаг-комуна”. С подкрепата на П. </w:t>
      </w:r>
      <w:proofErr w:type="spellStart"/>
      <w:r w:rsidRPr="00B247B1">
        <w:t>Брънеков</w:t>
      </w:r>
      <w:proofErr w:type="spellEnd"/>
      <w:r w:rsidRPr="00B247B1">
        <w:t>, който е бил футболист във ФК „Владислав-Тича”</w:t>
      </w:r>
      <w:r w:rsidR="00266F6C" w:rsidRPr="00B247B1">
        <w:t>, гр. Варна,</w:t>
      </w:r>
      <w:r w:rsidR="004E2C23" w:rsidRPr="00B247B1">
        <w:t xml:space="preserve"> организира</w:t>
      </w:r>
      <w:r w:rsidR="00266F6C" w:rsidRPr="00B247B1">
        <w:t>х</w:t>
      </w:r>
      <w:r w:rsidR="004E2C23" w:rsidRPr="00B247B1">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B247B1">
        <w:t>итута. Заедно с мен бягаха</w:t>
      </w:r>
      <w:r w:rsidR="004E2C23" w:rsidRPr="00B247B1">
        <w:t xml:space="preserve"> още няколко курсисти. </w:t>
      </w:r>
    </w:p>
    <w:p w14:paraId="5DCB4F35" w14:textId="77777777" w:rsidR="000C1925" w:rsidRDefault="004E2C23" w:rsidP="00354550">
      <w:pPr>
        <w:ind w:left="30"/>
      </w:pPr>
      <w:r w:rsidRPr="00B247B1">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B247B1">
        <w:t xml:space="preserve">аха по-добри в </w:t>
      </w:r>
      <w:proofErr w:type="spellStart"/>
      <w:r w:rsidR="00D50BAF" w:rsidRPr="00B247B1">
        <w:t>породно</w:t>
      </w:r>
      <w:proofErr w:type="spellEnd"/>
      <w:r w:rsidR="00D50BAF" w:rsidRPr="00B247B1">
        <w:t xml:space="preserve"> отношение</w:t>
      </w:r>
      <w:r w:rsidRPr="00B247B1">
        <w:t xml:space="preserve"> коне и мулета. Нашите конски жребци бяха от породата </w:t>
      </w:r>
      <w:proofErr w:type="spellStart"/>
      <w:r w:rsidRPr="00B247B1">
        <w:t>Гидран</w:t>
      </w:r>
      <w:proofErr w:type="spellEnd"/>
      <w:r w:rsidRPr="00B247B1">
        <w:t xml:space="preserve"> (англо-араби), а магарешките от породата Мартино-Франка. Фуражът за храненето им се осигуряваше от кметовете, като ние ги обикалях</w:t>
      </w:r>
      <w:r w:rsidR="00D50BAF" w:rsidRPr="00B247B1">
        <w:t>ме да проверяваме състоянието</w:t>
      </w:r>
      <w:r w:rsidRPr="00B247B1">
        <w:t xml:space="preserve">. При установяване на </w:t>
      </w:r>
      <w:proofErr w:type="spellStart"/>
      <w:r w:rsidRPr="00B247B1">
        <w:t>бременост</w:t>
      </w:r>
      <w:proofErr w:type="spellEnd"/>
      <w:r w:rsidRPr="00B247B1">
        <w:t xml:space="preserve"> на животното</w:t>
      </w:r>
      <w:r w:rsidR="00170525" w:rsidRPr="00B247B1">
        <w:t>, на стопаните се издаваше родословно свидетелство за приплода.</w:t>
      </w:r>
    </w:p>
    <w:p w14:paraId="5BAA824A" w14:textId="77777777" w:rsidR="000C1925" w:rsidRDefault="00170525" w:rsidP="00354550">
      <w:pPr>
        <w:ind w:left="30"/>
      </w:pPr>
      <w:r w:rsidRPr="00B247B1">
        <w:t>През май и юни следваше да направя първата си обиколка по общините, за проверка работата на конярите и състоянието</w:t>
      </w:r>
      <w:r w:rsidR="00D50BAF" w:rsidRPr="00B247B1">
        <w:t xml:space="preserve"> на жребците. </w:t>
      </w:r>
      <w:r w:rsidRPr="00B247B1">
        <w:t>Потеглихме с кабриолета на Института, заедно със старши-</w:t>
      </w:r>
      <w:proofErr w:type="spellStart"/>
      <w:r w:rsidRPr="00B247B1">
        <w:t>коняра</w:t>
      </w:r>
      <w:proofErr w:type="spellEnd"/>
      <w:r w:rsidRPr="00B247B1">
        <w:t xml:space="preserve"> Иван Стоянов – </w:t>
      </w:r>
      <w:proofErr w:type="spellStart"/>
      <w:r w:rsidRPr="00B247B1">
        <w:t>Шварца</w:t>
      </w:r>
      <w:proofErr w:type="spellEnd"/>
      <w:r w:rsidRPr="00B247B1">
        <w:t>.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B247B1">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w:t>
      </w:r>
      <w:proofErr w:type="spellStart"/>
      <w:r w:rsidR="00722D18" w:rsidRPr="00B247B1">
        <w:t>скачки</w:t>
      </w:r>
      <w:proofErr w:type="spellEnd"/>
      <w:r w:rsidR="00722D18" w:rsidRPr="00B247B1">
        <w:t xml:space="preserve">, събраните такси и издадените родословни свидетелства по воденото книговодство.  Не предупреждавахме конярите за графика си </w:t>
      </w:r>
      <w:proofErr w:type="spellStart"/>
      <w:r w:rsidR="00722D18" w:rsidRPr="00B247B1">
        <w:t>предвижване</w:t>
      </w:r>
      <w:proofErr w:type="spellEnd"/>
      <w:r w:rsidR="00722D18" w:rsidRPr="00B247B1">
        <w:t xml:space="preserve">, но те взаимно </w:t>
      </w:r>
      <w:r w:rsidR="00D50BAF" w:rsidRPr="00B247B1">
        <w:t xml:space="preserve">се информираха. Като цяло </w:t>
      </w:r>
      <w:r w:rsidR="00722D18" w:rsidRPr="00B247B1">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B247B1">
        <w:t>с хората. По време и</w:t>
      </w:r>
      <w:r w:rsidR="00722D18" w:rsidRPr="00B247B1">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B247B1">
        <w:t xml:space="preserve"> вече не може да се настройва и</w:t>
      </w:r>
      <w:r w:rsidR="00722D18" w:rsidRPr="00B247B1">
        <w:t xml:space="preserve"> я пазя като реликва от младежките ми години.</w:t>
      </w:r>
    </w:p>
    <w:p w14:paraId="37552926" w14:textId="77777777" w:rsidR="000C1925" w:rsidRDefault="00722D18" w:rsidP="00354550">
      <w:pPr>
        <w:ind w:left="30"/>
      </w:pPr>
      <w:r w:rsidRPr="00B247B1">
        <w:t>В началото на юли, след продължително боледуване в СС</w:t>
      </w:r>
      <w:r w:rsidR="00571FFC" w:rsidRPr="00B247B1">
        <w:t>СР</w:t>
      </w:r>
      <w:r w:rsidRPr="00B247B1">
        <w:t>, където беше на лечение, почина Георги Димитров, Министър-Председател на България.</w:t>
      </w:r>
      <w:r w:rsidR="00571FFC" w:rsidRPr="00B247B1">
        <w:t xml:space="preserve"> Той имаше големи заслуги за запазването на границите на България от преди Втората световна война.</w:t>
      </w:r>
    </w:p>
    <w:p w14:paraId="59186F98" w14:textId="77777777" w:rsidR="000C1925" w:rsidRDefault="00571FFC" w:rsidP="00354550">
      <w:pPr>
        <w:ind w:left="30"/>
      </w:pPr>
      <w:r w:rsidRPr="00B247B1">
        <w:t xml:space="preserve">В началото на септември с Кабаков получихме заповед за дългосрочна командировка във връзка с </w:t>
      </w:r>
      <w:proofErr w:type="spellStart"/>
      <w:r w:rsidRPr="00B247B1">
        <w:t>есената</w:t>
      </w:r>
      <w:proofErr w:type="spellEnd"/>
      <w:r w:rsidRPr="00B247B1">
        <w:t xml:space="preserve">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B247B1">
        <w:t>Т</w:t>
      </w:r>
      <w:r w:rsidRPr="00B247B1">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B247B1">
        <w:t>,</w:t>
      </w:r>
      <w:r w:rsidRPr="00B247B1">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B247B1">
        <w:t>ия на селото, начело с директорът</w:t>
      </w:r>
      <w:r w:rsidRPr="00B247B1">
        <w:t>. Дошли да се запознаят с пристигналия млад агроном и да ме поканят на редовните си сбирки в 20 ч.</w:t>
      </w:r>
      <w:r w:rsidR="00D50BAF" w:rsidRPr="00B247B1">
        <w:t>,</w:t>
      </w:r>
      <w:r w:rsidRPr="00B247B1">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B247B1">
        <w:t>След като се измих и си оправих багажа, реших да се нахраня с носената от м</w:t>
      </w:r>
      <w:r w:rsidR="00D50BAF" w:rsidRPr="00B247B1">
        <w:t>ен храна, но на вратата ми отнов</w:t>
      </w:r>
      <w:r w:rsidR="005D0C32" w:rsidRPr="00B247B1">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197DFD6D" w14:textId="77777777" w:rsidR="000C1925" w:rsidRDefault="00992727" w:rsidP="00354550">
      <w:pPr>
        <w:ind w:left="30"/>
      </w:pPr>
      <w:r w:rsidRPr="00B247B1">
        <w:t>Скоро дойдоха две учителки, които</w:t>
      </w:r>
      <w:r w:rsidR="00D50BAF" w:rsidRPr="00B247B1">
        <w:t xml:space="preserve"> се представиха като сестрите: В</w:t>
      </w:r>
      <w:r w:rsidRPr="00B247B1">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B247B1">
        <w:t>директорът</w:t>
      </w:r>
      <w:r w:rsidRPr="00B247B1">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w:t>
      </w:r>
    </w:p>
    <w:p w14:paraId="117004F5" w14:textId="77777777" w:rsidR="000C1925" w:rsidRDefault="00992727" w:rsidP="00354550">
      <w:pPr>
        <w:ind w:left="30"/>
      </w:pPr>
      <w:r w:rsidRPr="00B247B1">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B247B1">
        <w:t>а. Навсякъде ни посрещаха зам. к</w:t>
      </w:r>
      <w:r w:rsidRPr="00B247B1">
        <w:t xml:space="preserve">метовете, секретарите на ППО на БКП и </w:t>
      </w:r>
      <w:proofErr w:type="spellStart"/>
      <w:r w:rsidRPr="00B247B1">
        <w:t>предедателите</w:t>
      </w:r>
      <w:proofErr w:type="spellEnd"/>
      <w:r w:rsidRPr="00B247B1">
        <w:t xml:space="preserve"> на земеделските дружби.</w:t>
      </w:r>
    </w:p>
    <w:p w14:paraId="117AF3FD" w14:textId="77777777" w:rsidR="000C1925" w:rsidRDefault="007A226A" w:rsidP="00354550">
      <w:pPr>
        <w:ind w:left="30"/>
      </w:pPr>
      <w:r w:rsidRPr="00B247B1">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w:t>
      </w:r>
      <w:proofErr w:type="spellStart"/>
      <w:r w:rsidRPr="00B247B1">
        <w:t>предвижвахме</w:t>
      </w:r>
      <w:proofErr w:type="spellEnd"/>
      <w:r w:rsidRPr="00B247B1">
        <w:t xml:space="preserve"> до игрището на селото. След футболният мач се устройваха съвместни увеселения и угощения. Късно вечерта, отново доста шумно </w:t>
      </w:r>
      <w:r w:rsidR="00D50BAF" w:rsidRPr="00B247B1">
        <w:t>се завръщахме в селото</w:t>
      </w:r>
      <w:r w:rsidRPr="00B247B1">
        <w:t>.</w:t>
      </w:r>
    </w:p>
    <w:p w14:paraId="34EEE13D" w14:textId="77777777" w:rsidR="000C1925" w:rsidRDefault="007A226A" w:rsidP="00354550">
      <w:pPr>
        <w:ind w:left="30"/>
      </w:pPr>
      <w:r w:rsidRPr="00B247B1">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4B43C111" w14:textId="77777777" w:rsidR="000C1925" w:rsidRDefault="007A226A" w:rsidP="00354550">
      <w:pPr>
        <w:ind w:left="30"/>
      </w:pPr>
      <w:r w:rsidRPr="00B247B1">
        <w:t>На три пъти бях викан на съвещания в ОНС-Силистра.</w:t>
      </w:r>
    </w:p>
    <w:p w14:paraId="01529633" w14:textId="77777777" w:rsidR="000C1925" w:rsidRDefault="007A226A" w:rsidP="00354550">
      <w:pPr>
        <w:ind w:left="30"/>
      </w:pPr>
      <w:r w:rsidRPr="00B247B1">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5858E104" w14:textId="77777777" w:rsidR="000C1925" w:rsidRDefault="007A226A" w:rsidP="00354550">
      <w:pPr>
        <w:ind w:left="30"/>
      </w:pPr>
      <w:r w:rsidRPr="00B247B1">
        <w:t xml:space="preserve">На 20 октомври получих заповед от Института, че от 1 ноември ме назначават за началник на развъдни секции. </w:t>
      </w:r>
      <w:r w:rsidR="00FB3A54" w:rsidRPr="00B247B1">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64BD4306" w14:textId="77777777" w:rsidR="000C1925" w:rsidRDefault="00FB3A54" w:rsidP="00FB3A54">
      <w:pPr>
        <w:ind w:left="30"/>
      </w:pPr>
      <w:r w:rsidRPr="00B247B1">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4BC12A0D" w14:textId="77777777" w:rsidR="000C1925" w:rsidRDefault="00FB3A54" w:rsidP="00FB3A54">
      <w:pPr>
        <w:ind w:left="30"/>
      </w:pPr>
      <w:r w:rsidRPr="00B247B1">
        <w:t>Макар брат ми да беше вече трудо</w:t>
      </w:r>
      <w:r w:rsidR="00D50BAF" w:rsidRPr="00B247B1">
        <w:t>в</w:t>
      </w:r>
      <w:r w:rsidRPr="00B247B1">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B247B1">
        <w:t>Много ми беше благодарен, че му помогнах.</w:t>
      </w:r>
    </w:p>
    <w:p w14:paraId="4C770BA4" w14:textId="77777777" w:rsidR="000C1925" w:rsidRDefault="006E2840" w:rsidP="00FB3A54">
      <w:pPr>
        <w:ind w:left="30"/>
      </w:pPr>
      <w:r w:rsidRPr="00B247B1">
        <w:t>На 17 ноември, заедно с Кабаков отидохме в София, където гос</w:t>
      </w:r>
      <w:r w:rsidR="00D50BAF" w:rsidRPr="00B247B1">
        <w:t>тувах на Марин Камбуров. В столицата</w:t>
      </w:r>
      <w:r w:rsidRPr="00B247B1">
        <w:t xml:space="preserve"> се събрахме всички колеги от „МАМ”-ската група – Грозев, Славков, Христов, Диков, Христев, Митров и Янакиев.</w:t>
      </w:r>
    </w:p>
    <w:p w14:paraId="0E066108" w14:textId="77777777" w:rsidR="000C1925" w:rsidRDefault="006E2840" w:rsidP="00FB3A54">
      <w:pPr>
        <w:ind w:left="30"/>
      </w:pPr>
      <w:r w:rsidRPr="00B247B1">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B247B1">
        <w:t xml:space="preserve">кия изпит на следващият ден, </w:t>
      </w:r>
      <w:r w:rsidRPr="00B247B1">
        <w:t xml:space="preserve">изтеглих въпроса: „Приготовление на парникова пръст”. Изпитваха ни агрономите </w:t>
      </w:r>
      <w:proofErr w:type="spellStart"/>
      <w:r w:rsidRPr="00B247B1">
        <w:t>Хаджикулев</w:t>
      </w:r>
      <w:proofErr w:type="spellEnd"/>
      <w:r w:rsidRPr="00B247B1">
        <w:t xml:space="preserve"> и Огнянов</w:t>
      </w:r>
      <w:r w:rsidR="001D31F7" w:rsidRPr="00B247B1">
        <w:t>,</w:t>
      </w:r>
      <w:r w:rsidRPr="00B247B1">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25C52A34" w14:textId="77777777" w:rsidR="000C1925" w:rsidRDefault="00941449" w:rsidP="00FB3A54">
      <w:pPr>
        <w:ind w:left="30"/>
      </w:pPr>
      <w:r w:rsidRPr="00B247B1">
        <w:t xml:space="preserve">От 1 декември започнах работа в Института, като ръководител на </w:t>
      </w:r>
      <w:proofErr w:type="spellStart"/>
      <w:r w:rsidRPr="00B247B1">
        <w:t>Жребцовата</w:t>
      </w:r>
      <w:proofErr w:type="spellEnd"/>
      <w:r w:rsidRPr="00B247B1">
        <w:t xml:space="preserve"> и Овцевъдна секции до края на годината, а от 1 януари 1950 г. и на Птицевъдната секция.</w:t>
      </w:r>
    </w:p>
    <w:p w14:paraId="17F0CC82" w14:textId="77777777" w:rsidR="000C1925" w:rsidRDefault="00941449" w:rsidP="00FB3A54">
      <w:pPr>
        <w:ind w:left="30"/>
      </w:pPr>
      <w:r w:rsidRPr="00B247B1">
        <w:t xml:space="preserve">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w:t>
      </w:r>
      <w:proofErr w:type="spellStart"/>
      <w:r w:rsidRPr="00B247B1">
        <w:t>Стефановден</w:t>
      </w:r>
      <w:proofErr w:type="spellEnd"/>
      <w:r w:rsidRPr="00B247B1">
        <w:t>,</w:t>
      </w:r>
      <w:r w:rsidR="001D31F7" w:rsidRPr="00B247B1">
        <w:t xml:space="preserve"> празнувахме заедно с двама колеги-адаши</w:t>
      </w:r>
      <w:r w:rsidRPr="00B247B1">
        <w:t>.</w:t>
      </w:r>
    </w:p>
    <w:p w14:paraId="0BE252DF" w14:textId="77777777" w:rsidR="000C1925" w:rsidRDefault="00941449" w:rsidP="00FB3A54">
      <w:pPr>
        <w:ind w:left="30"/>
      </w:pPr>
      <w:r w:rsidRPr="00B247B1">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B247B1">
        <w:t>,</w:t>
      </w:r>
      <w:r w:rsidRPr="00B247B1">
        <w:t xml:space="preserve"> да бъде враг на народа и предател. Тогава се носеха слухове, че всичко това е плод на борбите </w:t>
      </w:r>
      <w:r w:rsidR="006F7C31" w:rsidRPr="00B247B1">
        <w:t xml:space="preserve">за власт между завърналите се от СССР емигранти и пряко </w:t>
      </w:r>
      <w:proofErr w:type="spellStart"/>
      <w:r w:rsidR="006F7C31" w:rsidRPr="00B247B1">
        <w:t>учатвалите</w:t>
      </w:r>
      <w:proofErr w:type="spellEnd"/>
      <w:r w:rsidR="006F7C31" w:rsidRPr="00B247B1">
        <w:t xml:space="preserve"> у нас в борбата с </w:t>
      </w:r>
      <w:proofErr w:type="spellStart"/>
      <w:r w:rsidR="006F7C31" w:rsidRPr="00B247B1">
        <w:t>мохархо</w:t>
      </w:r>
      <w:proofErr w:type="spellEnd"/>
      <w:r w:rsidR="006F7C31" w:rsidRPr="00B247B1">
        <w:t>-фашизма.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Института, открито заявиха, че не вярват Трайчо Костов да е виновен. По донос на телефон</w:t>
      </w:r>
      <w:r w:rsidR="001D31F7" w:rsidRPr="00B247B1">
        <w:t>истката Койна Атанасова, член на</w:t>
      </w:r>
      <w:r w:rsidR="006F7C31" w:rsidRPr="00B247B1">
        <w:t xml:space="preserve"> БКП, двамата бяха изключени</w:t>
      </w:r>
      <w:r w:rsidR="001D31F7" w:rsidRPr="00B247B1">
        <w:t xml:space="preserve"> от партията</w:t>
      </w:r>
      <w:r w:rsidR="006F7C31" w:rsidRPr="00B247B1">
        <w:t>. По това време се създадоха добри условия за доносчиците и доста хора станаха жертва на тях.</w:t>
      </w:r>
    </w:p>
    <w:p w14:paraId="0491FEF8" w14:textId="77777777" w:rsidR="000C1925" w:rsidRDefault="006F7C31" w:rsidP="00FB3A54">
      <w:pPr>
        <w:ind w:left="30"/>
      </w:pPr>
      <w:r w:rsidRPr="00B247B1">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B247B1">
        <w:t>През двата дни, през които се проведе</w:t>
      </w:r>
      <w:r w:rsidRPr="00B247B1">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B247B1">
        <w:t xml:space="preserve">Никола </w:t>
      </w:r>
      <w:proofErr w:type="spellStart"/>
      <w:r w:rsidR="00CD2FC9" w:rsidRPr="00B247B1">
        <w:t>Платиканов</w:t>
      </w:r>
      <w:proofErr w:type="spellEnd"/>
      <w:r w:rsidR="00CD2FC9" w:rsidRPr="00B247B1">
        <w:t>,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14:paraId="6FEF2E48" w14:textId="77777777" w:rsidR="000C1925" w:rsidRDefault="001D31F7" w:rsidP="00FB3A54">
      <w:pPr>
        <w:ind w:left="30"/>
      </w:pPr>
      <w:r w:rsidRPr="00B247B1">
        <w:t>Решенията на</w:t>
      </w:r>
      <w:r w:rsidR="00CD2FC9" w:rsidRPr="00B247B1">
        <w:t xml:space="preserve"> съвет</w:t>
      </w:r>
      <w:r w:rsidRPr="00B247B1">
        <w:t>а</w:t>
      </w:r>
      <w:r w:rsidR="00CD2FC9" w:rsidRPr="00B247B1">
        <w:t xml:space="preserve"> бяха утвърдени със заповед от МЗ № 162 от 13.03.1950 г.</w:t>
      </w:r>
    </w:p>
    <w:p w14:paraId="45CF7738" w14:textId="77777777" w:rsidR="000C1925" w:rsidRDefault="00CD2FC9" w:rsidP="00FB3A54">
      <w:pPr>
        <w:ind w:left="30"/>
      </w:pPr>
      <w:r w:rsidRPr="00B247B1">
        <w:t>В Птицевъдната секция</w:t>
      </w:r>
      <w:r w:rsidR="001D31F7" w:rsidRPr="00B247B1">
        <w:t>,</w:t>
      </w:r>
      <w:r w:rsidRPr="00B247B1">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w:t>
      </w:r>
      <w:proofErr w:type="spellStart"/>
      <w:r w:rsidRPr="00B247B1">
        <w:t>Родайлънд</w:t>
      </w:r>
      <w:proofErr w:type="spellEnd"/>
      <w:r w:rsidRPr="00B247B1">
        <w:t xml:space="preserve"> и от тях събираше оплодени яйца – кръстоски.</w:t>
      </w:r>
      <w:r w:rsidR="00371F0D" w:rsidRPr="00B247B1">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431D6AF2" w14:textId="77777777" w:rsidR="00371F0D" w:rsidRPr="00B247B1" w:rsidRDefault="00371F0D" w:rsidP="00FB3A54">
      <w:pPr>
        <w:ind w:left="30"/>
      </w:pPr>
      <w:r w:rsidRPr="00B247B1">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5A9CAA51" w14:textId="7BD82E71" w:rsidR="000C1925" w:rsidRDefault="00371F0D" w:rsidP="00FB3A54">
      <w:pPr>
        <w:ind w:left="30"/>
      </w:pPr>
      <w:r w:rsidRPr="00B247B1">
        <w:t>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w:t>
      </w:r>
      <w:r w:rsidR="0073218F">
        <w:t>вам като специалист-животновъд</w:t>
      </w:r>
      <w:r w:rsidR="0073218F" w:rsidRPr="00244C18">
        <w:rPr>
          <w:lang w:val="en-US"/>
        </w:rPr>
        <w:t xml:space="preserve">. </w:t>
      </w:r>
      <w:r w:rsidRPr="00B247B1">
        <w:t xml:space="preserve">Заедно с П. </w:t>
      </w:r>
      <w:proofErr w:type="spellStart"/>
      <w:r w:rsidRPr="00B247B1">
        <w:t>Брънеков</w:t>
      </w:r>
      <w:proofErr w:type="spellEnd"/>
      <w:r w:rsidRPr="00B247B1">
        <w:t xml:space="preserve">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B247B1">
        <w:t>, южно от стопанския двор. Пре</w:t>
      </w:r>
      <w:r w:rsidR="001D31F7" w:rsidRPr="00B247B1">
        <w:t xml:space="preserve">з пролетта на 1950 г. </w:t>
      </w:r>
      <w:proofErr w:type="spellStart"/>
      <w:r w:rsidR="001D31F7" w:rsidRPr="00B247B1">
        <w:t>разчер</w:t>
      </w:r>
      <w:r w:rsidR="006B09D5" w:rsidRPr="00B247B1">
        <w:t>хме</w:t>
      </w:r>
      <w:proofErr w:type="spellEnd"/>
      <w:r w:rsidR="006B09D5" w:rsidRPr="00B247B1">
        <w:t xml:space="preserve">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B247B1">
        <w:t xml:space="preserve">Двамата с </w:t>
      </w:r>
      <w:proofErr w:type="spellStart"/>
      <w:r w:rsidR="001D31F7" w:rsidRPr="00B247B1">
        <w:t>Брънеков</w:t>
      </w:r>
      <w:proofErr w:type="spellEnd"/>
      <w:r w:rsidR="001D31F7" w:rsidRPr="00B247B1">
        <w:t xml:space="preserve"> бяхме</w:t>
      </w:r>
      <w:r w:rsidR="006B09D5" w:rsidRPr="00B247B1">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B247B1">
        <w:t>,</w:t>
      </w:r>
      <w:r w:rsidR="006B09D5" w:rsidRPr="00B247B1">
        <w:t xml:space="preserve"> с този на Строителни войски. Загубихме 5:3, след като поведохме с 3:0.  След този мач кариерата на отбора бързо приключи.</w:t>
      </w:r>
    </w:p>
    <w:p w14:paraId="473ECE8D" w14:textId="77777777" w:rsidR="006B09D5" w:rsidRPr="00B247B1" w:rsidRDefault="006B09D5" w:rsidP="00FB3A54">
      <w:pPr>
        <w:ind w:left="30"/>
      </w:pPr>
      <w:r w:rsidRPr="00B247B1">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B247B1">
        <w:t xml:space="preserve"> Нова година не се 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4F86CAFE" w14:textId="77777777" w:rsidR="000C1925" w:rsidRDefault="00936E8D" w:rsidP="00FB3A54">
      <w:pPr>
        <w:ind w:left="30"/>
      </w:pPr>
      <w:r w:rsidRPr="00B247B1">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14:paraId="01264EF7" w14:textId="77777777" w:rsidR="000C1925" w:rsidRDefault="00936E8D" w:rsidP="00FB3A54">
      <w:pPr>
        <w:ind w:left="30"/>
      </w:pPr>
      <w:r w:rsidRPr="00B247B1">
        <w:t xml:space="preserve">През май 1950 г. отново направих обиколка по </w:t>
      </w:r>
      <w:proofErr w:type="spellStart"/>
      <w:r w:rsidRPr="00B247B1">
        <w:t>жребцовите</w:t>
      </w:r>
      <w:proofErr w:type="spellEnd"/>
      <w:r w:rsidRPr="00B247B1">
        <w:t xml:space="preserve">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B247B1">
        <w:t>шна ракия. Продължихме</w:t>
      </w:r>
      <w:r w:rsidRPr="00B247B1">
        <w:t xml:space="preserve"> през </w:t>
      </w:r>
      <w:r w:rsidR="00FD6202" w:rsidRPr="00B247B1">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B247B1">
        <w:t xml:space="preserve"> дни</w:t>
      </w:r>
      <w:r w:rsidR="00FD6202" w:rsidRPr="00B247B1">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14:paraId="35B0014B" w14:textId="77777777" w:rsidR="000C1925" w:rsidRDefault="00FD6202" w:rsidP="00FB3A54">
      <w:pPr>
        <w:ind w:left="30"/>
      </w:pPr>
      <w:r w:rsidRPr="00B247B1">
        <w:t>Наскоро след приключване на тази дълга обиколка, трябваше за</w:t>
      </w:r>
      <w:r w:rsidR="00485C7C" w:rsidRPr="00B247B1">
        <w:t xml:space="preserve"> няколко дни да остана в село К</w:t>
      </w:r>
      <w:r w:rsidRPr="00B247B1">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14:paraId="3C2E707E" w14:textId="77777777" w:rsidR="000C1925" w:rsidRDefault="00FD6202" w:rsidP="00FB3A54">
      <w:pPr>
        <w:ind w:left="30"/>
      </w:pPr>
      <w:r w:rsidRPr="00B247B1">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B247B1">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14:paraId="5C9E5356" w14:textId="77777777" w:rsidR="000C1925" w:rsidRDefault="009615E3" w:rsidP="00FB3A54">
      <w:pPr>
        <w:ind w:left="30"/>
      </w:pPr>
      <w:r w:rsidRPr="00B247B1">
        <w:t>В края на юли успях да ползвам полагащия ми се отп</w:t>
      </w:r>
      <w:r w:rsidR="00485C7C" w:rsidRPr="00B247B1">
        <w:t>уск, тъй като август беше „мъртъв сезон” и за трит</w:t>
      </w:r>
      <w:r w:rsidRPr="00B247B1">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w:t>
      </w:r>
      <w:proofErr w:type="spellStart"/>
      <w:r w:rsidRPr="00B247B1">
        <w:t>Шадарваните</w:t>
      </w:r>
      <w:proofErr w:type="spellEnd"/>
      <w:r w:rsidRPr="00B247B1">
        <w:t>” си направихме по-</w:t>
      </w:r>
      <w:r w:rsidR="00485C7C" w:rsidRPr="00B247B1">
        <w:t xml:space="preserve">дълга почивка и едва към 18 ч. </w:t>
      </w:r>
      <w:r w:rsidRPr="00B247B1">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B247B1">
        <w:t xml:space="preserve"> Извадиха черги и ни ги дадоха да се завием с тях. Не бяхме заспали още, когато кучетата им </w:t>
      </w:r>
      <w:proofErr w:type="spellStart"/>
      <w:r w:rsidR="00E1436F" w:rsidRPr="00B247B1">
        <w:t>залаха</w:t>
      </w:r>
      <w:proofErr w:type="spellEnd"/>
      <w:r w:rsidR="00E1436F" w:rsidRPr="00B247B1">
        <w:t xml:space="preserve"> тревожно. Казаха, че пак е дошла тяхната „приятелка” – мечката, за да си проси храна. Единият овчар взе един горя</w:t>
      </w:r>
      <w:r w:rsidR="00485C7C" w:rsidRPr="00B247B1">
        <w:t>щ клон и тръгна към нея в тъмното</w:t>
      </w:r>
      <w:r w:rsidR="00E1436F" w:rsidRPr="00B247B1">
        <w:t xml:space="preserve">, за да я прогони. Тогава Тенко ме попита, какво сме щели да правим в гората, без огън </w:t>
      </w:r>
      <w:r w:rsidR="00485C7C" w:rsidRPr="00B247B1">
        <w:t>и с мечка наблизо? У</w:t>
      </w:r>
      <w:r w:rsidR="00E1436F" w:rsidRPr="00B247B1">
        <w:t>спокоиха, че тя не е стръвница.</w:t>
      </w:r>
    </w:p>
    <w:p w14:paraId="40EFE19C" w14:textId="77777777" w:rsidR="000C1925" w:rsidRDefault="001B5E0B" w:rsidP="00FB3A54">
      <w:pPr>
        <w:ind w:left="30"/>
      </w:pPr>
      <w:r w:rsidRPr="00B247B1">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B247B1">
        <w:t>през местността „Корита”, през „</w:t>
      </w:r>
      <w:r w:rsidRPr="00B247B1">
        <w:t>Синята локва” и към 18</w:t>
      </w:r>
      <w:r w:rsidR="00485C7C" w:rsidRPr="00B247B1">
        <w:t xml:space="preserve"> ч. стигнахме до хижата. С</w:t>
      </w:r>
      <w:r w:rsidRPr="00B247B1">
        <w:t xml:space="preserve">рещнахме група от Севлиево и заедно си напалихме голям огън. Всеки от нас следваше да изпълни по нещо </w:t>
      </w:r>
      <w:r w:rsidR="00485C7C" w:rsidRPr="00B247B1">
        <w:t xml:space="preserve">и аз изпях </w:t>
      </w:r>
      <w:proofErr w:type="spellStart"/>
      <w:r w:rsidR="00485C7C" w:rsidRPr="00B247B1">
        <w:t>фронтовашката</w:t>
      </w:r>
      <w:proofErr w:type="spellEnd"/>
      <w:r w:rsidR="00485C7C" w:rsidRPr="00B247B1">
        <w:t xml:space="preserve"> песен „</w:t>
      </w:r>
      <w:r w:rsidRPr="00B247B1">
        <w:t>О, мой роден край!”, а Тенко декламира стихове на Христо Смирненски. Един зевзек поддържаше огъня, за да го виждала съпругата му чак от Севлиево.</w:t>
      </w:r>
    </w:p>
    <w:p w14:paraId="4DAEEF91" w14:textId="77777777" w:rsidR="000C1925" w:rsidRDefault="001B5E0B" w:rsidP="00FB3A54">
      <w:pPr>
        <w:ind w:left="30"/>
      </w:pPr>
      <w:r w:rsidRPr="00B247B1">
        <w:t xml:space="preserve">На </w:t>
      </w:r>
      <w:proofErr w:type="spellStart"/>
      <w:r w:rsidRPr="00B247B1">
        <w:t>слевдващият</w:t>
      </w:r>
      <w:proofErr w:type="spellEnd"/>
      <w:r w:rsidRPr="00B247B1">
        <w:t xml:space="preserve"> ден, заедно с габровци, минахме през „Пеещите скали”, под „Големия </w:t>
      </w:r>
      <w:proofErr w:type="spellStart"/>
      <w:r w:rsidRPr="00B247B1">
        <w:t>Кадемлия</w:t>
      </w:r>
      <w:proofErr w:type="spellEnd"/>
      <w:r w:rsidRPr="00B247B1">
        <w:t>” и „</w:t>
      </w:r>
      <w:proofErr w:type="spellStart"/>
      <w:r w:rsidRPr="00B247B1">
        <w:t>Смесището</w:t>
      </w:r>
      <w:proofErr w:type="spellEnd"/>
      <w:r w:rsidRPr="00B247B1">
        <w:t>”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4B297BF8" w14:textId="77777777" w:rsidR="000C1925" w:rsidRDefault="008E5D49" w:rsidP="00FB3A54">
      <w:pPr>
        <w:ind w:left="30"/>
      </w:pPr>
      <w:r w:rsidRPr="00B247B1">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14:paraId="1185C152" w14:textId="77777777" w:rsidR="000C1925" w:rsidRDefault="008E5D49" w:rsidP="00FB3A54">
      <w:pPr>
        <w:ind w:left="30"/>
      </w:pPr>
      <w:r w:rsidRPr="00B247B1">
        <w:t>На следващият ден покрай „Пряспата”, по стръмна пътека между скалите</w:t>
      </w:r>
      <w:r w:rsidR="00485C7C" w:rsidRPr="00B247B1">
        <w:t>,</w:t>
      </w:r>
      <w:r w:rsidRPr="00B247B1">
        <w:t xml:space="preserve"> слязохме до хижа „Рай”. Там, заедно с група туристи от Пловдив и габровците отново се забавлявахме с песни и музика.</w:t>
      </w:r>
    </w:p>
    <w:p w14:paraId="535633AA" w14:textId="77777777" w:rsidR="000C1925" w:rsidRDefault="008E5D49" w:rsidP="00FB3A54">
      <w:pPr>
        <w:ind w:left="30"/>
      </w:pPr>
      <w:r w:rsidRPr="00B247B1">
        <w:t>На сл</w:t>
      </w:r>
      <w:r w:rsidR="00485C7C" w:rsidRPr="00B247B1">
        <w:t xml:space="preserve">едващата сутрин се разделихме с габровци </w:t>
      </w:r>
      <w:r w:rsidRPr="00B247B1">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B247B1">
        <w:t>с Тенко отидохме на гости в Мар</w:t>
      </w:r>
      <w:r w:rsidRPr="00B247B1">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B247B1">
        <w:t xml:space="preserve"> топла месениц</w:t>
      </w:r>
      <w:r w:rsidR="00E062DC" w:rsidRPr="00B247B1">
        <w:t>а, приготвена за техен обяд, но ние бяхме много гладни и изядохме половината. Леля м</w:t>
      </w:r>
      <w:r w:rsidR="00485C7C" w:rsidRPr="00B247B1">
        <w:t>у направи нова. Въпреки, че Мар</w:t>
      </w:r>
      <w:r w:rsidR="00E062DC" w:rsidRPr="00B247B1">
        <w:t>ин настояваше да останем да пренощуваме у тях, с Тенко хванахме следобедният влак за Стара Загора.</w:t>
      </w:r>
    </w:p>
    <w:p w14:paraId="2D08E889" w14:textId="77777777" w:rsidR="00E062DC" w:rsidRPr="00B247B1" w:rsidRDefault="00E062DC" w:rsidP="00FB3A54">
      <w:pPr>
        <w:ind w:left="30"/>
      </w:pPr>
      <w:r w:rsidRPr="00B247B1">
        <w:t>Целият септември ми се наложи да работя и в неделните дни. В Овцевъдната секция провеждахме „</w:t>
      </w:r>
      <w:proofErr w:type="spellStart"/>
      <w:r w:rsidRPr="00B247B1">
        <w:t>случна</w:t>
      </w:r>
      <w:proofErr w:type="spellEnd"/>
      <w:r w:rsidRPr="00B247B1">
        <w:t xml:space="preserve"> кампания”, а в Птицевъдната отбора на ярките и формиране на основните стада за следващата година. </w:t>
      </w:r>
    </w:p>
    <w:p w14:paraId="49CD9933" w14:textId="77777777" w:rsidR="00E062DC" w:rsidRDefault="00234F02" w:rsidP="00FB3A54">
      <w:pPr>
        <w:ind w:left="30"/>
      </w:pPr>
      <w:r w:rsidRPr="00244C18">
        <w:rPr>
          <w:lang w:val="en-US"/>
        </w:rPr>
        <w:drawing>
          <wp:anchor distT="0" distB="0" distL="114300" distR="114300" simplePos="0" relativeHeight="251658240" behindDoc="0" locked="0" layoutInCell="1" allowOverlap="1" wp14:anchorId="61F30C3D" wp14:editId="4429604B">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B247B1">
        <w:t>В същото време влязох в ненужен конфликт с майка ми. Един недел</w:t>
      </w:r>
      <w:r w:rsidR="00485C7C" w:rsidRPr="00B247B1">
        <w:t>ен ден отидох да обядвам вкъщи с</w:t>
      </w:r>
      <w:r w:rsidR="00E062DC" w:rsidRPr="00B247B1">
        <w:t xml:space="preserve"> родителите ми. По време на хранене, майка ми започна с мен „сериозен</w:t>
      </w:r>
      <w:r w:rsidR="00485C7C" w:rsidRPr="00B247B1">
        <w:t xml:space="preserve">” разговор. Темата беше </w:t>
      </w:r>
      <w:r w:rsidR="00E062DC" w:rsidRPr="00B247B1">
        <w:t xml:space="preserve">относно бъдещата ми женитба, защото вече съм станал на 26 години. Отговорих </w:t>
      </w:r>
      <w:proofErr w:type="spellStart"/>
      <w:r w:rsidR="00E062DC" w:rsidRPr="00B247B1">
        <w:t>и,че</w:t>
      </w:r>
      <w:proofErr w:type="spellEnd"/>
      <w:r w:rsidR="00E062DC" w:rsidRPr="00B247B1">
        <w:t xml:space="preserve">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B247B1">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B247B1">
        <w:t xml:space="preserve"> След това тя никога повече не ми проговори на тази тема. Баща ми също, защото считаше, че това е мой личен проблем.</w:t>
      </w:r>
    </w:p>
    <w:p w14:paraId="6F7B13AA" w14:textId="77777777" w:rsidR="00234F02" w:rsidRPr="00B247B1" w:rsidRDefault="00234F02" w:rsidP="00FB3A54">
      <w:pPr>
        <w:ind w:left="30"/>
      </w:pPr>
    </w:p>
    <w:p w14:paraId="5FAE4E4D" w14:textId="77777777" w:rsidR="002D54B2" w:rsidRPr="00B247B1" w:rsidRDefault="002D54B2" w:rsidP="00FB3A54">
      <w:pPr>
        <w:ind w:left="30"/>
      </w:pPr>
      <w:r w:rsidRPr="00B247B1">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3CFECF64" w14:textId="77777777" w:rsidR="002D54B2" w:rsidRPr="00B247B1" w:rsidRDefault="002D54B2" w:rsidP="00FB3A54">
      <w:pPr>
        <w:ind w:left="30"/>
      </w:pPr>
      <w:r w:rsidRPr="00B247B1">
        <w:t>На 30 септември получих повиквателна да се явя в конно-</w:t>
      </w:r>
      <w:proofErr w:type="spellStart"/>
      <w:r w:rsidRPr="00B247B1">
        <w:t>артелерийският</w:t>
      </w:r>
      <w:proofErr w:type="spellEnd"/>
      <w:r w:rsidRPr="00B247B1">
        <w:t xml:space="preserve"> полк</w:t>
      </w:r>
      <w:r w:rsidR="00EF410E" w:rsidRPr="00B247B1">
        <w:t xml:space="preserve"> - гр. Я</w:t>
      </w:r>
      <w:r w:rsidRPr="00B247B1">
        <w:t>мбол. Пътувах през нощта заедно с група от други над 200 запасни офицери, повечето от които бяха участвали във войната. Заради съществуващата тогава „</w:t>
      </w:r>
      <w:proofErr w:type="spellStart"/>
      <w:r w:rsidRPr="00B247B1">
        <w:t>Студенавойна</w:t>
      </w:r>
      <w:proofErr w:type="spellEnd"/>
      <w:r w:rsidRPr="00B247B1">
        <w:t xml:space="preserve">” бяхме сериозно разтревожени. От Ямбол, с камиони ни извозиха за село Веселиново.  Като </w:t>
      </w:r>
      <w:r w:rsidR="00EF410E" w:rsidRPr="00B247B1">
        <w:t>пиротехник, аз бях назначен за</w:t>
      </w:r>
      <w:r w:rsidRPr="00B247B1">
        <w:t xml:space="preserve"> началник на </w:t>
      </w:r>
      <w:proofErr w:type="spellStart"/>
      <w:r w:rsidRPr="00B247B1">
        <w:t>артелерийското</w:t>
      </w:r>
      <w:proofErr w:type="spellEnd"/>
      <w:r w:rsidRPr="00B247B1">
        <w:t xml:space="preserve"> с</w:t>
      </w:r>
      <w:r w:rsidR="00EF410E" w:rsidRPr="00B247B1">
        <w:t>набдяване на конният полк. С пре</w:t>
      </w:r>
      <w:r w:rsidRPr="00B247B1">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16670CFE" w14:textId="77777777" w:rsidR="000C1925" w:rsidRDefault="002D54B2" w:rsidP="00FB3A54">
      <w:pPr>
        <w:ind w:left="30"/>
      </w:pPr>
      <w:r w:rsidRPr="00B247B1">
        <w:t xml:space="preserve">Беше сформирана цяла </w:t>
      </w:r>
      <w:r w:rsidR="00234F02" w:rsidRPr="00B247B1">
        <w:t>дивизия</w:t>
      </w:r>
      <w:r w:rsidRPr="00B247B1">
        <w:t xml:space="preserve">, която в три дневен срок трябваше да </w:t>
      </w:r>
      <w:r w:rsidR="00916B4D" w:rsidRPr="00B247B1">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14:paraId="0A6A21B3" w14:textId="77777777" w:rsidR="000C1925" w:rsidRDefault="00916B4D" w:rsidP="00FB3A54">
      <w:pPr>
        <w:ind w:left="30"/>
      </w:pPr>
      <w:r w:rsidRPr="00B247B1">
        <w:t xml:space="preserve">В състава на моето АС, имах на подчинение двама лейтенанти, един </w:t>
      </w:r>
      <w:proofErr w:type="spellStart"/>
      <w:r w:rsidRPr="00B247B1">
        <w:t>страшина</w:t>
      </w:r>
      <w:proofErr w:type="spellEnd"/>
      <w:r w:rsidRPr="00B247B1">
        <w:t xml:space="preserve">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B247B1">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14:paraId="249B9710" w14:textId="77777777" w:rsidR="000C1925" w:rsidRDefault="005B63ED" w:rsidP="00FB3A54">
      <w:pPr>
        <w:ind w:left="30"/>
      </w:pPr>
      <w:r w:rsidRPr="00B247B1">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14:paraId="7FFEFBC7" w14:textId="77777777" w:rsidR="000C1925" w:rsidRDefault="005B63ED" w:rsidP="00FB3A54">
      <w:pPr>
        <w:ind w:left="30"/>
      </w:pPr>
      <w:r w:rsidRPr="00B247B1">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740DFF9F" w14:textId="77777777" w:rsidR="000C1925" w:rsidRDefault="005B63ED" w:rsidP="00FB3A54">
      <w:pPr>
        <w:ind w:left="30"/>
      </w:pPr>
      <w:r w:rsidRPr="00B247B1">
        <w:t>В края на януари В. Кабаков се завърна от специализацията си в Чехословакия</w:t>
      </w:r>
      <w:r w:rsidR="009A62BB" w:rsidRPr="00B247B1">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58145A31" w14:textId="77777777" w:rsidR="000C1925" w:rsidRDefault="009A62BB" w:rsidP="00FB3A54">
      <w:pPr>
        <w:ind w:left="30"/>
      </w:pPr>
      <w:r w:rsidRPr="00B247B1">
        <w:t>През декември, на годишното събрание на профорганизацията бях избран за секретар на Профкомитета.</w:t>
      </w:r>
    </w:p>
    <w:p w14:paraId="1FD4E524" w14:textId="77777777" w:rsidR="000C1925" w:rsidRDefault="002444D7" w:rsidP="00FB3A54">
      <w:pPr>
        <w:ind w:left="30"/>
      </w:pPr>
      <w:r w:rsidRPr="00B247B1">
        <w:t>От лятото</w:t>
      </w:r>
      <w:r w:rsidR="007A3F81" w:rsidRPr="00B247B1">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B247B1">
        <w:t xml:space="preserve"> Той обаче постоянно и много цел</w:t>
      </w:r>
      <w:r w:rsidR="007A3F81" w:rsidRPr="00B247B1">
        <w:t xml:space="preserve">енасочено злепоставял колегите Иван Табаков, Андон Гергов и Петър Минев, определяйки ги за „народни врагове”. Това </w:t>
      </w:r>
      <w:proofErr w:type="spellStart"/>
      <w:r w:rsidR="007A3F81" w:rsidRPr="00B247B1">
        <w:t>налаго</w:t>
      </w:r>
      <w:proofErr w:type="spellEnd"/>
      <w:r w:rsidR="007A3F81" w:rsidRPr="00B247B1">
        <w:t xml:space="preserve">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B247B1">
        <w:t xml:space="preserve">от </w:t>
      </w:r>
      <w:r w:rsidR="007A3F81" w:rsidRPr="00B247B1">
        <w:t xml:space="preserve">МВР-Стара Загора ми имат голямо доверие </w:t>
      </w:r>
      <w:r w:rsidRPr="00B247B1">
        <w:t>още от есента на 1944 г., когато с голям риск за себе си</w:t>
      </w:r>
      <w:r w:rsidR="00EF410E" w:rsidRPr="00B247B1">
        <w:t>,</w:t>
      </w:r>
      <w:r w:rsidRPr="00B247B1">
        <w:t xml:space="preserve"> съм им осигурил боеприпаси от 2-ро Огнестрелно отделение – Карлово. Съгласих се, но пожелах да разбера кой</w:t>
      </w:r>
      <w:r w:rsidR="00EF410E" w:rsidRPr="00B247B1">
        <w:t xml:space="preserve"> им е постоянният информатор. Т. </w:t>
      </w:r>
      <w:r w:rsidRPr="00B247B1">
        <w:t>Атанасов отказа да ми го съобщи, но аз скоро след това научих, че е директорът Койчо Иванов.</w:t>
      </w:r>
    </w:p>
    <w:p w14:paraId="456759AA" w14:textId="2F7A9D16" w:rsidR="000C1925" w:rsidRPr="00100E91" w:rsidRDefault="002444D7" w:rsidP="00FB3A54">
      <w:pPr>
        <w:ind w:left="30"/>
        <w:rPr>
          <w:lang w:val="en-US"/>
        </w:rPr>
      </w:pPr>
      <w:r w:rsidRPr="00B247B1">
        <w:t xml:space="preserve">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w:t>
      </w:r>
      <w:r w:rsidRPr="00B247B1">
        <w:t>по</w:t>
      </w:r>
      <w:r w:rsidR="00100E91">
        <w:rPr>
          <w:lang w:val="en-US"/>
        </w:rPr>
        <w:t xml:space="preserve"> </w:t>
      </w:r>
      <w:r w:rsidRPr="00B247B1">
        <w:t>незначителни</w:t>
      </w:r>
      <w:r w:rsidRPr="00B247B1">
        <w:t xml:space="preserve"> поводи. Тези </w:t>
      </w:r>
      <w:r w:rsidR="00100E91" w:rsidRPr="00B247B1">
        <w:t>взаимоотношения</w:t>
      </w:r>
      <w:r w:rsidRPr="00B247B1">
        <w:t xml:space="preserve"> бяха </w:t>
      </w:r>
      <w:r w:rsidR="00100E91" w:rsidRPr="00B247B1">
        <w:t>непоносими</w:t>
      </w:r>
      <w:r w:rsidRPr="00B247B1">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14:paraId="28E7A274" w14:textId="77777777" w:rsidR="000C1925" w:rsidRDefault="00913B23" w:rsidP="00FB3A54">
      <w:pPr>
        <w:ind w:left="30"/>
      </w:pPr>
      <w:r w:rsidRPr="00B247B1">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100E91">
        <w:t>снимка</w:t>
      </w:r>
      <w:r w:rsidRPr="00B247B1">
        <w:t xml:space="preserve"> с коч № 3439, от който бяха настригани рекордните за тогава 8300 гр</w:t>
      </w:r>
      <w:r w:rsidR="00100E91">
        <w:t>.</w:t>
      </w:r>
      <w:r w:rsidRPr="00B247B1">
        <w:t xml:space="preserve"> вълна.</w:t>
      </w:r>
    </w:p>
    <w:p w14:paraId="595011DB" w14:textId="77777777" w:rsidR="000C1925" w:rsidRDefault="00913B23" w:rsidP="00FB3A54">
      <w:pPr>
        <w:ind w:left="30"/>
      </w:pPr>
      <w:r w:rsidRPr="00B247B1">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6FC9F6F7" w14:textId="77777777" w:rsidR="000C1925" w:rsidRDefault="00C33724" w:rsidP="00FB3A54">
      <w:pPr>
        <w:ind w:left="30"/>
      </w:pPr>
      <w:r w:rsidRPr="00B247B1">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14:paraId="32145DF6" w14:textId="77777777" w:rsidR="000C1925" w:rsidRDefault="00C33724" w:rsidP="00FB3A54">
      <w:pPr>
        <w:ind w:left="30"/>
      </w:pPr>
      <w:r w:rsidRPr="00B247B1">
        <w:t>При отчитане на Първомайското съревнование, моите Птицевъдна и Овцевъдна секции бяха на първите</w:t>
      </w:r>
      <w:r w:rsidR="00EF410E" w:rsidRPr="00B247B1">
        <w:t xml:space="preserve"> дв</w:t>
      </w:r>
      <w:r w:rsidRPr="00B247B1">
        <w:t>е места. Това беше добър атестат за работата ми.</w:t>
      </w:r>
    </w:p>
    <w:p w14:paraId="52658680" w14:textId="77777777" w:rsidR="000C1925" w:rsidRDefault="00C33724" w:rsidP="00FB3A54">
      <w:pPr>
        <w:ind w:left="30"/>
      </w:pPr>
      <w:r w:rsidRPr="00B247B1">
        <w:t>При създадените ТКЗС-</w:t>
      </w:r>
      <w:proofErr w:type="spellStart"/>
      <w:r w:rsidRPr="00B247B1">
        <w:t>ета</w:t>
      </w:r>
      <w:proofErr w:type="spellEnd"/>
      <w:r w:rsidRPr="00B247B1">
        <w:t xml:space="preserve">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14:paraId="1BE5B811" w14:textId="77777777" w:rsidR="000C1925" w:rsidRDefault="00C33724" w:rsidP="00FB3A54">
      <w:pPr>
        <w:ind w:left="30"/>
      </w:pPr>
      <w:r w:rsidRPr="00B247B1">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56D3164D" w14:textId="77777777" w:rsidR="000C1925" w:rsidRDefault="00361CE5" w:rsidP="00FB3A54">
      <w:pPr>
        <w:ind w:left="30"/>
      </w:pPr>
      <w:r w:rsidRPr="00B247B1">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B247B1">
        <w:t>птицевъд</w:t>
      </w:r>
      <w:r w:rsidRPr="00B247B1">
        <w:t>.</w:t>
      </w:r>
    </w:p>
    <w:p w14:paraId="7B0B75AA" w14:textId="45AAF391" w:rsidR="000C1925" w:rsidRDefault="00361CE5" w:rsidP="00FB3A54">
      <w:pPr>
        <w:ind w:left="30"/>
      </w:pPr>
      <w:r w:rsidRPr="00B247B1">
        <w:t>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w:t>
      </w:r>
      <w:r w:rsidR="0073218F">
        <w:rPr>
          <w:lang w:val="en-US"/>
        </w:rPr>
        <w:t xml:space="preserve"> </w:t>
      </w:r>
      <w:r w:rsidRPr="00B247B1">
        <w:t>-</w:t>
      </w:r>
      <w:r w:rsidR="0073218F">
        <w:rPr>
          <w:lang w:val="en-US"/>
        </w:rPr>
        <w:t xml:space="preserve"> </w:t>
      </w:r>
      <w:r w:rsidRPr="00B247B1">
        <w:t xml:space="preserve">Пловдив, дойдоха много симпатични момичета. Въпреки създадените  отлични </w:t>
      </w:r>
      <w:r w:rsidR="00100E91" w:rsidRPr="00B247B1">
        <w:t>взаимоотношения</w:t>
      </w:r>
      <w:r w:rsidRPr="00B247B1">
        <w:t xml:space="preserve"> с тях, аз не одобрих нито една. Поведението ми</w:t>
      </w:r>
      <w:r w:rsidR="00EF410E" w:rsidRPr="00B247B1">
        <w:t>,</w:t>
      </w:r>
      <w:r w:rsidRPr="00B247B1">
        <w:t xml:space="preserve"> ми напомни думите на баба Руска: „</w:t>
      </w:r>
      <w:r w:rsidR="00BC2F32" w:rsidRPr="00B247B1">
        <w:t>Старите ергени захитряват и трудно се женят</w:t>
      </w:r>
      <w:r w:rsidR="00BC2F32" w:rsidRPr="00B247B1">
        <w:t>!”</w:t>
      </w:r>
      <w:r w:rsidR="0073218F">
        <w:rPr>
          <w:lang w:val="en-US"/>
        </w:rPr>
        <w:t>.</w:t>
      </w:r>
      <w:r w:rsidR="00BC2F32" w:rsidRPr="00B247B1">
        <w:t xml:space="preserve"> Често тримата с Кацаров и Кръстанов водехме разговори по темата. Стараех се да не се впа</w:t>
      </w:r>
      <w:r w:rsidR="00577EB0">
        <w:t>ни</w:t>
      </w:r>
      <w:r w:rsidR="00BC2F32" w:rsidRPr="00B247B1">
        <w:t>чавам, за да не сгреша в избора си.</w:t>
      </w:r>
    </w:p>
    <w:p w14:paraId="01ADF7F8" w14:textId="77777777" w:rsidR="000C1925" w:rsidRDefault="00BC2F32" w:rsidP="00FB3A54">
      <w:pPr>
        <w:ind w:left="30"/>
      </w:pPr>
      <w:r w:rsidRPr="00B247B1">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B247B1">
        <w:t xml:space="preserve">. </w:t>
      </w:r>
      <w:r w:rsidR="005461BB" w:rsidRPr="00B247B1">
        <w:t>Тогава</w:t>
      </w:r>
      <w:r w:rsidR="00057B11" w:rsidRPr="00B247B1">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B247B1">
        <w:t>умилостивяването</w:t>
      </w:r>
      <w:r w:rsidR="00057B11" w:rsidRPr="00B247B1">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0A0E864A" w14:textId="77777777" w:rsidR="00057B11" w:rsidRPr="00B247B1" w:rsidRDefault="00057B11" w:rsidP="00FB3A54">
      <w:pPr>
        <w:ind w:left="30"/>
      </w:pPr>
      <w:r w:rsidRPr="00B247B1">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B247B1">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B247B1">
        <w:t>ваме заедно всяка бъдеща година</w:t>
      </w:r>
      <w:r w:rsidR="004604FB" w:rsidRPr="00B247B1">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6A428A44" w14:textId="4A4EEB8D" w:rsidR="004604FB" w:rsidRPr="00B247B1" w:rsidRDefault="004604FB" w:rsidP="00FB3A54">
      <w:pPr>
        <w:ind w:left="30"/>
      </w:pPr>
      <w:r w:rsidRPr="00B247B1">
        <w:t xml:space="preserve">От тази година финансовото състояние на семейството ми значително се подобри. Баща ми започна работа като инспектор към отдел „Търговия” в ОНС-Стара </w:t>
      </w:r>
      <w:proofErr w:type="spellStart"/>
      <w:r w:rsidRPr="00B247B1">
        <w:t>Загора.Брат</w:t>
      </w:r>
      <w:proofErr w:type="spellEnd"/>
      <w:r w:rsidRPr="00B247B1">
        <w:t xml:space="preserve">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живеят у нас. </w:t>
      </w:r>
      <w:r w:rsidR="00910F04" w:rsidRPr="00B247B1">
        <w:t xml:space="preserve">Аз ги снабдявах с мляко, </w:t>
      </w:r>
      <w:r w:rsidR="00565E3C" w:rsidRPr="00B247B1">
        <w:t>млечни продукти</w:t>
      </w:r>
      <w:r w:rsidR="00910F04" w:rsidRPr="00B247B1">
        <w:t xml:space="preserve"> и яйца от Института. По това време още съществуваше купонната система. От юни имам </w:t>
      </w:r>
      <w:r w:rsidR="00234F02" w:rsidRPr="00234F02">
        <w:t>снимка</w:t>
      </w:r>
      <w:r w:rsidR="00910F04" w:rsidRPr="00B247B1">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15BF4B2E" w14:textId="77777777" w:rsidR="00AC6ED6" w:rsidRDefault="009F7789" w:rsidP="00AC6ED6">
      <w:pPr>
        <w:ind w:left="30"/>
      </w:pPr>
      <w:r w:rsidRPr="00B247B1">
        <w:t>От 25 ю</w:t>
      </w:r>
      <w:r w:rsidR="00910F04" w:rsidRPr="00B247B1">
        <w:t>ли до 20 август бях в домашен отпу</w:t>
      </w:r>
      <w:r w:rsidRPr="00B247B1">
        <w:t>ск. С Тенко, к</w:t>
      </w:r>
      <w:r w:rsidR="00910F04" w:rsidRPr="00B247B1">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B247B1">
        <w:t>а” и „Мазалат”. От „Мазалат”, на</w:t>
      </w:r>
      <w:r w:rsidR="00910F04" w:rsidRPr="00B247B1">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B247B1">
        <w:t>храсти</w:t>
      </w:r>
      <w:r w:rsidR="00910F04" w:rsidRPr="00B247B1">
        <w:t>. Трудно намерихме сухи дърва, за да запалим огън.</w:t>
      </w:r>
    </w:p>
    <w:p w14:paraId="66B3F142" w14:textId="7027E01D" w:rsidR="00AC6ED6" w:rsidRDefault="004D4C88" w:rsidP="00910F04">
      <w:pPr>
        <w:ind w:left="30"/>
      </w:pPr>
      <w:r>
        <w:rPr>
          <w:noProof/>
        </w:rPr>
        <w:pict w14:anchorId="1A93016F">
          <v:shape id="_x0000_s1038" type="#_x0000_t202" style="position:absolute;left:0;text-align:left;margin-left:255pt;margin-top:338.15pt;width:211.15pt;height:34.4pt;z-index:251668992" stroked="f">
            <v:textbox style="mso-fit-shape-to-text:t" inset="0,0,0,0">
              <w:txbxContent>
                <w:p w14:paraId="47E28D3E" w14:textId="77777777" w:rsidR="00AC6ED6" w:rsidRPr="000B2BE1" w:rsidRDefault="00AC6ED6" w:rsidP="00AC6ED6">
                  <w:pPr>
                    <w:pStyle w:val="Caption"/>
                    <w:rPr>
                      <w:noProof/>
                      <w:sz w:val="22"/>
                      <w:szCs w:val="22"/>
                    </w:rPr>
                  </w:pPr>
                  <w:r>
                    <w:t>Връх Мазалат, под "Белите Скали", Стефан Ножчев с "</w:t>
                  </w:r>
                  <w:proofErr w:type="spellStart"/>
                  <w:r>
                    <w:t>Тревналии</w:t>
                  </w:r>
                  <w:proofErr w:type="spellEnd"/>
                  <w:r>
                    <w:t>"</w:t>
                  </w:r>
                </w:p>
              </w:txbxContent>
            </v:textbox>
            <w10:wrap type="square"/>
          </v:shape>
        </w:pict>
      </w:r>
      <w:r w:rsidR="00AC6ED6">
        <w:rPr>
          <w:noProof/>
          <w:lang w:val="en-US"/>
        </w:rPr>
        <w:drawing>
          <wp:anchor distT="0" distB="0" distL="114300" distR="114300" simplePos="0" relativeHeight="251664384" behindDoc="0" locked="0" layoutInCell="1" allowOverlap="1" wp14:anchorId="36D8F5B1" wp14:editId="492B57C1">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anchor>
        </w:drawing>
      </w:r>
      <w:r w:rsidR="00910F04" w:rsidRPr="00B247B1">
        <w:t xml:space="preserve">На </w:t>
      </w:r>
      <w:r w:rsidR="00AC6ED6" w:rsidRPr="00B247B1">
        <w:t>смрачаване</w:t>
      </w:r>
      <w:r w:rsidR="00910F04" w:rsidRPr="00B247B1">
        <w:t xml:space="preserve"> мъглата стана студена, а ние бяхме на около 1700 метра надморска височина. </w:t>
      </w:r>
      <w:r w:rsidR="005E796F" w:rsidRPr="00B247B1">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w:t>
      </w:r>
      <w:proofErr w:type="spellStart"/>
      <w:r w:rsidR="005E796F" w:rsidRPr="00B247B1">
        <w:t>Недьо.От</w:t>
      </w:r>
      <w:proofErr w:type="spellEnd"/>
      <w:r w:rsidR="005E796F" w:rsidRPr="00B247B1">
        <w:t xml:space="preserve">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B247B1">
        <w:t>След като слънцето ни постопли, нарамихме раниците и в 10 ч. бяхме на хижа „Тъжа”. Пихме по един то</w:t>
      </w:r>
      <w:r w:rsidR="009F7789" w:rsidRPr="00B247B1">
        <w:t>пъл билков чай и спахме в стаята си до следобе</w:t>
      </w:r>
      <w:r w:rsidR="00E5608F" w:rsidRPr="00B247B1">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B247B1">
        <w:t>,</w:t>
      </w:r>
      <w:r w:rsidR="00E5608F" w:rsidRPr="00B247B1">
        <w:t xml:space="preserve"> слязохме на хижа „</w:t>
      </w:r>
      <w:proofErr w:type="spellStart"/>
      <w:r w:rsidR="00E5608F" w:rsidRPr="00B247B1">
        <w:t>Рай”.</w:t>
      </w:r>
      <w:r w:rsidR="006A7682" w:rsidRPr="00B247B1">
        <w:t>И</w:t>
      </w:r>
      <w:proofErr w:type="spellEnd"/>
      <w:r w:rsidR="006A7682" w:rsidRPr="00B247B1">
        <w:t xml:space="preserve"> тук пазачът</w:t>
      </w:r>
      <w:r w:rsidR="00E5608F" w:rsidRPr="00B247B1">
        <w:t xml:space="preserve"> Иван ни посрещна като стари познати. </w:t>
      </w:r>
    </w:p>
    <w:p w14:paraId="203B711B" w14:textId="77777777" w:rsidR="00AC6ED6" w:rsidRPr="00B247B1" w:rsidRDefault="00E5608F" w:rsidP="00AC6ED6">
      <w:pPr>
        <w:ind w:left="30"/>
      </w:pPr>
      <w:r w:rsidRPr="00B247B1">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B247B1">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от скалата. </w:t>
      </w:r>
      <w:r w:rsidR="00A76679" w:rsidRPr="00B247B1">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236EE384" w14:textId="77777777" w:rsidR="000C1925" w:rsidRDefault="00A76679" w:rsidP="00910F04">
      <w:pPr>
        <w:ind w:left="30"/>
      </w:pPr>
      <w:r w:rsidRPr="00B247B1">
        <w:t xml:space="preserve">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w:t>
      </w:r>
      <w:proofErr w:type="spellStart"/>
      <w:r w:rsidRPr="00B247B1">
        <w:t>израстнали</w:t>
      </w:r>
      <w:proofErr w:type="spellEnd"/>
      <w:r w:rsidRPr="00B247B1">
        <w:t xml:space="preserve"> заедно. После повика сина си, за да се запознаем. Беше почти на моята възраст и работеше като научен сътруд</w:t>
      </w:r>
      <w:r w:rsidR="006A7682" w:rsidRPr="00B247B1">
        <w:t>ник в БАН. Разпита ме най-подроб</w:t>
      </w:r>
      <w:r w:rsidRPr="00B247B1">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B247B1">
        <w:t>, вуйчо на майка ми</w:t>
      </w:r>
      <w:r w:rsidRPr="00B247B1">
        <w:t xml:space="preserve">. </w:t>
      </w:r>
      <w:r w:rsidR="006C0A41" w:rsidRPr="00B247B1">
        <w:t>Едва тогава проф. Куманов ме поп</w:t>
      </w:r>
      <w:r w:rsidRPr="00B247B1">
        <w:t xml:space="preserve">ита за родството ми с </w:t>
      </w:r>
      <w:r w:rsidR="006C0A41" w:rsidRPr="00B247B1">
        <w:t xml:space="preserve">проф. Кирил </w:t>
      </w:r>
      <w:r w:rsidRPr="00B247B1">
        <w:t>Киряков</w:t>
      </w:r>
      <w:r w:rsidR="006C0A41" w:rsidRPr="00B247B1">
        <w:t>, за който знаел, че е старозагорец</w:t>
      </w:r>
      <w:r w:rsidRPr="00B247B1">
        <w:t xml:space="preserve">. </w:t>
      </w:r>
      <w:r w:rsidR="006C0A41" w:rsidRPr="00B247B1">
        <w:t>Така проведохме дълъг и интересен разговор, а вечерта професорските семейства се забавляваха с нас.</w:t>
      </w:r>
    </w:p>
    <w:p w14:paraId="701AF619" w14:textId="77777777" w:rsidR="000C1925" w:rsidRDefault="006C0A41" w:rsidP="00910F04">
      <w:pPr>
        <w:ind w:left="30"/>
      </w:pPr>
      <w:r w:rsidRPr="00B247B1">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5560114B" w14:textId="77777777" w:rsidR="006C0A41" w:rsidRPr="00B247B1" w:rsidRDefault="006C0A41" w:rsidP="00910F04">
      <w:pPr>
        <w:ind w:left="30"/>
      </w:pPr>
      <w:r w:rsidRPr="00B247B1">
        <w:t xml:space="preserve">В Калофер Аврам ни </w:t>
      </w:r>
      <w:r w:rsidR="006A7682" w:rsidRPr="00B247B1">
        <w:t>п</w:t>
      </w:r>
      <w:r w:rsidRPr="00B247B1">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B247B1">
        <w:t xml:space="preserve"> След</w:t>
      </w:r>
      <w:r w:rsidR="006A7682" w:rsidRPr="00B247B1">
        <w:t>обед на следващият ден бай Аврам ни из</w:t>
      </w:r>
      <w:r w:rsidR="00BF7E64" w:rsidRPr="00B247B1">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61845FF5" w14:textId="77777777" w:rsidR="000C1925" w:rsidRDefault="006A7682" w:rsidP="006C7735">
      <w:pPr>
        <w:ind w:left="30"/>
      </w:pPr>
      <w:r w:rsidRPr="00B247B1">
        <w:t xml:space="preserve">Времето до 20 август прекарах </w:t>
      </w:r>
      <w:r w:rsidR="00BF7E64" w:rsidRPr="00B247B1">
        <w:t>в Стара Загора. Само един път Тенко ме покани да посетим общ приятел в село Хрищени.  Съгласих се, само при положение, че се завърнем преди 17ч</w:t>
      </w:r>
      <w:r w:rsidRPr="00B247B1">
        <w:t>.</w:t>
      </w:r>
      <w:r w:rsidR="00BF7E64" w:rsidRPr="00B247B1">
        <w:t>, защото имаше фу</w:t>
      </w:r>
      <w:r w:rsidRPr="00B247B1">
        <w:t>тболен мач. Не ми обясниха истин</w:t>
      </w:r>
      <w:r w:rsidR="00BF7E64" w:rsidRPr="00B247B1">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B247B1">
        <w:t xml:space="preserve">, а двамата ми приятели  мълчаха.  Родителите знаели, че другият ми приятел е кандидат за женитба с дъщеря им, </w:t>
      </w:r>
      <w:r w:rsidRPr="00B247B1">
        <w:t>но не го били виждали. В разгарът</w:t>
      </w:r>
      <w:r w:rsidR="006C7735" w:rsidRPr="00B247B1">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w:t>
      </w:r>
      <w:proofErr w:type="spellStart"/>
      <w:r w:rsidR="006C7735" w:rsidRPr="00B247B1">
        <w:t>той.</w:t>
      </w:r>
      <w:r w:rsidR="004F5536" w:rsidRPr="00B247B1">
        <w:t>След</w:t>
      </w:r>
      <w:proofErr w:type="spellEnd"/>
      <w:r w:rsidR="004F5536" w:rsidRPr="00B247B1">
        <w:t xml:space="preserve"> това разговорът продължи трудно и се наложи аз съм им посредник. На връщане към града се скарах на </w:t>
      </w:r>
      <w:proofErr w:type="spellStart"/>
      <w:r w:rsidR="004F5536" w:rsidRPr="00B247B1">
        <w:t>прияятелите</w:t>
      </w:r>
      <w:proofErr w:type="spellEnd"/>
      <w:r w:rsidR="004F5536" w:rsidRPr="00B247B1">
        <w:t xml:space="preserve"> си, загдето не са ми казали за целта на посещението </w:t>
      </w:r>
      <w:proofErr w:type="spellStart"/>
      <w:r w:rsidR="004F5536" w:rsidRPr="00B247B1">
        <w:t>ни.Наскоро</w:t>
      </w:r>
      <w:proofErr w:type="spellEnd"/>
      <w:r w:rsidR="004F5536" w:rsidRPr="00B247B1">
        <w:t xml:space="preserve"> след това д-р Спиридонов се ожени за учителката, но ние с Тенко не бяхме поканени на сватбата.</w:t>
      </w:r>
    </w:p>
    <w:p w14:paraId="2E62218E" w14:textId="77777777" w:rsidR="000C1925" w:rsidRDefault="006A7682" w:rsidP="004F5536">
      <w:pPr>
        <w:ind w:left="30"/>
      </w:pPr>
      <w:r w:rsidRPr="00B247B1">
        <w:t>П</w:t>
      </w:r>
      <w:r w:rsidR="004F5536" w:rsidRPr="00B247B1">
        <w:t>ол</w:t>
      </w:r>
      <w:r w:rsidRPr="00B247B1">
        <w:t xml:space="preserve">учих писмо от Мартин Камбуров, в което </w:t>
      </w:r>
      <w:r w:rsidR="004F5536" w:rsidRPr="00B247B1">
        <w:t xml:space="preserve"> той обявяваше, че като председател на „МАМ”-ската ни група напълно се е провалил. Допуснал да бъде </w:t>
      </w:r>
      <w:proofErr w:type="spellStart"/>
      <w:r w:rsidR="004F5536" w:rsidRPr="00B247B1">
        <w:t>мамосан</w:t>
      </w:r>
      <w:proofErr w:type="spellEnd"/>
      <w:r w:rsidR="004F5536" w:rsidRPr="00B247B1">
        <w:t xml:space="preserve"> (оженил се е). Съпругата му – Райна</w:t>
      </w:r>
      <w:r w:rsidRPr="00B247B1">
        <w:t>,</w:t>
      </w:r>
      <w:r w:rsidR="004F5536" w:rsidRPr="00B247B1">
        <w:t xml:space="preserve"> била от София и ра</w:t>
      </w:r>
      <w:r w:rsidRPr="00B247B1">
        <w:t>б</w:t>
      </w:r>
      <w:r w:rsidR="004F5536" w:rsidRPr="00B247B1">
        <w:t>отела във Висшата</w:t>
      </w:r>
      <w:r w:rsidRPr="00B247B1">
        <w:t xml:space="preserve"> партийна школа. Вместо да му че</w:t>
      </w:r>
      <w:r w:rsidR="004F5536" w:rsidRPr="00B247B1">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w:t>
      </w:r>
      <w:proofErr w:type="spellStart"/>
      <w:r w:rsidR="004F5536" w:rsidRPr="00B247B1">
        <w:t>кармола</w:t>
      </w:r>
      <w:proofErr w:type="spellEnd"/>
      <w:r w:rsidR="004F5536" w:rsidRPr="00B247B1">
        <w:t>” в семейният им живот.</w:t>
      </w:r>
    </w:p>
    <w:p w14:paraId="05AE1F7A" w14:textId="77777777" w:rsidR="000C1925" w:rsidRDefault="004F5536" w:rsidP="004F5536">
      <w:pPr>
        <w:ind w:left="30"/>
      </w:pPr>
      <w:r w:rsidRPr="00B247B1">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B247B1">
        <w:t xml:space="preserve"> Поводът беше информация</w:t>
      </w:r>
      <w:r w:rsidR="006A7682" w:rsidRPr="00B247B1">
        <w:t>,</w:t>
      </w:r>
      <w:r w:rsidR="00664048" w:rsidRPr="00B247B1">
        <w:t xml:space="preserve"> получена от Кръстанов, че през 1951 г. ще се извъ</w:t>
      </w:r>
      <w:r w:rsidR="007B0465" w:rsidRPr="00B247B1">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B247B1">
        <w:t>рително, им от</w:t>
      </w:r>
      <w:r w:rsidR="007B0465" w:rsidRPr="00B247B1">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B247B1">
        <w:t>в П</w:t>
      </w:r>
      <w:r w:rsidR="007B0465" w:rsidRPr="00B247B1">
        <w:t>тицевъдство</w:t>
      </w:r>
      <w:r w:rsidR="00664FB5" w:rsidRPr="00B247B1">
        <w:t>то</w:t>
      </w:r>
      <w:r w:rsidR="007B0465" w:rsidRPr="00B247B1">
        <w:t>.</w:t>
      </w:r>
    </w:p>
    <w:p w14:paraId="03FA4B77" w14:textId="77777777" w:rsidR="000C1925" w:rsidRDefault="007B0465" w:rsidP="007B0465">
      <w:r w:rsidRPr="00B247B1">
        <w:t>От 1 октомври постепенно предадох контрола на Овцевъдната секция на Яко Кацаров, но на практика продължих да я ръководя до края на годината.</w:t>
      </w:r>
    </w:p>
    <w:p w14:paraId="342DB3ED" w14:textId="77777777" w:rsidR="000C1925" w:rsidRDefault="00664FB5" w:rsidP="007B0465">
      <w:r w:rsidRPr="00B247B1">
        <w:t>Като секретар и зам. п</w:t>
      </w:r>
      <w:r w:rsidR="007B0465" w:rsidRPr="00B247B1">
        <w:t>редседател на Профкомитета, следваше да организирам отчита</w:t>
      </w:r>
      <w:r w:rsidRPr="00B247B1">
        <w:t>не на съревнованието в чест на „</w:t>
      </w:r>
      <w:r w:rsidR="007B0465" w:rsidRPr="00B247B1">
        <w:t>9-ти септември” и да го отразя в табелата за „Нагледна аги</w:t>
      </w:r>
      <w:r w:rsidRPr="00B247B1">
        <w:t>тация”. Като художник следваше да направя и</w:t>
      </w:r>
      <w:r w:rsidR="007B0465" w:rsidRPr="00B247B1">
        <w:t xml:space="preserve"> оформление</w:t>
      </w:r>
      <w:r w:rsidRPr="00B247B1">
        <w:t>то</w:t>
      </w:r>
      <w:r w:rsidR="007B0465" w:rsidRPr="00B247B1">
        <w:t xml:space="preserve"> на </w:t>
      </w:r>
      <w:proofErr w:type="spellStart"/>
      <w:r w:rsidR="007B0465" w:rsidRPr="00B247B1">
        <w:t>щанда</w:t>
      </w:r>
      <w:r w:rsidR="00CA51A5" w:rsidRPr="00B247B1">
        <w:t>на</w:t>
      </w:r>
      <w:proofErr w:type="spellEnd"/>
      <w:r w:rsidR="00CA51A5" w:rsidRPr="00B247B1">
        <w:t xml:space="preserve"> Института за селско-стопанската изложба на панаира в града. Кръстанов само ми пречеше с некомпетентните си препоръки и мнения.</w:t>
      </w:r>
    </w:p>
    <w:p w14:paraId="585C5E91" w14:textId="77777777" w:rsidR="00664FB5" w:rsidRPr="00B247B1" w:rsidRDefault="00CA51A5" w:rsidP="007B0465">
      <w:r w:rsidRPr="00B247B1">
        <w:t xml:space="preserve">Налагаше ми се да работя почти всяка вечер, поради което </w:t>
      </w:r>
      <w:r w:rsidR="00664FB5" w:rsidRPr="00B247B1">
        <w:t>ограничих посещенията си в Стара Загора</w:t>
      </w:r>
      <w:r w:rsidRPr="00B247B1">
        <w:t xml:space="preserve">. Сутрин продължавах да бягам, а на обед да играя волейбол. Въпреки по-голямата си натовареност с работа, с Кацаров и </w:t>
      </w:r>
      <w:proofErr w:type="spellStart"/>
      <w:r w:rsidRPr="00B247B1">
        <w:t>Беремски</w:t>
      </w:r>
      <w:proofErr w:type="spellEnd"/>
      <w:r w:rsidRPr="00B247B1">
        <w:t xml:space="preserve">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6AA4C7DA" w14:textId="77777777" w:rsidR="000C1925" w:rsidRDefault="00CA51A5" w:rsidP="007B0465">
      <w:r w:rsidRPr="00B247B1">
        <w:t>От тази есен с Табаков бях често на посещения във фермите в района. С разрешението на директора приведох в порядък библиотечн</w:t>
      </w:r>
      <w:r w:rsidR="00664FB5" w:rsidRPr="00B247B1">
        <w:t xml:space="preserve">ият фонд и архивът на Института, струпан </w:t>
      </w:r>
      <w:r w:rsidRPr="00B247B1">
        <w:t>до тогава</w:t>
      </w:r>
      <w:r w:rsidR="00664FB5" w:rsidRPr="00B247B1">
        <w:t xml:space="preserve"> в две стаи на тавана. В периодът</w:t>
      </w:r>
      <w:r w:rsidRPr="00B247B1">
        <w:t>, когато директор е бил Стефан Куманов</w:t>
      </w:r>
      <w:r w:rsidR="00BC773A" w:rsidRPr="00B247B1">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B247B1">
        <w:t xml:space="preserve"> Институтът по животновъдство в Костинброд имаше претенции </w:t>
      </w:r>
      <w:proofErr w:type="spellStart"/>
      <w:r w:rsidR="008378BB" w:rsidRPr="00B247B1">
        <w:t>къмтози</w:t>
      </w:r>
      <w:proofErr w:type="spellEnd"/>
      <w:r w:rsidR="008378BB" w:rsidRPr="00B247B1">
        <w:t xml:space="preserve"> библиотечен фонд.</w:t>
      </w:r>
      <w:r w:rsidR="00664FB5" w:rsidRPr="00B247B1">
        <w:t xml:space="preserve"> Към архивът</w:t>
      </w:r>
      <w:r w:rsidR="008378BB" w:rsidRPr="00B247B1">
        <w:t xml:space="preserve"> бяха и </w:t>
      </w:r>
      <w:r w:rsidR="00664FB5" w:rsidRPr="00B247B1">
        <w:t xml:space="preserve">годишните отчети на </w:t>
      </w:r>
      <w:proofErr w:type="spellStart"/>
      <w:r w:rsidR="00664FB5" w:rsidRPr="00B247B1">
        <w:t>ж</w:t>
      </w:r>
      <w:r w:rsidR="004E040D" w:rsidRPr="00B247B1">
        <w:t>ребцовите</w:t>
      </w:r>
      <w:proofErr w:type="spellEnd"/>
      <w:r w:rsidR="004E040D" w:rsidRPr="00B247B1">
        <w:t xml:space="preserve"> депа в страната, издаван</w:t>
      </w:r>
      <w:r w:rsidR="00664FB5" w:rsidRPr="00B247B1">
        <w:t>и всяка година от МЗ. По моя пре</w:t>
      </w:r>
      <w:r w:rsidR="004E040D" w:rsidRPr="00B247B1">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B247B1">
        <w:t>течен фонд на Института. В следствие</w:t>
      </w:r>
      <w:r w:rsidR="004E040D" w:rsidRPr="00B247B1">
        <w:t xml:space="preserve"> той се </w:t>
      </w:r>
      <w:proofErr w:type="spellStart"/>
      <w:r w:rsidR="004E040D" w:rsidRPr="00B247B1">
        <w:t>разрастна</w:t>
      </w:r>
      <w:proofErr w:type="spellEnd"/>
      <w:r w:rsidR="004E040D" w:rsidRPr="00B247B1">
        <w:t xml:space="preserve"> в Информационен център, получаващ специализирана литература почти от цял свят.</w:t>
      </w:r>
    </w:p>
    <w:p w14:paraId="4E93D49B" w14:textId="77777777" w:rsidR="000C1925" w:rsidRDefault="00B40596" w:rsidP="007B0465">
      <w:r w:rsidRPr="00B247B1">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птицевъдството, макар и да не бях </w:t>
      </w:r>
      <w:r w:rsidR="00664FB5" w:rsidRPr="00B247B1">
        <w:t>много сигурен дали ще ме прена</w:t>
      </w:r>
      <w:r w:rsidRPr="00B247B1">
        <w:t>значат за научен сътрудник от началото на 1952 г. Вече малко над 3 години работих в Института и считах, че добре познавам д</w:t>
      </w:r>
      <w:r w:rsidR="00664FB5" w:rsidRPr="00B247B1">
        <w:t xml:space="preserve">ейността му, в която се надявах </w:t>
      </w:r>
      <w:r w:rsidRPr="00B247B1">
        <w:t>дейно да участвам. От всички специалист</w:t>
      </w:r>
      <w:r w:rsidR="00664FB5" w:rsidRPr="00B247B1">
        <w:t>и</w:t>
      </w:r>
      <w:r w:rsidRPr="00B247B1">
        <w:t xml:space="preserve"> работещи там, само аз и Стоян Канев бяхме старозагорци, а директорът Койчо Иванов беше от село Богомилово. Надявах се, че чрез моята работа ще </w:t>
      </w:r>
      <w:proofErr w:type="spellStart"/>
      <w:r w:rsidRPr="00B247B1">
        <w:t>допренеса</w:t>
      </w:r>
      <w:proofErr w:type="spellEnd"/>
      <w:r w:rsidRPr="00B247B1">
        <w:t xml:space="preserve"> към създаденото от старозагорците акад. Георги Хлебаров и проф. Желю Ганчев. Смятах, че ще мога да</w:t>
      </w:r>
      <w:r w:rsidR="00664FB5" w:rsidRPr="00B247B1">
        <w:t xml:space="preserve"> осъществя при</w:t>
      </w:r>
      <w:r w:rsidRPr="00B247B1">
        <w:t xml:space="preserve"> селекцията на птиците</w:t>
      </w:r>
      <w:r w:rsidR="00664FB5" w:rsidRPr="00B247B1">
        <w:t>,</w:t>
      </w:r>
      <w:r w:rsidRPr="00B247B1">
        <w:t xml:space="preserve"> наученото от моя учител по генетика , старозагорецът проф. Генчо Генчев.</w:t>
      </w:r>
    </w:p>
    <w:p w14:paraId="1850130E" w14:textId="77777777" w:rsidR="00B40596" w:rsidRPr="00B247B1" w:rsidRDefault="00B40596" w:rsidP="007B0465">
      <w:r w:rsidRPr="00B247B1">
        <w:t>Дали ще успея, щеше да покаже бъдещата ми работа като специалист и организатор.</w:t>
      </w:r>
    </w:p>
    <w:p w14:paraId="52F7C445" w14:textId="77777777" w:rsidR="00B40596" w:rsidRPr="00B247B1" w:rsidRDefault="00B40596" w:rsidP="007B0465"/>
    <w:p w14:paraId="06317026" w14:textId="77777777" w:rsidR="00B40596" w:rsidRPr="00B247B1" w:rsidRDefault="00B40596" w:rsidP="007B0465"/>
    <w:p w14:paraId="31A8168E" w14:textId="77777777" w:rsidR="00B40596" w:rsidRPr="00B247B1" w:rsidRDefault="00B40596" w:rsidP="007B0465"/>
    <w:p w14:paraId="18761AA2" w14:textId="77777777" w:rsidR="00B40596" w:rsidRPr="00B247B1" w:rsidRDefault="00B40596" w:rsidP="00E7584A">
      <w:pPr>
        <w:pStyle w:val="Heading1"/>
      </w:pPr>
      <w:r w:rsidRPr="00B247B1">
        <w:t>9. НАУЧЕН СЪТРУДНИК ПО ПТИЦЕВЪДСТВО</w:t>
      </w:r>
      <w:r w:rsidR="00E7584A">
        <w:br/>
      </w:r>
      <w:r w:rsidRPr="00B247B1">
        <w:t>1952-1955 г.</w:t>
      </w:r>
    </w:p>
    <w:p w14:paraId="05E8728D" w14:textId="77777777" w:rsidR="00B40596" w:rsidRPr="00B247B1" w:rsidRDefault="00B40596" w:rsidP="00B40596"/>
    <w:p w14:paraId="417F3974" w14:textId="77777777" w:rsidR="00B40596" w:rsidRPr="00B247B1" w:rsidRDefault="00B40596" w:rsidP="00B40596"/>
    <w:p w14:paraId="48CBF3C0" w14:textId="77777777" w:rsidR="00B40596" w:rsidRPr="00B247B1" w:rsidRDefault="00B40596" w:rsidP="00B40596"/>
    <w:p w14:paraId="5352FA12" w14:textId="77777777" w:rsidR="00883C26" w:rsidRPr="00B247B1" w:rsidRDefault="00B40596" w:rsidP="00B40596">
      <w:r w:rsidRPr="00B247B1">
        <w:t>В новият щат на Института за 1952 г., се посочваха и новите научни степени и звания. Научните степени бяха:</w:t>
      </w:r>
    </w:p>
    <w:p w14:paraId="31505EE7" w14:textId="77777777" w:rsidR="00B40596" w:rsidRPr="00B247B1" w:rsidRDefault="00883C26" w:rsidP="00883C26">
      <w:pPr>
        <w:pStyle w:val="ListParagraph"/>
        <w:numPr>
          <w:ilvl w:val="0"/>
          <w:numId w:val="2"/>
        </w:numPr>
      </w:pPr>
      <w:r w:rsidRPr="00B247B1">
        <w:t>Младши научен сътрудник 2-ра степен – равнозначно на асистент</w:t>
      </w:r>
    </w:p>
    <w:p w14:paraId="7355A001" w14:textId="77777777" w:rsidR="00883C26" w:rsidRPr="00B247B1" w:rsidRDefault="00883C26" w:rsidP="00883C26">
      <w:pPr>
        <w:pStyle w:val="ListParagraph"/>
        <w:numPr>
          <w:ilvl w:val="0"/>
          <w:numId w:val="2"/>
        </w:numPr>
      </w:pPr>
      <w:r w:rsidRPr="00B247B1">
        <w:t>Младши научен сътрудник 1-ва степен – на главен асистент</w:t>
      </w:r>
    </w:p>
    <w:p w14:paraId="36E82945" w14:textId="77777777" w:rsidR="00883C26" w:rsidRPr="00B247B1" w:rsidRDefault="00883C26" w:rsidP="00883C26">
      <w:pPr>
        <w:pStyle w:val="ListParagraph"/>
        <w:numPr>
          <w:ilvl w:val="0"/>
          <w:numId w:val="2"/>
        </w:numPr>
      </w:pPr>
      <w:r w:rsidRPr="00B247B1">
        <w:t>Старши научен сътрудник 2-ра степен – на доцент</w:t>
      </w:r>
    </w:p>
    <w:p w14:paraId="03840CEB" w14:textId="77777777" w:rsidR="000C1925" w:rsidRDefault="00664FB5" w:rsidP="00883C26">
      <w:pPr>
        <w:pStyle w:val="ListParagraph"/>
        <w:numPr>
          <w:ilvl w:val="0"/>
          <w:numId w:val="2"/>
        </w:numPr>
      </w:pPr>
      <w:r w:rsidRPr="00B247B1">
        <w:t>С</w:t>
      </w:r>
      <w:r w:rsidR="00883C26" w:rsidRPr="00B247B1">
        <w:t>тарши научен сътрудник 1-ва степен – на професор в университетите.</w:t>
      </w:r>
    </w:p>
    <w:p w14:paraId="7BF04678" w14:textId="44CDB092" w:rsidR="00883C26" w:rsidRPr="00B247B1" w:rsidRDefault="00883C26" w:rsidP="00883C26">
      <w:r w:rsidRPr="00B247B1">
        <w:t xml:space="preserve">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w:t>
      </w:r>
      <w:r w:rsidRPr="00B247B1">
        <w:t>Районен</w:t>
      </w:r>
      <w:r w:rsidR="00234F02">
        <w:t xml:space="preserve"> </w:t>
      </w:r>
      <w:r w:rsidRPr="00B247B1">
        <w:t>изследователски</w:t>
      </w:r>
      <w:r w:rsidRPr="00B247B1">
        <w:t xml:space="preserve"> </w:t>
      </w:r>
      <w:r w:rsidR="00664FB5" w:rsidRPr="00B247B1">
        <w:t xml:space="preserve">институт </w:t>
      </w:r>
      <w:r w:rsidRPr="00B247B1">
        <w:t xml:space="preserve">по животновъдство (РНИИЖ) –гр. Стара Загора и се включваше в системата на </w:t>
      </w:r>
      <w:r w:rsidR="00234F02" w:rsidRPr="00B247B1">
        <w:t>Централния</w:t>
      </w:r>
      <w:r w:rsidRPr="00B247B1">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4BCC6526" w14:textId="21FBAA95" w:rsidR="000C1925" w:rsidRDefault="00F8750E" w:rsidP="00883C26">
      <w:r w:rsidRPr="00B247B1">
        <w:t>В</w:t>
      </w:r>
      <w:r w:rsidR="00234F02">
        <w:t xml:space="preserve"> </w:t>
      </w:r>
      <w:r w:rsidRPr="00B247B1">
        <w:t>началото</w:t>
      </w:r>
      <w:r w:rsidRPr="00B247B1">
        <w:t xml:space="preserve">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7B5150DF" w14:textId="77777777" w:rsidR="000C1925" w:rsidRDefault="00F8750E" w:rsidP="00883C26">
      <w:r w:rsidRPr="00B247B1">
        <w:t>В края на януари, всички научни сътрудници бяхме за два дни на Годишен отчетен научен съвет в Костинброд.</w:t>
      </w:r>
      <w:r w:rsidR="00750C91" w:rsidRPr="00B247B1">
        <w:t xml:space="preserve"> На него беше приет и новият тематичен план за 1952 г. Проведоха се интересни дискусии по породното подобрение</w:t>
      </w:r>
      <w:r w:rsidR="00BE4141" w:rsidRPr="00B247B1">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B247B1">
        <w:t>о</w:t>
      </w:r>
      <w:r w:rsidR="00BE4141" w:rsidRPr="00B247B1">
        <w:t>кошка за яйца</w:t>
      </w:r>
      <w:r w:rsidR="00B768C7" w:rsidRPr="00B247B1">
        <w:t xml:space="preserve"> и месо. Табаков ме беше запознал за</w:t>
      </w:r>
      <w:r w:rsidR="00BE4141" w:rsidRPr="00B247B1">
        <w:t xml:space="preserve"> работата по нея още от 1950 г.</w:t>
      </w:r>
    </w:p>
    <w:p w14:paraId="799874B1" w14:textId="77777777" w:rsidR="000C1925" w:rsidRDefault="0059158C" w:rsidP="00883C26">
      <w:r w:rsidRPr="00B247B1">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234F02">
        <w:t>снимка</w:t>
      </w:r>
      <w:r w:rsidRPr="00B247B1">
        <w:t>.</w:t>
      </w:r>
    </w:p>
    <w:p w14:paraId="68C1A9E7" w14:textId="77777777" w:rsidR="000C1925" w:rsidRDefault="0059158C" w:rsidP="00883C26">
      <w:r w:rsidRPr="00B247B1">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B247B1">
        <w:t>исках да поемам ангажимент</w:t>
      </w:r>
      <w:r w:rsidRPr="00B247B1">
        <w:t>.</w:t>
      </w:r>
    </w:p>
    <w:p w14:paraId="689FE9A4" w14:textId="77777777" w:rsidR="000C1925" w:rsidRDefault="0059158C" w:rsidP="00883C26">
      <w:r w:rsidRPr="00B247B1">
        <w:t>Тази година с Димо Захариев, като профдеятели организирахме „Празника на труда” (1 май)</w:t>
      </w:r>
      <w:r w:rsidR="00B768C7" w:rsidRPr="00B247B1">
        <w:t xml:space="preserve">. </w:t>
      </w:r>
      <w:r w:rsidRPr="00B247B1">
        <w:t xml:space="preserve">Отчетохме съревнованието на общо събрание на Института и го отразихме в нарисувани от нас диаграми. </w:t>
      </w:r>
      <w:r w:rsidR="00626B0F" w:rsidRPr="00B247B1">
        <w:t>С помощта на организирана комисия имаше безплатен банкет с музика и веселие на открито.</w:t>
      </w:r>
    </w:p>
    <w:p w14:paraId="59D339E7" w14:textId="77777777" w:rsidR="000C1925" w:rsidRDefault="00626B0F" w:rsidP="00883C26">
      <w:r w:rsidRPr="00B247B1">
        <w:t>На 30 април получих повиквателна от военните, съгласно която на 2 май да бъда в 1-во Огнестрелно отделение-</w:t>
      </w:r>
      <w:r w:rsidR="00B768C7" w:rsidRPr="00B247B1">
        <w:t xml:space="preserve"> гара Костенец. Т</w:t>
      </w:r>
      <w:r w:rsidRPr="00B247B1">
        <w:t>о се намираше близо до гарата. В батареята бяхме 45 души от лейтенанти до капитани.</w:t>
      </w:r>
      <w:r w:rsidR="00A52966" w:rsidRPr="00B247B1">
        <w:t xml:space="preserve"> Командир на отделението беше подполковник </w:t>
      </w:r>
      <w:proofErr w:type="spellStart"/>
      <w:r w:rsidR="00A52966" w:rsidRPr="00B247B1">
        <w:t>Боричев</w:t>
      </w:r>
      <w:proofErr w:type="spellEnd"/>
      <w:r w:rsidR="00A52966" w:rsidRPr="00B247B1">
        <w:t>,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B247B1">
        <w:t xml:space="preserve"> напомняше на 2-ро Огнестрелно </w:t>
      </w:r>
      <w:r w:rsidR="00A52966" w:rsidRPr="00B247B1">
        <w:t>о</w:t>
      </w:r>
      <w:r w:rsidR="00B768C7" w:rsidRPr="00B247B1">
        <w:t>т</w:t>
      </w:r>
      <w:r w:rsidR="00A52966" w:rsidRPr="00B247B1">
        <w:t>деление в Карлово.</w:t>
      </w:r>
    </w:p>
    <w:p w14:paraId="17614064" w14:textId="73D9192E" w:rsidR="0073218F" w:rsidRPr="00244C18" w:rsidRDefault="00A52966" w:rsidP="00883C26">
      <w:pPr>
        <w:rPr>
          <w:lang w:val="en-US"/>
        </w:rPr>
      </w:pPr>
      <w:r w:rsidRPr="00B247B1">
        <w:t xml:space="preserve">Поради влажното и дъждовно време, аз получих остра </w:t>
      </w:r>
      <w:proofErr w:type="spellStart"/>
      <w:r w:rsidRPr="00B247B1">
        <w:t>синузитна</w:t>
      </w:r>
      <w:proofErr w:type="spellEnd"/>
      <w:r w:rsidRPr="00B247B1">
        <w:t xml:space="preserve">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w:t>
      </w:r>
      <w:proofErr w:type="spellStart"/>
      <w:r w:rsidRPr="00B247B1">
        <w:t>завършелите</w:t>
      </w:r>
      <w:proofErr w:type="spellEnd"/>
      <w:r w:rsidRPr="00B247B1">
        <w:t xml:space="preserve">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B247B1">
        <w:t>. Наскоро сл</w:t>
      </w:r>
      <w:r w:rsidR="00B768C7" w:rsidRPr="00B247B1">
        <w:t>ед това</w:t>
      </w:r>
      <w:r w:rsidR="00A41D07" w:rsidRPr="00B247B1">
        <w:t xml:space="preserve">, без покана от моя страна, в Костенец пристигна Саня </w:t>
      </w:r>
      <w:proofErr w:type="spellStart"/>
      <w:r w:rsidR="00A41D07" w:rsidRPr="00B247B1">
        <w:t>Каларашева</w:t>
      </w:r>
      <w:proofErr w:type="spellEnd"/>
      <w:r w:rsidR="00A41D07" w:rsidRPr="00B247B1">
        <w:t xml:space="preserve">. След посещението и реших, че окончателно трябва да се „откача” от нея. </w:t>
      </w:r>
    </w:p>
    <w:p w14:paraId="08EFFE45" w14:textId="77777777" w:rsidR="00A41D07" w:rsidRPr="00B247B1" w:rsidRDefault="003F24A3" w:rsidP="00883C26">
      <w:r w:rsidRPr="00B247B1">
        <w:t>На 19 и 20 юли с група запалени туристи, организирахме поход от поделението до хижа „Белмекен”. От хижата</w:t>
      </w:r>
      <w:r w:rsidR="00F963F8" w:rsidRPr="00B247B1">
        <w:t>,</w:t>
      </w:r>
      <w:r w:rsidRPr="00B247B1">
        <w:t xml:space="preserve"> с един приятел решихме да изкачим отсрещният връх – „Равни чал”, от северната му и най</w:t>
      </w:r>
      <w:r w:rsidR="00F963F8" w:rsidRPr="00B247B1">
        <w:t>-стръмна част. Малко преди да го покоря</w:t>
      </w:r>
      <w:r w:rsidRPr="00B247B1">
        <w:t xml:space="preserve"> установих, че приятелят ми ме е изоставил и аз </w:t>
      </w:r>
      <w:r w:rsidR="00F963F8" w:rsidRPr="00B247B1">
        <w:t>продължих сам. Слизайки от върхът</w:t>
      </w:r>
      <w:r w:rsidRPr="00B247B1">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B247B1">
        <w:t xml:space="preserve">, но трябваше да се подготвя да </w:t>
      </w:r>
      <w:r w:rsidRPr="00B247B1">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B247B1">
        <w:t>е беше в средата на лятото, бе</w:t>
      </w:r>
      <w:r w:rsidRPr="00B247B1">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w:t>
      </w:r>
      <w:proofErr w:type="spellStart"/>
      <w:r w:rsidRPr="00B247B1">
        <w:t>безоотговорно</w:t>
      </w:r>
      <w:proofErr w:type="spellEnd"/>
      <w:r w:rsidRPr="00B247B1">
        <w:t xml:space="preserve"> подлагах на изпитание не само моралната и психическата си устойчивост, но и здравето си. </w:t>
      </w:r>
      <w:r w:rsidR="00C23F1B" w:rsidRPr="00B247B1">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79FA4A8B" w14:textId="77777777" w:rsidR="000C1925" w:rsidRDefault="00C23F1B" w:rsidP="00883C26">
      <w:proofErr w:type="spellStart"/>
      <w:r w:rsidRPr="00B247B1">
        <w:t>Спусхах</w:t>
      </w:r>
      <w:proofErr w:type="spellEnd"/>
      <w:r w:rsidRPr="00B247B1">
        <w:t xml:space="preserve"> се по пътеката и в 9</w:t>
      </w:r>
      <w:r w:rsidR="00F963F8" w:rsidRPr="00B247B1">
        <w:t xml:space="preserve"> ч. бях в хижата. Там заварих другите да организират </w:t>
      </w:r>
      <w:r w:rsidRPr="00B247B1">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14:paraId="120AC084" w14:textId="77777777" w:rsidR="000C1925" w:rsidRDefault="00C23F1B" w:rsidP="00883C26">
      <w:r w:rsidRPr="00B247B1">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B247B1">
        <w:t xml:space="preserve">портисти, които да представим  </w:t>
      </w:r>
      <w:proofErr w:type="spellStart"/>
      <w:r w:rsidR="00F963F8" w:rsidRPr="00B247B1">
        <w:t>О</w:t>
      </w:r>
      <w:r w:rsidRPr="00B247B1">
        <w:t>делението</w:t>
      </w:r>
      <w:proofErr w:type="spellEnd"/>
      <w:r w:rsidRPr="00B247B1">
        <w:t xml:space="preserve"> на Общоармейските </w:t>
      </w:r>
      <w:proofErr w:type="spellStart"/>
      <w:r w:rsidRPr="00B247B1">
        <w:t>сътезания</w:t>
      </w:r>
      <w:proofErr w:type="spellEnd"/>
      <w:r w:rsidRPr="00B247B1">
        <w:t xml:space="preserve"> от 5 до 10 август в село Петърч, Софийско.</w:t>
      </w:r>
      <w:r w:rsidR="005B0AC8" w:rsidRPr="00B247B1">
        <w:t xml:space="preserve"> Това означаваше, че ще трябва да остана още една седмица запас, след уволнението на останалите.</w:t>
      </w:r>
    </w:p>
    <w:p w14:paraId="418851E8" w14:textId="77777777" w:rsidR="000C1925" w:rsidRDefault="00D71B1D" w:rsidP="00883C26">
      <w:r w:rsidRPr="00B247B1">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25BB15D6" w14:textId="77777777" w:rsidR="000C1925" w:rsidRDefault="00D71B1D" w:rsidP="00883C26">
      <w:r w:rsidRPr="00B247B1">
        <w:t xml:space="preserve">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w:t>
      </w:r>
      <w:proofErr w:type="spellStart"/>
      <w:r w:rsidRPr="00B247B1">
        <w:t>Хидекути</w:t>
      </w:r>
      <w:proofErr w:type="spellEnd"/>
      <w:r w:rsidRPr="00B247B1">
        <w:t xml:space="preserve">, </w:t>
      </w:r>
      <w:proofErr w:type="spellStart"/>
      <w:r w:rsidRPr="00B247B1">
        <w:t>Кочиш</w:t>
      </w:r>
      <w:proofErr w:type="spellEnd"/>
      <w:r w:rsidRPr="00B247B1">
        <w:t xml:space="preserve"> и др. Биха с впечатляващи голове Германия с 6:2, но после пак от тях паднаха на финала с 3:2.</w:t>
      </w:r>
    </w:p>
    <w:p w14:paraId="15418371" w14:textId="77777777" w:rsidR="000C1925" w:rsidRDefault="00D71B1D" w:rsidP="00883C26">
      <w:r w:rsidRPr="00B247B1">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B247B1">
        <w:t>с</w:t>
      </w:r>
      <w:r w:rsidR="00F963F8" w:rsidRPr="00B247B1">
        <w:t>тъпил лекар във</w:t>
      </w:r>
      <w:r w:rsidRPr="00B247B1">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B247B1">
        <w:t xml:space="preserve"> Отново прекарахме весело, като по хижите се срещахме с туристи от различни градове.</w:t>
      </w:r>
    </w:p>
    <w:p w14:paraId="0D5C5195" w14:textId="77777777" w:rsidR="000C1925" w:rsidRDefault="00EB262B" w:rsidP="00883C26">
      <w:r w:rsidRPr="00B247B1">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29B27834" w14:textId="77777777" w:rsidR="00EB262B" w:rsidRPr="00B247B1" w:rsidRDefault="00EB262B" w:rsidP="00883C26">
      <w:r w:rsidRPr="00B247B1">
        <w:t xml:space="preserve">По време на отсъствието ми в Института бяха настъпили доста кадрови промени. Там сварих и работна група от </w:t>
      </w:r>
      <w:proofErr w:type="spellStart"/>
      <w:r w:rsidRPr="00B247B1">
        <w:t>Почвенният</w:t>
      </w:r>
      <w:proofErr w:type="spellEnd"/>
      <w:r w:rsidRPr="00B247B1">
        <w:t xml:space="preserve">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B247B1">
        <w:t>. Единствено Кръстанов не присъстваше, за да не му се уронел престижа, като научен сътруд</w:t>
      </w:r>
      <w:r w:rsidR="00F963F8" w:rsidRPr="00B247B1">
        <w:t xml:space="preserve">ник. Аз вече бях на 28 години, </w:t>
      </w:r>
      <w:r w:rsidR="00024DA0" w:rsidRPr="00B247B1">
        <w:t xml:space="preserve">кандидат за женитба и също трябваше да внимавам с младите </w:t>
      </w:r>
      <w:proofErr w:type="spellStart"/>
      <w:r w:rsidR="00024DA0" w:rsidRPr="00B247B1">
        <w:t>стажанки</w:t>
      </w:r>
      <w:proofErr w:type="spellEnd"/>
      <w:r w:rsidR="00024DA0" w:rsidRPr="00B247B1">
        <w:t xml:space="preserve"> и колежки.</w:t>
      </w:r>
    </w:p>
    <w:p w14:paraId="3EBA29C6" w14:textId="77777777" w:rsidR="000C1925" w:rsidRDefault="00024DA0" w:rsidP="00883C26">
      <w:r w:rsidRPr="00B247B1">
        <w:t xml:space="preserve">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w:t>
      </w:r>
      <w:proofErr w:type="spellStart"/>
      <w:r w:rsidRPr="00B247B1">
        <w:t>Бобоцова</w:t>
      </w:r>
      <w:proofErr w:type="spellEnd"/>
      <w:r w:rsidRPr="00B247B1">
        <w:t>. Женитбата му доста ограничи приятелските ни отношения.</w:t>
      </w:r>
    </w:p>
    <w:p w14:paraId="06E16454" w14:textId="77777777" w:rsidR="000C1925" w:rsidRDefault="00024DA0" w:rsidP="00883C26">
      <w:r w:rsidRPr="00B247B1">
        <w:t xml:space="preserve">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w:t>
      </w:r>
      <w:proofErr w:type="spellStart"/>
      <w:r w:rsidRPr="00B247B1">
        <w:t>Памукчи</w:t>
      </w:r>
      <w:proofErr w:type="spellEnd"/>
      <w:r w:rsidRPr="00B247B1">
        <w:t>. Тази 1952 г. беше богата на събития, оказали благоприятно влияние върху развитието ми като специалист, въпреки продължителният ми военен запас.</w:t>
      </w:r>
    </w:p>
    <w:p w14:paraId="0FD2A45D" w14:textId="77777777" w:rsidR="000C1925" w:rsidRDefault="00024DA0" w:rsidP="00883C26">
      <w:r w:rsidRPr="00B247B1">
        <w:t xml:space="preserve">За първи път тази Нова 1953 г. организирахме колективно посрещане и празненство в столовата </w:t>
      </w:r>
      <w:r w:rsidR="00C0303D" w:rsidRPr="00B247B1">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1EF83FF4" w14:textId="77777777" w:rsidR="000C1925" w:rsidRDefault="009E3CA9" w:rsidP="00883C26">
      <w:r w:rsidRPr="00B247B1">
        <w:t xml:space="preserve">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w:t>
      </w:r>
      <w:proofErr w:type="spellStart"/>
      <w:r w:rsidRPr="00B247B1">
        <w:t>своебразна</w:t>
      </w:r>
      <w:proofErr w:type="spellEnd"/>
      <w:r w:rsidRPr="00B247B1">
        <w:t xml:space="preserve"> школа, на която можеше да се учим от хора като: Стефан Куманов, Рада Балевска, Кирил Братанов, Никола Несторов и други видни животновъди.</w:t>
      </w:r>
    </w:p>
    <w:p w14:paraId="34BA4803" w14:textId="77777777" w:rsidR="000C1925" w:rsidRDefault="009E3CA9" w:rsidP="00883C26">
      <w:r w:rsidRPr="00B247B1">
        <w:t>Една вечер в София гостувах на семейство Камбурови. Бях посрещнат мн</w:t>
      </w:r>
      <w:r w:rsidR="007D272D" w:rsidRPr="00B247B1">
        <w:t>о</w:t>
      </w:r>
      <w:r w:rsidRPr="00B247B1">
        <w:t>го добре, като Райна ми се похвали, че е бременна.</w:t>
      </w:r>
    </w:p>
    <w:p w14:paraId="696962CB" w14:textId="77777777" w:rsidR="000C1925" w:rsidRDefault="009E3CA9" w:rsidP="00883C26">
      <w:r w:rsidRPr="00B247B1">
        <w:t>От нач</w:t>
      </w:r>
      <w:r w:rsidR="007D272D" w:rsidRPr="00B247B1">
        <w:t>алото на годината Иван Т</w:t>
      </w:r>
      <w:r w:rsidRPr="00B247B1">
        <w:t>абаков прехвърли изцяло задълженията си в птицефермата на мен, което означаваше, че вече ми има пълно доверие.</w:t>
      </w:r>
    </w:p>
    <w:p w14:paraId="0AFFFF6F" w14:textId="77777777" w:rsidR="000C1925" w:rsidRDefault="00FC18F3" w:rsidP="00883C26">
      <w:r w:rsidRPr="00B247B1">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B247B1">
        <w:t>отговорник за курса. Двамата с Т</w:t>
      </w:r>
      <w:r w:rsidRPr="00B247B1">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19F6F834" w14:textId="77777777" w:rsidR="000C1925" w:rsidRDefault="00FC18F3" w:rsidP="00883C26">
      <w:r w:rsidRPr="00B247B1">
        <w:t>През пролетта на тази година с Кръстанов се преместихме да живеем в старата си квартира</w:t>
      </w:r>
      <w:r w:rsidR="00DE6878" w:rsidRPr="00B247B1">
        <w:t xml:space="preserve"> в „Белият дом”, която семейството на Яко Кацаров беше освободило.</w:t>
      </w:r>
    </w:p>
    <w:p w14:paraId="329CA32E" w14:textId="77777777" w:rsidR="000C1925" w:rsidRDefault="00DE6878" w:rsidP="00883C26">
      <w:r w:rsidRPr="00B247B1">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B247B1">
        <w:t xml:space="preserve">вечери на </w:t>
      </w:r>
      <w:r w:rsidRPr="00B247B1">
        <w:t>младежи</w:t>
      </w:r>
      <w:r w:rsidR="007D272D" w:rsidRPr="00B247B1">
        <w:t>те</w:t>
      </w:r>
      <w:r w:rsidRPr="00B247B1">
        <w:t xml:space="preserve"> от Института. Аз бързо се присъединих към тях с моята мандолина и устни </w:t>
      </w:r>
      <w:proofErr w:type="spellStart"/>
      <w:r w:rsidRPr="00B247B1">
        <w:t>физармоники</w:t>
      </w:r>
      <w:proofErr w:type="spellEnd"/>
      <w:r w:rsidRPr="00B247B1">
        <w:t>. Момичетата от Айтос пееха много хубави песни.</w:t>
      </w:r>
    </w:p>
    <w:p w14:paraId="3E2CEFB5" w14:textId="77777777" w:rsidR="000C1925" w:rsidRDefault="00DE6878" w:rsidP="00883C26">
      <w:r w:rsidRPr="00B247B1">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B247B1">
        <w:t>,</w:t>
      </w:r>
      <w:r w:rsidRPr="00B247B1">
        <w:t xml:space="preserve"> се запознах с отговорничката им – Милка Маринова Моллова</w:t>
      </w:r>
      <w:r w:rsidR="005E59AB" w:rsidRPr="00B247B1">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5CF4BDFB" w14:textId="77777777" w:rsidR="000C1925" w:rsidRDefault="009F1B50" w:rsidP="00883C26">
      <w:r w:rsidRPr="00B247B1">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B247B1">
        <w:t>т</w:t>
      </w:r>
      <w:r w:rsidRPr="00B247B1">
        <w:t xml:space="preserve"> Социалистически лагер. Още от времето на студентството си</w:t>
      </w:r>
      <w:r w:rsidR="007D272D" w:rsidRPr="00B247B1">
        <w:t>,</w:t>
      </w:r>
      <w:r w:rsidRPr="00B247B1">
        <w:t xml:space="preserve"> аз не споделях това </w:t>
      </w:r>
      <w:proofErr w:type="spellStart"/>
      <w:r w:rsidRPr="00B247B1">
        <w:t>мнение.Напълно</w:t>
      </w:r>
      <w:proofErr w:type="spellEnd"/>
      <w:r w:rsidRPr="00B247B1">
        <w:t xml:space="preserve">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34292E1C" w14:textId="77777777" w:rsidR="000C1925" w:rsidRDefault="009F1B50" w:rsidP="00883C26">
      <w:r w:rsidRPr="00B247B1">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B247B1">
        <w:t xml:space="preserve">Аз считах, че всеки държавен или </w:t>
      </w:r>
      <w:proofErr w:type="spellStart"/>
      <w:r w:rsidR="00A36332" w:rsidRPr="00B247B1">
        <w:t>патриен</w:t>
      </w:r>
      <w:proofErr w:type="spellEnd"/>
      <w:r w:rsidR="00A36332" w:rsidRPr="00B247B1">
        <w:t xml:space="preserve"> ръководител следва да се уважава, без личността му да се издига в </w:t>
      </w:r>
      <w:proofErr w:type="spellStart"/>
      <w:r w:rsidR="00A36332" w:rsidRPr="00B247B1">
        <w:t>култ,</w:t>
      </w:r>
      <w:r w:rsidR="00FB60F0" w:rsidRPr="00B247B1">
        <w:t>а</w:t>
      </w:r>
      <w:proofErr w:type="spellEnd"/>
      <w:r w:rsidR="00A36332" w:rsidRPr="00B247B1">
        <w:t xml:space="preserve"> в зависимост от приноса му към длъжността, която изпълнява.</w:t>
      </w:r>
    </w:p>
    <w:p w14:paraId="2ADABF8A" w14:textId="77777777" w:rsidR="000C1925" w:rsidRDefault="00A36332" w:rsidP="00883C26">
      <w:r w:rsidRPr="00B247B1">
        <w:t>През тази пролет, за първ</w:t>
      </w:r>
      <w:r w:rsidR="00FB60F0" w:rsidRPr="00B247B1">
        <w:t>и път в Института дойдоха зам. р</w:t>
      </w:r>
      <w:r w:rsidRPr="00B247B1">
        <w:t>екторът на ВСИ „Васил Коларов” –гр. Пловдив, доц. д-р Никола Несторов и за</w:t>
      </w:r>
      <w:r w:rsidR="00FB60F0" w:rsidRPr="00B247B1">
        <w:t>м. д</w:t>
      </w:r>
      <w:r w:rsidRPr="00B247B1">
        <w:t xml:space="preserve">екана на Агрономическият факултет доц. </w:t>
      </w:r>
      <w:proofErr w:type="spellStart"/>
      <w:r w:rsidRPr="00B247B1">
        <w:t>Въто</w:t>
      </w:r>
      <w:proofErr w:type="spellEnd"/>
      <w:r w:rsidRPr="00B247B1">
        <w:t xml:space="preserve"> Груев. Първият завеждаше катедра</w:t>
      </w:r>
      <w:r w:rsidR="00FB60F0" w:rsidRPr="00B247B1">
        <w:t xml:space="preserve"> „Физиология и</w:t>
      </w:r>
      <w:r w:rsidRPr="00B247B1">
        <w:t xml:space="preserve"> основи на анатомия на домашните животни”, а вторият катедра „Животновъдство”. Те дойдоха както да установят постоянни връзки </w:t>
      </w:r>
      <w:r w:rsidR="00FB60F0" w:rsidRPr="00B247B1">
        <w:t xml:space="preserve">за стаж на </w:t>
      </w:r>
      <w:proofErr w:type="spellStart"/>
      <w:r w:rsidR="00FB60F0" w:rsidRPr="00B247B1">
        <w:t>тяхни</w:t>
      </w:r>
      <w:proofErr w:type="spellEnd"/>
      <w:r w:rsidR="00FB60F0" w:rsidRPr="00B247B1">
        <w:t xml:space="preserve"> студенти, така</w:t>
      </w:r>
      <w:r w:rsidRPr="00B247B1">
        <w:t xml:space="preserve"> и да сключат договор за съвместна разработка на научни теми. Вече имахме установени такива </w:t>
      </w:r>
      <w:proofErr w:type="spellStart"/>
      <w:r w:rsidRPr="00B247B1">
        <w:t>взаимотношения</w:t>
      </w:r>
      <w:proofErr w:type="spellEnd"/>
      <w:r w:rsidRPr="00B247B1">
        <w:t xml:space="preserve"> с ВСИ „Г. Димитров” – гр. София, Зоотехническият факултет.</w:t>
      </w:r>
      <w:r w:rsidR="008470B4" w:rsidRPr="00B247B1">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w:t>
      </w:r>
      <w:proofErr w:type="spellStart"/>
      <w:r w:rsidR="008470B4" w:rsidRPr="00B247B1">
        <w:t>Лисенко</w:t>
      </w:r>
      <w:proofErr w:type="spellEnd"/>
      <w:r w:rsidR="008470B4" w:rsidRPr="00B247B1">
        <w:t xml:space="preserve">. Вече споменах, че като студент бях убеден ученик на </w:t>
      </w:r>
      <w:proofErr w:type="spellStart"/>
      <w:r w:rsidR="008470B4" w:rsidRPr="00B247B1">
        <w:t>акд</w:t>
      </w:r>
      <w:proofErr w:type="spellEnd"/>
      <w:r w:rsidR="008470B4" w:rsidRPr="00B247B1">
        <w:t>. Д. Костов и считах за невъзможно да се получат някакви изменения</w:t>
      </w:r>
      <w:r w:rsidR="00FB60F0" w:rsidRPr="00B247B1">
        <w:t xml:space="preserve"> при другият метод</w:t>
      </w:r>
      <w:r w:rsidR="008470B4" w:rsidRPr="00B247B1">
        <w:t xml:space="preserve">.  За да ме агитира, доц. д-р Несторов ми посочи за пример първите резултати на проф. </w:t>
      </w:r>
      <w:proofErr w:type="spellStart"/>
      <w:r w:rsidR="008470B4" w:rsidRPr="00B247B1">
        <w:t>Сопиков</w:t>
      </w:r>
      <w:proofErr w:type="spellEnd"/>
      <w:r w:rsidR="008470B4" w:rsidRPr="00B247B1">
        <w:t>, получени от такова кръвопреливане в СССР.</w:t>
      </w:r>
      <w:r w:rsidR="00F63AAC" w:rsidRPr="00B247B1">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B247B1">
        <w:t>няколко месеца по-рано, на научен съвет, директорът ме обвини, че съм привърженик 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14:paraId="24F2E308" w14:textId="77777777" w:rsidR="000C1925" w:rsidRDefault="00E017FD" w:rsidP="00883C26">
      <w:r w:rsidRPr="00B247B1">
        <w:t>При обсъждане на методиката и работната програма, Иван Табаков изказа известни съмнения относно резултатите получен</w:t>
      </w:r>
      <w:r w:rsidR="00FB60F0" w:rsidRPr="00B247B1">
        <w:t xml:space="preserve">и от проф. </w:t>
      </w:r>
      <w:proofErr w:type="spellStart"/>
      <w:r w:rsidR="00FB60F0" w:rsidRPr="00B247B1">
        <w:t>Сопиков</w:t>
      </w:r>
      <w:proofErr w:type="spellEnd"/>
      <w:r w:rsidR="00FB60F0" w:rsidRPr="00B247B1">
        <w:t>. И</w:t>
      </w:r>
      <w:r w:rsidRPr="00B247B1">
        <w:t xml:space="preserve">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w:t>
      </w:r>
      <w:proofErr w:type="spellStart"/>
      <w:r w:rsidRPr="00B247B1">
        <w:t>накарая</w:t>
      </w:r>
      <w:proofErr w:type="spellEnd"/>
      <w:r w:rsidRPr="00B247B1">
        <w:t xml:space="preserve"> да не се получи резултат. По този начин ще мога да усвоя нови методики и да се запозная по-подробно с </w:t>
      </w:r>
      <w:proofErr w:type="spellStart"/>
      <w:r w:rsidRPr="00B247B1">
        <w:t>физиологиката</w:t>
      </w:r>
      <w:proofErr w:type="spellEnd"/>
      <w:r w:rsidRPr="00B247B1">
        <w:t xml:space="preserve"> на птиците.</w:t>
      </w:r>
    </w:p>
    <w:p w14:paraId="14FC71D7" w14:textId="77777777" w:rsidR="000C1925" w:rsidRDefault="00E017FD" w:rsidP="00883C26">
      <w:r w:rsidRPr="00B247B1">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B247B1">
        <w:t xml:space="preserve"> Винаги след това съм се старал да използвам указанията, които ми даде тогава.</w:t>
      </w:r>
    </w:p>
    <w:p w14:paraId="33A806F8" w14:textId="77777777" w:rsidR="000C1925" w:rsidRDefault="00E945E5" w:rsidP="00883C26">
      <w:r w:rsidRPr="00B247B1">
        <w:t xml:space="preserve">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w:t>
      </w:r>
      <w:proofErr w:type="spellStart"/>
      <w:r w:rsidRPr="00B247B1">
        <w:t>кебабчета</w:t>
      </w:r>
      <w:proofErr w:type="spellEnd"/>
      <w:r w:rsidRPr="00B247B1">
        <w:t xml:space="preserve"> с гарнитура, две парчета хляб и една лимонада струваха около 100 лева.</w:t>
      </w:r>
      <w:r w:rsidR="00212E9C" w:rsidRPr="00B247B1">
        <w:t xml:space="preserve"> , при заплата от 1050 лева, а за технически персонал от 500 лева. Тази неделя решихме да останем в Института и да си органи</w:t>
      </w:r>
      <w:r w:rsidR="00FB60F0" w:rsidRPr="00B247B1">
        <w:t>зираме общ обяд и вечеря. Б</w:t>
      </w:r>
      <w:r w:rsidR="00212E9C" w:rsidRPr="00B247B1">
        <w:t xml:space="preserve">яхме около 20 души. Аз осигурих четири заклани петли и ги предадох </w:t>
      </w:r>
      <w:r w:rsidR="00FB60F0" w:rsidRPr="00B247B1">
        <w:t>на готвача бай Пеньо, който ги при</w:t>
      </w:r>
      <w:r w:rsidR="00212E9C" w:rsidRPr="00B247B1">
        <w:t xml:space="preserve">готви в две големи тави. След обяд всички бяха доволни и си пожелахме и друг път да се организираме така. В тавите остана доста ядене и </w:t>
      </w:r>
      <w:proofErr w:type="spellStart"/>
      <w:r w:rsidR="00212E9C" w:rsidRPr="00B247B1">
        <w:t>решихне</w:t>
      </w:r>
      <w:proofErr w:type="spellEnd"/>
      <w:r w:rsidR="00212E9C" w:rsidRPr="00B247B1">
        <w:t xml:space="preserve">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B247B1">
        <w:t xml:space="preserve">почти </w:t>
      </w:r>
      <w:r w:rsidR="00212E9C" w:rsidRPr="00B247B1">
        <w:t>всички</w:t>
      </w:r>
      <w:r w:rsidR="00FB60F0" w:rsidRPr="00B247B1">
        <w:t xml:space="preserve"> се оправиха. Все още б</w:t>
      </w:r>
      <w:r w:rsidR="00212E9C" w:rsidRPr="00B247B1">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B247B1">
        <w:t xml:space="preserve">, след като беше напуснал Института призна, че той е авторът. Засегнат, че не бил поканен на общата трапеза като </w:t>
      </w:r>
      <w:r w:rsidR="00FB60F0" w:rsidRPr="00B247B1">
        <w:t xml:space="preserve">семеен, следобед </w:t>
      </w:r>
      <w:r w:rsidR="00050C46" w:rsidRPr="00B247B1">
        <w:t xml:space="preserve"> докато нямало никой в столовата, влязъл и сипал </w:t>
      </w:r>
      <w:proofErr w:type="spellStart"/>
      <w:r w:rsidR="00050C46" w:rsidRPr="00B247B1">
        <w:t>разхлабите</w:t>
      </w:r>
      <w:r w:rsidR="00FB60F0" w:rsidRPr="00B247B1">
        <w:t>лна</w:t>
      </w:r>
      <w:proofErr w:type="spellEnd"/>
      <w:r w:rsidR="00FB60F0" w:rsidRPr="00B247B1">
        <w:t xml:space="preserve"> английска сол на храната. </w:t>
      </w:r>
      <w:r w:rsidR="00050C46" w:rsidRPr="00B247B1">
        <w:t>Бях много изненадан от тази детинска постъпка.</w:t>
      </w:r>
    </w:p>
    <w:p w14:paraId="502024F8" w14:textId="77777777" w:rsidR="00050C46" w:rsidRPr="00B247B1" w:rsidRDefault="00050C46" w:rsidP="00234F02">
      <w:r w:rsidRPr="00B247B1">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B247B1">
        <w:t xml:space="preserve">ето я заведох да нощува в леля </w:t>
      </w:r>
      <w:r w:rsidRPr="00B247B1">
        <w:t xml:space="preserve">и Донка. Не можех вече да крия от „братята”, че много харесвам Милка. Особено приятно ми беше да слушам рециталите и </w:t>
      </w:r>
      <w:r w:rsidR="00895F8F" w:rsidRPr="00B247B1">
        <w:t>на руски песни</w:t>
      </w:r>
      <w:r w:rsidRPr="00B247B1">
        <w:t>: „</w:t>
      </w:r>
      <w:proofErr w:type="spellStart"/>
      <w:r w:rsidRPr="00B247B1">
        <w:t>Темнаяночь</w:t>
      </w:r>
      <w:proofErr w:type="spellEnd"/>
      <w:r w:rsidRPr="00B247B1">
        <w:t>”, „</w:t>
      </w:r>
      <w:proofErr w:type="spellStart"/>
      <w:r w:rsidRPr="00B247B1">
        <w:t>Досвидания</w:t>
      </w:r>
      <w:proofErr w:type="spellEnd"/>
      <w:r w:rsidRPr="00B247B1">
        <w:t xml:space="preserve"> мама”, „</w:t>
      </w:r>
      <w:r w:rsidR="00895F8F" w:rsidRPr="00B247B1">
        <w:t xml:space="preserve">Вечер на </w:t>
      </w:r>
      <w:proofErr w:type="spellStart"/>
      <w:r w:rsidR="00895F8F" w:rsidRPr="00B247B1">
        <w:t>рейде</w:t>
      </w:r>
      <w:proofErr w:type="spellEnd"/>
      <w:r w:rsidR="00895F8F" w:rsidRPr="00B247B1">
        <w:t>”, „</w:t>
      </w:r>
      <w:proofErr w:type="spellStart"/>
      <w:r w:rsidR="00895F8F" w:rsidRPr="00B247B1">
        <w:t>Любимойгород</w:t>
      </w:r>
      <w:proofErr w:type="spellEnd"/>
      <w:r w:rsidR="00895F8F" w:rsidRPr="00B247B1">
        <w:t xml:space="preserve">”, „Доля, Доля”, „И </w:t>
      </w:r>
      <w:proofErr w:type="spellStart"/>
      <w:r w:rsidR="00895F8F" w:rsidRPr="00B247B1">
        <w:t>кто</w:t>
      </w:r>
      <w:proofErr w:type="spellEnd"/>
      <w:r w:rsidR="00895F8F" w:rsidRPr="00B247B1">
        <w:t xml:space="preserve"> его знаеш”, „</w:t>
      </w:r>
      <w:proofErr w:type="spellStart"/>
      <w:r w:rsidRPr="00B247B1">
        <w:t>Студенточка</w:t>
      </w:r>
      <w:proofErr w:type="spellEnd"/>
      <w:r w:rsidRPr="00B247B1">
        <w:t>” и „</w:t>
      </w:r>
      <w:proofErr w:type="spellStart"/>
      <w:r w:rsidRPr="00B247B1">
        <w:t>Черное</w:t>
      </w:r>
      <w:proofErr w:type="spellEnd"/>
      <w:r w:rsidRPr="00B247B1">
        <w:t xml:space="preserve"> море”. Обичах как изпълнява песента : „</w:t>
      </w:r>
      <w:proofErr w:type="spellStart"/>
      <w:r w:rsidRPr="00B247B1">
        <w:t>Что</w:t>
      </w:r>
      <w:proofErr w:type="spellEnd"/>
      <w:r w:rsidRPr="00B247B1">
        <w:t xml:space="preserve"> тъй бледен?”, на която ще изложа съдържанието:</w:t>
      </w:r>
    </w:p>
    <w:p w14:paraId="7C3725DE" w14:textId="77777777" w:rsidR="00667C33" w:rsidRPr="00B247B1" w:rsidRDefault="00667C33" w:rsidP="00050C46">
      <w:pPr>
        <w:pStyle w:val="NoSpacing"/>
        <w:jc w:val="center"/>
        <w:rPr>
          <w:lang w:val="bg-BG"/>
        </w:rPr>
      </w:pPr>
    </w:p>
    <w:p w14:paraId="6AB4A570" w14:textId="77777777" w:rsidR="00050C46" w:rsidRPr="00B247B1" w:rsidRDefault="00050C46" w:rsidP="00050C46">
      <w:pPr>
        <w:pStyle w:val="NoSpacing"/>
        <w:jc w:val="center"/>
        <w:rPr>
          <w:lang w:val="bg-BG"/>
        </w:rPr>
      </w:pPr>
      <w:proofErr w:type="spellStart"/>
      <w:r w:rsidRPr="00B247B1">
        <w:rPr>
          <w:lang w:val="bg-BG"/>
        </w:rPr>
        <w:t>Что</w:t>
      </w:r>
      <w:proofErr w:type="spellEnd"/>
      <w:r w:rsidRPr="00B247B1">
        <w:rPr>
          <w:lang w:val="bg-BG"/>
        </w:rPr>
        <w:t xml:space="preserve"> тъй бледен</w:t>
      </w:r>
      <w:r w:rsidR="00337481" w:rsidRPr="00B247B1">
        <w:rPr>
          <w:lang w:val="bg-BG"/>
        </w:rPr>
        <w:t>,</w:t>
      </w:r>
      <w:r w:rsidRPr="00B247B1">
        <w:rPr>
          <w:lang w:val="bg-BG"/>
        </w:rPr>
        <w:t xml:space="preserve"> мой </w:t>
      </w:r>
      <w:proofErr w:type="spellStart"/>
      <w:r w:rsidRPr="00B247B1">
        <w:rPr>
          <w:lang w:val="bg-BG"/>
        </w:rPr>
        <w:t>маленкиймальчик</w:t>
      </w:r>
      <w:proofErr w:type="spellEnd"/>
      <w:r w:rsidRPr="00B247B1">
        <w:rPr>
          <w:lang w:val="bg-BG"/>
        </w:rPr>
        <w:t>?</w:t>
      </w:r>
    </w:p>
    <w:p w14:paraId="2F3BBA31" w14:textId="77777777" w:rsidR="00050C46" w:rsidRPr="00B247B1" w:rsidRDefault="00050C46" w:rsidP="00050C46">
      <w:pPr>
        <w:pStyle w:val="NoSpacing"/>
        <w:jc w:val="center"/>
        <w:rPr>
          <w:lang w:val="bg-BG"/>
        </w:rPr>
      </w:pPr>
      <w:proofErr w:type="spellStart"/>
      <w:r w:rsidRPr="00B247B1">
        <w:rPr>
          <w:lang w:val="bg-BG"/>
        </w:rPr>
        <w:t>Еслинада</w:t>
      </w:r>
      <w:proofErr w:type="spellEnd"/>
      <w:r w:rsidRPr="00B247B1">
        <w:rPr>
          <w:lang w:val="bg-BG"/>
        </w:rPr>
        <w:t xml:space="preserve"> я </w:t>
      </w:r>
      <w:proofErr w:type="spellStart"/>
      <w:r w:rsidRPr="00B247B1">
        <w:rPr>
          <w:lang w:val="bg-BG"/>
        </w:rPr>
        <w:t>врачьпоз</w:t>
      </w:r>
      <w:r w:rsidR="00667C33" w:rsidRPr="00B247B1">
        <w:rPr>
          <w:lang w:val="bg-BG"/>
        </w:rPr>
        <w:t>оветь</w:t>
      </w:r>
      <w:proofErr w:type="spellEnd"/>
      <w:r w:rsidR="00667C33" w:rsidRPr="00B247B1">
        <w:rPr>
          <w:lang w:val="bg-BG"/>
        </w:rPr>
        <w:t>.</w:t>
      </w:r>
    </w:p>
    <w:p w14:paraId="2162B0FC" w14:textId="77777777" w:rsidR="00667C33" w:rsidRPr="00B247B1" w:rsidRDefault="00667C33" w:rsidP="00050C46">
      <w:pPr>
        <w:pStyle w:val="NoSpacing"/>
        <w:jc w:val="center"/>
        <w:rPr>
          <w:lang w:val="bg-BG"/>
        </w:rPr>
      </w:pPr>
      <w:r w:rsidRPr="00B247B1">
        <w:rPr>
          <w:lang w:val="bg-BG"/>
        </w:rPr>
        <w:t xml:space="preserve">Мама, мама, </w:t>
      </w:r>
      <w:proofErr w:type="spellStart"/>
      <w:r w:rsidRPr="00B247B1">
        <w:rPr>
          <w:lang w:val="bg-BG"/>
        </w:rPr>
        <w:t>мневрачь</w:t>
      </w:r>
      <w:proofErr w:type="spellEnd"/>
      <w:r w:rsidRPr="00B247B1">
        <w:rPr>
          <w:lang w:val="bg-BG"/>
        </w:rPr>
        <w:t xml:space="preserve"> не </w:t>
      </w:r>
      <w:proofErr w:type="spellStart"/>
      <w:r w:rsidRPr="00B247B1">
        <w:rPr>
          <w:lang w:val="bg-BG"/>
        </w:rPr>
        <w:t>поможеть</w:t>
      </w:r>
      <w:proofErr w:type="spellEnd"/>
      <w:r w:rsidRPr="00B247B1">
        <w:rPr>
          <w:lang w:val="bg-BG"/>
        </w:rPr>
        <w:t xml:space="preserve">, </w:t>
      </w:r>
    </w:p>
    <w:p w14:paraId="622C7C73" w14:textId="77777777" w:rsidR="00667C33" w:rsidRPr="00B247B1" w:rsidRDefault="00667C33" w:rsidP="00050C46">
      <w:pPr>
        <w:pStyle w:val="NoSpacing"/>
        <w:jc w:val="center"/>
        <w:rPr>
          <w:lang w:val="bg-BG"/>
        </w:rPr>
      </w:pPr>
      <w:r w:rsidRPr="00B247B1">
        <w:rPr>
          <w:lang w:val="bg-BG"/>
        </w:rPr>
        <w:t xml:space="preserve">Я </w:t>
      </w:r>
      <w:proofErr w:type="spellStart"/>
      <w:r w:rsidRPr="00B247B1">
        <w:rPr>
          <w:lang w:val="bg-BG"/>
        </w:rPr>
        <w:t>влюбился</w:t>
      </w:r>
      <w:proofErr w:type="spellEnd"/>
      <w:r w:rsidRPr="00B247B1">
        <w:rPr>
          <w:lang w:val="bg-BG"/>
        </w:rPr>
        <w:t xml:space="preserve"> в </w:t>
      </w:r>
      <w:proofErr w:type="spellStart"/>
      <w:r w:rsidRPr="00B247B1">
        <w:rPr>
          <w:lang w:val="bg-BG"/>
        </w:rPr>
        <w:t>девочкуодну</w:t>
      </w:r>
      <w:proofErr w:type="spellEnd"/>
    </w:p>
    <w:p w14:paraId="5FAF3DDD" w14:textId="77777777" w:rsidR="00667C33" w:rsidRPr="00B247B1" w:rsidRDefault="00667C33" w:rsidP="00050C46">
      <w:pPr>
        <w:pStyle w:val="NoSpacing"/>
        <w:jc w:val="center"/>
        <w:rPr>
          <w:lang w:val="bg-BG"/>
        </w:rPr>
      </w:pPr>
      <w:r w:rsidRPr="00B247B1">
        <w:rPr>
          <w:lang w:val="bg-BG"/>
        </w:rPr>
        <w:t xml:space="preserve">У </w:t>
      </w:r>
      <w:proofErr w:type="spellStart"/>
      <w:r w:rsidRPr="00B247B1">
        <w:rPr>
          <w:lang w:val="bg-BG"/>
        </w:rPr>
        <w:t>ее</w:t>
      </w:r>
      <w:proofErr w:type="spellEnd"/>
      <w:r w:rsidRPr="00B247B1">
        <w:rPr>
          <w:lang w:val="bg-BG"/>
        </w:rPr>
        <w:t xml:space="preserve"> мама, </w:t>
      </w:r>
      <w:proofErr w:type="spellStart"/>
      <w:r w:rsidRPr="00B247B1">
        <w:rPr>
          <w:lang w:val="bg-BG"/>
        </w:rPr>
        <w:t>черньебровь</w:t>
      </w:r>
      <w:proofErr w:type="spellEnd"/>
      <w:r w:rsidRPr="00B247B1">
        <w:rPr>
          <w:lang w:val="bg-BG"/>
        </w:rPr>
        <w:t>,</w:t>
      </w:r>
    </w:p>
    <w:p w14:paraId="60E52B50" w14:textId="77777777" w:rsidR="00667C33" w:rsidRPr="00B247B1" w:rsidRDefault="00667C33" w:rsidP="00050C46">
      <w:pPr>
        <w:pStyle w:val="NoSpacing"/>
        <w:jc w:val="center"/>
        <w:rPr>
          <w:lang w:val="bg-BG"/>
        </w:rPr>
      </w:pPr>
      <w:proofErr w:type="spellStart"/>
      <w:r w:rsidRPr="00B247B1">
        <w:rPr>
          <w:lang w:val="bg-BG"/>
        </w:rPr>
        <w:t>Голубьебольшиеглаза</w:t>
      </w:r>
      <w:proofErr w:type="spellEnd"/>
      <w:r w:rsidRPr="00B247B1">
        <w:rPr>
          <w:lang w:val="bg-BG"/>
        </w:rPr>
        <w:t>.</w:t>
      </w:r>
    </w:p>
    <w:p w14:paraId="52BB88B5" w14:textId="77777777" w:rsidR="000C1925" w:rsidRDefault="00667C33" w:rsidP="00050C46">
      <w:pPr>
        <w:pStyle w:val="NoSpacing"/>
        <w:jc w:val="center"/>
        <w:rPr>
          <w:lang w:val="bg-BG"/>
        </w:rPr>
      </w:pPr>
      <w:proofErr w:type="spellStart"/>
      <w:r w:rsidRPr="00B247B1">
        <w:rPr>
          <w:lang w:val="bg-BG"/>
        </w:rPr>
        <w:t>Верю</w:t>
      </w:r>
      <w:proofErr w:type="spellEnd"/>
      <w:r w:rsidRPr="00B247B1">
        <w:rPr>
          <w:lang w:val="bg-BG"/>
        </w:rPr>
        <w:t xml:space="preserve">, </w:t>
      </w:r>
      <w:proofErr w:type="spellStart"/>
      <w:r w:rsidRPr="00B247B1">
        <w:rPr>
          <w:lang w:val="bg-BG"/>
        </w:rPr>
        <w:t>верю</w:t>
      </w:r>
      <w:proofErr w:type="spellEnd"/>
      <w:r w:rsidRPr="00B247B1">
        <w:rPr>
          <w:lang w:val="bg-BG"/>
        </w:rPr>
        <w:t xml:space="preserve">, мой </w:t>
      </w:r>
      <w:proofErr w:type="spellStart"/>
      <w:r w:rsidRPr="00B247B1">
        <w:rPr>
          <w:lang w:val="bg-BG"/>
        </w:rPr>
        <w:t>маленкиймальчик</w:t>
      </w:r>
      <w:proofErr w:type="spellEnd"/>
      <w:r w:rsidRPr="00B247B1">
        <w:rPr>
          <w:lang w:val="bg-BG"/>
        </w:rPr>
        <w:t>,</w:t>
      </w:r>
    </w:p>
    <w:p w14:paraId="7F787020" w14:textId="77777777" w:rsidR="00667C33" w:rsidRPr="00B247B1" w:rsidRDefault="00667C33" w:rsidP="00050C46">
      <w:pPr>
        <w:pStyle w:val="NoSpacing"/>
        <w:jc w:val="center"/>
        <w:rPr>
          <w:lang w:val="bg-BG"/>
        </w:rPr>
      </w:pPr>
      <w:r w:rsidRPr="00B247B1">
        <w:rPr>
          <w:lang w:val="bg-BG"/>
        </w:rPr>
        <w:t xml:space="preserve">Ех, </w:t>
      </w:r>
      <w:proofErr w:type="spellStart"/>
      <w:r w:rsidRPr="00B247B1">
        <w:rPr>
          <w:lang w:val="bg-BG"/>
        </w:rPr>
        <w:t>молодаябьлаодна</w:t>
      </w:r>
      <w:proofErr w:type="spellEnd"/>
      <w:r w:rsidRPr="00B247B1">
        <w:rPr>
          <w:lang w:val="bg-BG"/>
        </w:rPr>
        <w:t>.</w:t>
      </w:r>
    </w:p>
    <w:p w14:paraId="4A727CCD" w14:textId="77777777" w:rsidR="000C1925" w:rsidRDefault="00667C33" w:rsidP="00050C46">
      <w:pPr>
        <w:pStyle w:val="NoSpacing"/>
        <w:jc w:val="center"/>
        <w:rPr>
          <w:lang w:val="bg-BG"/>
        </w:rPr>
      </w:pPr>
      <w:proofErr w:type="spellStart"/>
      <w:r w:rsidRPr="00B247B1">
        <w:rPr>
          <w:lang w:val="bg-BG"/>
        </w:rPr>
        <w:t>Мольчугана</w:t>
      </w:r>
      <w:proofErr w:type="spellEnd"/>
      <w:r w:rsidRPr="00B247B1">
        <w:rPr>
          <w:lang w:val="bg-BG"/>
        </w:rPr>
        <w:t xml:space="preserve"> до </w:t>
      </w:r>
      <w:proofErr w:type="spellStart"/>
      <w:r w:rsidRPr="00B247B1">
        <w:rPr>
          <w:lang w:val="bg-BG"/>
        </w:rPr>
        <w:t>страсть</w:t>
      </w:r>
      <w:proofErr w:type="spellEnd"/>
      <w:r w:rsidRPr="00B247B1">
        <w:rPr>
          <w:lang w:val="bg-BG"/>
        </w:rPr>
        <w:t xml:space="preserve"> я полюбила,</w:t>
      </w:r>
    </w:p>
    <w:p w14:paraId="252AA402" w14:textId="77777777" w:rsidR="000C1925" w:rsidRDefault="00337481" w:rsidP="00050C46">
      <w:pPr>
        <w:pStyle w:val="NoSpacing"/>
        <w:jc w:val="center"/>
        <w:rPr>
          <w:lang w:val="bg-BG"/>
        </w:rPr>
      </w:pPr>
      <w:r w:rsidRPr="00B247B1">
        <w:rPr>
          <w:lang w:val="bg-BG"/>
        </w:rPr>
        <w:t xml:space="preserve">Даже </w:t>
      </w:r>
      <w:proofErr w:type="spellStart"/>
      <w:r w:rsidRPr="00B247B1">
        <w:rPr>
          <w:lang w:val="bg-BG"/>
        </w:rPr>
        <w:t>жить</w:t>
      </w:r>
      <w:proofErr w:type="spellEnd"/>
      <w:r w:rsidRPr="00B247B1">
        <w:rPr>
          <w:lang w:val="bg-BG"/>
        </w:rPr>
        <w:t xml:space="preserve"> без его не могла.</w:t>
      </w:r>
    </w:p>
    <w:p w14:paraId="6FE2AAE7" w14:textId="77777777" w:rsidR="000C1925" w:rsidRDefault="00667C33" w:rsidP="00050C46">
      <w:pPr>
        <w:pStyle w:val="NoSpacing"/>
        <w:jc w:val="center"/>
        <w:rPr>
          <w:lang w:val="bg-BG"/>
        </w:rPr>
      </w:pPr>
      <w:r w:rsidRPr="00B247B1">
        <w:rPr>
          <w:lang w:val="bg-BG"/>
        </w:rPr>
        <w:t xml:space="preserve">Рано, рано, </w:t>
      </w:r>
      <w:proofErr w:type="spellStart"/>
      <w:r w:rsidRPr="00B247B1">
        <w:rPr>
          <w:lang w:val="bg-BG"/>
        </w:rPr>
        <w:t>мой</w:t>
      </w:r>
      <w:r w:rsidR="00337481" w:rsidRPr="00B247B1">
        <w:rPr>
          <w:lang w:val="bg-BG"/>
        </w:rPr>
        <w:t>мал</w:t>
      </w:r>
      <w:r w:rsidRPr="00B247B1">
        <w:rPr>
          <w:lang w:val="bg-BG"/>
        </w:rPr>
        <w:t>енкиймальчик</w:t>
      </w:r>
      <w:proofErr w:type="spellEnd"/>
      <w:r w:rsidRPr="00B247B1">
        <w:rPr>
          <w:lang w:val="bg-BG"/>
        </w:rPr>
        <w:t>,</w:t>
      </w:r>
    </w:p>
    <w:p w14:paraId="65C35960" w14:textId="77777777" w:rsidR="00667C33" w:rsidRPr="00B247B1" w:rsidRDefault="00667C33" w:rsidP="00050C46">
      <w:pPr>
        <w:pStyle w:val="NoSpacing"/>
        <w:jc w:val="center"/>
        <w:rPr>
          <w:lang w:val="bg-BG"/>
        </w:rPr>
      </w:pPr>
      <w:r w:rsidRPr="00B247B1">
        <w:rPr>
          <w:lang w:val="bg-BG"/>
        </w:rPr>
        <w:t xml:space="preserve">Ех, </w:t>
      </w:r>
      <w:proofErr w:type="spellStart"/>
      <w:r w:rsidRPr="00B247B1">
        <w:rPr>
          <w:lang w:val="bg-BG"/>
        </w:rPr>
        <w:t>молодаябьла</w:t>
      </w:r>
      <w:proofErr w:type="spellEnd"/>
      <w:r w:rsidRPr="00B247B1">
        <w:rPr>
          <w:lang w:val="bg-BG"/>
        </w:rPr>
        <w:t xml:space="preserve"> я </w:t>
      </w:r>
      <w:proofErr w:type="spellStart"/>
      <w:r w:rsidRPr="00B247B1">
        <w:rPr>
          <w:lang w:val="bg-BG"/>
        </w:rPr>
        <w:t>одна</w:t>
      </w:r>
      <w:proofErr w:type="spellEnd"/>
      <w:r w:rsidRPr="00B247B1">
        <w:rPr>
          <w:lang w:val="bg-BG"/>
        </w:rPr>
        <w:t>.</w:t>
      </w:r>
    </w:p>
    <w:p w14:paraId="1248A2A7" w14:textId="77777777" w:rsidR="00667C33" w:rsidRPr="00B247B1" w:rsidRDefault="00667C33" w:rsidP="00050C46">
      <w:pPr>
        <w:pStyle w:val="NoSpacing"/>
        <w:jc w:val="center"/>
        <w:rPr>
          <w:lang w:val="bg-BG"/>
        </w:rPr>
      </w:pPr>
      <w:proofErr w:type="spellStart"/>
      <w:r w:rsidRPr="00B247B1">
        <w:rPr>
          <w:lang w:val="bg-BG"/>
        </w:rPr>
        <w:t>Иоднажди</w:t>
      </w:r>
      <w:proofErr w:type="spellEnd"/>
      <w:r w:rsidRPr="00B247B1">
        <w:rPr>
          <w:lang w:val="bg-BG"/>
        </w:rPr>
        <w:t xml:space="preserve"> с его </w:t>
      </w:r>
      <w:proofErr w:type="spellStart"/>
      <w:r w:rsidRPr="00B247B1">
        <w:rPr>
          <w:lang w:val="bg-BG"/>
        </w:rPr>
        <w:t>подрувила</w:t>
      </w:r>
      <w:proofErr w:type="spellEnd"/>
      <w:r w:rsidRPr="00B247B1">
        <w:rPr>
          <w:lang w:val="bg-BG"/>
        </w:rPr>
        <w:t>,</w:t>
      </w:r>
    </w:p>
    <w:p w14:paraId="07948DEE" w14:textId="77777777" w:rsidR="00667C33" w:rsidRPr="00B247B1" w:rsidRDefault="00667C33" w:rsidP="00667C33">
      <w:pPr>
        <w:pStyle w:val="NoSpacing"/>
        <w:jc w:val="center"/>
        <w:rPr>
          <w:lang w:val="bg-BG"/>
        </w:rPr>
      </w:pPr>
      <w:r w:rsidRPr="00B247B1">
        <w:rPr>
          <w:lang w:val="bg-BG"/>
        </w:rPr>
        <w:t xml:space="preserve">И </w:t>
      </w:r>
      <w:proofErr w:type="spellStart"/>
      <w:r w:rsidRPr="00B247B1">
        <w:rPr>
          <w:lang w:val="bg-BG"/>
        </w:rPr>
        <w:t>тебя</w:t>
      </w:r>
      <w:proofErr w:type="spellEnd"/>
      <w:r w:rsidRPr="00B247B1">
        <w:rPr>
          <w:lang w:val="bg-BG"/>
        </w:rPr>
        <w:t xml:space="preserve"> мой </w:t>
      </w:r>
      <w:proofErr w:type="spellStart"/>
      <w:r w:rsidRPr="00B247B1">
        <w:rPr>
          <w:lang w:val="bg-BG"/>
        </w:rPr>
        <w:t>синок</w:t>
      </w:r>
      <w:proofErr w:type="spellEnd"/>
      <w:r w:rsidRPr="00B247B1">
        <w:rPr>
          <w:lang w:val="bg-BG"/>
        </w:rPr>
        <w:t xml:space="preserve"> родила.</w:t>
      </w:r>
    </w:p>
    <w:p w14:paraId="69158BD8" w14:textId="77777777" w:rsidR="000C1925" w:rsidRDefault="000C1925" w:rsidP="00667C33">
      <w:pPr>
        <w:pStyle w:val="NoSpacing"/>
        <w:jc w:val="center"/>
        <w:rPr>
          <w:lang w:val="bg-BG"/>
        </w:rPr>
      </w:pPr>
    </w:p>
    <w:p w14:paraId="7AA2D9FF" w14:textId="77777777" w:rsidR="00667C33" w:rsidRPr="00B247B1" w:rsidRDefault="00667C33" w:rsidP="00234F02">
      <w:r w:rsidRPr="00B247B1">
        <w:t>От българските песни, които изпълняваше, най-впечатляваща беше „Партизански романс”, на която текстът е:</w:t>
      </w:r>
    </w:p>
    <w:p w14:paraId="5492077E" w14:textId="77777777" w:rsidR="00667C33" w:rsidRPr="00B247B1" w:rsidRDefault="0092110C" w:rsidP="00667C33">
      <w:pPr>
        <w:pStyle w:val="NoSpacing"/>
        <w:jc w:val="center"/>
        <w:rPr>
          <w:lang w:val="bg-BG"/>
        </w:rPr>
      </w:pPr>
      <w:proofErr w:type="spellStart"/>
      <w:r w:rsidRPr="00B247B1">
        <w:rPr>
          <w:lang w:val="bg-BG"/>
        </w:rPr>
        <w:t>Ветрекле</w:t>
      </w:r>
      <w:r w:rsidR="00667C33" w:rsidRPr="00B247B1">
        <w:rPr>
          <w:lang w:val="bg-BG"/>
        </w:rPr>
        <w:t>те</w:t>
      </w:r>
      <w:proofErr w:type="spellEnd"/>
      <w:r w:rsidR="00667C33" w:rsidRPr="00B247B1">
        <w:rPr>
          <w:lang w:val="bg-BG"/>
        </w:rPr>
        <w:t>, клетва ми остана,</w:t>
      </w:r>
    </w:p>
    <w:p w14:paraId="0136505B" w14:textId="77777777" w:rsidR="00667C33" w:rsidRPr="00B247B1" w:rsidRDefault="00667C33" w:rsidP="00667C33">
      <w:pPr>
        <w:pStyle w:val="NoSpacing"/>
        <w:jc w:val="center"/>
        <w:rPr>
          <w:lang w:val="bg-BG"/>
        </w:rPr>
      </w:pPr>
      <w:r w:rsidRPr="00B247B1">
        <w:rPr>
          <w:lang w:val="bg-BG"/>
        </w:rPr>
        <w:t>Брат бъди ми, не ходи в Балкана,</w:t>
      </w:r>
    </w:p>
    <w:p w14:paraId="1BB575E6" w14:textId="77777777" w:rsidR="00667C33" w:rsidRPr="00B247B1" w:rsidRDefault="00667C33" w:rsidP="00667C33">
      <w:pPr>
        <w:pStyle w:val="NoSpacing"/>
        <w:jc w:val="center"/>
        <w:rPr>
          <w:lang w:val="bg-BG"/>
        </w:rPr>
      </w:pPr>
      <w:r w:rsidRPr="00B247B1">
        <w:rPr>
          <w:lang w:val="bg-BG"/>
        </w:rPr>
        <w:t>Не пречупвай кичести върхари,</w:t>
      </w:r>
    </w:p>
    <w:p w14:paraId="1B78ACEF" w14:textId="77777777" w:rsidR="0092110C" w:rsidRPr="00B247B1" w:rsidRDefault="0092110C" w:rsidP="00667C33">
      <w:pPr>
        <w:pStyle w:val="NoSpacing"/>
        <w:jc w:val="center"/>
        <w:rPr>
          <w:lang w:val="bg-BG"/>
        </w:rPr>
      </w:pPr>
      <w:r w:rsidRPr="00B247B1">
        <w:rPr>
          <w:lang w:val="bg-BG"/>
        </w:rPr>
        <w:t>Не оголвай кръшните чукари!</w:t>
      </w:r>
    </w:p>
    <w:p w14:paraId="7F8F0A86" w14:textId="77777777" w:rsidR="0092110C" w:rsidRPr="00B247B1" w:rsidRDefault="0092110C" w:rsidP="00667C33">
      <w:pPr>
        <w:pStyle w:val="NoSpacing"/>
        <w:jc w:val="center"/>
        <w:rPr>
          <w:lang w:val="bg-BG"/>
        </w:rPr>
      </w:pPr>
      <w:r w:rsidRPr="00B247B1">
        <w:rPr>
          <w:lang w:val="bg-BG"/>
        </w:rPr>
        <w:t xml:space="preserve">Где, кажи ми, любе ще се скрие, </w:t>
      </w:r>
    </w:p>
    <w:p w14:paraId="2D93B9FE" w14:textId="77777777" w:rsidR="0092110C" w:rsidRPr="00B247B1" w:rsidRDefault="0092110C" w:rsidP="00667C33">
      <w:pPr>
        <w:pStyle w:val="NoSpacing"/>
        <w:jc w:val="center"/>
        <w:rPr>
          <w:lang w:val="bg-BG"/>
        </w:rPr>
      </w:pPr>
      <w:r w:rsidRPr="00B247B1">
        <w:rPr>
          <w:lang w:val="bg-BG"/>
        </w:rPr>
        <w:t>Враг кога му дирите открие?</w:t>
      </w:r>
    </w:p>
    <w:p w14:paraId="17531886" w14:textId="77777777" w:rsidR="0092110C" w:rsidRPr="00B247B1" w:rsidRDefault="0092110C" w:rsidP="00667C33">
      <w:pPr>
        <w:pStyle w:val="NoSpacing"/>
        <w:jc w:val="center"/>
        <w:rPr>
          <w:lang w:val="bg-BG"/>
        </w:rPr>
      </w:pPr>
      <w:r w:rsidRPr="00B247B1">
        <w:rPr>
          <w:lang w:val="bg-BG"/>
        </w:rPr>
        <w:t>Где на завет морен ще полегне,</w:t>
      </w:r>
    </w:p>
    <w:p w14:paraId="69E07896" w14:textId="77777777" w:rsidR="0092110C" w:rsidRPr="00B247B1" w:rsidRDefault="0092110C" w:rsidP="00667C33">
      <w:pPr>
        <w:pStyle w:val="NoSpacing"/>
        <w:jc w:val="center"/>
        <w:rPr>
          <w:lang w:val="bg-BG"/>
        </w:rPr>
      </w:pPr>
      <w:r w:rsidRPr="00B247B1">
        <w:rPr>
          <w:lang w:val="bg-BG"/>
        </w:rPr>
        <w:t>Сън кога му клепките налегне?</w:t>
      </w:r>
    </w:p>
    <w:p w14:paraId="637EFD43" w14:textId="77777777" w:rsidR="0092110C" w:rsidRPr="00B247B1" w:rsidRDefault="0092110C" w:rsidP="00667C33">
      <w:pPr>
        <w:pStyle w:val="NoSpacing"/>
        <w:jc w:val="center"/>
        <w:rPr>
          <w:lang w:val="bg-BG"/>
        </w:rPr>
      </w:pPr>
      <w:r w:rsidRPr="00B247B1">
        <w:rPr>
          <w:lang w:val="bg-BG"/>
        </w:rPr>
        <w:t>Три години любето си чакам,</w:t>
      </w:r>
    </w:p>
    <w:p w14:paraId="19C6ED53" w14:textId="77777777" w:rsidR="0092110C" w:rsidRPr="00B247B1" w:rsidRDefault="0092110C" w:rsidP="00667C33">
      <w:pPr>
        <w:pStyle w:val="NoSpacing"/>
        <w:jc w:val="center"/>
        <w:rPr>
          <w:lang w:val="bg-BG"/>
        </w:rPr>
      </w:pPr>
      <w:r w:rsidRPr="00B247B1">
        <w:rPr>
          <w:lang w:val="bg-BG"/>
        </w:rPr>
        <w:t>Три години дребни сълзи роня,</w:t>
      </w:r>
    </w:p>
    <w:p w14:paraId="7F8B57E6" w14:textId="77777777" w:rsidR="0092110C" w:rsidRPr="00B247B1" w:rsidRDefault="0092110C" w:rsidP="00667C33">
      <w:pPr>
        <w:pStyle w:val="NoSpacing"/>
        <w:jc w:val="center"/>
        <w:rPr>
          <w:lang w:val="bg-BG"/>
        </w:rPr>
      </w:pPr>
      <w:r w:rsidRPr="00B247B1">
        <w:rPr>
          <w:lang w:val="bg-BG"/>
        </w:rPr>
        <w:t>Три години сведена над стана,</w:t>
      </w:r>
    </w:p>
    <w:p w14:paraId="1FB80F16" w14:textId="77777777" w:rsidR="0092110C" w:rsidRPr="00B247B1" w:rsidRDefault="0092110C" w:rsidP="00667C33">
      <w:pPr>
        <w:pStyle w:val="NoSpacing"/>
        <w:jc w:val="center"/>
        <w:rPr>
          <w:lang w:val="bg-BG"/>
        </w:rPr>
      </w:pPr>
      <w:r w:rsidRPr="00B247B1">
        <w:rPr>
          <w:lang w:val="bg-BG"/>
        </w:rPr>
        <w:t xml:space="preserve">С чер </w:t>
      </w:r>
      <w:proofErr w:type="spellStart"/>
      <w:r w:rsidRPr="00B247B1">
        <w:rPr>
          <w:lang w:val="bg-BG"/>
        </w:rPr>
        <w:t>кинар</w:t>
      </w:r>
      <w:proofErr w:type="spellEnd"/>
      <w:r w:rsidRPr="00B247B1">
        <w:rPr>
          <w:lang w:val="bg-BG"/>
        </w:rPr>
        <w:t xml:space="preserve"> – да не види мама.</w:t>
      </w:r>
    </w:p>
    <w:p w14:paraId="732794A2" w14:textId="77777777" w:rsidR="0092110C" w:rsidRPr="00B247B1" w:rsidRDefault="0092110C" w:rsidP="00667C33">
      <w:pPr>
        <w:pStyle w:val="NoSpacing"/>
        <w:jc w:val="center"/>
        <w:rPr>
          <w:lang w:val="bg-BG"/>
        </w:rPr>
      </w:pPr>
      <w:r w:rsidRPr="00B247B1">
        <w:rPr>
          <w:lang w:val="bg-BG"/>
        </w:rPr>
        <w:t>Ще поканя старите сватбари,</w:t>
      </w:r>
    </w:p>
    <w:p w14:paraId="507DFC4B" w14:textId="77777777" w:rsidR="0092110C" w:rsidRPr="00B247B1" w:rsidRDefault="0092110C" w:rsidP="00667C33">
      <w:pPr>
        <w:pStyle w:val="NoSpacing"/>
        <w:jc w:val="center"/>
        <w:rPr>
          <w:lang w:val="bg-BG"/>
        </w:rPr>
      </w:pPr>
      <w:r w:rsidRPr="00B247B1">
        <w:rPr>
          <w:lang w:val="bg-BG"/>
        </w:rPr>
        <w:t>Левент буен и девици стари!</w:t>
      </w:r>
    </w:p>
    <w:p w14:paraId="0C44A363" w14:textId="77777777" w:rsidR="0092110C" w:rsidRPr="00B247B1" w:rsidRDefault="0092110C" w:rsidP="00667C33">
      <w:pPr>
        <w:pStyle w:val="NoSpacing"/>
        <w:jc w:val="center"/>
        <w:rPr>
          <w:lang w:val="bg-BG"/>
        </w:rPr>
      </w:pPr>
    </w:p>
    <w:p w14:paraId="403CD426" w14:textId="77777777" w:rsidR="000C1925" w:rsidRDefault="0092110C" w:rsidP="00234F02">
      <w:r w:rsidRPr="00B247B1">
        <w:t xml:space="preserve">Милка </w:t>
      </w:r>
      <w:proofErr w:type="spellStart"/>
      <w:r w:rsidRPr="00B247B1">
        <w:t>рецетираше</w:t>
      </w:r>
      <w:proofErr w:type="spellEnd"/>
      <w:r w:rsidRPr="00B247B1">
        <w:t xml:space="preserve"> много въ</w:t>
      </w:r>
      <w:r w:rsidR="00337481" w:rsidRPr="00B247B1">
        <w:t>лнуващо „Сашка” от В</w:t>
      </w:r>
      <w:r w:rsidRPr="00B247B1">
        <w:t>еселин Исаев. По-късно, вече семейни, често я молех да ги пее и рецитира.</w:t>
      </w:r>
    </w:p>
    <w:p w14:paraId="78A37EB5" w14:textId="77777777" w:rsidR="000C1925" w:rsidRDefault="00F2314F" w:rsidP="00234F02">
      <w:r w:rsidRPr="00B247B1">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3340DBD8" w14:textId="77777777" w:rsidR="000C1925" w:rsidRDefault="00F2314F" w:rsidP="00234F02">
      <w:r w:rsidRPr="00B247B1">
        <w:t xml:space="preserve">На 3 май стажът на момичетата приключи и те си заминаха. Обещаха ни да ни поканят на </w:t>
      </w:r>
      <w:proofErr w:type="spellStart"/>
      <w:r w:rsidRPr="00B247B1">
        <w:t>абитуренският</w:t>
      </w:r>
      <w:proofErr w:type="spellEnd"/>
      <w:r w:rsidRPr="00B247B1">
        <w:t xml:space="preserve"> си бал в Айтос. Забавните ни сбирки в Института продължиха, но се чувстваше липсата на дево</w:t>
      </w:r>
      <w:r w:rsidR="00941E4E" w:rsidRPr="00B247B1">
        <w:t>йките</w:t>
      </w:r>
      <w:r w:rsidRPr="00B247B1">
        <w:t>.</w:t>
      </w:r>
    </w:p>
    <w:p w14:paraId="5A3EAB22" w14:textId="77777777" w:rsidR="000C1925" w:rsidRDefault="00F2314F" w:rsidP="00234F02">
      <w:r w:rsidRPr="00B247B1">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B247B1">
        <w:t>яхме в самостоятелна канцел</w:t>
      </w:r>
      <w:r w:rsidR="00941E4E" w:rsidRPr="00B247B1">
        <w:t>ария, което ми позволяваше</w:t>
      </w:r>
      <w:r w:rsidR="007A2204" w:rsidRPr="00B247B1">
        <w:t xml:space="preserve"> да водим творчески разговори. Аз поех изцяло дейността в птицевъдната ферма, а Табаков</w:t>
      </w:r>
      <w:r w:rsidR="00941E4E" w:rsidRPr="00B247B1">
        <w:t xml:space="preserve"> тази в птицефермите на ТКЗС. Ч</w:t>
      </w:r>
      <w:r w:rsidR="007A2204" w:rsidRPr="00B247B1">
        <w:t xml:space="preserve">рез МЗ Табаков осигури средства и в птицефермата построихме 5 нови опитни помещения за по 100 кокошки. </w:t>
      </w:r>
      <w:proofErr w:type="spellStart"/>
      <w:r w:rsidR="007A2204" w:rsidRPr="00B247B1">
        <w:t>Раширихме</w:t>
      </w:r>
      <w:proofErr w:type="spellEnd"/>
      <w:r w:rsidR="007A2204" w:rsidRPr="00B247B1">
        <w:t xml:space="preserve"> люпилнята на 10 000 </w:t>
      </w:r>
      <w:proofErr w:type="spellStart"/>
      <w:r w:rsidR="007A2204" w:rsidRPr="00B247B1">
        <w:t>яйцеместа</w:t>
      </w:r>
      <w:proofErr w:type="spellEnd"/>
      <w:r w:rsidR="007A2204" w:rsidRPr="00B247B1">
        <w:t>. Построихме и нов птичарник за 2 500 пилета.</w:t>
      </w:r>
    </w:p>
    <w:p w14:paraId="31382400" w14:textId="77777777" w:rsidR="000C1925" w:rsidRDefault="007A2204" w:rsidP="00234F02">
      <w:r w:rsidRPr="00B247B1">
        <w:t xml:space="preserve">Добрите възможности за ефективна селекционна работа с птиците ми позволи да приложа старата си любов към генетиката. </w:t>
      </w:r>
      <w:r w:rsidR="00371C44" w:rsidRPr="00B247B1">
        <w:t xml:space="preserve">Обичах да наблюдавам поведението на птиците, затова бях често в кокошите стада и разговарях с гледачите. Освен със съвети се </w:t>
      </w:r>
      <w:proofErr w:type="spellStart"/>
      <w:r w:rsidR="00371C44" w:rsidRPr="00B247B1">
        <w:t>страех</w:t>
      </w:r>
      <w:proofErr w:type="spellEnd"/>
      <w:r w:rsidR="00371C44" w:rsidRPr="00B247B1">
        <w:t xml:space="preserve"> да помагам и като председател на Профкомитета. Табаков не о</w:t>
      </w:r>
      <w:r w:rsidR="00941E4E" w:rsidRPr="00B247B1">
        <w:t>добряваше това, защото работниците</w:t>
      </w:r>
      <w:r w:rsidR="00371C44" w:rsidRPr="00B247B1">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w:t>
      </w:r>
      <w:proofErr w:type="spellStart"/>
      <w:r w:rsidR="00371C44" w:rsidRPr="00B247B1">
        <w:t>израстнал</w:t>
      </w:r>
      <w:proofErr w:type="spellEnd"/>
      <w:r w:rsidR="00371C44" w:rsidRPr="00B247B1">
        <w:t xml:space="preserve"> на село и познавам селските хора</w:t>
      </w:r>
      <w:r w:rsidR="00941E4E" w:rsidRPr="00B247B1">
        <w:t>, лесно разбир</w:t>
      </w:r>
      <w:r w:rsidR="00371C44" w:rsidRPr="00B247B1">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1C9D603" w14:textId="77777777" w:rsidR="000C1925" w:rsidRDefault="00924196" w:rsidP="00234F02">
      <w:r w:rsidRPr="00B247B1">
        <w:t>Тази година с „братята” решихме да си купим велосипеди. Тогава един струваше 1 300 лева. Теглих заем от Взаимно-спомагателната каса . Купих си „</w:t>
      </w:r>
      <w:proofErr w:type="spellStart"/>
      <w:r w:rsidRPr="00B247B1">
        <w:t>Симсон</w:t>
      </w:r>
      <w:proofErr w:type="spellEnd"/>
      <w:r w:rsidRPr="00B247B1">
        <w:t xml:space="preserve">”, немско производство. С него се </w:t>
      </w:r>
      <w:proofErr w:type="spellStart"/>
      <w:r w:rsidRPr="00B247B1">
        <w:t>предвижвах</w:t>
      </w:r>
      <w:proofErr w:type="spellEnd"/>
      <w:r w:rsidRPr="00B247B1">
        <w:t xml:space="preserve"> много по-бързо и лесно до града.</w:t>
      </w:r>
    </w:p>
    <w:p w14:paraId="47240BE7" w14:textId="77777777" w:rsidR="000C1925" w:rsidRDefault="00924196" w:rsidP="00234F02">
      <w:r w:rsidRPr="00B247B1">
        <w:t xml:space="preserve">Преди балът на „Айтоските момичета”, си разменихме по няколко писма и аз им пратих правените от мен снимки. Получих поща от Милка и Дафинка, които ми </w:t>
      </w:r>
      <w:proofErr w:type="spellStart"/>
      <w:r w:rsidRPr="00B247B1">
        <w:t>стъобщиха</w:t>
      </w:r>
      <w:proofErr w:type="spellEnd"/>
      <w:r w:rsidRPr="00B247B1">
        <w:t xml:space="preserve">,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w:t>
      </w:r>
      <w:proofErr w:type="spellStart"/>
      <w:r w:rsidRPr="00B247B1">
        <w:t>тяхният</w:t>
      </w:r>
      <w:proofErr w:type="spellEnd"/>
      <w:r w:rsidRPr="00B247B1">
        <w:t xml:space="preserve">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4CE97C73" w14:textId="77777777" w:rsidR="000C1925" w:rsidRDefault="00924196" w:rsidP="00234F02">
      <w:r w:rsidRPr="00B247B1">
        <w:t xml:space="preserve">После от </w:t>
      </w:r>
      <w:r w:rsidR="00941E4E" w:rsidRPr="00B247B1">
        <w:t xml:space="preserve">юни 1953 г. до август 1954 </w:t>
      </w:r>
      <w:proofErr w:type="spellStart"/>
      <w:r w:rsidR="00941E4E" w:rsidRPr="00B247B1">
        <w:t>г,</w:t>
      </w:r>
      <w:r w:rsidRPr="00B247B1">
        <w:t>по</w:t>
      </w:r>
      <w:proofErr w:type="spellEnd"/>
      <w:r w:rsidRPr="00B247B1">
        <w:t xml:space="preserve"> моя инициатива, с Милка си разменихме доста писма.</w:t>
      </w:r>
    </w:p>
    <w:p w14:paraId="34583852" w14:textId="77777777" w:rsidR="000C1925" w:rsidRDefault="00924196" w:rsidP="00234F02">
      <w:r w:rsidRPr="00B247B1">
        <w:t xml:space="preserve">На 12 юли – </w:t>
      </w:r>
      <w:proofErr w:type="spellStart"/>
      <w:r w:rsidRPr="00B247B1">
        <w:t>Петльовден</w:t>
      </w:r>
      <w:proofErr w:type="spellEnd"/>
      <w:r w:rsidRPr="00B247B1">
        <w:t xml:space="preserve"> за трети път празнувахме „Денят на птицевъда”.</w:t>
      </w:r>
    </w:p>
    <w:p w14:paraId="377574E3" w14:textId="77777777" w:rsidR="000C1925" w:rsidRDefault="0068266C" w:rsidP="00234F02">
      <w:r w:rsidRPr="00B247B1">
        <w:t>Тази г</w:t>
      </w:r>
      <w:r w:rsidR="00941E4E" w:rsidRPr="00B247B1">
        <w:t>одина реколтата беше отлична</w:t>
      </w:r>
      <w:r w:rsidRPr="00B247B1">
        <w:t>. Това наложи от Профкомитета да организираме бригади по п</w:t>
      </w:r>
      <w:r w:rsidR="00941E4E" w:rsidRPr="00B247B1">
        <w:t>рибиране на сеното и за</w:t>
      </w:r>
      <w:r w:rsidRPr="00B247B1">
        <w:t xml:space="preserve"> жътвата. След нейното приключване организирахме безплатна екскурзия до връх „Св. Никола” с банкет на 2 август. Тъй</w:t>
      </w:r>
      <w:r w:rsidR="00941E4E" w:rsidRPr="00B247B1">
        <w:t xml:space="preserve"> като бях в домашен отпуск, с Ти</w:t>
      </w:r>
      <w:r w:rsidRPr="00B247B1">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B247B1">
        <w:t xml:space="preserve"> „</w:t>
      </w:r>
      <w:r w:rsidRPr="00B247B1">
        <w:t>Рай” и слязохме в Калофер.</w:t>
      </w:r>
    </w:p>
    <w:p w14:paraId="3011ECCD" w14:textId="77777777" w:rsidR="000C1925" w:rsidRDefault="0068266C" w:rsidP="00234F02">
      <w:r w:rsidRPr="00B247B1">
        <w:t>На 10 август прекъснах отпуската си, заради 3-тият курс за бригадири-птицевъди, организиран от МЗ.</w:t>
      </w:r>
      <w:r w:rsidR="00B33998" w:rsidRPr="00B247B1">
        <w:t xml:space="preserve"> Аз следваше д</w:t>
      </w:r>
      <w:r w:rsidR="00941E4E" w:rsidRPr="00B247B1">
        <w:t>а ги посрещна в Института</w:t>
      </w:r>
      <w:r w:rsidR="00B33998" w:rsidRPr="00B247B1">
        <w:t xml:space="preserve"> и </w:t>
      </w:r>
      <w:r w:rsidR="00941E4E" w:rsidRPr="00B247B1">
        <w:t>организирам провеждането му. С Т</w:t>
      </w:r>
      <w:r w:rsidR="00B33998" w:rsidRPr="00B247B1">
        <w:t>абаков бяхме основните лектори.</w:t>
      </w:r>
    </w:p>
    <w:p w14:paraId="3AB64120" w14:textId="77777777" w:rsidR="000C1925" w:rsidRDefault="00B33998" w:rsidP="00234F02">
      <w:r w:rsidRPr="00B247B1">
        <w:t>През октомври назначихме за техник едно от „Айтоските момичета” – Мария Тотева (</w:t>
      </w:r>
      <w:proofErr w:type="spellStart"/>
      <w:r w:rsidRPr="00B247B1">
        <w:t>Мичето</w:t>
      </w:r>
      <w:proofErr w:type="spellEnd"/>
      <w:r w:rsidRPr="00B247B1">
        <w:t>). Опитът ми да назнача Милка не беше успешен. Тя постъпи на работа като младши зоотехник в село Николаево, Казанлъшко.</w:t>
      </w:r>
    </w:p>
    <w:p w14:paraId="7CED3B7E" w14:textId="77777777" w:rsidR="000C1925" w:rsidRDefault="00B33998" w:rsidP="00234F02">
      <w:r w:rsidRPr="00B247B1">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34104CEE" w14:textId="77777777" w:rsidR="000C1925" w:rsidRDefault="00B33998" w:rsidP="00234F02">
      <w:r w:rsidRPr="00B247B1">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B247B1">
        <w:t>отново ми беше попречено от секретаря на ППО на БКП – Иванка Добрева.</w:t>
      </w:r>
    </w:p>
    <w:p w14:paraId="70641F8C" w14:textId="77777777" w:rsidR="000C1925" w:rsidRDefault="00AF06E1" w:rsidP="00234F02">
      <w:r w:rsidRPr="00B247B1">
        <w:t>Отнош</w:t>
      </w:r>
      <w:r w:rsidR="002A54CB" w:rsidRPr="00B247B1">
        <w:t>енията Табаков</w:t>
      </w:r>
      <w:r w:rsidR="00941E4E" w:rsidRPr="00B247B1">
        <w:t xml:space="preserve"> - </w:t>
      </w:r>
      <w:r w:rsidR="002A54CB" w:rsidRPr="00B247B1">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4C1B3CF0" w14:textId="77777777" w:rsidR="000C1925" w:rsidRDefault="002A54CB" w:rsidP="00234F02">
      <w:r w:rsidRPr="00B247B1">
        <w:t>По поръчка на МЗ, Иван Табаков беше написал една брошура от 8 страници по хранене и гледане на кокошките</w:t>
      </w:r>
      <w:r w:rsidR="00F24096" w:rsidRPr="00B247B1">
        <w:t xml:space="preserve">,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w:t>
      </w:r>
      <w:proofErr w:type="spellStart"/>
      <w:r w:rsidR="00F24096" w:rsidRPr="00B247B1">
        <w:t>К.Иванов</w:t>
      </w:r>
      <w:proofErr w:type="spellEnd"/>
      <w:r w:rsidR="00F24096" w:rsidRPr="00B247B1">
        <w:t xml:space="preserve"> в най-грубо плагиатство</w:t>
      </w:r>
      <w:r w:rsidR="003D75A5" w:rsidRPr="00B247B1">
        <w:t xml:space="preserve">, като </w:t>
      </w:r>
      <w:proofErr w:type="spellStart"/>
      <w:r w:rsidR="003D75A5" w:rsidRPr="00B247B1">
        <w:t>разяснии</w:t>
      </w:r>
      <w:proofErr w:type="spellEnd"/>
      <w:r w:rsidR="003D75A5" w:rsidRPr="00B247B1">
        <w:t xml:space="preserve">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14:paraId="4BFD9F6C" w14:textId="77777777" w:rsidR="000C1925" w:rsidRDefault="003D75A5" w:rsidP="00234F02">
      <w:r w:rsidRPr="00B247B1">
        <w:t xml:space="preserve">За мен 1953 г. беше много ползотворна и запомняща се. </w:t>
      </w:r>
      <w:r w:rsidR="00AF06E1" w:rsidRPr="00B247B1">
        <w:t>В нея бях се насочил и към момиче, за което желаех да се оженя.</w:t>
      </w:r>
    </w:p>
    <w:p w14:paraId="5BD9E313" w14:textId="77777777" w:rsidR="000C1925" w:rsidRDefault="00AF06E1" w:rsidP="00234F02">
      <w:r w:rsidRPr="00B247B1">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B247B1">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14:paraId="50E93EDF" w14:textId="77777777" w:rsidR="000C1925" w:rsidRDefault="00013150" w:rsidP="00234F02">
      <w:r w:rsidRPr="00B247B1">
        <w:t>Тази зима беше особено студено и валя обилен сняг до края на месец януари. От 25 до 28 януари бяхме на годишен научен съ</w:t>
      </w:r>
      <w:r w:rsidR="001538F0" w:rsidRPr="00B247B1">
        <w:t>вет в ЦНИИЖ-Костинброд. Т</w:t>
      </w:r>
      <w:r w:rsidR="00AC1A86" w:rsidRPr="00B247B1">
        <w:t>ам при -25 градуса се при</w:t>
      </w:r>
      <w:r w:rsidR="001538F0" w:rsidRPr="00B247B1">
        <w:t xml:space="preserve">движвахме пеш до Института. По същото време беше измерена </w:t>
      </w:r>
      <w:proofErr w:type="spellStart"/>
      <w:r w:rsidR="001538F0" w:rsidRPr="00B247B1">
        <w:t>рекодната</w:t>
      </w:r>
      <w:proofErr w:type="spellEnd"/>
      <w:r w:rsidR="001538F0" w:rsidRPr="00B247B1">
        <w:t xml:space="preserve"> за страната температура от -34 градуса в град Трън.</w:t>
      </w:r>
      <w:r w:rsidR="00426E9A" w:rsidRPr="00B247B1">
        <w:t xml:space="preserve"> Тази зима съм я запомнил като най-студен</w:t>
      </w:r>
      <w:r w:rsidR="00AC1A86" w:rsidRPr="00B247B1">
        <w:t>ата в живота ми. Точно през студените</w:t>
      </w:r>
      <w:r w:rsidR="00426E9A" w:rsidRPr="00B247B1">
        <w:t xml:space="preserve"> месеци трябваше да преливам венозно кръв от пуйки на пилета в неотопле</w:t>
      </w:r>
      <w:r w:rsidR="00AC1A86" w:rsidRPr="00B247B1">
        <w:t>ни помещения.  На птиците слагахм</w:t>
      </w:r>
      <w:r w:rsidR="00426E9A" w:rsidRPr="00B247B1">
        <w:t xml:space="preserve">е поилки с топла вода, но и тя бързо замръзваше. На кокошките мазахме гребените им със свинска мас за защита срещу </w:t>
      </w:r>
      <w:proofErr w:type="spellStart"/>
      <w:r w:rsidR="00426E9A" w:rsidRPr="00B247B1">
        <w:t>студа.</w:t>
      </w:r>
      <w:r w:rsidR="00DF1F5E" w:rsidRPr="00B247B1">
        <w:t>През</w:t>
      </w:r>
      <w:proofErr w:type="spellEnd"/>
      <w:r w:rsidR="00DF1F5E" w:rsidRPr="00B247B1">
        <w:t xml:space="preserve">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1F1DCB3A" w14:textId="77777777" w:rsidR="000C1925" w:rsidRDefault="00DF1F5E" w:rsidP="00234F02">
      <w:r w:rsidRPr="00B247B1">
        <w:t>През януари Милка получи разрешение от родителите си за женитбата ни, но за съжаление точно тогава почина дя</w:t>
      </w:r>
      <w:r w:rsidR="00AC1A86" w:rsidRPr="00B247B1">
        <w:t>до и. Според християнските обича</w:t>
      </w:r>
      <w:r w:rsidRPr="00B247B1">
        <w:t>и трябвало да се изчака да минат 40 дни от смъртта му.</w:t>
      </w:r>
      <w:r w:rsidR="00082FFB" w:rsidRPr="00B247B1">
        <w:t xml:space="preserve"> Баща и дойде на среща с мен в Стара Загора, за да се запознаем. С него се разбрахме сключването на брака да стане на 7 март.</w:t>
      </w:r>
      <w:r w:rsidR="00F42E0D" w:rsidRPr="00B247B1">
        <w:t xml:space="preserve"> Родителите ми също одобриха избора ми за жена и брака ми.</w:t>
      </w:r>
    </w:p>
    <w:p w14:paraId="550A3E38" w14:textId="77777777" w:rsidR="000C1925" w:rsidRDefault="00AC1A86" w:rsidP="00234F02">
      <w:r w:rsidRPr="00B247B1">
        <w:t>Милка искаше</w:t>
      </w:r>
      <w:r w:rsidR="00A20438" w:rsidRPr="00B247B1">
        <w:t>, след като се събер</w:t>
      </w:r>
      <w:r w:rsidRPr="00B247B1">
        <w:t>ем официално,</w:t>
      </w:r>
      <w:r w:rsidR="00A20438" w:rsidRPr="00B247B1">
        <w:t xml:space="preserve"> да напусне Николаево и д</w:t>
      </w:r>
      <w:r w:rsidRPr="00B247B1">
        <w:t>а дойде да живее вкъщи. После щяхме да</w:t>
      </w:r>
      <w:r w:rsidR="00A20438" w:rsidRPr="00B247B1">
        <w:t xml:space="preserve"> започнем да търсим работа за нея в града.</w:t>
      </w:r>
    </w:p>
    <w:p w14:paraId="0501D57F" w14:textId="77777777" w:rsidR="000C1925" w:rsidRDefault="00A20438" w:rsidP="00234F02">
      <w:r w:rsidRPr="00B247B1">
        <w:t xml:space="preserve">Въпреки усложненията в живота ми и студената зима, аз се </w:t>
      </w:r>
      <w:proofErr w:type="spellStart"/>
      <w:r w:rsidRPr="00B247B1">
        <w:t>спавях</w:t>
      </w:r>
      <w:proofErr w:type="spellEnd"/>
      <w:r w:rsidRPr="00B247B1">
        <w:t xml:space="preserve"> успешно със служе</w:t>
      </w:r>
      <w:r w:rsidR="00AC1A86" w:rsidRPr="00B247B1">
        <w:t>бните ми задължения. В</w:t>
      </w:r>
      <w:r w:rsidRPr="00B247B1">
        <w:t xml:space="preserve"> дълбокият сняг не можех </w:t>
      </w:r>
      <w:r w:rsidR="00AC1A86" w:rsidRPr="00B247B1">
        <w:t>да ползвам велосипеда си и</w:t>
      </w:r>
      <w:r w:rsidRPr="00B247B1">
        <w:t xml:space="preserve"> ходих пеша до града.</w:t>
      </w:r>
    </w:p>
    <w:p w14:paraId="326812DF" w14:textId="77777777" w:rsidR="00A20438" w:rsidRPr="00B247B1" w:rsidRDefault="00A20438" w:rsidP="00234F02">
      <w:r w:rsidRPr="00B247B1">
        <w:t>При срещата с дядо Марин се уговорихме, след сключването на гр</w:t>
      </w:r>
      <w:r w:rsidR="00AC1A86" w:rsidRPr="00B247B1">
        <w:t>ажданският брак, вкъщи да покани</w:t>
      </w:r>
      <w:r w:rsidRPr="00B247B1">
        <w:t>м на тържествен обяд около 20-тина на</w:t>
      </w:r>
      <w:r w:rsidR="00AC1A86" w:rsidRPr="00B247B1">
        <w:t>й-близки роднини и от двете стра</w:t>
      </w:r>
      <w:r w:rsidRPr="00B247B1">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5DA8D585" w14:textId="77777777" w:rsidR="000C1925" w:rsidRDefault="00A20438" w:rsidP="00234F02">
      <w:r w:rsidRPr="00B247B1">
        <w:t xml:space="preserve">На 6 март си пуснах 14 дневна отпуска и на </w:t>
      </w:r>
      <w:r w:rsidR="007A4EA3" w:rsidRPr="00B247B1">
        <w:t>7 март, рано сутринта отидох с влака до Казанл</w:t>
      </w:r>
      <w:r w:rsidRPr="00B247B1">
        <w:t>ък, за да взема от там Милка. На гарата тя ме чакаше, изпратена от брат и Георги</w:t>
      </w:r>
      <w:r w:rsidR="00407DAA" w:rsidRPr="00B247B1">
        <w:t>, братовчед и Митко и леля и До</w:t>
      </w:r>
      <w:r w:rsidR="00750088" w:rsidRPr="00B247B1">
        <w:t>н</w:t>
      </w:r>
      <w:r w:rsidR="00407DAA" w:rsidRPr="00B247B1">
        <w:t>ка. Бай Марин още на предният ден беше пристигнал в Стара Загора.</w:t>
      </w:r>
    </w:p>
    <w:p w14:paraId="3114275C" w14:textId="77777777" w:rsidR="000C1925" w:rsidRDefault="002444FE" w:rsidP="00234F02">
      <w:r w:rsidRPr="00B247B1">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B247B1">
        <w:t>,</w:t>
      </w:r>
      <w:r w:rsidRPr="00B247B1">
        <w:t xml:space="preserve"> колко бързо ще се </w:t>
      </w:r>
      <w:proofErr w:type="spellStart"/>
      <w:r w:rsidRPr="00B247B1">
        <w:t>присобим</w:t>
      </w:r>
      <w:proofErr w:type="spellEnd"/>
      <w:r w:rsidRPr="00B247B1">
        <w:t xml:space="preserve"> към семейният живот. Можеше да </w:t>
      </w:r>
      <w:proofErr w:type="spellStart"/>
      <w:r w:rsidRPr="00B247B1">
        <w:t>отидеми</w:t>
      </w:r>
      <w:proofErr w:type="spellEnd"/>
      <w:r w:rsidRPr="00B247B1">
        <w:t xml:space="preserve"> да живеем самостоятелно в Института, но аз не исках да отделям Милка от родителите си и от града.</w:t>
      </w:r>
    </w:p>
    <w:p w14:paraId="6D36B84E" w14:textId="77777777" w:rsidR="000C1925" w:rsidRDefault="002444FE" w:rsidP="00234F02">
      <w:r w:rsidRPr="00B247B1">
        <w:t>След гощавка в домът ни,</w:t>
      </w:r>
      <w:r w:rsidR="00AC1A86" w:rsidRPr="00B247B1">
        <w:t xml:space="preserve"> с Милка и дядо Марин пътувахме за Пловдив. Той </w:t>
      </w:r>
      <w:r w:rsidRPr="00B247B1">
        <w:t xml:space="preserve">нощува при роднини, а ние с Милка прекарахме първата си брачна нощ в дома на </w:t>
      </w:r>
      <w:proofErr w:type="spellStart"/>
      <w:r w:rsidRPr="00B247B1">
        <w:t>братовчетка</w:t>
      </w:r>
      <w:proofErr w:type="spellEnd"/>
      <w:r w:rsidRPr="00B247B1">
        <w:t xml:space="preserve"> ми Фана Султанова, която не си беше вкъщи.</w:t>
      </w:r>
    </w:p>
    <w:p w14:paraId="674977E7" w14:textId="77777777" w:rsidR="002444FE" w:rsidRPr="00B247B1" w:rsidRDefault="002444FE" w:rsidP="00234F02">
      <w:r w:rsidRPr="00B247B1">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B247B1">
        <w:t>з моста над река Стряма. П</w:t>
      </w:r>
      <w:r w:rsidRPr="00B247B1">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B247B1">
        <w:t>Зелениково и Бабек, които бяха приятели на дядо Марин. На всички той ме представяше като негов зе</w:t>
      </w:r>
      <w:r w:rsidR="00AC1A86" w:rsidRPr="00B247B1">
        <w:t>т. Преди да влезем в Розовец ,</w:t>
      </w:r>
      <w:r w:rsidR="007A4EA3" w:rsidRPr="00B247B1">
        <w:t xml:space="preserve"> ми показа </w:t>
      </w:r>
      <w:proofErr w:type="spellStart"/>
      <w:r w:rsidR="007A4EA3" w:rsidRPr="00B247B1">
        <w:t>Бачуров</w:t>
      </w:r>
      <w:proofErr w:type="spellEnd"/>
      <w:r w:rsidR="007A4EA3" w:rsidRPr="00B247B1">
        <w:t xml:space="preserve"> мост, където е убит партизанина </w:t>
      </w:r>
      <w:proofErr w:type="spellStart"/>
      <w:r w:rsidR="007A4EA3" w:rsidRPr="00B247B1">
        <w:t>Сутов</w:t>
      </w:r>
      <w:proofErr w:type="spellEnd"/>
      <w:r w:rsidR="007A4EA3" w:rsidRPr="00B247B1">
        <w:t xml:space="preserve">. </w:t>
      </w:r>
    </w:p>
    <w:p w14:paraId="0889C498" w14:textId="77777777" w:rsidR="000C1925" w:rsidRDefault="00AC1A86" w:rsidP="00234F02">
      <w:r w:rsidRPr="00B247B1">
        <w:t>В Розовец, на площадът</w:t>
      </w:r>
      <w:r w:rsidR="007A4EA3" w:rsidRPr="00B247B1">
        <w:t>, бяхме посрещнати от роднини на Милка, начело с баба Витка, нейната майка. Вече беше тъмно и тя носеше фенер. По тесен и стръмен път оти</w:t>
      </w:r>
      <w:r w:rsidRPr="00B247B1">
        <w:t xml:space="preserve">дохме до </w:t>
      </w:r>
      <w:proofErr w:type="spellStart"/>
      <w:r w:rsidRPr="00B247B1">
        <w:t>тяхният</w:t>
      </w:r>
      <w:proofErr w:type="spellEnd"/>
      <w:r w:rsidRPr="00B247B1">
        <w:t xml:space="preserve"> дом, който се намираше</w:t>
      </w:r>
      <w:r w:rsidR="007A4EA3" w:rsidRPr="00B247B1">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2847AF5F" w14:textId="77777777" w:rsidR="000C1925" w:rsidRDefault="007A4EA3" w:rsidP="00234F02">
      <w:r w:rsidRPr="00B247B1">
        <w:t xml:space="preserve">Още с пристигането си в Розовец, Милка промени говора и поведението си, на местен диалект и маниери, и започна да се държи като типична </w:t>
      </w:r>
      <w:proofErr w:type="spellStart"/>
      <w:r w:rsidRPr="00B247B1">
        <w:t>Рахманлийка</w:t>
      </w:r>
      <w:proofErr w:type="spellEnd"/>
      <w:r w:rsidRPr="00B247B1">
        <w:t xml:space="preserve"> (</w:t>
      </w:r>
      <w:proofErr w:type="spellStart"/>
      <w:r w:rsidRPr="00B247B1">
        <w:t>Розовчанка</w:t>
      </w:r>
      <w:proofErr w:type="spellEnd"/>
      <w:r w:rsidRPr="00B247B1">
        <w:t>). По време на дългият ни съвместен живот след това, тя винаги се променяше, когато ходихме в Розовец.</w:t>
      </w:r>
    </w:p>
    <w:p w14:paraId="611F932C" w14:textId="77777777" w:rsidR="000C1925" w:rsidRDefault="00121E53" w:rsidP="00234F02">
      <w:r w:rsidRPr="00B247B1">
        <w:t xml:space="preserve">Още първата вечер, бях запознат най-подробно от дядо Марин с историята на рода Моллови, както и с историята на селото. </w:t>
      </w:r>
      <w:proofErr w:type="spellStart"/>
      <w:r w:rsidRPr="00B247B1">
        <w:t>Рахманлии</w:t>
      </w:r>
      <w:proofErr w:type="spellEnd"/>
      <w:r w:rsidRPr="00B247B1">
        <w:t xml:space="preserve">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B247B1">
        <w:t>,</w:t>
      </w:r>
      <w:r w:rsidRPr="00B247B1">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B247B1">
        <w:t>ото движение през периода 1941</w:t>
      </w:r>
      <w:r w:rsidRPr="00B247B1">
        <w:t>-1944 г.</w:t>
      </w:r>
    </w:p>
    <w:p w14:paraId="135DD9A7" w14:textId="77777777" w:rsidR="000C1925" w:rsidRDefault="00121E53" w:rsidP="00234F02">
      <w:r w:rsidRPr="00B247B1">
        <w:t>На въпросите на шумно говорещите роднини, аз отговарях кратко, като се стараех повече да слушам тях. Въобще се показах като малко срамежлив зет.</w:t>
      </w:r>
    </w:p>
    <w:p w14:paraId="127386E8" w14:textId="77777777" w:rsidR="000C1925" w:rsidRDefault="00121E53" w:rsidP="00234F02">
      <w:r w:rsidRPr="00B247B1">
        <w:t xml:space="preserve">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w:t>
      </w:r>
      <w:proofErr w:type="spellStart"/>
      <w:r w:rsidRPr="00B247B1">
        <w:t>рахманлийска</w:t>
      </w:r>
      <w:proofErr w:type="spellEnd"/>
      <w:r w:rsidRPr="00B247B1">
        <w:t xml:space="preserve"> ракия.</w:t>
      </w:r>
      <w:r w:rsidR="00750088" w:rsidRPr="00B247B1">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B247B1">
        <w:t xml:space="preserve"> ще взема Милка с мен. Той </w:t>
      </w:r>
      <w:r w:rsidR="00750088" w:rsidRPr="00B247B1">
        <w:t>искаше да направим голяма сватба в селото. Отговорих му, че не ми се правят панаири и хубаво беше, че не повдигнахме тази тема отново.</w:t>
      </w:r>
    </w:p>
    <w:p w14:paraId="750B1E56" w14:textId="77777777" w:rsidR="000C1925" w:rsidRDefault="00750088" w:rsidP="00234F02">
      <w:r w:rsidRPr="00B247B1">
        <w:t xml:space="preserve">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е </w:t>
      </w:r>
      <w:proofErr w:type="spellStart"/>
      <w:r w:rsidRPr="00B247B1">
        <w:t>анархо</w:t>
      </w:r>
      <w:proofErr w:type="spellEnd"/>
      <w:r w:rsidRPr="00B247B1">
        <w:t>-комунист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B247B1">
        <w:t>,</w:t>
      </w:r>
      <w:r w:rsidRPr="00B247B1">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w:t>
      </w:r>
      <w:proofErr w:type="spellStart"/>
      <w:r w:rsidRPr="00B247B1">
        <w:t>Милкиният</w:t>
      </w:r>
      <w:proofErr w:type="spellEnd"/>
      <w:r w:rsidRPr="00B247B1">
        <w:t xml:space="preserve"> род има партизанин, с фамилията </w:t>
      </w:r>
      <w:proofErr w:type="spellStart"/>
      <w:r w:rsidRPr="00B247B1">
        <w:t>Далевски</w:t>
      </w:r>
      <w:proofErr w:type="spellEnd"/>
      <w:r w:rsidRPr="00B247B1">
        <w:t>, убит през 1944 г., в местността „</w:t>
      </w:r>
      <w:proofErr w:type="spellStart"/>
      <w:r w:rsidRPr="00B247B1">
        <w:t>Дерменка</w:t>
      </w:r>
      <w:proofErr w:type="spellEnd"/>
      <w:r w:rsidRPr="00B247B1">
        <w:t>”.</w:t>
      </w:r>
    </w:p>
    <w:p w14:paraId="4697C1F4" w14:textId="51FD4C15" w:rsidR="000C1925" w:rsidRDefault="00167BBC" w:rsidP="00234F02">
      <w:r w:rsidRPr="00B247B1">
        <w:t xml:space="preserve">С Милка направихме първата си семейна  </w:t>
      </w:r>
      <w:r w:rsidR="0073218F">
        <w:t>снимка</w:t>
      </w:r>
      <w:r w:rsidRPr="00B247B1">
        <w:t xml:space="preserve"> при селския фотограф.</w:t>
      </w:r>
    </w:p>
    <w:p w14:paraId="46F87918" w14:textId="77777777" w:rsidR="000C1925" w:rsidRDefault="00167BBC" w:rsidP="00234F02">
      <w:r w:rsidRPr="00B247B1">
        <w:t xml:space="preserve">От това първо посещение в Розовец, най-добре помня срещата си с баба </w:t>
      </w:r>
      <w:proofErr w:type="spellStart"/>
      <w:r w:rsidRPr="00B247B1">
        <w:t>Димовица</w:t>
      </w:r>
      <w:proofErr w:type="spellEnd"/>
      <w:r w:rsidRPr="00B247B1">
        <w:t xml:space="preserve">. Тя ми каза, че всички в селото знаели, че </w:t>
      </w:r>
      <w:r w:rsidR="00DC71A2" w:rsidRPr="00B247B1">
        <w:t xml:space="preserve">Милка </w:t>
      </w:r>
      <w:r w:rsidRPr="00B247B1">
        <w:t>се омъжила за много по-голям от нея, а съм се оказал много хубаво</w:t>
      </w:r>
      <w:r w:rsidR="00DC71A2" w:rsidRPr="00B247B1">
        <w:t>,</w:t>
      </w:r>
      <w:r w:rsidRPr="00B247B1">
        <w:t xml:space="preserve"> младо изглеждащо момче. Това изказване ме поласка, чак съжалих, че съм можел още малко да поергенувам.</w:t>
      </w:r>
    </w:p>
    <w:p w14:paraId="454A6430" w14:textId="77777777" w:rsidR="000C1925" w:rsidRDefault="00167BBC" w:rsidP="00234F02">
      <w:r w:rsidRPr="00B247B1">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51F25071" w14:textId="77777777" w:rsidR="000C1925" w:rsidRDefault="00167BBC" w:rsidP="00234F02">
      <w:r w:rsidRPr="00B247B1">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5804D212" w14:textId="77777777" w:rsidR="000C1925" w:rsidRDefault="00167BBC" w:rsidP="00234F02">
      <w:r w:rsidRPr="00B247B1">
        <w:t>През тази 1954 г. значително увеличихме броят на пт</w:t>
      </w:r>
      <w:r w:rsidR="00DC71A2" w:rsidRPr="00B247B1">
        <w:t>иците в нашата птицеферма, което</w:t>
      </w:r>
      <w:r w:rsidRPr="00B247B1">
        <w:t xml:space="preserve"> ни позволи да </w:t>
      </w:r>
      <w:proofErr w:type="spellStart"/>
      <w:r w:rsidRPr="00B247B1">
        <w:t>разшерим</w:t>
      </w:r>
      <w:proofErr w:type="spellEnd"/>
      <w:r w:rsidRPr="00B247B1">
        <w:t xml:space="preserve"> работата си по създаването на нова порода кокошки. Продължихме и работата си по вегетативната хибридизация.</w:t>
      </w:r>
      <w:r w:rsidR="00A36D45" w:rsidRPr="00B247B1">
        <w:t xml:space="preserve"> През пролетта на тази година, със заповед на МЗ, зайците бяха преместени от Института. С Табаков </w:t>
      </w:r>
      <w:proofErr w:type="spellStart"/>
      <w:r w:rsidR="00A36D45" w:rsidRPr="00B247B1">
        <w:t>разшерихме</w:t>
      </w:r>
      <w:proofErr w:type="spellEnd"/>
      <w:r w:rsidR="00A36D45" w:rsidRPr="00B247B1">
        <w:t xml:space="preserve">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4BFBE045" w14:textId="77777777" w:rsidR="000C1925" w:rsidRDefault="00A36D45" w:rsidP="00234F02">
      <w:r w:rsidRPr="00B247B1">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B247B1">
        <w:t>кваше, мен ме тревожеше контролът</w:t>
      </w:r>
      <w:r w:rsidRPr="00B247B1">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18D787D8" w14:textId="77777777" w:rsidR="00A36D45" w:rsidRPr="00B247B1" w:rsidRDefault="00A36D45" w:rsidP="00234F02">
      <w:r w:rsidRPr="00B247B1">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B247B1">
        <w:t>Приех и това задължение, но при условие, че не ме изпращат на обиколка из</w:t>
      </w:r>
      <w:r w:rsidR="00304862" w:rsidRPr="00B247B1">
        <w:t>вън</w:t>
      </w:r>
      <w:r w:rsidR="00C14633" w:rsidRPr="00B247B1">
        <w:t xml:space="preserve"> окръга, в който тогава влизаха 8 околии, включително Сливенски, Ямболски и </w:t>
      </w:r>
      <w:proofErr w:type="spellStart"/>
      <w:r w:rsidR="00C14633" w:rsidRPr="00B247B1">
        <w:t>Тополовградски</w:t>
      </w:r>
      <w:proofErr w:type="spellEnd"/>
      <w:r w:rsidR="00C14633" w:rsidRPr="00B247B1">
        <w:t xml:space="preserve"> райони.</w:t>
      </w:r>
    </w:p>
    <w:p w14:paraId="1F83159B" w14:textId="7C69C401" w:rsidR="000C1925" w:rsidRDefault="00C14633" w:rsidP="00234F02">
      <w:r w:rsidRPr="00B247B1">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0073218F">
        <w:t>снимки</w:t>
      </w:r>
      <w:r w:rsidRPr="00B247B1">
        <w:t xml:space="preserve"> на фона </w:t>
      </w:r>
      <w:r w:rsidR="00016C5F" w:rsidRPr="00B247B1">
        <w:t xml:space="preserve">на </w:t>
      </w:r>
      <w:r w:rsidRPr="00B247B1">
        <w:t xml:space="preserve">хижата. </w:t>
      </w:r>
      <w:r w:rsidR="00016C5F" w:rsidRPr="00B247B1">
        <w:t>После показах на Милка цялата красота на Централен Ба</w:t>
      </w:r>
      <w:r w:rsidR="00304862" w:rsidRPr="00B247B1">
        <w:t>лкан. Минахме през всичките</w:t>
      </w:r>
      <w:r w:rsidR="00016C5F" w:rsidRPr="00B247B1">
        <w:t xml:space="preserve"> стари пътеки. Милка много хареса природата и хижите, на които спахме – „Узана”, „Мазалат”, „Тъжа”, </w:t>
      </w:r>
      <w:r w:rsidR="00AC6ED6" w:rsidRPr="00B247B1">
        <w:t>връх</w:t>
      </w:r>
      <w:r w:rsidR="00016C5F" w:rsidRPr="00B247B1">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02E08E44" w14:textId="77777777" w:rsidR="000C1925" w:rsidRDefault="00304862" w:rsidP="00234F02">
      <w:r w:rsidRPr="00B247B1">
        <w:t xml:space="preserve">На 7 август, </w:t>
      </w:r>
      <w:proofErr w:type="spellStart"/>
      <w:r w:rsidRPr="00B247B1">
        <w:t>следзакуска</w:t>
      </w:r>
      <w:proofErr w:type="spellEnd"/>
      <w:r w:rsidR="00016C5F" w:rsidRPr="00B247B1">
        <w:t xml:space="preserve"> приготвена от домакините, Милка ни поведе пеша за </w:t>
      </w:r>
      <w:r w:rsidRPr="00B247B1">
        <w:t>село Розовец. Железничарите от ж</w:t>
      </w:r>
      <w:r w:rsidR="00016C5F" w:rsidRPr="00B247B1">
        <w:t>.п. гарата ни показа стар</w:t>
      </w:r>
      <w:r w:rsidRPr="00B247B1">
        <w:t>,</w:t>
      </w:r>
      <w:r w:rsidR="00016C5F" w:rsidRPr="00B247B1">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B247B1">
        <w:t>д. Така излязохме на селото</w:t>
      </w:r>
      <w:r w:rsidR="00016C5F" w:rsidRPr="00B247B1">
        <w:t>, което е разположено почти на билото на Средна гора.</w:t>
      </w:r>
      <w:r w:rsidR="002A0B66" w:rsidRPr="00B247B1">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B247B1">
        <w:t>ихме ги да вършеят и ние</w:t>
      </w:r>
      <w:r w:rsidR="002A0B66" w:rsidRPr="00B247B1">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14:paraId="7BBE6798" w14:textId="77777777" w:rsidR="000C1925" w:rsidRDefault="002A0B66" w:rsidP="00234F02">
      <w:r w:rsidRPr="00B247B1">
        <w:t xml:space="preserve">Въпреки </w:t>
      </w:r>
      <w:r w:rsidR="00D71BA3" w:rsidRPr="00B247B1">
        <w:t>че бяхме заети с много работа</w:t>
      </w:r>
      <w:r w:rsidR="00304862" w:rsidRPr="00B247B1">
        <w:t xml:space="preserve"> през деня, всяка вечер </w:t>
      </w:r>
      <w:r w:rsidR="00D71BA3" w:rsidRPr="00B247B1">
        <w:t>се събирахме със семействата на нейни при</w:t>
      </w:r>
      <w:r w:rsidR="00304862" w:rsidRPr="00B247B1">
        <w:t>ятели и роднини. Често се бя</w:t>
      </w:r>
      <w:r w:rsidR="00D71BA3" w:rsidRPr="00B247B1">
        <w:t>хме в „</w:t>
      </w:r>
      <w:proofErr w:type="spellStart"/>
      <w:r w:rsidR="00D71BA3" w:rsidRPr="00B247B1">
        <w:t>Бориките</w:t>
      </w:r>
      <w:proofErr w:type="spellEnd"/>
      <w:r w:rsidR="00D71BA3" w:rsidRPr="00B247B1">
        <w:t>”</w:t>
      </w:r>
      <w:r w:rsidR="00304862" w:rsidRPr="00B247B1">
        <w:t>,</w:t>
      </w:r>
      <w:r w:rsidR="00D71BA3" w:rsidRPr="00B247B1">
        <w:t xml:space="preserve"> на хълма в източният край на селото. Играехме белот и се забавлявахме.</w:t>
      </w:r>
    </w:p>
    <w:p w14:paraId="52992875" w14:textId="77777777" w:rsidR="000C1925" w:rsidRDefault="00D71BA3" w:rsidP="00234F02">
      <w:r w:rsidRPr="00B247B1">
        <w:t>На 25 август се завърнахме в Стара Загора. Вкъщи сварихме семейството на брат ми, завърнали се от строителен обект.</w:t>
      </w:r>
      <w:r w:rsidR="00503E31" w:rsidRPr="00B247B1">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B247B1">
        <w:t>ло</w:t>
      </w:r>
      <w:r w:rsidR="00503E31" w:rsidRPr="00B247B1">
        <w:t xml:space="preserve"> да забременее. Често след това Златка създаваше интриги, които изостряха </w:t>
      </w:r>
      <w:r w:rsidR="00234F02" w:rsidRPr="00B247B1">
        <w:t>взаимоотношенията</w:t>
      </w:r>
      <w:r w:rsidR="00503E31" w:rsidRPr="00B247B1">
        <w:t xml:space="preserve"> вкъщи.</w:t>
      </w:r>
    </w:p>
    <w:p w14:paraId="58B1F32F" w14:textId="77777777" w:rsidR="00503E31" w:rsidRPr="00B247B1" w:rsidRDefault="00503E31" w:rsidP="00234F02">
      <w:r w:rsidRPr="00B247B1">
        <w:t>От есента, по настояване на дядо Марин, братът на Ми</w:t>
      </w:r>
      <w:r w:rsidR="00B05062" w:rsidRPr="00B247B1">
        <w:t>л</w:t>
      </w:r>
      <w:r w:rsidRPr="00B247B1">
        <w:t xml:space="preserve">ка беше прехвърлен да учи в старозагорската гимназия. Живееше </w:t>
      </w:r>
      <w:r w:rsidR="00B05062" w:rsidRPr="00B247B1">
        <w:t>на квартира, но ние</w:t>
      </w:r>
      <w:r w:rsidRPr="00B247B1">
        <w:t xml:space="preserve"> следваше да го контролираме. Оказа се глезено момче и ни създаваше грижи. </w:t>
      </w:r>
    </w:p>
    <w:p w14:paraId="3DCB3461" w14:textId="77777777" w:rsidR="000C1925" w:rsidRDefault="00503E31" w:rsidP="00234F02">
      <w:r w:rsidRPr="00B247B1">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234F02">
        <w:t>снимка</w:t>
      </w:r>
      <w:r w:rsidRPr="00B247B1">
        <w:t xml:space="preserve"> пощенски формат.</w:t>
      </w:r>
    </w:p>
    <w:p w14:paraId="37A55311" w14:textId="77777777" w:rsidR="000C1925" w:rsidRDefault="00503E31" w:rsidP="00234F02">
      <w:r w:rsidRPr="00B247B1">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5C70873E" w14:textId="77777777" w:rsidR="000C1925" w:rsidRDefault="00503E31" w:rsidP="00234F02">
      <w:r w:rsidRPr="00B247B1">
        <w:t>По настояване на Яко Кацаров и със съгласието на Христо Кръстанов, които ми станаха гаранти, през юни бях приет за кандидат-член на БКП.</w:t>
      </w:r>
    </w:p>
    <w:p w14:paraId="64014E15" w14:textId="77777777" w:rsidR="000C1925" w:rsidRDefault="00503E31" w:rsidP="00234F02">
      <w:r w:rsidRPr="00B247B1">
        <w:t>От 15 до 22 декември бях командирован от МЗ в град Пещера, където да окажа помощ на животновъдните ферми в района</w:t>
      </w:r>
      <w:r w:rsidR="00826DE5" w:rsidRPr="00B247B1">
        <w:t>. Обикалях с общинският файтон, придружен от млад зоотехник, родом от Батак. Заедно посетихме мястото, където е убит Алеко Константинов.</w:t>
      </w:r>
    </w:p>
    <w:p w14:paraId="211D5F70" w14:textId="77777777" w:rsidR="000C1925" w:rsidRDefault="00B05062" w:rsidP="00234F02">
      <w:r w:rsidRPr="00B247B1">
        <w:t xml:space="preserve">На края на </w:t>
      </w:r>
      <w:proofErr w:type="spellStart"/>
      <w:r w:rsidRPr="00B247B1">
        <w:t>горината</w:t>
      </w:r>
      <w:proofErr w:type="spellEnd"/>
      <w:r w:rsidRPr="00B247B1">
        <w:t xml:space="preserve"> бях в К</w:t>
      </w:r>
      <w:r w:rsidR="00826DE5" w:rsidRPr="00B247B1">
        <w:t xml:space="preserve">остинброд за годишният научен отчет. С мен в София дойде и Милка. </w:t>
      </w:r>
      <w:r w:rsidRPr="00B247B1">
        <w:t>Нощувахме в семейство Исаеви. Ко</w:t>
      </w:r>
      <w:r w:rsidR="00826DE5" w:rsidRPr="00B247B1">
        <w:t>гато съм бил на съвета, братовчедката на Милка я водила на изследвания и се установило, че е бременна. Вечерта ми съобщи новината.</w:t>
      </w:r>
    </w:p>
    <w:p w14:paraId="7EE2FD10" w14:textId="77777777" w:rsidR="000C1925" w:rsidRDefault="00826DE5" w:rsidP="00234F02">
      <w:r w:rsidRPr="00B247B1">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6513438D" w14:textId="77777777" w:rsidR="00826DE5" w:rsidRPr="00B247B1" w:rsidRDefault="00826DE5" w:rsidP="00234F02">
      <w:r w:rsidRPr="00B247B1">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B247B1">
        <w:t xml:space="preserve"> ми такава. Понеже често опонира</w:t>
      </w:r>
      <w:r w:rsidRPr="00B247B1">
        <w:t xml:space="preserve">х на ръководството на Института и на някои не много </w:t>
      </w:r>
      <w:proofErr w:type="spellStart"/>
      <w:r w:rsidRPr="00B247B1">
        <w:t>компитентни</w:t>
      </w:r>
      <w:proofErr w:type="spellEnd"/>
      <w:r w:rsidRPr="00B247B1">
        <w:t xml:space="preserve">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2F135210" w14:textId="77777777" w:rsidR="000C1925" w:rsidRDefault="00E86F91" w:rsidP="00234F02">
      <w:proofErr w:type="spellStart"/>
      <w:r w:rsidRPr="00B247B1">
        <w:t>Пренатовареността</w:t>
      </w:r>
      <w:proofErr w:type="spellEnd"/>
      <w:r w:rsidRPr="00B247B1">
        <w:t xml:space="preserve"> в работата ми, обстановката в Института и </w:t>
      </w:r>
      <w:proofErr w:type="spellStart"/>
      <w:r w:rsidRPr="00B247B1">
        <w:t>бремеността</w:t>
      </w:r>
      <w:proofErr w:type="spellEnd"/>
      <w:r w:rsidRPr="00B247B1">
        <w:t xml:space="preserve">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14:paraId="1340017D" w14:textId="77777777" w:rsidR="000C1925" w:rsidRDefault="00E86F91" w:rsidP="00234F02">
      <w:r w:rsidRPr="00B247B1">
        <w:t xml:space="preserve">Независимо от тежката обстановка с К. Иванов преведохме и отпечатахме през „Земиздат” книгата на </w:t>
      </w:r>
      <w:proofErr w:type="spellStart"/>
      <w:r w:rsidRPr="00B247B1">
        <w:t>Колобов</w:t>
      </w:r>
      <w:proofErr w:type="spellEnd"/>
      <w:r w:rsidRPr="00B247B1">
        <w:t xml:space="preserve"> „Развъждане на високопродуктивни кокошки”. От нея получих и първият си хонорар.</w:t>
      </w:r>
    </w:p>
    <w:p w14:paraId="1985CB70" w14:textId="77777777" w:rsidR="000C1925" w:rsidRDefault="00E86F91" w:rsidP="00234F02">
      <w:r w:rsidRPr="00B247B1">
        <w:t xml:space="preserve">От 25 юли до 25 </w:t>
      </w:r>
      <w:r w:rsidR="00B05062" w:rsidRPr="00B247B1">
        <w:t>август бях в домашен отпуск вкъщ</w:t>
      </w:r>
      <w:r w:rsidRPr="00B247B1">
        <w:t>и, заради напредналата бременност на Милка.</w:t>
      </w:r>
    </w:p>
    <w:p w14:paraId="3CDA55EA" w14:textId="77777777" w:rsidR="000C1925" w:rsidRDefault="00E86F91" w:rsidP="00234F02">
      <w:r w:rsidRPr="00B247B1">
        <w:t xml:space="preserve">На 20 август ни гостува със съпругата си Иван Славков, който беше директор на </w:t>
      </w:r>
      <w:proofErr w:type="spellStart"/>
      <w:r w:rsidRPr="00B247B1">
        <w:t>Лозаро</w:t>
      </w:r>
      <w:proofErr w:type="spellEnd"/>
      <w:r w:rsidRPr="00B247B1">
        <w:t>-винарското училище в Плевен. След като ги изпратихме</w:t>
      </w:r>
      <w:r w:rsidR="00B05062" w:rsidRPr="00B247B1">
        <w:t>,</w:t>
      </w:r>
      <w:r w:rsidRPr="00B247B1">
        <w:t xml:space="preserve"> се наложи веднага да заведа Милка в родилният дом.</w:t>
      </w:r>
    </w:p>
    <w:p w14:paraId="1F1EBDC3" w14:textId="77777777" w:rsidR="000C1925" w:rsidRDefault="00E86F91" w:rsidP="00234F02">
      <w:r w:rsidRPr="00B247B1">
        <w:t xml:space="preserve">На 21 август се роди синът ми, едро и здраво момче с тегло 4 150 </w:t>
      </w:r>
      <w:proofErr w:type="spellStart"/>
      <w:r w:rsidRPr="00B247B1">
        <w:t>гарма</w:t>
      </w:r>
      <w:proofErr w:type="spellEnd"/>
      <w:r w:rsidRPr="00B247B1">
        <w:t>. Кръстихме го на и</w:t>
      </w:r>
      <w:r w:rsidR="00B05062" w:rsidRPr="00B247B1">
        <w:t>мето на баща ми – Васил. Дядото</w:t>
      </w:r>
      <w:r w:rsidRPr="00B247B1">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7962ADD0" w14:textId="77777777" w:rsidR="000C1925" w:rsidRDefault="00F70B29" w:rsidP="00234F02">
      <w:r w:rsidRPr="00B247B1">
        <w:t>След всяко завръщане от работа най-напред отивах да видя сина си. Ако плачеше, аз танцувах с него в стаята докато се успокои. Ме</w:t>
      </w:r>
      <w:r w:rsidR="00B05062" w:rsidRPr="00B247B1">
        <w:t xml:space="preserve">чтаех по-бързо да </w:t>
      </w:r>
      <w:proofErr w:type="spellStart"/>
      <w:r w:rsidR="00B05062" w:rsidRPr="00B247B1">
        <w:t>порастне</w:t>
      </w:r>
      <w:proofErr w:type="spellEnd"/>
      <w:r w:rsidR="00B05062" w:rsidRPr="00B247B1">
        <w:t>. К</w:t>
      </w:r>
      <w:r w:rsidRPr="00B247B1">
        <w:t>ато мъжки баща, започнах да понасям по-леко трудностите в работата ми.</w:t>
      </w:r>
    </w:p>
    <w:p w14:paraId="59B30BCF" w14:textId="77777777" w:rsidR="000C1925" w:rsidRDefault="00F70B29" w:rsidP="00234F02">
      <w:r w:rsidRPr="00B247B1">
        <w:t xml:space="preserve">В края на годината Табаков ме </w:t>
      </w:r>
      <w:proofErr w:type="spellStart"/>
      <w:r w:rsidRPr="00B247B1">
        <w:t>усведоми</w:t>
      </w:r>
      <w:proofErr w:type="spellEnd"/>
      <w:r w:rsidRPr="00B247B1">
        <w:t>,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B247B1">
        <w:t>то</w:t>
      </w:r>
      <w:r w:rsidRPr="00B247B1">
        <w:t xml:space="preserve"> на властта и укрепването и, но не приемаше методите на диктат след това, както и ползването на привилегии от властимащите.</w:t>
      </w:r>
    </w:p>
    <w:p w14:paraId="44D8D8CB" w14:textId="00914DE8" w:rsidR="000C1925" w:rsidRDefault="00F70B29" w:rsidP="00234F02">
      <w:r w:rsidRPr="00B247B1">
        <w:t>В края на декември Табаков изле</w:t>
      </w:r>
      <w:r w:rsidR="00B05062" w:rsidRPr="00B247B1">
        <w:t>зе в домашен отпуск, като ми каз</w:t>
      </w:r>
      <w:r w:rsidRPr="00B247B1">
        <w:t xml:space="preserve">а, че след изтичането му няма да се върне отново в Института. По този повод си направихме </w:t>
      </w:r>
      <w:r w:rsidR="0073218F">
        <w:t>снимка</w:t>
      </w:r>
      <w:r w:rsidRPr="00B247B1">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4E01C05B" w14:textId="77777777" w:rsidR="00F70B29" w:rsidRPr="00B247B1" w:rsidRDefault="00F70B29" w:rsidP="00234F02">
      <w:r w:rsidRPr="00B247B1">
        <w:t>Така с края на 1955 г. завърши един важен етап от моят живот.</w:t>
      </w:r>
    </w:p>
    <w:p w14:paraId="343D5061" w14:textId="77777777" w:rsidR="00CA51A5" w:rsidRPr="00B247B1" w:rsidRDefault="00CA51A5" w:rsidP="007B0465">
      <w:pPr>
        <w:rPr>
          <w:b/>
          <w:sz w:val="36"/>
          <w:szCs w:val="36"/>
        </w:rPr>
      </w:pPr>
    </w:p>
    <w:p w14:paraId="2F41739A" w14:textId="77777777" w:rsidR="00D0132C" w:rsidRPr="00B247B1" w:rsidRDefault="00D0132C" w:rsidP="00C46EEC">
      <w:pPr>
        <w:jc w:val="center"/>
        <w:rPr>
          <w:b/>
          <w:sz w:val="36"/>
          <w:szCs w:val="36"/>
        </w:rPr>
      </w:pPr>
    </w:p>
    <w:p w14:paraId="7CFCB707" w14:textId="77777777" w:rsidR="00D0132C" w:rsidRPr="00B247B1" w:rsidRDefault="00D0132C" w:rsidP="00C46EEC">
      <w:pPr>
        <w:jc w:val="center"/>
        <w:rPr>
          <w:b/>
          <w:sz w:val="36"/>
          <w:szCs w:val="36"/>
        </w:rPr>
      </w:pPr>
    </w:p>
    <w:p w14:paraId="060690D1" w14:textId="77777777" w:rsidR="0079360C" w:rsidRPr="00B247B1" w:rsidRDefault="00C46EEC" w:rsidP="00E7584A">
      <w:pPr>
        <w:pStyle w:val="Heading1"/>
      </w:pPr>
      <w:r w:rsidRPr="00B247B1">
        <w:t>10. З</w:t>
      </w:r>
      <w:r w:rsidR="00B05062" w:rsidRPr="00B247B1">
        <w:t>АВЕЖДАЩ СЕКЦИЯ „ПТИЦЕВЪДСТВО” И АСПИРАНТУРА</w:t>
      </w:r>
      <w:r w:rsidR="00E7584A">
        <w:br/>
      </w:r>
      <w:r w:rsidR="0040754C" w:rsidRPr="00B247B1">
        <w:t>1956-1960 г.</w:t>
      </w:r>
    </w:p>
    <w:p w14:paraId="44EE4C69" w14:textId="77777777" w:rsidR="000C1925" w:rsidRDefault="000C1925" w:rsidP="00C46EEC">
      <w:pPr>
        <w:jc w:val="center"/>
        <w:rPr>
          <w:sz w:val="36"/>
          <w:szCs w:val="36"/>
        </w:rPr>
      </w:pPr>
    </w:p>
    <w:p w14:paraId="04F6319D" w14:textId="77777777" w:rsidR="000C1925" w:rsidRDefault="00C46EEC" w:rsidP="00C46EEC">
      <w:r w:rsidRPr="00B247B1">
        <w:t>Новата 1956 година посрещнахме с Милка в Окръжния комитет на профсъюза на селско</w:t>
      </w:r>
      <w:r w:rsidR="004A782C" w:rsidRPr="00B247B1">
        <w:t>-</w:t>
      </w:r>
      <w:r w:rsidRPr="00B247B1">
        <w:t>стопанските и горски работници. Той се помещаваше на 2-рият етаж в сградата</w:t>
      </w:r>
      <w:r w:rsidR="004A782C" w:rsidRPr="00B247B1">
        <w:t>,</w:t>
      </w:r>
      <w:r w:rsidRPr="00B247B1">
        <w:t xml:space="preserve"> срещу кафене „Златен лъв” на ул.</w:t>
      </w:r>
      <w:r w:rsidR="004A782C" w:rsidRPr="00B247B1">
        <w:t xml:space="preserve"> „</w:t>
      </w:r>
      <w:r w:rsidRPr="00B247B1">
        <w:t xml:space="preserve">Цар Иван </w:t>
      </w:r>
      <w:proofErr w:type="spellStart"/>
      <w:r w:rsidRPr="00B247B1">
        <w:t>Шишман”.Всички</w:t>
      </w:r>
      <w:proofErr w:type="spellEnd"/>
      <w:r w:rsidRPr="00B247B1">
        <w:t xml:space="preserve"> членове на бюр</w:t>
      </w:r>
      <w:r w:rsidR="004A782C" w:rsidRPr="00B247B1">
        <w:t xml:space="preserve">ото бяхме със съпругите си. Това </w:t>
      </w:r>
      <w:r w:rsidRPr="00B247B1">
        <w:t xml:space="preserve"> бяхме: Вълчо Тотев – предс</w:t>
      </w:r>
      <w:r w:rsidR="004A782C" w:rsidRPr="00B247B1">
        <w:t>едател, Петър Христозов – зам. п</w:t>
      </w:r>
      <w:r w:rsidRPr="00B247B1">
        <w:t xml:space="preserve">редседател, Марко Матев – </w:t>
      </w:r>
      <w:proofErr w:type="spellStart"/>
      <w:r w:rsidRPr="00B247B1">
        <w:t>секретар,Иван</w:t>
      </w:r>
      <w:proofErr w:type="spellEnd"/>
      <w:r w:rsidRPr="00B247B1">
        <w:t xml:space="preserve">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73DA02DD" w14:textId="77777777" w:rsidR="000C1925" w:rsidRDefault="004A782C" w:rsidP="00C46EEC">
      <w:r w:rsidRPr="00B247B1">
        <w:t>От лятото на 1954 г. с</w:t>
      </w:r>
      <w:r w:rsidR="00C46EEC" w:rsidRPr="00B247B1">
        <w:t xml:space="preserve">тарата ни семейна компания с кумовете д-р Тенко Симеонов и </w:t>
      </w:r>
      <w:proofErr w:type="spellStart"/>
      <w:r w:rsidR="00C46EEC" w:rsidRPr="00B247B1">
        <w:t>Инчето</w:t>
      </w:r>
      <w:proofErr w:type="spellEnd"/>
      <w:r w:rsidR="00C46EEC" w:rsidRPr="00B247B1">
        <w:t xml:space="preserve">, както и това на Иван Петрович с </w:t>
      </w:r>
      <w:proofErr w:type="spellStart"/>
      <w:r w:rsidR="00C46EEC" w:rsidRPr="00B247B1">
        <w:t>Верчетосе</w:t>
      </w:r>
      <w:proofErr w:type="spellEnd"/>
      <w:r w:rsidR="00C46EEC" w:rsidRPr="00B247B1">
        <w:t xml:space="preserve"> беше разтурила. След раждането на дъщеря им Ваня, кумата Ирина получи флебит и прекара 6 месеца в </w:t>
      </w:r>
      <w:proofErr w:type="spellStart"/>
      <w:r w:rsidR="00C46EEC" w:rsidRPr="00B247B1">
        <w:t>болницата.</w:t>
      </w:r>
      <w:r w:rsidR="00217D0A" w:rsidRPr="00B247B1">
        <w:t>След</w:t>
      </w:r>
      <w:proofErr w:type="spellEnd"/>
      <w:r w:rsidR="00217D0A" w:rsidRPr="00B247B1">
        <w:t xml:space="preserve"> това тя живя почти година при родителите </w:t>
      </w:r>
      <w:proofErr w:type="spellStart"/>
      <w:r w:rsidR="00217D0A" w:rsidRPr="00B247B1">
        <w:t>си.С</w:t>
      </w:r>
      <w:proofErr w:type="spellEnd"/>
      <w:r w:rsidR="00217D0A" w:rsidRPr="00B247B1">
        <w:t xml:space="preserve"> Петрович положихме доста усилия, за да възстановим семейството на моя ку</w:t>
      </w:r>
      <w:r w:rsidRPr="00B247B1">
        <w:t>м. Едва през лятото на 1956 г. в</w:t>
      </w:r>
      <w:r w:rsidR="00217D0A" w:rsidRPr="00B247B1">
        <w:t>сичко беше уредено и кумата се завърна при мъжа и дъщеря си.</w:t>
      </w:r>
    </w:p>
    <w:p w14:paraId="0DACC649" w14:textId="77777777" w:rsidR="000C1925" w:rsidRDefault="00217D0A" w:rsidP="00C46EEC">
      <w:r w:rsidRPr="00B247B1">
        <w:t>След изтичане на домашният си отпуск на 11.01.1956 г. Иван Табаков окончателно напусна Института и аз поех изцяло работата в секция „Птицевъдство”.</w:t>
      </w:r>
    </w:p>
    <w:p w14:paraId="383F8482" w14:textId="77777777" w:rsidR="000C1925" w:rsidRDefault="004A782C" w:rsidP="00C46EEC">
      <w:r w:rsidRPr="00B247B1">
        <w:t>В краят на 1955 г. б</w:t>
      </w:r>
      <w:r w:rsidR="00217D0A" w:rsidRPr="00B247B1">
        <w:t xml:space="preserve">яха </w:t>
      </w:r>
      <w:proofErr w:type="spellStart"/>
      <w:r w:rsidR="00217D0A" w:rsidRPr="00B247B1">
        <w:t>побликувани</w:t>
      </w:r>
      <w:proofErr w:type="spellEnd"/>
      <w:r w:rsidR="00217D0A" w:rsidRPr="00B247B1">
        <w:t xml:space="preserve"> в Държавен вестник утвърдените редовни и задочни аспирантури за 1956 г. Между тях беше и обещаната ми от д-р </w:t>
      </w:r>
      <w:proofErr w:type="spellStart"/>
      <w:r w:rsidR="00217D0A" w:rsidRPr="00B247B1">
        <w:t>Н.Несторов</w:t>
      </w:r>
      <w:proofErr w:type="spellEnd"/>
      <w:r w:rsidR="00217D0A" w:rsidRPr="00B247B1">
        <w:t xml:space="preserve"> задоч</w:t>
      </w:r>
      <w:r w:rsidRPr="00B247B1">
        <w:t>н</w:t>
      </w:r>
      <w:r w:rsidR="00217D0A" w:rsidRPr="00B247B1">
        <w:t xml:space="preserve">а аспирантура по птицевъдство към катедрата: „Физиология на домашните животни и ветеринарна </w:t>
      </w:r>
      <w:proofErr w:type="spellStart"/>
      <w:r w:rsidR="00217D0A" w:rsidRPr="00B247B1">
        <w:t>медецина</w:t>
      </w:r>
      <w:proofErr w:type="spellEnd"/>
      <w:r w:rsidR="00217D0A" w:rsidRPr="00B247B1">
        <w:t>” на ВСИ „</w:t>
      </w:r>
      <w:proofErr w:type="spellStart"/>
      <w:r w:rsidR="00217D0A" w:rsidRPr="00B247B1">
        <w:t>В.Коларов</w:t>
      </w:r>
      <w:proofErr w:type="spellEnd"/>
      <w:r w:rsidR="00217D0A" w:rsidRPr="00B247B1">
        <w:t>” – гр. Пловдив. Задочните аспирантури бяха предназначени за научни съ</w:t>
      </w:r>
      <w:r w:rsidR="009158F0" w:rsidRPr="00B247B1">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B247B1">
        <w:t>ботваше се методиката и се включ</w:t>
      </w:r>
      <w:r w:rsidR="009158F0" w:rsidRPr="00B247B1">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w:t>
      </w:r>
      <w:proofErr w:type="spellStart"/>
      <w:r w:rsidR="009158F0" w:rsidRPr="00B247B1">
        <w:t>диамат</w:t>
      </w:r>
      <w:proofErr w:type="spellEnd"/>
      <w:r w:rsidR="009158F0" w:rsidRPr="00B247B1">
        <w:t>”.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77CB4C96" w14:textId="77777777" w:rsidR="000C1925" w:rsidRDefault="009158F0" w:rsidP="00C46EEC">
      <w:r w:rsidRPr="00B247B1">
        <w:t>През януари 1956 г. тримата – Кацаров, Кръстанов и Ножчев се явихме във ВСИ „</w:t>
      </w:r>
      <w:proofErr w:type="spellStart"/>
      <w:r w:rsidRPr="00B247B1">
        <w:t>В.Коларов</w:t>
      </w:r>
      <w:proofErr w:type="spellEnd"/>
      <w:r w:rsidRPr="00B247B1">
        <w:t xml:space="preserve">”, гр. Пловдив на конкурсни приемни изпити. Докато по „Говедовъдство” и „Овцевъдство” </w:t>
      </w:r>
      <w:r w:rsidR="00FA6E3B" w:rsidRPr="00B247B1">
        <w:t xml:space="preserve">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w:t>
      </w:r>
      <w:proofErr w:type="spellStart"/>
      <w:r w:rsidR="00FA6E3B" w:rsidRPr="00B247B1">
        <w:t>Родайлънд</w:t>
      </w:r>
      <w:proofErr w:type="spellEnd"/>
      <w:r w:rsidR="00FA6E3B" w:rsidRPr="00B247B1">
        <w:t xml:space="preserve">”. По нея бях започнал работа </w:t>
      </w:r>
      <w:proofErr w:type="spellStart"/>
      <w:r w:rsidR="00FA6E3B" w:rsidRPr="00B247B1">
        <w:t>извънпланво</w:t>
      </w:r>
      <w:proofErr w:type="spellEnd"/>
      <w:r w:rsidR="00A17824" w:rsidRPr="00B247B1">
        <w:t>,</w:t>
      </w:r>
      <w:r w:rsidR="00FA6E3B" w:rsidRPr="00B247B1">
        <w:t xml:space="preserve"> по предложение на Иван Табаков преди 2 години. Сега я допълнихме и </w:t>
      </w:r>
      <w:proofErr w:type="spellStart"/>
      <w:r w:rsidR="00FA6E3B" w:rsidRPr="00B247B1">
        <w:t>разшерихме</w:t>
      </w:r>
      <w:proofErr w:type="spellEnd"/>
      <w:r w:rsidR="00FA6E3B" w:rsidRPr="00B247B1">
        <w:t xml:space="preserve"> по няколко нови показателя. След приемането на тем</w:t>
      </w:r>
      <w:r w:rsidR="00A17824" w:rsidRPr="00B247B1">
        <w:t>ата от научният съвет на нашия И</w:t>
      </w:r>
      <w:r w:rsidR="00FA6E3B" w:rsidRPr="00B247B1">
        <w:t>нститут, тя беше включена в тематичният му план. По този начин се осигури</w:t>
      </w:r>
      <w:r w:rsidR="00A17824" w:rsidRPr="00B247B1">
        <w:t xml:space="preserve"> финансирането и от </w:t>
      </w:r>
      <w:proofErr w:type="spellStart"/>
      <w:r w:rsidR="00A17824" w:rsidRPr="00B247B1">
        <w:t>Министерствто</w:t>
      </w:r>
      <w:proofErr w:type="spellEnd"/>
      <w:r w:rsidR="00FA6E3B" w:rsidRPr="00B247B1">
        <w:t xml:space="preserve"> на </w:t>
      </w:r>
      <w:proofErr w:type="spellStart"/>
      <w:r w:rsidR="00FA6E3B" w:rsidRPr="00B247B1">
        <w:t>зеледелието</w:t>
      </w:r>
      <w:proofErr w:type="spellEnd"/>
      <w:r w:rsidR="00FA6E3B" w:rsidRPr="00B247B1">
        <w:t xml:space="preserve">. Като аспирант ми се полагаше допълнителен домашен отпуск от 30 работни дни. Задочната аспирантура ми осигури близки връзки не само с </w:t>
      </w:r>
      <w:proofErr w:type="spellStart"/>
      <w:r w:rsidR="00FA6E3B" w:rsidRPr="00B247B1">
        <w:t>доц.д</w:t>
      </w:r>
      <w:proofErr w:type="spellEnd"/>
      <w:r w:rsidR="00FA6E3B" w:rsidRPr="00B247B1">
        <w:t>-р Несторов и доц. В.</w:t>
      </w:r>
      <w:r w:rsidR="00A17824" w:rsidRPr="00B247B1">
        <w:t xml:space="preserve"> Груев, н</w:t>
      </w:r>
      <w:r w:rsidR="00FA6E3B" w:rsidRPr="00B247B1">
        <w:t xml:space="preserve">о и с проф. </w:t>
      </w:r>
      <w:proofErr w:type="spellStart"/>
      <w:r w:rsidR="00FA6E3B" w:rsidRPr="00B247B1">
        <w:t>К.Макнев</w:t>
      </w:r>
      <w:proofErr w:type="spellEnd"/>
      <w:r w:rsidR="00FA6E3B" w:rsidRPr="00B247B1">
        <w:t xml:space="preserve"> и асистента му </w:t>
      </w:r>
      <w:r w:rsidR="000A50C7" w:rsidRPr="00B247B1">
        <w:t>Найден Петров от катедра „Животновъдство”, а по-късно и с професорите Павел Попов и Кирил Киряков.</w:t>
      </w:r>
    </w:p>
    <w:p w14:paraId="4D45FCC5" w14:textId="77777777" w:rsidR="000C1925" w:rsidRDefault="000A50C7" w:rsidP="00C46EEC">
      <w:r w:rsidRPr="00B247B1">
        <w:t>По моя молба в края на годината бях освободен като председател на Профкомитета.</w:t>
      </w:r>
    </w:p>
    <w:p w14:paraId="10FEE929" w14:textId="77777777" w:rsidR="000C1925" w:rsidRDefault="000A50C7" w:rsidP="00C46EEC">
      <w:r w:rsidRPr="00B247B1">
        <w:t>През годината всичко в семейството ми се развиваше много добре. Синът ми растеше и ставаше все по занимателен.</w:t>
      </w:r>
      <w:r w:rsidR="00DB67AA" w:rsidRPr="00B247B1">
        <w:t xml:space="preserve"> Аз нямах много време да бъда при него. За баща ми беше удовол</w:t>
      </w:r>
      <w:r w:rsidR="00A17824" w:rsidRPr="00B247B1">
        <w:t>ствие да се разхожда  с  детската</w:t>
      </w:r>
      <w:r w:rsidR="00DB67AA" w:rsidRPr="00B247B1">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B247B1">
        <w:t>пера. При отглеждането на Васко,</w:t>
      </w:r>
      <w:r w:rsidR="00DB67AA" w:rsidRPr="00B247B1">
        <w:t xml:space="preserve"> на Милка и помагаха каките му, особено </w:t>
      </w:r>
      <w:proofErr w:type="spellStart"/>
      <w:r w:rsidR="00DB67AA" w:rsidRPr="00B247B1">
        <w:t>Бучето</w:t>
      </w:r>
      <w:proofErr w:type="spellEnd"/>
      <w:r w:rsidR="00430D28" w:rsidRPr="00B247B1">
        <w:t>. Майка ми често тормозеше жена ми</w:t>
      </w:r>
      <w:r w:rsidR="00DB67AA" w:rsidRPr="00B247B1">
        <w:t xml:space="preserve"> с неуместните си съвети като отбягваше да и помага. Макар и д</w:t>
      </w:r>
      <w:r w:rsidR="00430D28" w:rsidRPr="00B247B1">
        <w:t>а ползвахме евтини продукти от И</w:t>
      </w:r>
      <w:r w:rsidR="00DB67AA" w:rsidRPr="00B247B1">
        <w:t>нститута</w:t>
      </w:r>
      <w:r w:rsidR="00430D28" w:rsidRPr="00B247B1">
        <w:t>,</w:t>
      </w:r>
      <w:r w:rsidR="00DB67AA" w:rsidRPr="00B247B1">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1E438A56" w14:textId="77777777" w:rsidR="000C1925" w:rsidRDefault="00DB67AA" w:rsidP="00C46EEC">
      <w:r w:rsidRPr="00B247B1">
        <w:t>В началото на 1956 г. в СССР се проведе 20-тият конгрес на КПСС</w:t>
      </w:r>
      <w:r w:rsidR="00D70135" w:rsidRPr="00B247B1">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B247B1">
        <w:t>ответстваше доста с това з</w:t>
      </w:r>
      <w:r w:rsidR="00D70135" w:rsidRPr="00B247B1">
        <w:t>а Хитлер в Германия. То отразяваше и народната мъдрост: „Ако искаш да разбереш какво представлява един човек – дай му власт”.</w:t>
      </w:r>
    </w:p>
    <w:p w14:paraId="201EC0D0" w14:textId="77777777" w:rsidR="000C1925" w:rsidRDefault="00D70135" w:rsidP="00C46EEC">
      <w:r w:rsidRPr="00B247B1">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B247B1">
        <w:t>,</w:t>
      </w:r>
      <w:r w:rsidRPr="00B247B1">
        <w:t xml:space="preserve"> за първи секретар на ЦК на БКП бе избран не много известният Тодор Живк</w:t>
      </w:r>
      <w:r w:rsidR="00430D28" w:rsidRPr="00B247B1">
        <w:t>ов. Имаше негов доклад</w:t>
      </w:r>
      <w:r w:rsidRPr="00B247B1">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56D7AE8C" w14:textId="77777777" w:rsidR="000C1925" w:rsidRDefault="001136C3" w:rsidP="00C46EEC">
      <w:r w:rsidRPr="00B247B1">
        <w:t>След проведен конкурс на 14.05.1956 г. на мястото на Табаков беше назначен на научен сътрудник зоотехникът Цонко Цонков.</w:t>
      </w:r>
      <w:r w:rsidR="005E11D6" w:rsidRPr="00B247B1">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w:t>
      </w:r>
      <w:proofErr w:type="spellStart"/>
      <w:r w:rsidR="005E11D6" w:rsidRPr="00B247B1">
        <w:t>бяме</w:t>
      </w:r>
      <w:proofErr w:type="spellEnd"/>
      <w:r w:rsidR="005E11D6" w:rsidRPr="00B247B1">
        <w:t xml:space="preserve"> постоянно търсени от ръководните органи в страната.</w:t>
      </w:r>
    </w:p>
    <w:p w14:paraId="2B501989" w14:textId="77777777" w:rsidR="000C1925" w:rsidRDefault="009323A5" w:rsidP="00C46EEC">
      <w:r w:rsidRPr="00B247B1">
        <w:t xml:space="preserve">На 12 юли </w:t>
      </w:r>
      <w:r w:rsidR="005E11D6" w:rsidRPr="00B247B1">
        <w:t xml:space="preserve"> (Петровден) чествахме тържествено </w:t>
      </w:r>
      <w:r w:rsidRPr="00B247B1">
        <w:t>„</w:t>
      </w:r>
      <w:r w:rsidR="005E11D6" w:rsidRPr="00B247B1">
        <w:t>Денят на Птицевъда</w:t>
      </w:r>
      <w:r w:rsidRPr="00B247B1">
        <w:t>”</w:t>
      </w:r>
      <w:r w:rsidR="005E11D6" w:rsidRPr="00B247B1">
        <w:t xml:space="preserve"> за първи път без Ив. Табаков. Цонков възприе празника като много добра идея. Въпреки че беше поканен, Койчо Иванов не присъства.</w:t>
      </w:r>
    </w:p>
    <w:p w14:paraId="3AF06D18" w14:textId="77777777" w:rsidR="000C1925" w:rsidRDefault="009323A5" w:rsidP="00C46EEC">
      <w:r w:rsidRPr="00B247B1">
        <w:t>От 20 юли</w:t>
      </w:r>
      <w:r w:rsidR="005E11D6" w:rsidRPr="00B247B1">
        <w:t xml:space="preserve"> бях в до</w:t>
      </w:r>
      <w:r w:rsidRPr="00B247B1">
        <w:t>машен отпуск, като Цонков ме зам</w:t>
      </w:r>
      <w:r w:rsidR="005E11D6" w:rsidRPr="00B247B1">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B247B1">
        <w:t>Той живееше до ж</w:t>
      </w:r>
      <w:r w:rsidRPr="00B247B1">
        <w:t>.</w:t>
      </w:r>
      <w:r w:rsidR="0000063F" w:rsidRPr="00B247B1">
        <w:t>п</w:t>
      </w:r>
      <w:r w:rsidRPr="00B247B1">
        <w:t>.</w:t>
      </w:r>
      <w:r w:rsidR="0000063F" w:rsidRPr="00B247B1">
        <w:t xml:space="preserve"> гарата и предварително се </w:t>
      </w:r>
      <w:proofErr w:type="spellStart"/>
      <w:r w:rsidR="0000063F" w:rsidRPr="00B247B1">
        <w:t>бяме</w:t>
      </w:r>
      <w:proofErr w:type="spellEnd"/>
      <w:r w:rsidR="0000063F" w:rsidRPr="00B247B1">
        <w:t xml:space="preserve">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w:t>
      </w:r>
      <w:proofErr w:type="spellStart"/>
      <w:r w:rsidR="0000063F" w:rsidRPr="00B247B1">
        <w:t>съучиничката</w:t>
      </w:r>
      <w:proofErr w:type="spellEnd"/>
      <w:r w:rsidR="0000063F" w:rsidRPr="00B247B1">
        <w:t xml:space="preserve"> на Милка от Айтос – Дора Танева. След като и на четвъртият ден нямаше автобус за село</w:t>
      </w:r>
      <w:r w:rsidRPr="00B247B1">
        <w:t>, се върнахме с влакът</w:t>
      </w:r>
      <w:r w:rsidR="0000063F" w:rsidRPr="00B247B1">
        <w:t xml:space="preserve"> в Стара Загора. По пътят решихме да спрем в село Оризово. От там с каруца през селата Г</w:t>
      </w:r>
      <w:r w:rsidRPr="00B247B1">
        <w:t>ранит и Чоба, стигнахме</w:t>
      </w:r>
      <w:r w:rsidR="0000063F" w:rsidRPr="00B247B1">
        <w:t xml:space="preserve"> до Брезово, където отседнахме в </w:t>
      </w:r>
      <w:proofErr w:type="spellStart"/>
      <w:r w:rsidR="0000063F" w:rsidRPr="00B247B1">
        <w:t>съучиничката</w:t>
      </w:r>
      <w:proofErr w:type="spellEnd"/>
      <w:r w:rsidR="0000063F" w:rsidRPr="00B247B1">
        <w:t xml:space="preserve"> на </w:t>
      </w:r>
      <w:proofErr w:type="spellStart"/>
      <w:r w:rsidR="0000063F" w:rsidRPr="00B247B1">
        <w:t>милка</w:t>
      </w:r>
      <w:proofErr w:type="spellEnd"/>
      <w:r w:rsidR="0000063F" w:rsidRPr="00B247B1">
        <w:t xml:space="preserve"> Гана </w:t>
      </w:r>
      <w:proofErr w:type="spellStart"/>
      <w:r w:rsidR="0000063F" w:rsidRPr="00B247B1">
        <w:t>Кухчиева</w:t>
      </w:r>
      <w:proofErr w:type="spellEnd"/>
      <w:r w:rsidR="00E721D8" w:rsidRPr="00B247B1">
        <w:t xml:space="preserve">. На следващият ден с камион и след пет дни ходене по </w:t>
      </w:r>
      <w:proofErr w:type="spellStart"/>
      <w:r w:rsidR="00E721D8" w:rsidRPr="00B247B1">
        <w:t>мъките</w:t>
      </w:r>
      <w:r w:rsidRPr="00B247B1">
        <w:t>,</w:t>
      </w:r>
      <w:r w:rsidR="00E721D8" w:rsidRPr="00B247B1">
        <w:t>успяме</w:t>
      </w:r>
      <w:proofErr w:type="spellEnd"/>
      <w:r w:rsidR="00E721D8" w:rsidRPr="00B247B1">
        <w:t xml:space="preserve"> да стигнем до родното село на жена ми – Розовец.  Останалите дни в село прекарахме много добре. Васко пр</w:t>
      </w:r>
      <w:r w:rsidRPr="00B247B1">
        <w:t>оходи и ставаше вс</w:t>
      </w:r>
      <w:r w:rsidR="00E721D8" w:rsidRPr="00B247B1">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349600C5" w14:textId="77777777" w:rsidR="000C1925" w:rsidRDefault="00E721D8" w:rsidP="00C46EEC">
      <w:r w:rsidRPr="00B247B1">
        <w:t xml:space="preserve">Всяка вечер се събирахме със семейството на Йоно </w:t>
      </w:r>
      <w:proofErr w:type="spellStart"/>
      <w:r w:rsidRPr="00B247B1">
        <w:t>Чепилски</w:t>
      </w:r>
      <w:proofErr w:type="spellEnd"/>
      <w:r w:rsidRPr="00B247B1">
        <w:t xml:space="preserve"> и Гео</w:t>
      </w:r>
      <w:r w:rsidR="009323A5" w:rsidRPr="00B247B1">
        <w:t xml:space="preserve">рги </w:t>
      </w:r>
      <w:proofErr w:type="spellStart"/>
      <w:r w:rsidR="009323A5" w:rsidRPr="00B247B1">
        <w:t>Камаранев</w:t>
      </w:r>
      <w:proofErr w:type="spellEnd"/>
      <w:r w:rsidR="009323A5" w:rsidRPr="00B247B1">
        <w:t>. И двете</w:t>
      </w:r>
      <w:r w:rsidRPr="00B247B1">
        <w:t xml:space="preserve"> има</w:t>
      </w:r>
      <w:r w:rsidR="009323A5" w:rsidRPr="00B247B1">
        <w:t>ха</w:t>
      </w:r>
      <w:r w:rsidRPr="00B247B1">
        <w:t xml:space="preserve"> деца</w:t>
      </w:r>
      <w:r w:rsidR="009323A5" w:rsidRPr="00B247B1">
        <w:t>, връстници на Васко. На 10 август се завърнахме в С</w:t>
      </w:r>
      <w:r w:rsidRPr="00B247B1">
        <w:t>тар</w:t>
      </w:r>
      <w:r w:rsidR="009323A5" w:rsidRPr="00B247B1">
        <w:t>а</w:t>
      </w:r>
      <w:r w:rsidRPr="00B247B1">
        <w:t xml:space="preserve"> Загора.</w:t>
      </w:r>
    </w:p>
    <w:p w14:paraId="79A8513E" w14:textId="6166745A" w:rsidR="000C1925" w:rsidRDefault="009323A5" w:rsidP="00C46EEC">
      <w:r w:rsidRPr="00B247B1">
        <w:t>На 21 август</w:t>
      </w:r>
      <w:r w:rsidR="00E721D8" w:rsidRPr="00B247B1">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p>
    <w:p w14:paraId="4941A2E5" w14:textId="77777777" w:rsidR="000C1925" w:rsidRDefault="009323A5" w:rsidP="00C46EEC">
      <w:r w:rsidRPr="00B247B1">
        <w:t>На 25 август</w:t>
      </w:r>
      <w:r w:rsidR="00E721D8" w:rsidRPr="00B247B1">
        <w:t xml:space="preserve"> се завърнах на работа и за пъ</w:t>
      </w:r>
      <w:r w:rsidRPr="00B247B1">
        <w:t>р</w:t>
      </w:r>
      <w:r w:rsidR="00E721D8" w:rsidRPr="00B247B1">
        <w:t>ви път започнах отбора на ярките</w:t>
      </w:r>
      <w:r w:rsidRPr="00B247B1">
        <w:t>,</w:t>
      </w:r>
      <w:r w:rsidR="00E721D8" w:rsidRPr="00B247B1">
        <w:t xml:space="preserve"> без надзора на Табаков.</w:t>
      </w:r>
      <w:r w:rsidR="002213E6" w:rsidRPr="00B247B1">
        <w:t xml:space="preserve"> Продължавах да оказвам помощ в птицефермите на селата: Сърнево, Ст</w:t>
      </w:r>
      <w:r w:rsidRPr="00B247B1">
        <w:t>амово, Раднево, Оризово, Стоил в</w:t>
      </w:r>
      <w:r w:rsidR="002213E6" w:rsidRPr="00B247B1">
        <w:t xml:space="preserve">ойвода и Конево. Всичките им кокошки бяха от кръстоските </w:t>
      </w:r>
      <w:r w:rsidRPr="00B247B1">
        <w:t>на „</w:t>
      </w:r>
      <w:proofErr w:type="spellStart"/>
      <w:r w:rsidR="002213E6" w:rsidRPr="00B247B1">
        <w:t>Родайлънд</w:t>
      </w:r>
      <w:proofErr w:type="spellEnd"/>
      <w:r w:rsidRPr="00B247B1">
        <w:t>”</w:t>
      </w:r>
      <w:r w:rsidR="002213E6" w:rsidRPr="00B247B1">
        <w:t xml:space="preserve"> с местни. Кръстоската кръстихме с Цонков</w:t>
      </w:r>
      <w:r w:rsidRPr="00B247B1">
        <w:t xml:space="preserve"> -</w:t>
      </w:r>
      <w:r w:rsidR="002213E6" w:rsidRPr="00B247B1">
        <w:t xml:space="preserve"> С</w:t>
      </w:r>
      <w:r w:rsidRPr="00B247B1">
        <w:t>тарозагорска червена.</w:t>
      </w:r>
    </w:p>
    <w:p w14:paraId="76131044" w14:textId="77777777" w:rsidR="000C1925" w:rsidRDefault="002213E6" w:rsidP="00C46EEC">
      <w:r w:rsidRPr="00B247B1">
        <w:t>Заедно със Стоян Канев уредихме пътуващите автобуси до селата Могила и Малко Кадиево</w:t>
      </w:r>
      <w:r w:rsidR="009323A5" w:rsidRPr="00B247B1">
        <w:t>,</w:t>
      </w:r>
      <w:r w:rsidRPr="00B247B1">
        <w:t xml:space="preserve"> сутрин в 07:30 ч. и вечер в 18:00 ч. да спират на разклона на Института. По този начин всички работници можеха да ги ползват.</w:t>
      </w:r>
    </w:p>
    <w:p w14:paraId="5464022E" w14:textId="77777777" w:rsidR="000C1925" w:rsidRDefault="009323A5" w:rsidP="00C46EEC">
      <w:r w:rsidRPr="00B247B1">
        <w:t>За мен и Милка</w:t>
      </w:r>
      <w:r w:rsidR="002213E6" w:rsidRPr="00B247B1">
        <w:t xml:space="preserve"> 1956 г. беше доста напрегната. Вкъщи съпругата ми добре се сработваше с баща ми, но не и с постоянно мърморещат</w:t>
      </w:r>
      <w:r w:rsidRPr="00B247B1">
        <w:t>а ми майка. Обмисляхме, когато В</w:t>
      </w:r>
      <w:r w:rsidR="002213E6" w:rsidRPr="00B247B1">
        <w:t>аско навърши 2 години да го запишем на Детска градина, а Милка да започне работа.</w:t>
      </w:r>
    </w:p>
    <w:p w14:paraId="1BB473C2" w14:textId="77777777" w:rsidR="000C1925" w:rsidRDefault="002213E6" w:rsidP="00C46EEC">
      <w:r w:rsidRPr="00B247B1">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B247B1">
        <w:t xml:space="preserve"> След това с покани, осигурени от б</w:t>
      </w:r>
      <w:r w:rsidR="009323A5" w:rsidRPr="00B247B1">
        <w:t>аща ми отидохме на бала на Окол</w:t>
      </w:r>
      <w:r w:rsidR="001324DD" w:rsidRPr="00B247B1">
        <w:t>ийския</w:t>
      </w:r>
      <w:r w:rsidR="009323A5" w:rsidRPr="00B247B1">
        <w:t>т</w:t>
      </w:r>
      <w:r w:rsidR="001324DD" w:rsidRPr="00B247B1">
        <w:t xml:space="preserve"> народен съвет. Там посрещнахме новата 1957 г. като се забавлявахме с мои познати, колеги – агрономи.</w:t>
      </w:r>
    </w:p>
    <w:p w14:paraId="74C9932B" w14:textId="77777777" w:rsidR="000C1925" w:rsidRDefault="006A1967" w:rsidP="00C46EEC">
      <w:r w:rsidRPr="00B247B1">
        <w:t>В края на месеца бяхме на годишен научен съвет в ЦНИИЖ-Костинброд, където получих добра оценка за работата си.</w:t>
      </w:r>
    </w:p>
    <w:p w14:paraId="741FD393" w14:textId="77777777" w:rsidR="000C1925" w:rsidRDefault="006A1967" w:rsidP="00C46EEC">
      <w:r w:rsidRPr="00B247B1">
        <w:t xml:space="preserve">През тази година се смени ръководството на Института, но </w:t>
      </w:r>
      <w:r w:rsidR="00BD042B" w:rsidRPr="00B247B1">
        <w:t xml:space="preserve">въпреки това моята работа продължаваше да се развива успешно. Цонков беше ангажиран с </w:t>
      </w:r>
      <w:proofErr w:type="spellStart"/>
      <w:r w:rsidR="00BD042B" w:rsidRPr="00B247B1">
        <w:t>десертацията</w:t>
      </w:r>
      <w:proofErr w:type="spellEnd"/>
      <w:r w:rsidR="00BD042B" w:rsidRPr="00B247B1">
        <w:t xml:space="preserve">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B247B1">
        <w:t>е</w:t>
      </w:r>
      <w:r w:rsidR="00BD042B" w:rsidRPr="00B247B1">
        <w:t>шно развъждане на кръстоските второ и тр</w:t>
      </w:r>
      <w:r w:rsidR="009323A5" w:rsidRPr="00B247B1">
        <w:t>е</w:t>
      </w:r>
      <w:r w:rsidR="00BD042B" w:rsidRPr="00B247B1">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w:t>
      </w:r>
      <w:proofErr w:type="spellStart"/>
      <w:r w:rsidR="00BD042B" w:rsidRPr="00B247B1">
        <w:t>породната</w:t>
      </w:r>
      <w:proofErr w:type="spellEnd"/>
      <w:r w:rsidR="00BD042B" w:rsidRPr="00B247B1">
        <w:t xml:space="preserve"> група, ликвидирахме напълно стадото кокошки </w:t>
      </w:r>
      <w:r w:rsidR="009323A5" w:rsidRPr="00B247B1">
        <w:t>„</w:t>
      </w:r>
      <w:proofErr w:type="spellStart"/>
      <w:r w:rsidR="00BD042B" w:rsidRPr="00B247B1">
        <w:t>Легхорн</w:t>
      </w:r>
      <w:proofErr w:type="spellEnd"/>
      <w:r w:rsidR="009323A5" w:rsidRPr="00B247B1">
        <w:t>”</w:t>
      </w:r>
      <w:r w:rsidR="00BD042B" w:rsidRPr="00B247B1">
        <w:t xml:space="preserve"> и ограничихме силно това от местни такива. Оставихме само стадото </w:t>
      </w:r>
      <w:r w:rsidR="009323A5" w:rsidRPr="00B247B1">
        <w:t>„</w:t>
      </w:r>
      <w:proofErr w:type="spellStart"/>
      <w:r w:rsidR="00BD042B" w:rsidRPr="00B247B1">
        <w:t>Родайлънд</w:t>
      </w:r>
      <w:proofErr w:type="spellEnd"/>
      <w:r w:rsidR="009323A5" w:rsidRPr="00B247B1">
        <w:t xml:space="preserve">”, с което провеждах опитите си </w:t>
      </w:r>
      <w:r w:rsidR="00BD042B" w:rsidRPr="00B247B1">
        <w:t>по моята дисертация.</w:t>
      </w:r>
    </w:p>
    <w:p w14:paraId="0404B175" w14:textId="77777777" w:rsidR="000C1925" w:rsidRDefault="00BD042B" w:rsidP="00C46EEC">
      <w:r w:rsidRPr="00B247B1">
        <w:t xml:space="preserve">От есента на 1957 г. заложихме на 6 линии от новата </w:t>
      </w:r>
      <w:proofErr w:type="spellStart"/>
      <w:r w:rsidRPr="00B247B1">
        <w:t>породна</w:t>
      </w:r>
      <w:proofErr w:type="spellEnd"/>
      <w:r w:rsidRPr="00B247B1">
        <w:t xml:space="preserve"> група. При първите три</w:t>
      </w:r>
      <w:r w:rsidR="00BF5651" w:rsidRPr="00B247B1">
        <w:t>,</w:t>
      </w:r>
      <w:r w:rsidRPr="00B247B1">
        <w:t xml:space="preserve"> основен показател беше </w:t>
      </w:r>
      <w:proofErr w:type="spellStart"/>
      <w:r w:rsidRPr="00B247B1">
        <w:t>породната</w:t>
      </w:r>
      <w:proofErr w:type="spellEnd"/>
      <w:r w:rsidRPr="00B247B1">
        <w:t xml:space="preserve"> носливост</w:t>
      </w:r>
      <w:r w:rsidR="00BF5651" w:rsidRPr="00B247B1">
        <w:t>, а при останалите</w:t>
      </w:r>
      <w:r w:rsidR="001C512E" w:rsidRPr="00B247B1">
        <w:t xml:space="preserve"> високото тегло на яйцата. С Цонков </w:t>
      </w:r>
      <w:proofErr w:type="spellStart"/>
      <w:r w:rsidR="001C512E" w:rsidRPr="00B247B1">
        <w:t>разшерихме</w:t>
      </w:r>
      <w:proofErr w:type="spellEnd"/>
      <w:r w:rsidR="001C512E" w:rsidRPr="00B247B1">
        <w:t xml:space="preserve"> дейността си в общественото птицевъдство, където внедрявахме кокошки от новата </w:t>
      </w:r>
      <w:proofErr w:type="spellStart"/>
      <w:r w:rsidR="001C512E" w:rsidRPr="00B247B1">
        <w:t>породна</w:t>
      </w:r>
      <w:proofErr w:type="spellEnd"/>
      <w:r w:rsidR="001C512E" w:rsidRPr="00B247B1">
        <w:t xml:space="preserve"> група. Аз обикалях фермите в Пловдивски регион, а Цонков в Старозагорски. Заедно с д-р </w:t>
      </w:r>
      <w:proofErr w:type="spellStart"/>
      <w:r w:rsidR="001C512E" w:rsidRPr="00B247B1">
        <w:t>Н.Несторов</w:t>
      </w:r>
      <w:proofErr w:type="spellEnd"/>
      <w:r w:rsidR="001C512E" w:rsidRPr="00B247B1">
        <w:t xml:space="preserve"> и </w:t>
      </w:r>
      <w:proofErr w:type="spellStart"/>
      <w:r w:rsidR="001C512E" w:rsidRPr="00B247B1">
        <w:t>Т.Мутафчийски</w:t>
      </w:r>
      <w:proofErr w:type="spellEnd"/>
      <w:r w:rsidR="001C512E" w:rsidRPr="00B247B1">
        <w:t xml:space="preserve"> разработихме проект за изграждане на по-голяма птицеферма в село Голямо Конаре, като първа и примерна в страната.</w:t>
      </w:r>
      <w:r w:rsidR="00662920" w:rsidRPr="00B247B1">
        <w:t xml:space="preserve"> За реализация на проекта</w:t>
      </w:r>
      <w:r w:rsidR="00BF5651" w:rsidRPr="00B247B1">
        <w:t>,</w:t>
      </w:r>
      <w:r w:rsidR="00662920" w:rsidRPr="00B247B1">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w:t>
      </w:r>
      <w:proofErr w:type="spellStart"/>
      <w:r w:rsidR="00662920" w:rsidRPr="00B247B1">
        <w:t>породна</w:t>
      </w:r>
      <w:proofErr w:type="spellEnd"/>
      <w:r w:rsidR="00662920" w:rsidRPr="00B247B1">
        <w:t xml:space="preserve"> група. С тях идваха и необходимите 5000 носачки. Строителството на фермата започна през есента в </w:t>
      </w:r>
      <w:proofErr w:type="spellStart"/>
      <w:r w:rsidR="00662920" w:rsidRPr="00B247B1">
        <w:t>месността</w:t>
      </w:r>
      <w:proofErr w:type="spellEnd"/>
      <w:r w:rsidR="00662920" w:rsidRPr="00B247B1">
        <w:t xml:space="preserve"> „Потока”.</w:t>
      </w:r>
    </w:p>
    <w:p w14:paraId="43187D24" w14:textId="77777777" w:rsidR="000C1925" w:rsidRDefault="00662920" w:rsidP="00C46EEC">
      <w:r w:rsidRPr="00B247B1">
        <w:t>На 24.05. присъствах на трета среща на съучениците ми, завършили Мъжката гимназия в Стара Загора през 1942 г. Присъстваха около 85 % от випуска.</w:t>
      </w:r>
    </w:p>
    <w:p w14:paraId="1D85AB4B" w14:textId="77777777" w:rsidR="000C1925" w:rsidRDefault="00662920" w:rsidP="00C46EEC">
      <w:r w:rsidRPr="00B247B1">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w:t>
      </w:r>
      <w:proofErr w:type="spellStart"/>
      <w:r w:rsidRPr="00B247B1">
        <w:t>Диамат</w:t>
      </w:r>
      <w:proofErr w:type="spellEnd"/>
      <w:r w:rsidRPr="00B247B1">
        <w:t>” се представих най-добре от всички явили се аспиранти. През август взех и изпита по „</w:t>
      </w:r>
      <w:r w:rsidR="00790903" w:rsidRPr="00B247B1">
        <w:t xml:space="preserve">Физиология на домашните животни </w:t>
      </w:r>
      <w:proofErr w:type="spellStart"/>
      <w:r w:rsidR="00790903" w:rsidRPr="00B247B1">
        <w:t>иветеринарна</w:t>
      </w:r>
      <w:proofErr w:type="spellEnd"/>
      <w:r w:rsidR="00790903" w:rsidRPr="00B247B1">
        <w:t xml:space="preserve"> </w:t>
      </w:r>
      <w:proofErr w:type="spellStart"/>
      <w:r w:rsidR="00790903" w:rsidRPr="00B247B1">
        <w:t>медецина</w:t>
      </w:r>
      <w:proofErr w:type="spellEnd"/>
      <w:r w:rsidR="00C974C6" w:rsidRPr="00B247B1">
        <w:t>”</w:t>
      </w:r>
      <w:r w:rsidR="00790903" w:rsidRPr="00B247B1">
        <w:t>.</w:t>
      </w:r>
    </w:p>
    <w:p w14:paraId="2C090E3A" w14:textId="77777777" w:rsidR="000C1925" w:rsidRDefault="00C974C6" w:rsidP="00C46EEC">
      <w:r w:rsidRPr="00B247B1">
        <w:t>На 21 август</w:t>
      </w:r>
      <w:r w:rsidR="00790903" w:rsidRPr="00B247B1">
        <w:t xml:space="preserve"> Васко навърши 2 годинки. В краят на същия</w:t>
      </w:r>
      <w:r w:rsidRPr="00B247B1">
        <w:t>т месец се върнахме в Стара Загора и от 01 се</w:t>
      </w:r>
      <w:r w:rsidR="00B40FB9" w:rsidRPr="00B247B1">
        <w:t>птември</w:t>
      </w:r>
      <w:r w:rsidR="00790903" w:rsidRPr="00B247B1">
        <w:t xml:space="preserve"> бях на работа. На 5 септември, в Пловдив взех успешно и изпита по „Птицевъдство”. Така приключих аспирантските си изпити.</w:t>
      </w:r>
    </w:p>
    <w:p w14:paraId="72738076" w14:textId="77777777" w:rsidR="000C1925" w:rsidRDefault="00B40FB9" w:rsidP="00C46EEC">
      <w:r w:rsidRPr="00B247B1">
        <w:t>Докато съм бил в отпуск</w:t>
      </w:r>
      <w:r w:rsidR="00790903" w:rsidRPr="00B247B1">
        <w:t xml:space="preserve">, Цонков се беше оженил за приятелката си д-р Дора </w:t>
      </w:r>
      <w:proofErr w:type="spellStart"/>
      <w:r w:rsidR="00790903" w:rsidRPr="00B247B1">
        <w:t>Бачийска</w:t>
      </w:r>
      <w:proofErr w:type="spellEnd"/>
      <w:r w:rsidR="00790903" w:rsidRPr="00B247B1">
        <w:t>, родом от Кнежа. Младото семейство живееха в Института и скоро се сприятелиха и с Милка.</w:t>
      </w:r>
    </w:p>
    <w:p w14:paraId="54143450" w14:textId="77777777" w:rsidR="000C1925" w:rsidRDefault="00790903" w:rsidP="00C46EEC">
      <w:r w:rsidRPr="00B247B1">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B247B1">
        <w:t xml:space="preserve"> През тази година започнаха активно да ни търсят както от Министерството на Земеделието, та</w:t>
      </w:r>
      <w:r w:rsidR="00B40FB9" w:rsidRPr="00B247B1">
        <w:t>ка</w:t>
      </w:r>
      <w:r w:rsidR="00FB665F" w:rsidRPr="00B247B1">
        <w:t xml:space="preserve"> и от Окръжните народни съвети в цялата страна</w:t>
      </w:r>
      <w:r w:rsidR="00B40FB9" w:rsidRPr="00B247B1">
        <w:t>.</w:t>
      </w:r>
    </w:p>
    <w:p w14:paraId="2627CE3C" w14:textId="77777777" w:rsidR="000C1925" w:rsidRDefault="00FB665F" w:rsidP="00C46EEC">
      <w:r w:rsidRPr="00B247B1">
        <w:t xml:space="preserve">През октомври лаборантът в нашия Институт Тома </w:t>
      </w:r>
      <w:proofErr w:type="spellStart"/>
      <w:r w:rsidRPr="00B247B1">
        <w:t>Рибаров</w:t>
      </w:r>
      <w:proofErr w:type="spellEnd"/>
      <w:r w:rsidRPr="00B247B1">
        <w:t xml:space="preserve"> постъпи в казармата и на 29.10.1958 г. </w:t>
      </w:r>
      <w:r w:rsidR="00B40FB9" w:rsidRPr="00B247B1">
        <w:t>На неговото място беше назначена Милка</w:t>
      </w:r>
      <w:r w:rsidRPr="00B247B1">
        <w:t>.</w:t>
      </w:r>
      <w:r w:rsidR="005C365B" w:rsidRPr="00B247B1">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601FA039" w14:textId="77777777" w:rsidR="000C1925" w:rsidRDefault="005C365B" w:rsidP="00C46EEC">
      <w:r w:rsidRPr="00B247B1">
        <w:t xml:space="preserve">Независимо от заетостта си се стараех да участвам в спортните прояви на младежите в </w:t>
      </w:r>
      <w:proofErr w:type="spellStart"/>
      <w:r w:rsidRPr="00B247B1">
        <w:t>Института.По</w:t>
      </w:r>
      <w:proofErr w:type="spellEnd"/>
      <w:r w:rsidRPr="00B247B1">
        <w:t xml:space="preserve"> мое предложение и със</w:t>
      </w:r>
      <w:r w:rsidR="00B40FB9" w:rsidRPr="00B247B1">
        <w:t xml:space="preserve"> съдействието на Директорът,</w:t>
      </w:r>
      <w:r w:rsidRPr="00B247B1">
        <w:t xml:space="preserve"> бяха назначавани активни добри волейболист</w:t>
      </w:r>
      <w:r w:rsidR="00B40FB9" w:rsidRPr="00B247B1">
        <w:t>и, от завършващите Ветеринарният</w:t>
      </w:r>
      <w:r w:rsidRPr="00B247B1">
        <w:t xml:space="preserve"> техникум – Стара</w:t>
      </w:r>
      <w:r w:rsidR="00B40FB9" w:rsidRPr="00B247B1">
        <w:t xml:space="preserve"> Загора. Така успях да сформирам</w:t>
      </w:r>
      <w:r w:rsidRPr="00B247B1">
        <w:t xml:space="preserve"> отличен волейболен отбор, в който играех и аз. </w:t>
      </w:r>
      <w:proofErr w:type="spellStart"/>
      <w:r w:rsidRPr="00B247B1">
        <w:t>Снего</w:t>
      </w:r>
      <w:proofErr w:type="spellEnd"/>
      <w:r w:rsidRPr="00B247B1">
        <w:t xml:space="preserve"> участвахме във всички турнири, организирани в града. Продължавах членството си в профсъюза на Селско</w:t>
      </w:r>
      <w:r w:rsidR="00B40FB9" w:rsidRPr="00B247B1">
        <w:t>-</w:t>
      </w:r>
      <w:r w:rsidRPr="00B247B1">
        <w:t>стопанските и горските работници.</w:t>
      </w:r>
    </w:p>
    <w:p w14:paraId="38528F09" w14:textId="77777777" w:rsidR="000C1925" w:rsidRDefault="005C365B" w:rsidP="00C46EEC">
      <w:r w:rsidRPr="00B247B1">
        <w:t>Новата 1958 г. посрещнахме до 22:00 ч. вкъщи, спазвайки семейните традиции. След като приспахме Васко</w:t>
      </w:r>
      <w:r w:rsidR="00B40FB9" w:rsidRPr="00B247B1">
        <w:t>,</w:t>
      </w:r>
      <w:r w:rsidRPr="00B247B1">
        <w:t xml:space="preserve"> с Милка отидохме на бала на Окръжния</w:t>
      </w:r>
      <w:r w:rsidR="00B40FB9" w:rsidRPr="00B247B1">
        <w:t>т</w:t>
      </w:r>
      <w:r w:rsidRPr="00B247B1">
        <w:t xml:space="preserve"> народен съвет и останахме до сутринта.</w:t>
      </w:r>
    </w:p>
    <w:p w14:paraId="52462E6D" w14:textId="77777777" w:rsidR="000C1925" w:rsidRDefault="005C365B" w:rsidP="00C46EEC">
      <w:r w:rsidRPr="00B247B1">
        <w:t>През януари отново изготвях отчетите по научната ми тематика за изминалата година.</w:t>
      </w:r>
    </w:p>
    <w:p w14:paraId="696FE37D" w14:textId="77777777" w:rsidR="005C365B" w:rsidRPr="00B247B1" w:rsidRDefault="005C365B" w:rsidP="00C46EEC">
      <w:r w:rsidRPr="00B247B1">
        <w:t xml:space="preserve">На годишният отчетен научен съвет в ЦНИИЖ – Костинброд лично </w:t>
      </w:r>
      <w:r w:rsidR="00B40FB9" w:rsidRPr="00B247B1">
        <w:t xml:space="preserve">аз </w:t>
      </w:r>
      <w:r w:rsidRPr="00B247B1">
        <w:t>получих много висока оценка. Връзките ми с общественото птицевъдство обхващаха почти цяла южна България.</w:t>
      </w:r>
      <w:r w:rsidR="00A81E74" w:rsidRPr="00B247B1">
        <w:t xml:space="preserve"> Заед</w:t>
      </w:r>
      <w:r w:rsidR="00B40FB9" w:rsidRPr="00B247B1">
        <w:t>но с Цонков често бяхме по съвещ</w:t>
      </w:r>
      <w:r w:rsidR="00A81E74" w:rsidRPr="00B247B1">
        <w:t>ания, изнасяхме лекции на курсове и семинари, провеждани в по-големите птицеферми или в околийск</w:t>
      </w:r>
      <w:r w:rsidR="00B40FB9" w:rsidRPr="00B247B1">
        <w:t>ите и окръжни центрове. С него</w:t>
      </w:r>
      <w:r w:rsidR="00A81E74" w:rsidRPr="00B247B1">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w:t>
      </w:r>
      <w:proofErr w:type="spellStart"/>
      <w:r w:rsidR="00A81E74" w:rsidRPr="00B247B1">
        <w:t>наукаи</w:t>
      </w:r>
      <w:proofErr w:type="spellEnd"/>
      <w:r w:rsidR="00A81E74" w:rsidRPr="00B247B1">
        <w:t xml:space="preserve"> информирахме за тях птицевъдните кадри.</w:t>
      </w:r>
    </w:p>
    <w:p w14:paraId="04770EBA" w14:textId="77777777" w:rsidR="000C1925" w:rsidRDefault="00A81E74" w:rsidP="00C46EEC">
      <w:r w:rsidRPr="00B247B1">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B247B1">
        <w:t>елозем на Пловдивски окръг;</w:t>
      </w:r>
      <w:r w:rsidRPr="00B247B1">
        <w:t xml:space="preserve"> Крумово</w:t>
      </w:r>
      <w:r w:rsidR="00B40FB9" w:rsidRPr="00B247B1">
        <w:t xml:space="preserve">, Градище и Соколе, Карнобатско; </w:t>
      </w:r>
      <w:r w:rsidRPr="00B247B1">
        <w:t xml:space="preserve"> Любенова махала и Пет могили, Новозагорско и Знаменосец, Старозагорско.</w:t>
      </w:r>
    </w:p>
    <w:p w14:paraId="667CA0A7" w14:textId="77777777" w:rsidR="000C1925" w:rsidRDefault="005B443A" w:rsidP="00C46EEC">
      <w:r w:rsidRPr="00B247B1">
        <w:t>През месец май се ожени „братът” Петър Атанасов за Ленчето, лаборантка в секция „</w:t>
      </w:r>
      <w:proofErr w:type="spellStart"/>
      <w:r w:rsidRPr="00B247B1">
        <w:t>Говевъдство</w:t>
      </w:r>
      <w:proofErr w:type="spellEnd"/>
      <w:r w:rsidRPr="00B247B1">
        <w:t xml:space="preserve">”. Тя беше от село </w:t>
      </w:r>
      <w:proofErr w:type="spellStart"/>
      <w:r w:rsidRPr="00B247B1">
        <w:t>КолжоГанчево.С</w:t>
      </w:r>
      <w:proofErr w:type="spellEnd"/>
      <w:r w:rsidRPr="00B247B1">
        <w:t xml:space="preserve"> Милка бяхме кумове на сватбата. Преди това „братята” и </w:t>
      </w:r>
      <w:proofErr w:type="spellStart"/>
      <w:r w:rsidRPr="00B247B1">
        <w:t>Гошето</w:t>
      </w:r>
      <w:proofErr w:type="spellEnd"/>
      <w:r w:rsidRPr="00B247B1">
        <w:t xml:space="preserve"> Млекаря си бяха купили мотоциклети „</w:t>
      </w:r>
      <w:proofErr w:type="spellStart"/>
      <w:r w:rsidRPr="00B247B1">
        <w:t>Ява”.С</w:t>
      </w:r>
      <w:proofErr w:type="spellEnd"/>
      <w:r w:rsidRPr="00B247B1">
        <w:t xml:space="preserve"> тях отидохме на мястото на женитбата в село </w:t>
      </w:r>
      <w:proofErr w:type="spellStart"/>
      <w:r w:rsidRPr="00B247B1">
        <w:t>Чешнигорово</w:t>
      </w:r>
      <w:proofErr w:type="spellEnd"/>
      <w:r w:rsidRPr="00B247B1">
        <w:t>.</w:t>
      </w:r>
    </w:p>
    <w:p w14:paraId="562C1184" w14:textId="77777777" w:rsidR="005B443A" w:rsidRPr="00B247B1" w:rsidRDefault="005B443A" w:rsidP="00C46EEC">
      <w:r w:rsidRPr="00B247B1">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B247B1">
        <w:t>Бяха бедни села</w:t>
      </w:r>
      <w:r w:rsidR="00B40FB9" w:rsidRPr="00B247B1">
        <w:t>,</w:t>
      </w:r>
      <w:r w:rsidR="00722E0B" w:rsidRPr="00B247B1">
        <w:t xml:space="preserve"> предимно с турско </w:t>
      </w:r>
      <w:proofErr w:type="spellStart"/>
      <w:r w:rsidR="00722E0B" w:rsidRPr="00B247B1">
        <w:t>население.Като</w:t>
      </w:r>
      <w:proofErr w:type="spellEnd"/>
      <w:r w:rsidR="00722E0B" w:rsidRPr="00B247B1">
        <w:t xml:space="preserve">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w:t>
      </w:r>
      <w:proofErr w:type="spellStart"/>
      <w:r w:rsidR="00722E0B" w:rsidRPr="00B247B1">
        <w:t>нивки</w:t>
      </w:r>
      <w:proofErr w:type="spellEnd"/>
      <w:r w:rsidR="00722E0B" w:rsidRPr="00B247B1">
        <w:t>?</w:t>
      </w:r>
    </w:p>
    <w:p w14:paraId="73A8CF8A" w14:textId="77777777" w:rsidR="00722E0B" w:rsidRDefault="00722E0B" w:rsidP="00C46EEC">
      <w:r w:rsidRPr="00B247B1">
        <w:t xml:space="preserve">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w:t>
      </w:r>
      <w:proofErr w:type="spellStart"/>
      <w:r w:rsidRPr="00B247B1">
        <w:t>Слобозия</w:t>
      </w:r>
      <w:proofErr w:type="spellEnd"/>
      <w:r w:rsidRPr="00B247B1">
        <w:t xml:space="preserve">,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w:t>
      </w:r>
      <w:proofErr w:type="spellStart"/>
      <w:r w:rsidRPr="00B247B1">
        <w:t>Раух</w:t>
      </w:r>
      <w:proofErr w:type="spellEnd"/>
      <w:r w:rsidRPr="00B247B1">
        <w:t>.</w:t>
      </w:r>
    </w:p>
    <w:p w14:paraId="2E2ED220" w14:textId="77777777" w:rsidR="00AC6ED6" w:rsidRDefault="00AC6ED6" w:rsidP="00AC6ED6">
      <w:pPr>
        <w:keepNext/>
      </w:pPr>
      <w:r w:rsidRPr="005B6708">
        <w:rPr>
          <w:lang w:val="en-US"/>
        </w:rPr>
        <w:drawing>
          <wp:inline distT="0" distB="0" distL="0" distR="0" wp14:anchorId="56138AB2" wp14:editId="46BCB371">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553FEC2B" w14:textId="77777777" w:rsidR="00AC6ED6" w:rsidRPr="00AC6ED6" w:rsidRDefault="00AC6ED6" w:rsidP="00AC6ED6">
      <w:pPr>
        <w:pStyle w:val="Caption"/>
      </w:pPr>
      <w:r>
        <w:t xml:space="preserve">В </w:t>
      </w:r>
      <w:r w:rsidRPr="00A92075">
        <w:t>Букурещ</w:t>
      </w:r>
      <w:r>
        <w:t xml:space="preserve"> и Плоещ</w:t>
      </w:r>
      <w:r w:rsidRPr="00A92075">
        <w:t xml:space="preserve"> със Стефан Ножчев, Кацаров, Андреев, Цонков</w:t>
      </w:r>
    </w:p>
    <w:p w14:paraId="1053FF99" w14:textId="77777777" w:rsidR="000C1925" w:rsidRDefault="00722E0B" w:rsidP="00C46EEC">
      <w:r w:rsidRPr="00B247B1">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0181391F" w14:textId="77777777" w:rsidR="000C1925" w:rsidRDefault="00722E0B" w:rsidP="00C46EEC">
      <w:r w:rsidRPr="00B247B1">
        <w:t xml:space="preserve"> През декември 1958 г. излезе постановление на МС № 238 </w:t>
      </w:r>
      <w:r w:rsidR="00D703EF" w:rsidRPr="00B247B1">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55791800" w14:textId="77777777" w:rsidR="00D703EF" w:rsidRDefault="00D703EF" w:rsidP="00C46EEC">
      <w:r w:rsidRPr="00B247B1">
        <w:t xml:space="preserve">Аз продължавах да участвам в спортните прояви на волейболният отбор на Института, подкрепян от директора Я. Кацаров, Ц. Цонков и Ст. </w:t>
      </w:r>
      <w:proofErr w:type="spellStart"/>
      <w:r w:rsidRPr="00B247B1">
        <w:t>Канев.</w:t>
      </w:r>
      <w:r w:rsidR="00B40FB9" w:rsidRPr="00B247B1">
        <w:t>Нашият</w:t>
      </w:r>
      <w:proofErr w:type="spellEnd"/>
      <w:r w:rsidR="00B40FB9" w:rsidRPr="00B247B1">
        <w:t xml:space="preserve"> отбор</w:t>
      </w:r>
      <w:r w:rsidR="00F47A0B" w:rsidRPr="00B247B1">
        <w:t xml:space="preserve"> участва в реги</w:t>
      </w:r>
      <w:r w:rsidR="00B40FB9" w:rsidRPr="00B247B1">
        <w:t>онален турнир, проведен в село С</w:t>
      </w:r>
      <w:r w:rsidR="00F47A0B" w:rsidRPr="00B247B1">
        <w:t>тамово, с организатор</w:t>
      </w:r>
      <w:r w:rsidR="00B40FB9" w:rsidRPr="00B247B1">
        <w:t xml:space="preserve"> -</w:t>
      </w:r>
      <w:r w:rsidR="00F47A0B" w:rsidRPr="00B247B1">
        <w:t xml:space="preserve"> учителя</w:t>
      </w:r>
      <w:r w:rsidR="00B40FB9" w:rsidRPr="00B247B1">
        <w:t>т</w:t>
      </w:r>
      <w:r w:rsidR="00F47A0B" w:rsidRPr="00B247B1">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219AAB9E" w14:textId="77777777" w:rsidR="00AC6ED6" w:rsidRDefault="00AC6ED6" w:rsidP="00AC6ED6">
      <w:pPr>
        <w:keepNext/>
      </w:pPr>
      <w:r w:rsidRPr="004D4C88">
        <w:rPr>
          <w:lang w:val="en-US"/>
        </w:rPr>
        <w:drawing>
          <wp:inline distT="0" distB="0" distL="0" distR="0" wp14:anchorId="503CDBA7" wp14:editId="6AA7F9E9">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45B695C1" w14:textId="7ACEF3DD" w:rsidR="00AC6ED6" w:rsidRPr="00B247B1" w:rsidRDefault="0073218F" w:rsidP="00AC6ED6">
      <w:pPr>
        <w:pStyle w:val="Caption"/>
      </w:pPr>
      <w:r>
        <w:t>Волейболен отбор Н</w:t>
      </w:r>
      <w:r w:rsidR="00AC6ED6">
        <w:t>И</w:t>
      </w:r>
      <w:r w:rsidR="00AC6ED6">
        <w:t>ГО, 1963 г.</w:t>
      </w:r>
    </w:p>
    <w:p w14:paraId="089BE04A" w14:textId="77777777" w:rsidR="0099174A" w:rsidRPr="00B247B1" w:rsidRDefault="00CB71B0" w:rsidP="00C46EEC">
      <w:r w:rsidRPr="00B247B1">
        <w:t>През тази 1958 г. с Милка гледахме по-оптимистично на бъдещето. Поради напред</w:t>
      </w:r>
      <w:r w:rsidR="0099174A" w:rsidRPr="00B247B1">
        <w:t xml:space="preserve">налата и </w:t>
      </w:r>
      <w:r w:rsidR="00AC6ED6" w:rsidRPr="00B247B1">
        <w:t>бременност</w:t>
      </w:r>
      <w:r w:rsidR="0099174A" w:rsidRPr="00B247B1">
        <w:t xml:space="preserve"> посрещнахме Н</w:t>
      </w:r>
      <w:r w:rsidRPr="00B247B1">
        <w:t xml:space="preserve">овата 1959 г. вкъщи, спазвайки семейните традиции. </w:t>
      </w:r>
    </w:p>
    <w:p w14:paraId="5EF81BD2" w14:textId="77777777" w:rsidR="000C1925" w:rsidRDefault="00CB71B0" w:rsidP="00C46EEC">
      <w:r w:rsidRPr="00B247B1">
        <w:t xml:space="preserve">През февруари 1959 г. с Ц. </w:t>
      </w:r>
      <w:r w:rsidR="0099174A" w:rsidRPr="00B247B1">
        <w:t>Цонков бяхме на курс-</w:t>
      </w:r>
      <w:r w:rsidR="00AC6ED6" w:rsidRPr="00B247B1">
        <w:t>семинар</w:t>
      </w:r>
      <w:r w:rsidR="0099174A" w:rsidRPr="00B247B1">
        <w:t xml:space="preserve"> в С</w:t>
      </w:r>
      <w:r w:rsidRPr="00B247B1">
        <w:t xml:space="preserve">офия по сексиране на пилета по японски метод, ръководен от чехът Едвард </w:t>
      </w:r>
      <w:proofErr w:type="spellStart"/>
      <w:r w:rsidRPr="00B247B1">
        <w:t>Станек</w:t>
      </w:r>
      <w:proofErr w:type="spellEnd"/>
      <w:r w:rsidRPr="00B247B1">
        <w:t xml:space="preserve">.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B247B1">
        <w:t>„</w:t>
      </w:r>
      <w:proofErr w:type="spellStart"/>
      <w:r w:rsidRPr="00B247B1">
        <w:t>Легхорн</w:t>
      </w:r>
      <w:proofErr w:type="spellEnd"/>
      <w:r w:rsidR="0099174A" w:rsidRPr="00B247B1">
        <w:t>”</w:t>
      </w:r>
      <w:r w:rsidRPr="00B247B1">
        <w:t xml:space="preserve"> направо щяха да се унищожават, а по-тежките породи щяха да се отглеждат до 3 месеца за месо.</w:t>
      </w:r>
    </w:p>
    <w:p w14:paraId="6F50362E" w14:textId="77777777" w:rsidR="000C1925" w:rsidRDefault="00CB71B0" w:rsidP="00C46EEC">
      <w:r w:rsidRPr="00B247B1">
        <w:t xml:space="preserve">Тази година създадохме и Птицефермата на ТКЗС гр. Чирпан – най-добрата размножителна такава за „Старозагорска </w:t>
      </w:r>
      <w:proofErr w:type="spellStart"/>
      <w:r w:rsidRPr="00B247B1">
        <w:t>чевена</w:t>
      </w:r>
      <w:proofErr w:type="spellEnd"/>
      <w:r w:rsidRPr="00B247B1">
        <w:t xml:space="preserve"> кокошка” извън Института.</w:t>
      </w:r>
    </w:p>
    <w:p w14:paraId="733B7C51" w14:textId="77777777" w:rsidR="000C1925" w:rsidRDefault="00CB71B0" w:rsidP="00C46EEC">
      <w:r w:rsidRPr="00B247B1">
        <w:t xml:space="preserve">С Ц. Цонков през годината бяхме над 80 дни в командировки. Най-добре моето напрежение усещаше </w:t>
      </w:r>
      <w:r w:rsidR="0099174A" w:rsidRPr="00B247B1">
        <w:t>бременната ми съпруга. На 25 март щяхме да ходим на кино</w:t>
      </w:r>
      <w:r w:rsidRPr="00B247B1">
        <w:t>, но се наложи да я отведа в родилния дом</w:t>
      </w:r>
      <w:r w:rsidR="0099174A" w:rsidRPr="00B247B1">
        <w:t>. На 26 март</w:t>
      </w:r>
      <w:r w:rsidR="008822F5" w:rsidRPr="00B247B1">
        <w:t xml:space="preserve"> се роди вторият ми син. Кръстихме го Маринчо, на дядо си Марин. Когато го вземах от</w:t>
      </w:r>
      <w:r w:rsidR="0099174A" w:rsidRPr="00B247B1">
        <w:t xml:space="preserve"> коша да го разнасям из вкъщи, В</w:t>
      </w:r>
      <w:r w:rsidR="008822F5" w:rsidRPr="00B247B1">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w:t>
      </w:r>
      <w:proofErr w:type="spellStart"/>
      <w:r w:rsidR="008822F5" w:rsidRPr="00B247B1">
        <w:t>брат.Майка</w:t>
      </w:r>
      <w:proofErr w:type="spellEnd"/>
      <w:r w:rsidR="008822F5" w:rsidRPr="00B247B1">
        <w:t xml:space="preserve"> ми </w:t>
      </w:r>
      <w:r w:rsidR="0099174A" w:rsidRPr="00B247B1">
        <w:t>почти не</w:t>
      </w:r>
      <w:r w:rsidR="008822F5" w:rsidRPr="00B247B1">
        <w:t xml:space="preserve"> помагаше на Милка.</w:t>
      </w:r>
    </w:p>
    <w:p w14:paraId="4C1D2823" w14:textId="77777777" w:rsidR="000C1925" w:rsidRDefault="008822F5" w:rsidP="00C46EEC">
      <w:r w:rsidRPr="00B247B1">
        <w:t>В краят на месец юни заведох Милка и децата в Розовец. До излизането ми в отпуск</w:t>
      </w:r>
      <w:r w:rsidR="0099174A" w:rsidRPr="00B247B1">
        <w:t>,</w:t>
      </w:r>
      <w:r w:rsidRPr="00B247B1">
        <w:t xml:space="preserve"> на няколко пъти ги посетих с велосипеда си. По време на </w:t>
      </w:r>
      <w:proofErr w:type="spellStart"/>
      <w:r w:rsidRPr="00B247B1">
        <w:t>пресоя</w:t>
      </w:r>
      <w:r w:rsidR="0099174A" w:rsidRPr="00B247B1">
        <w:t>т</w:t>
      </w:r>
      <w:proofErr w:type="spellEnd"/>
      <w:r w:rsidRPr="00B247B1">
        <w:t xml:space="preserve"> си на село</w:t>
      </w:r>
      <w:r w:rsidR="0099174A" w:rsidRPr="00B247B1">
        <w:t>,</w:t>
      </w:r>
      <w:r w:rsidRPr="00B247B1">
        <w:t xml:space="preserve"> написах ръкописа за дисертационният си труд. След връщане на работа изпратих окончателният </w:t>
      </w:r>
      <w:proofErr w:type="spellStart"/>
      <w:r w:rsidRPr="00B247B1">
        <w:t>вариян</w:t>
      </w:r>
      <w:r w:rsidR="0099174A" w:rsidRPr="00B247B1">
        <w:t>твъ</w:t>
      </w:r>
      <w:r w:rsidRPr="00B247B1">
        <w:t>в</w:t>
      </w:r>
      <w:proofErr w:type="spellEnd"/>
      <w:r w:rsidRPr="00B247B1">
        <w:t xml:space="preserve"> ВСИ „В. Коларов” – Пловдив за обсъждане и приемане от катедрен съвет</w:t>
      </w:r>
      <w:r w:rsidR="00A77F5F" w:rsidRPr="00B247B1">
        <w:t>.</w:t>
      </w:r>
      <w:r w:rsidR="00557DC3" w:rsidRPr="00B247B1">
        <w:t xml:space="preserve"> След като я получих отново, въз основа на направените бележки я редактирах. После я напечатах в </w:t>
      </w:r>
      <w:r w:rsidR="0099174A" w:rsidRPr="00B247B1">
        <w:t>5 екземпляра, подвързах и надпи</w:t>
      </w:r>
      <w:r w:rsidR="00557DC3" w:rsidRPr="00B247B1">
        <w:t>с</w:t>
      </w:r>
      <w:r w:rsidR="0099174A" w:rsidRPr="00B247B1">
        <w:t>а</w:t>
      </w:r>
      <w:r w:rsidR="00557DC3" w:rsidRPr="00B247B1">
        <w:t xml:space="preserve">х. Баща ми помогна за външното </w:t>
      </w:r>
      <w:proofErr w:type="spellStart"/>
      <w:r w:rsidR="00557DC3" w:rsidRPr="00B247B1">
        <w:t>офромление</w:t>
      </w:r>
      <w:proofErr w:type="spellEnd"/>
      <w:r w:rsidR="00557DC3" w:rsidRPr="00B247B1">
        <w:t>. Три от екземплярите предоставих на Ректора на ВСИ „В. Коларов”. От факултетният съвет трябваше да избера дв</w:t>
      </w:r>
      <w:r w:rsidR="0099174A" w:rsidRPr="00B247B1">
        <w:t>а</w:t>
      </w:r>
      <w:r w:rsidR="00557DC3" w:rsidRPr="00B247B1">
        <w:t xml:space="preserve">ма рецензенти, които в </w:t>
      </w:r>
      <w:r w:rsidR="0099174A" w:rsidRPr="00B247B1">
        <w:t>3-</w:t>
      </w:r>
      <w:r w:rsidR="00557DC3" w:rsidRPr="00B247B1">
        <w:t>месечен срок да представят рецензиите си. След това факултативният съвет можеше да насрочи защитата.</w:t>
      </w:r>
    </w:p>
    <w:p w14:paraId="1599922C" w14:textId="77777777" w:rsidR="000C1925" w:rsidRDefault="00557DC3" w:rsidP="00C46EEC">
      <w:r w:rsidRPr="00B247B1">
        <w:t xml:space="preserve">През годината </w:t>
      </w:r>
      <w:r w:rsidR="0099174A" w:rsidRPr="00B247B1">
        <w:t xml:space="preserve">ми </w:t>
      </w:r>
      <w:r w:rsidRPr="00B247B1">
        <w:t xml:space="preserve">бяха отпечатани два научни труда. Заедно с Цонков продължихме и обществената си </w:t>
      </w:r>
      <w:proofErr w:type="spellStart"/>
      <w:r w:rsidRPr="00B247B1">
        <w:t>дейнот</w:t>
      </w:r>
      <w:proofErr w:type="spellEnd"/>
      <w:r w:rsidRPr="00B247B1">
        <w:t xml:space="preserve"> в Института. Създадена беше танцова група с музикан</w:t>
      </w:r>
      <w:r w:rsidR="0099174A" w:rsidRPr="00B247B1">
        <w:t>ти</w:t>
      </w:r>
      <w:r w:rsidRPr="00B247B1">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B247B1">
        <w:t>т</w:t>
      </w:r>
      <w:r w:rsidRPr="00B247B1">
        <w:t xml:space="preserve"> ни договор. Трупата участва в няколко районни прегле</w:t>
      </w:r>
      <w:r w:rsidR="0099174A" w:rsidRPr="00B247B1">
        <w:t>д</w:t>
      </w:r>
      <w:r w:rsidRPr="00B247B1">
        <w:t>а на Художествената сам</w:t>
      </w:r>
      <w:r w:rsidR="0099174A" w:rsidRPr="00B247B1">
        <w:t>одейност, а накрая и в окръжната такава</w:t>
      </w:r>
      <w:r w:rsidRPr="00B247B1">
        <w:t>, като се класираше винаги в челните места. Волейболният ни отбор, под мое ръководство като играещ треньор</w:t>
      </w:r>
      <w:r w:rsidR="0099174A" w:rsidRPr="00B247B1">
        <w:t>,</w:t>
      </w:r>
      <w:r w:rsidRPr="00B247B1">
        <w:t xml:space="preserve"> участва в два турнира</w:t>
      </w:r>
      <w:r w:rsidR="00C20EC7" w:rsidRPr="00B247B1">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B247B1">
        <w:t>, Д</w:t>
      </w:r>
      <w:r w:rsidR="00C20EC7" w:rsidRPr="00B247B1">
        <w:t>иректорът не прикри недоволството си, заявявайки: „Щях да бъда много по-доволен</w:t>
      </w:r>
      <w:r w:rsidR="0099174A" w:rsidRPr="00B247B1">
        <w:t>, ако Институтът</w:t>
      </w:r>
      <w:r w:rsidR="00C20EC7" w:rsidRPr="00B247B1">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B247B1">
        <w:t>успех в столовата на Института Д</w:t>
      </w:r>
      <w:r w:rsidR="00C20EC7" w:rsidRPr="00B247B1">
        <w:t xml:space="preserve">иректорът ни даде богато угощение. В парка беше направена специална </w:t>
      </w:r>
      <w:proofErr w:type="spellStart"/>
      <w:r w:rsidR="00C20EC7" w:rsidRPr="00B247B1">
        <w:t>ветрина</w:t>
      </w:r>
      <w:proofErr w:type="spellEnd"/>
      <w:r w:rsidR="00C20EC7" w:rsidRPr="00B247B1">
        <w:t>, в която бяха наредени спечелените купи, флагчета и грамоти.</w:t>
      </w:r>
      <w:r w:rsidR="00F07E74" w:rsidRPr="00B247B1">
        <w:t xml:space="preserve"> Като активен спортист – волейболист бях избран за за</w:t>
      </w:r>
      <w:r w:rsidR="0099174A" w:rsidRPr="00B247B1">
        <w:t>м</w:t>
      </w:r>
      <w:r w:rsidR="00F07E74" w:rsidRPr="00B247B1">
        <w:t>.-председател на волейболната секция на дружество „Берое”, като една година бях и председател.</w:t>
      </w:r>
    </w:p>
    <w:p w14:paraId="3F895217" w14:textId="77777777" w:rsidR="000C1925" w:rsidRDefault="00F07E74" w:rsidP="00C46EEC">
      <w:r w:rsidRPr="00B247B1">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B247B1">
        <w:t>пешно с грижите за семейството н</w:t>
      </w:r>
      <w:r w:rsidRPr="00B247B1">
        <w:t>и.</w:t>
      </w:r>
    </w:p>
    <w:p w14:paraId="121F075D" w14:textId="77777777" w:rsidR="000C1925" w:rsidRDefault="00F07E74" w:rsidP="00C46EEC">
      <w:r w:rsidRPr="00B247B1">
        <w:t xml:space="preserve">Новата 1960 г. посрещнахме вкъщи, спазвайки семейните </w:t>
      </w:r>
      <w:proofErr w:type="spellStart"/>
      <w:r w:rsidRPr="00B247B1">
        <w:t>радиции</w:t>
      </w:r>
      <w:proofErr w:type="spellEnd"/>
      <w:r w:rsidRPr="00B247B1">
        <w:t xml:space="preserve">.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w:t>
      </w:r>
      <w:proofErr w:type="spellStart"/>
      <w:r w:rsidRPr="00B247B1">
        <w:t>Бучето</w:t>
      </w:r>
      <w:proofErr w:type="spellEnd"/>
      <w:r w:rsidRPr="00B247B1">
        <w:t xml:space="preserve"> на 12 г., </w:t>
      </w:r>
      <w:proofErr w:type="spellStart"/>
      <w:r w:rsidRPr="00B247B1">
        <w:t>Красито</w:t>
      </w:r>
      <w:proofErr w:type="spellEnd"/>
      <w:r w:rsidRPr="00B247B1">
        <w:t xml:space="preserve"> на 8, Васко на 4 и Маринчо на 7 месеца.</w:t>
      </w:r>
    </w:p>
    <w:p w14:paraId="4B6A2771" w14:textId="77777777" w:rsidR="000C1925" w:rsidRDefault="007B0EAD" w:rsidP="00C46EEC">
      <w:r w:rsidRPr="00B247B1">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B247B1">
        <w:t>та</w:t>
      </w:r>
      <w:r w:rsidRPr="00B247B1">
        <w:t xml:space="preserve"> академия. В първите месеци </w:t>
      </w:r>
      <w:r w:rsidR="009F55FB" w:rsidRPr="00B247B1">
        <w:t xml:space="preserve">на новата година, </w:t>
      </w:r>
      <w:r w:rsidRPr="00B247B1">
        <w:t>с Цонков бяхме в София и Кюстендил, където ни дадоха много високи оценки.</w:t>
      </w:r>
    </w:p>
    <w:p w14:paraId="4277FDC8" w14:textId="77777777" w:rsidR="000C1925" w:rsidRDefault="007B0EAD" w:rsidP="00C46EEC">
      <w:r w:rsidRPr="00B247B1">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B247B1">
        <w:t xml:space="preserve">рите </w:t>
      </w:r>
      <w:proofErr w:type="spellStart"/>
      <w:r w:rsidR="009F55FB" w:rsidRPr="00B247B1">
        <w:t>Макнев</w:t>
      </w:r>
      <w:proofErr w:type="spellEnd"/>
      <w:r w:rsidR="009F55FB" w:rsidRPr="00B247B1">
        <w:t xml:space="preserve"> и Груев от „ВСИ В. Ко</w:t>
      </w:r>
      <w:r w:rsidRPr="00B247B1">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B247B1">
        <w:t>ят на защитата, насрочена за 15:</w:t>
      </w:r>
      <w:r w:rsidRPr="00B247B1">
        <w:t xml:space="preserve">00 ч., отидох още сутринта в </w:t>
      </w:r>
      <w:proofErr w:type="spellStart"/>
      <w:r w:rsidRPr="00B247B1">
        <w:t>Пловдив.Направих</w:t>
      </w:r>
      <w:proofErr w:type="spellEnd"/>
      <w:r w:rsidRPr="00B247B1">
        <w:t xml:space="preserve"> репетиция в присъствие на асистентите Кичев и Славчев. Обсъдихме очакваните провокиращи въпроси от някои противници на </w:t>
      </w:r>
      <w:r w:rsidR="003453A9" w:rsidRPr="00B247B1">
        <w:t>моя</w:t>
      </w:r>
      <w:r w:rsidR="009F55FB" w:rsidRPr="00B247B1">
        <w:t>т научен ръководител проф. д</w:t>
      </w:r>
      <w:r w:rsidR="003453A9" w:rsidRPr="00B247B1">
        <w:t>-р Н. Несторов. По обед пристигнаха моите колеги, технически персонал от нашата птицевъдна секция, съпругата ми Милка и баща ми. При самата защита разчитах на подкрепата на братовчеда на майка ми проф. Кирил Ки</w:t>
      </w:r>
      <w:r w:rsidR="009F55FB" w:rsidRPr="00B247B1">
        <w:t>ряков, но той не дойде. Всичко</w:t>
      </w:r>
      <w:r w:rsidR="003453A9" w:rsidRPr="00B247B1">
        <w:t xml:space="preserve"> мина без усложнения. Бях избран с 20 гласа „да” и 2 гласа „не”. Най-доволен от успеха ми беше баща ми.</w:t>
      </w:r>
    </w:p>
    <w:p w14:paraId="104FB26F" w14:textId="77777777" w:rsidR="000C1925" w:rsidRDefault="003453A9" w:rsidP="00C46EEC">
      <w:r w:rsidRPr="00B247B1">
        <w:t>Протоколите от факултетният съвет се изпращаха в комисия по „Животновъдство и ветеринарна медицина</w:t>
      </w:r>
      <w:r w:rsidR="009F55FB" w:rsidRPr="00B247B1">
        <w:t>”</w:t>
      </w:r>
      <w:r w:rsidRPr="00B247B1">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5C7CF875" w14:textId="77777777" w:rsidR="000C1925" w:rsidRDefault="003453A9" w:rsidP="00C46EEC">
      <w:r w:rsidRPr="00B247B1">
        <w:t>През юни бях на обиколка на птицефермите в Пазарджишки окръг. От сред</w:t>
      </w:r>
      <w:r w:rsidR="009F55FB" w:rsidRPr="00B247B1">
        <w:t>ата на юли с цялото семейство отидохме</w:t>
      </w:r>
      <w:r w:rsidRPr="00B247B1">
        <w:t xml:space="preserve"> в село Розовец. Там заварихме нашите приятелски семейства, с които си изкарахме много забавни дни.</w:t>
      </w:r>
      <w:r w:rsidR="00012A58" w:rsidRPr="00B247B1">
        <w:t xml:space="preserve"> Децата ми растяха и за мен беше удоволствие да се занимавам с тях. С Васко провеждахме разговори,</w:t>
      </w:r>
      <w:r w:rsidR="00571CAC" w:rsidRPr="00B247B1">
        <w:t xml:space="preserve"> а Маринчо обичаше повече да ни</w:t>
      </w:r>
      <w:r w:rsidR="00012A58" w:rsidRPr="00B247B1">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415479D2" w14:textId="77777777" w:rsidR="000C1925" w:rsidRDefault="00012A58" w:rsidP="00C46EEC">
      <w:r w:rsidRPr="00B247B1">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60D2348B" w14:textId="77777777" w:rsidR="000C1925" w:rsidRDefault="00012A58" w:rsidP="00C46EEC">
      <w:r w:rsidRPr="00B247B1">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7B36AEBB" w14:textId="77777777" w:rsidR="000C1925" w:rsidRDefault="00012A58" w:rsidP="00C46EEC">
      <w:r w:rsidRPr="00B247B1">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7BDA2DE5" w14:textId="77777777" w:rsidR="000C1925" w:rsidRDefault="00012A58" w:rsidP="00C46EEC">
      <w:r w:rsidRPr="00B247B1">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B247B1">
        <w:t xml:space="preserve"> Есента бихме на финала отборът на „Елпром”</w:t>
      </w:r>
      <w:r w:rsidR="00571CAC" w:rsidRPr="00B247B1">
        <w:t>.</w:t>
      </w:r>
      <w:r w:rsidR="00AB7372" w:rsidRPr="00B247B1">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B247B1">
        <w:t>ром” осветителни неонови лампи. В</w:t>
      </w:r>
      <w:r w:rsidR="00AB7372" w:rsidRPr="00B247B1">
        <w:t>ъпреки, че загубихме първите два гейма, накрая спечелихме с три на два. Освен с купата</w:t>
      </w:r>
      <w:r w:rsidR="00571CAC" w:rsidRPr="00B247B1">
        <w:t>,</w:t>
      </w:r>
      <w:r w:rsidR="00AB7372" w:rsidRPr="00B247B1">
        <w:t xml:space="preserve"> Институтът грейна с нова светлина!</w:t>
      </w:r>
    </w:p>
    <w:p w14:paraId="7C1FB508" w14:textId="77777777" w:rsidR="000C1925" w:rsidRDefault="00AB7372" w:rsidP="00C46EEC">
      <w:r w:rsidRPr="00B247B1">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B247B1">
        <w:t>,</w:t>
      </w:r>
      <w:r w:rsidRPr="00B247B1">
        <w:t xml:space="preserve"> можеше да кандидатства всеки специалист-птицевъд</w:t>
      </w:r>
      <w:r w:rsidR="00571CAC" w:rsidRPr="00B247B1">
        <w:t>,</w:t>
      </w:r>
      <w:r w:rsidRPr="00B247B1">
        <w:t xml:space="preserve"> на база научните си трудове и постижения.</w:t>
      </w:r>
      <w:r w:rsidR="00571CAC" w:rsidRPr="00B247B1">
        <w:t xml:space="preserve"> Като кандидат </w:t>
      </w:r>
      <w:proofErr w:type="spellStart"/>
      <w:r w:rsidR="00571CAC" w:rsidRPr="00B247B1">
        <w:t>н</w:t>
      </w:r>
      <w:r w:rsidRPr="00B247B1">
        <w:t>анауката</w:t>
      </w:r>
      <w:proofErr w:type="spellEnd"/>
      <w:r w:rsidR="00571CAC" w:rsidRPr="00B247B1">
        <w:t>,</w:t>
      </w:r>
      <w:r w:rsidRPr="00B247B1">
        <w:t xml:space="preserve"> имах известно </w:t>
      </w:r>
      <w:proofErr w:type="spellStart"/>
      <w:r w:rsidRPr="00B247B1">
        <w:t>приемущество</w:t>
      </w:r>
      <w:proofErr w:type="spellEnd"/>
      <w:r w:rsidRPr="00B247B1">
        <w:t xml:space="preserve">. На 19.12.1960 г. подадох молба, автобиография, научни и научно-популярни публикации. Обикновено процедурата </w:t>
      </w:r>
      <w:proofErr w:type="spellStart"/>
      <w:r w:rsidRPr="00B247B1">
        <w:t>продължаше</w:t>
      </w:r>
      <w:proofErr w:type="spellEnd"/>
      <w:r w:rsidRPr="00B247B1">
        <w:t xml:space="preserve"> около една година.</w:t>
      </w:r>
    </w:p>
    <w:p w14:paraId="6770E412" w14:textId="77777777" w:rsidR="000C1925" w:rsidRDefault="00AB7372" w:rsidP="00C46EEC">
      <w:r w:rsidRPr="00B247B1">
        <w:t>С протокол №51 от 07.12.1960 г. Бюрото на БАН одобри специализацията ми за 4 месеца в СССР.</w:t>
      </w:r>
      <w:r w:rsidR="0091383D" w:rsidRPr="00B247B1">
        <w:t xml:space="preserve"> За целта ми осигуриха 6000 вал</w:t>
      </w:r>
      <w:r w:rsidR="00571CAC" w:rsidRPr="00B247B1">
        <w:t>утни лева. За нея</w:t>
      </w:r>
      <w:r w:rsidR="0091383D" w:rsidRPr="00B247B1">
        <w:t xml:space="preserve"> решаваща роля имаха проф. Ст. Куманов и пр</w:t>
      </w:r>
      <w:r w:rsidR="00571CAC" w:rsidRPr="00B247B1">
        <w:t>оф. д</w:t>
      </w:r>
      <w:r w:rsidR="0091383D" w:rsidRPr="00B247B1">
        <w:t>-р Н. Несторов.</w:t>
      </w:r>
    </w:p>
    <w:p w14:paraId="70EA8397" w14:textId="77777777" w:rsidR="0091383D" w:rsidRPr="00B247B1" w:rsidRDefault="0091383D" w:rsidP="00C46EEC">
      <w:r w:rsidRPr="00B247B1">
        <w:t xml:space="preserve">За мен 1960 г. беше </w:t>
      </w:r>
      <w:proofErr w:type="spellStart"/>
      <w:r w:rsidRPr="00B247B1">
        <w:t>своебразен</w:t>
      </w:r>
      <w:proofErr w:type="spellEnd"/>
      <w:r w:rsidRPr="00B247B1">
        <w:t xml:space="preserve">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6FC73E20" w14:textId="77777777" w:rsidR="00090698" w:rsidRPr="00B247B1" w:rsidRDefault="00090698" w:rsidP="00C46EEC"/>
    <w:p w14:paraId="49A73EA5" w14:textId="77777777" w:rsidR="00090698" w:rsidRPr="00B247B1" w:rsidRDefault="00090698" w:rsidP="00C46EEC"/>
    <w:p w14:paraId="301B24DF" w14:textId="77777777" w:rsidR="00090698" w:rsidRPr="00B247B1" w:rsidRDefault="00090698" w:rsidP="00C46EEC"/>
    <w:p w14:paraId="1C624C31" w14:textId="77777777" w:rsidR="00090698" w:rsidRPr="00B247B1" w:rsidRDefault="00090698" w:rsidP="00C46EEC"/>
    <w:p w14:paraId="0211AABA" w14:textId="77777777" w:rsidR="00090698" w:rsidRPr="00B247B1" w:rsidRDefault="00090698" w:rsidP="00C46EEC"/>
    <w:p w14:paraId="7ACF5A83" w14:textId="77777777" w:rsidR="00090698" w:rsidRPr="00B247B1" w:rsidRDefault="00090698" w:rsidP="00C46EEC"/>
    <w:p w14:paraId="7FD05597" w14:textId="77777777" w:rsidR="00090698" w:rsidRPr="00B247B1" w:rsidRDefault="00090698" w:rsidP="00E7584A">
      <w:pPr>
        <w:pStyle w:val="Heading1"/>
      </w:pPr>
      <w:r w:rsidRPr="00B247B1">
        <w:t>11. СПЕЦИАЛИЗАЦИЯ В СССР И СТАР</w:t>
      </w:r>
      <w:r w:rsidR="00571CAC" w:rsidRPr="00B247B1">
        <w:t>ШИ НАУЧЕН СЪТРУДНИК 2-РА СТЕПЕ</w:t>
      </w:r>
      <w:r w:rsidRPr="00B247B1">
        <w:t xml:space="preserve">Н  </w:t>
      </w:r>
      <w:r w:rsidR="00E7584A">
        <w:br/>
      </w:r>
      <w:r w:rsidRPr="00B247B1">
        <w:t>1961 Г.</w:t>
      </w:r>
    </w:p>
    <w:p w14:paraId="76707850" w14:textId="77777777" w:rsidR="000C1925" w:rsidRDefault="000C1925" w:rsidP="00090698">
      <w:pPr>
        <w:jc w:val="center"/>
        <w:rPr>
          <w:sz w:val="36"/>
          <w:szCs w:val="36"/>
        </w:rPr>
      </w:pPr>
    </w:p>
    <w:p w14:paraId="53C49C02" w14:textId="77777777" w:rsidR="000C1925" w:rsidRDefault="00090698" w:rsidP="00090698">
      <w:r w:rsidRPr="00B247B1">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14:paraId="38A1D7D0" w14:textId="77777777" w:rsidR="000C1925" w:rsidRDefault="00571CAC" w:rsidP="00090698">
      <w:r w:rsidRPr="00B247B1">
        <w:t>После на 07, 08 и 09 януари</w:t>
      </w:r>
      <w:r w:rsidR="00090698" w:rsidRPr="00B247B1">
        <w:t xml:space="preserve"> празнувахме Коледните празници, последвани от </w:t>
      </w:r>
      <w:proofErr w:type="spellStart"/>
      <w:r w:rsidR="00090698" w:rsidRPr="00B247B1">
        <w:t>Стефановден</w:t>
      </w:r>
      <w:proofErr w:type="spellEnd"/>
      <w:r w:rsidR="00090698" w:rsidRPr="00B247B1">
        <w:t>.</w:t>
      </w:r>
    </w:p>
    <w:p w14:paraId="33E10D4C" w14:textId="77777777" w:rsidR="000C1925" w:rsidRDefault="00571CAC" w:rsidP="00090698">
      <w:r w:rsidRPr="00B247B1">
        <w:t>След тях</w:t>
      </w:r>
      <w:r w:rsidR="00090698" w:rsidRPr="00B247B1">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5BC7E211" w14:textId="77777777" w:rsidR="000C1925" w:rsidRDefault="00090698" w:rsidP="00090698">
      <w:r w:rsidRPr="00B247B1">
        <w:t xml:space="preserve">Със средства от фонд „Племенно дело в птицевъдството” се снабдихме с достатъчно </w:t>
      </w:r>
      <w:proofErr w:type="spellStart"/>
      <w:r w:rsidRPr="00B247B1">
        <w:t>крилни</w:t>
      </w:r>
      <w:proofErr w:type="spellEnd"/>
      <w:r w:rsidRPr="00B247B1">
        <w:t xml:space="preserve"> марки, крачни пръстени, нови племенни книги и нови сметачни машини. С това значително се облекчи работата по </w:t>
      </w:r>
      <w:r w:rsidR="00342794" w:rsidRPr="00B247B1">
        <w:t xml:space="preserve">обработка на получените данни от опитната и селекционна работа. Със същите средства построихме нови 8 </w:t>
      </w:r>
      <w:proofErr w:type="spellStart"/>
      <w:r w:rsidR="00342794" w:rsidRPr="00B247B1">
        <w:t>оптини</w:t>
      </w:r>
      <w:proofErr w:type="spellEnd"/>
      <w:r w:rsidR="00342794" w:rsidRPr="00B247B1">
        <w:t xml:space="preserve"> помещения, всяко с по 2 отделения. Ефективността на работата ни също се повиши.</w:t>
      </w:r>
    </w:p>
    <w:p w14:paraId="1E388EA1" w14:textId="77777777" w:rsidR="000C1925" w:rsidRDefault="00342794" w:rsidP="00090698">
      <w:r w:rsidRPr="00B247B1">
        <w:t xml:space="preserve">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w:t>
      </w:r>
      <w:proofErr w:type="spellStart"/>
      <w:r w:rsidRPr="00B247B1">
        <w:t>Загорск</w:t>
      </w:r>
      <w:proofErr w:type="spellEnd"/>
      <w:r w:rsidRPr="00B247B1">
        <w:t xml:space="preserve">, край Москва, Украинският институт по птицевъдство – </w:t>
      </w:r>
      <w:proofErr w:type="spellStart"/>
      <w:r w:rsidRPr="00B247B1">
        <w:t>Борки</w:t>
      </w:r>
      <w:proofErr w:type="spellEnd"/>
      <w:r w:rsidRPr="00B247B1">
        <w:t>, край Харков и в лаб</w:t>
      </w:r>
      <w:r w:rsidR="00571CAC" w:rsidRPr="00B247B1">
        <w:t>ораторията по развъждане на селс</w:t>
      </w:r>
      <w:r w:rsidRPr="00B247B1">
        <w:t xml:space="preserve">ко-стопански животни в </w:t>
      </w:r>
      <w:proofErr w:type="spellStart"/>
      <w:r w:rsidRPr="00B247B1">
        <w:t>Пушкино</w:t>
      </w:r>
      <w:proofErr w:type="spellEnd"/>
      <w:r w:rsidRPr="00B247B1">
        <w:t>, край Ленинград. В края на април получих всички документи, включително и биле</w:t>
      </w:r>
      <w:r w:rsidR="00571CAC" w:rsidRPr="00B247B1">
        <w:t>т за самолет за Москва на 08 май</w:t>
      </w:r>
      <w:r w:rsidRPr="00B247B1">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7AC471E7" w14:textId="77777777" w:rsidR="000C1925" w:rsidRDefault="007174E7" w:rsidP="00090698">
      <w:r w:rsidRPr="00B247B1">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5D52ACB1" w14:textId="77777777" w:rsidR="007174E7" w:rsidRPr="00B247B1" w:rsidRDefault="007174E7" w:rsidP="00090698">
      <w:r w:rsidRPr="00B247B1">
        <w:t>В края на май получих от БАН заверен паспорта си и чековете за отпуснатата ми валута и друг билет за пътуван</w:t>
      </w:r>
      <w:r w:rsidR="00571CAC" w:rsidRPr="00B247B1">
        <w:t>е със самолет до Москва на 07 юни</w:t>
      </w:r>
      <w:r w:rsidRPr="00B247B1">
        <w:t xml:space="preserve"> в 09:30 ч. от София. Ден преди </w:t>
      </w:r>
      <w:r w:rsidR="00571CAC" w:rsidRPr="00B247B1">
        <w:t>полета с Милка отидохме до столицата</w:t>
      </w:r>
      <w:r w:rsidRPr="00B247B1">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B247B1">
        <w:t>е, защото за първи път се качвах</w:t>
      </w:r>
      <w:r w:rsidRPr="00B247B1">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47B7F338" w14:textId="77777777" w:rsidR="000C1925" w:rsidRDefault="00A41477" w:rsidP="00090698">
      <w:r w:rsidRPr="00B247B1">
        <w:t>След</w:t>
      </w:r>
      <w:r w:rsidR="001A2B9F" w:rsidRPr="00B247B1">
        <w:t xml:space="preserve"> пристигането ми в Москва</w:t>
      </w:r>
      <w:r w:rsidR="00571CAC" w:rsidRPr="00B247B1">
        <w:t>,</w:t>
      </w:r>
      <w:r w:rsidRPr="00B247B1">
        <w:t xml:space="preserve"> първо се настаних в хотела, след това направих първата си </w:t>
      </w:r>
      <w:proofErr w:type="spellStart"/>
      <w:r w:rsidRPr="00B247B1">
        <w:t>разходкакато</w:t>
      </w:r>
      <w:proofErr w:type="spellEnd"/>
      <w:r w:rsidRPr="00B247B1">
        <w:t xml:space="preserve"> посетих Червения площад, Кремъл, Мавзолея, площад „Въстание</w:t>
      </w:r>
      <w:r w:rsidR="00571CAC" w:rsidRPr="00B247B1">
        <w:t>” и други забележителности. Приб</w:t>
      </w:r>
      <w:r w:rsidRPr="00B247B1">
        <w:t>рах се чак в 23:00ч. През това време на годината нощ</w:t>
      </w:r>
      <w:r w:rsidR="00571CAC" w:rsidRPr="00B247B1">
        <w:t>т</w:t>
      </w:r>
      <w:r w:rsidRPr="00B247B1">
        <w:t>а тук е кратка – едва 3 час</w:t>
      </w:r>
      <w:r w:rsidR="00571CAC" w:rsidRPr="00B247B1">
        <w:t>а. На следващият ден отидох до М</w:t>
      </w:r>
      <w:r w:rsidRPr="00B247B1">
        <w:t>инистерств</w:t>
      </w:r>
      <w:r w:rsidR="00E06987" w:rsidRPr="00B247B1">
        <w:t>ото на Селското-стопанство при А</w:t>
      </w:r>
      <w:r w:rsidRPr="00B247B1">
        <w:t>на Александрова, която отговаряше за специализантите</w:t>
      </w:r>
      <w:r w:rsidR="0070643D" w:rsidRPr="00B247B1">
        <w:t xml:space="preserve">. Те ме свързаха със завеждащия отдел „Птицевъдство” – колегата </w:t>
      </w:r>
      <w:proofErr w:type="spellStart"/>
      <w:r w:rsidR="0070643D" w:rsidRPr="00B247B1">
        <w:t>Йофе</w:t>
      </w:r>
      <w:proofErr w:type="spellEnd"/>
      <w:r w:rsidR="0070643D" w:rsidRPr="00B247B1">
        <w:t>. Той ме информира, че трябвало първо да замина за Украински</w:t>
      </w:r>
      <w:r w:rsidR="00571CAC" w:rsidRPr="00B247B1">
        <w:t>ят</w:t>
      </w:r>
      <w:r w:rsidR="0070643D" w:rsidRPr="00B247B1">
        <w:t xml:space="preserve"> институт по птицевъдство в </w:t>
      </w:r>
      <w:proofErr w:type="spellStart"/>
      <w:r w:rsidR="0070643D" w:rsidRPr="00B247B1">
        <w:t>Борки</w:t>
      </w:r>
      <w:proofErr w:type="spellEnd"/>
      <w:r w:rsidR="0070643D" w:rsidRPr="00B247B1">
        <w:t>, Харков. През следващите дни там щяло да се пров</w:t>
      </w:r>
      <w:r w:rsidR="003F3708" w:rsidRPr="00B247B1">
        <w:t>еде Всесъюзно съвещание по „Развъ</w:t>
      </w:r>
      <w:r w:rsidR="0070643D" w:rsidRPr="00B247B1">
        <w:t>ждане и племенна работа с птиците</w:t>
      </w:r>
      <w:r w:rsidR="003F3708" w:rsidRPr="00B247B1">
        <w:t>”</w:t>
      </w:r>
      <w:r w:rsidR="0070643D" w:rsidRPr="00B247B1">
        <w:t xml:space="preserve"> и трябвало да присъствам и аз. След  съвещанието, работата ми ще продължи в </w:t>
      </w:r>
      <w:proofErr w:type="spellStart"/>
      <w:r w:rsidR="0070643D" w:rsidRPr="00B247B1">
        <w:t>Лушкинската</w:t>
      </w:r>
      <w:proofErr w:type="spellEnd"/>
      <w:r w:rsidR="0070643D" w:rsidRPr="00B247B1">
        <w:t xml:space="preserve"> </w:t>
      </w:r>
      <w:proofErr w:type="spellStart"/>
      <w:r w:rsidR="0070643D" w:rsidRPr="00B247B1">
        <w:t>лабораторияпо</w:t>
      </w:r>
      <w:proofErr w:type="spellEnd"/>
      <w:r w:rsidR="0070643D" w:rsidRPr="00B247B1">
        <w:t xml:space="preserve"> развъждане на селско-стопански животни в </w:t>
      </w:r>
      <w:proofErr w:type="spellStart"/>
      <w:r w:rsidR="0070643D" w:rsidRPr="00B247B1">
        <w:t>Пушкино</w:t>
      </w:r>
      <w:proofErr w:type="spellEnd"/>
      <w:r w:rsidR="0070643D" w:rsidRPr="00B247B1">
        <w:t>, Ленинград.</w:t>
      </w:r>
      <w:r w:rsidR="003F3708" w:rsidRPr="00B247B1">
        <w:t xml:space="preserve"> На 10 юни </w:t>
      </w:r>
      <w:r w:rsidR="00E06987" w:rsidRPr="00B247B1">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B247B1">
        <w:t xml:space="preserve"> до ул. „</w:t>
      </w:r>
      <w:proofErr w:type="spellStart"/>
      <w:r w:rsidR="00E06987" w:rsidRPr="00B247B1">
        <w:t>Франзенскаянабережная</w:t>
      </w:r>
      <w:proofErr w:type="spellEnd"/>
      <w:r w:rsidR="00E06987" w:rsidRPr="00B247B1">
        <w:t xml:space="preserve">”, където живееше Надежда </w:t>
      </w:r>
      <w:proofErr w:type="spellStart"/>
      <w:r w:rsidR="00E06987" w:rsidRPr="00B247B1">
        <w:t>Науменко</w:t>
      </w:r>
      <w:proofErr w:type="spellEnd"/>
      <w:r w:rsidR="00E06987" w:rsidRPr="00B247B1">
        <w:t xml:space="preserve">, съпруга на убития през 1941 г. Атанас Дамянов от село </w:t>
      </w:r>
      <w:proofErr w:type="spellStart"/>
      <w:r w:rsidR="00E06987" w:rsidRPr="00B247B1">
        <w:t>Дълбоки.Носих</w:t>
      </w:r>
      <w:proofErr w:type="spellEnd"/>
      <w:r w:rsidR="00E06987" w:rsidRPr="00B247B1">
        <w:t xml:space="preserve">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76FA7AEA" w14:textId="77777777" w:rsidR="000C1925" w:rsidRDefault="00E06987" w:rsidP="00090698">
      <w:r w:rsidRPr="00B247B1">
        <w:t xml:space="preserve">На следващият ден отидох до </w:t>
      </w:r>
      <w:proofErr w:type="spellStart"/>
      <w:r w:rsidRPr="00B247B1">
        <w:t>Третяковската</w:t>
      </w:r>
      <w:proofErr w:type="spellEnd"/>
      <w:r w:rsidRPr="00B247B1">
        <w:t xml:space="preserve"> галерия, а следобед до Историческия музей в Кремъл. Вечерта с Ана Александрова гледахме операта „</w:t>
      </w:r>
      <w:proofErr w:type="spellStart"/>
      <w:r w:rsidRPr="00B247B1">
        <w:t>Третьйлишний</w:t>
      </w:r>
      <w:proofErr w:type="spellEnd"/>
      <w:r w:rsidRPr="00B247B1">
        <w:t xml:space="preserve">” от А. П. </w:t>
      </w:r>
      <w:proofErr w:type="spellStart"/>
      <w:r w:rsidRPr="00B247B1">
        <w:t>Артемонов</w:t>
      </w:r>
      <w:proofErr w:type="spellEnd"/>
      <w:r w:rsidRPr="00B247B1">
        <w:t xml:space="preserve"> в Кремълският театър.</w:t>
      </w:r>
    </w:p>
    <w:p w14:paraId="024A5F78" w14:textId="77777777" w:rsidR="000C1925" w:rsidRDefault="00A051B5" w:rsidP="00090698">
      <w:r w:rsidRPr="00B247B1">
        <w:t>Едва на 12 юни</w:t>
      </w:r>
      <w:r w:rsidR="00E06987" w:rsidRPr="00B247B1">
        <w:t xml:space="preserve"> получих паспорта си от нашето Посолство, след което отидох до </w:t>
      </w:r>
      <w:proofErr w:type="spellStart"/>
      <w:r w:rsidR="00E06987" w:rsidRPr="00B247B1">
        <w:t>Интурист</w:t>
      </w:r>
      <w:proofErr w:type="spellEnd"/>
      <w:r w:rsidR="00E06987" w:rsidRPr="00B247B1">
        <w:t xml:space="preserve"> за билет до Харков, но ми отказаха, защото нямало заявка от Търговското ни посолство. Същият ден, в метрото се срещнах с колегата ми Димитър Джурков, а в Търговското посолство се запознах с Кольо Боев, който ме заведе в </w:t>
      </w:r>
      <w:proofErr w:type="spellStart"/>
      <w:r w:rsidR="00E06987" w:rsidRPr="00B247B1">
        <w:t>студетските</w:t>
      </w:r>
      <w:proofErr w:type="spellEnd"/>
      <w:r w:rsidR="00E06987" w:rsidRPr="00B247B1">
        <w:t xml:space="preserve"> общежития. Вечерта с група български студенти скитахме по ул. „Горки”.</w:t>
      </w:r>
      <w:r w:rsidR="00866073" w:rsidRPr="00B247B1">
        <w:t xml:space="preserve"> Видяхме паметниците на Пушкин и Маяковски, където</w:t>
      </w:r>
      <w:r w:rsidR="003F3708" w:rsidRPr="00B247B1">
        <w:t xml:space="preserve"> слушахме рецитали на техни почи</w:t>
      </w:r>
      <w:r w:rsidR="00866073" w:rsidRPr="00B247B1">
        <w:t>татели.</w:t>
      </w:r>
    </w:p>
    <w:p w14:paraId="7A3D26D4" w14:textId="77777777" w:rsidR="000C1925" w:rsidRDefault="003F3708" w:rsidP="00090698">
      <w:r w:rsidRPr="00B247B1">
        <w:t>На 13 юни</w:t>
      </w:r>
      <w:r w:rsidR="00866073" w:rsidRPr="00B247B1">
        <w:t xml:space="preserve"> най-после успях да си купя билет за влака до Харков. Преди да замина написах писмо до Милка, за да и кажа</w:t>
      </w:r>
      <w:r w:rsidRPr="00B247B1">
        <w:t>,</w:t>
      </w:r>
      <w:r w:rsidR="00866073" w:rsidRPr="00B247B1">
        <w:t xml:space="preserve"> че когато пристигна ще и изпратя новият си адрес. Влакът спря в град </w:t>
      </w:r>
      <w:proofErr w:type="spellStart"/>
      <w:r w:rsidR="00866073" w:rsidRPr="00B247B1">
        <w:t>Серпухов</w:t>
      </w:r>
      <w:proofErr w:type="spellEnd"/>
      <w:r w:rsidR="00866073" w:rsidRPr="00B247B1">
        <w:t>, а после и в Тула и Орел, чийто имена ми бяха познати от войната. Събудих се на гарата в Курск. В „</w:t>
      </w:r>
      <w:proofErr w:type="spellStart"/>
      <w:r w:rsidR="00866073" w:rsidRPr="00B247B1">
        <w:t>Курската</w:t>
      </w:r>
      <w:proofErr w:type="spellEnd"/>
      <w:r w:rsidR="00866073" w:rsidRPr="00B247B1">
        <w:t xml:space="preserve"> дъга” бяха станали най-жестоките танкови сражения през 1943 г. На разсъмване бяхме в </w:t>
      </w:r>
      <w:proofErr w:type="spellStart"/>
      <w:r w:rsidR="00866073" w:rsidRPr="00B247B1">
        <w:t>Бялгород</w:t>
      </w:r>
      <w:proofErr w:type="spellEnd"/>
      <w:r w:rsidR="00866073" w:rsidRPr="00B247B1">
        <w:t>.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1707819D" w14:textId="77777777" w:rsidR="000C1925" w:rsidRDefault="00866073" w:rsidP="00090698">
      <w:r w:rsidRPr="00B247B1">
        <w:t>Като слязох от влака трябваше да намеря „</w:t>
      </w:r>
      <w:proofErr w:type="spellStart"/>
      <w:r w:rsidRPr="00B247B1">
        <w:t>Електричката</w:t>
      </w:r>
      <w:proofErr w:type="spellEnd"/>
      <w:r w:rsidRPr="00B247B1">
        <w:t xml:space="preserve">” за град </w:t>
      </w:r>
      <w:proofErr w:type="spellStart"/>
      <w:r w:rsidRPr="00B247B1">
        <w:t>Мерефа</w:t>
      </w:r>
      <w:proofErr w:type="spellEnd"/>
      <w:r w:rsidRPr="00B247B1">
        <w:t xml:space="preserve"> и след него </w:t>
      </w:r>
      <w:proofErr w:type="spellStart"/>
      <w:r w:rsidRPr="00B247B1">
        <w:t>Борки</w:t>
      </w:r>
      <w:proofErr w:type="spellEnd"/>
      <w:r w:rsidRPr="00B247B1">
        <w:t xml:space="preserve">, където беше УНИИП. Изгубих се скитайки из тунелите на огромната гара, но </w:t>
      </w:r>
      <w:r w:rsidR="003F3708" w:rsidRPr="00B247B1">
        <w:t xml:space="preserve">накрая </w:t>
      </w:r>
      <w:r w:rsidR="00A051B5" w:rsidRPr="00B247B1">
        <w:t>открих</w:t>
      </w:r>
      <w:r w:rsidRPr="00B247B1">
        <w:t xml:space="preserve"> от къде трябва да отпътувам. Направи ми впечатлен</w:t>
      </w:r>
      <w:r w:rsidR="003F3708" w:rsidRPr="00B247B1">
        <w:t>ие, че хората не говорят руски,</w:t>
      </w:r>
      <w:r w:rsidRPr="00B247B1">
        <w:t xml:space="preserve"> а сякаш на някакъв диалект.</w:t>
      </w:r>
      <w:r w:rsidR="004E71B0" w:rsidRPr="00B247B1">
        <w:t xml:space="preserve"> По-късно разбрах, че това е украински език, който се различава от руския.</w:t>
      </w:r>
    </w:p>
    <w:p w14:paraId="1604327D" w14:textId="77777777" w:rsidR="000C1925" w:rsidRDefault="004E71B0" w:rsidP="00090698">
      <w:r w:rsidRPr="00B247B1">
        <w:t>Към 09:30 ч. при</w:t>
      </w:r>
      <w:r w:rsidR="00A051B5" w:rsidRPr="00B247B1">
        <w:t xml:space="preserve">стигнах на гарата в </w:t>
      </w:r>
      <w:proofErr w:type="spellStart"/>
      <w:r w:rsidR="00A051B5" w:rsidRPr="00B247B1">
        <w:t>Борки</w:t>
      </w:r>
      <w:proofErr w:type="spellEnd"/>
      <w:r w:rsidR="00A051B5" w:rsidRPr="00B247B1">
        <w:t>. На пе</w:t>
      </w:r>
      <w:r w:rsidRPr="00B247B1">
        <w:t xml:space="preserve">рона ме чакаше научният секретар на института </w:t>
      </w:r>
      <w:proofErr w:type="spellStart"/>
      <w:r w:rsidRPr="00B247B1">
        <w:t>Скуратов</w:t>
      </w:r>
      <w:proofErr w:type="spellEnd"/>
      <w:r w:rsidRPr="00B247B1">
        <w:t>. Първо ме настани, а после ме заведе направо в заседателната зала на института, където току-що бе запо</w:t>
      </w:r>
      <w:r w:rsidR="003F3708" w:rsidRPr="00B247B1">
        <w:t>чнало Всесъюзното съвещание по „Р</w:t>
      </w:r>
      <w:r w:rsidRPr="00B247B1">
        <w:t>азвъждане и племенна работа с птиците</w:t>
      </w:r>
      <w:r w:rsidR="003F3708" w:rsidRPr="00B247B1">
        <w:t>”</w:t>
      </w:r>
      <w:r w:rsidRPr="00B247B1">
        <w:t xml:space="preserve">. На първата почивка той ме представи на директора на УНИИП – проф. Н. В. </w:t>
      </w:r>
      <w:proofErr w:type="spellStart"/>
      <w:r w:rsidRPr="00B247B1">
        <w:t>Дахновски</w:t>
      </w:r>
      <w:proofErr w:type="spellEnd"/>
      <w:r w:rsidRPr="00B247B1">
        <w:t xml:space="preserve"> и на ръководителя</w:t>
      </w:r>
      <w:r w:rsidR="003F3708" w:rsidRPr="00B247B1">
        <w:t>т</w:t>
      </w:r>
      <w:r w:rsidRPr="00B247B1">
        <w:t xml:space="preserve"> на съвещанието проф. С. И. </w:t>
      </w:r>
      <w:proofErr w:type="spellStart"/>
      <w:r w:rsidRPr="00B247B1">
        <w:t>Сметнев</w:t>
      </w:r>
      <w:proofErr w:type="spellEnd"/>
      <w:r w:rsidRPr="00B247B1">
        <w:t>. Основният доклад б</w:t>
      </w:r>
      <w:r w:rsidR="003F3708" w:rsidRPr="00B247B1">
        <w:t xml:space="preserve">е по състоянието и проблемите </w:t>
      </w:r>
      <w:r w:rsidRPr="00B247B1">
        <w:t>на племенната ра</w:t>
      </w:r>
      <w:r w:rsidR="003F3708" w:rsidRPr="00B247B1">
        <w:t xml:space="preserve">бота с птиците в СССР, както и </w:t>
      </w:r>
      <w:r w:rsidRPr="00B247B1">
        <w:t xml:space="preserve">доклади по тази тема от представителите на отделните републики. Всички те бяха на руски език. Направи ми впечатление, че </w:t>
      </w:r>
      <w:proofErr w:type="spellStart"/>
      <w:r w:rsidRPr="00B247B1">
        <w:t>представелите</w:t>
      </w:r>
      <w:proofErr w:type="spellEnd"/>
      <w:r w:rsidRPr="00B247B1">
        <w:t xml:space="preserve"> на отделните републики говориха руски по-зле от мен. На това тридневно заседание имах интересни разговори с грузинката </w:t>
      </w:r>
      <w:proofErr w:type="spellStart"/>
      <w:r w:rsidRPr="00B247B1">
        <w:t>Медока</w:t>
      </w:r>
      <w:proofErr w:type="spellEnd"/>
      <w:r w:rsidRPr="00B247B1">
        <w:t xml:space="preserve"> и </w:t>
      </w:r>
      <w:proofErr w:type="spellStart"/>
      <w:r w:rsidRPr="00B247B1">
        <w:t>летовеца</w:t>
      </w:r>
      <w:proofErr w:type="spellEnd"/>
      <w:r w:rsidRPr="00B247B1">
        <w:t xml:space="preserve"> К. </w:t>
      </w:r>
      <w:proofErr w:type="spellStart"/>
      <w:r w:rsidRPr="00B247B1">
        <w:t>Яскунас</w:t>
      </w:r>
      <w:proofErr w:type="spellEnd"/>
      <w:r w:rsidRPr="00B247B1">
        <w:t>. Две нощи бях</w:t>
      </w:r>
      <w:r w:rsidR="003F3708" w:rsidRPr="00B247B1">
        <w:t>ме в гостните заедно с директорът</w:t>
      </w:r>
      <w:r w:rsidRPr="00B247B1">
        <w:t xml:space="preserve"> на </w:t>
      </w:r>
      <w:proofErr w:type="spellStart"/>
      <w:r w:rsidRPr="00B247B1">
        <w:t>племсовхоза</w:t>
      </w:r>
      <w:proofErr w:type="spellEnd"/>
      <w:r w:rsidRPr="00B247B1">
        <w:t xml:space="preserve"> „</w:t>
      </w:r>
      <w:proofErr w:type="spellStart"/>
      <w:r w:rsidRPr="00B247B1">
        <w:t>Красний</w:t>
      </w:r>
      <w:proofErr w:type="spellEnd"/>
      <w:r w:rsidRPr="00B247B1">
        <w:t xml:space="preserve">” Вл. </w:t>
      </w:r>
      <w:proofErr w:type="spellStart"/>
      <w:r w:rsidRPr="00B247B1">
        <w:t>Марчик</w:t>
      </w:r>
      <w:proofErr w:type="spellEnd"/>
      <w:r w:rsidRPr="00B247B1">
        <w:t xml:space="preserve"> и работещият при него колега Л. </w:t>
      </w:r>
      <w:proofErr w:type="spellStart"/>
      <w:r w:rsidRPr="00B247B1">
        <w:t>Белов.</w:t>
      </w:r>
      <w:r w:rsidR="00B52EDD" w:rsidRPr="00B247B1">
        <w:t>Тяхниятплемсовкоз</w:t>
      </w:r>
      <w:proofErr w:type="spellEnd"/>
      <w:r w:rsidR="00B52EDD" w:rsidRPr="00B247B1">
        <w:t xml:space="preserve"> се намираше до град Симферопол, на полуостров Крим.</w:t>
      </w:r>
    </w:p>
    <w:p w14:paraId="3A119FB4" w14:textId="77777777" w:rsidR="000C1925" w:rsidRDefault="003F3708" w:rsidP="00090698">
      <w:r w:rsidRPr="00B247B1">
        <w:t>Съвещанието приключи на 17 юни,</w:t>
      </w:r>
      <w:r w:rsidR="00B52EDD" w:rsidRPr="00B247B1">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w:t>
      </w:r>
      <w:proofErr w:type="spellStart"/>
      <w:r w:rsidR="00B52EDD" w:rsidRPr="00B247B1">
        <w:t>Борки</w:t>
      </w:r>
      <w:proofErr w:type="spellEnd"/>
      <w:r w:rsidR="00B52EDD" w:rsidRPr="00B247B1">
        <w:t>.</w:t>
      </w:r>
    </w:p>
    <w:p w14:paraId="5128A25E" w14:textId="77777777" w:rsidR="00B52EDD" w:rsidRPr="00B247B1" w:rsidRDefault="00B52EDD" w:rsidP="00090698">
      <w:r w:rsidRPr="00B247B1">
        <w:t>Директорът на УНИИП-</w:t>
      </w:r>
      <w:proofErr w:type="spellStart"/>
      <w:r w:rsidRPr="00B247B1">
        <w:t>Борки</w:t>
      </w:r>
      <w:proofErr w:type="spellEnd"/>
      <w:r w:rsidRPr="00B247B1">
        <w:t xml:space="preserve">, Н. В. </w:t>
      </w:r>
      <w:proofErr w:type="spellStart"/>
      <w:r w:rsidRPr="00B247B1">
        <w:t>Дахновски</w:t>
      </w:r>
      <w:proofErr w:type="spellEnd"/>
      <w:r w:rsidRPr="00B247B1">
        <w:t xml:space="preserve"> ме включи в група участници, които следващите дни щяха да посетят </w:t>
      </w:r>
      <w:proofErr w:type="spellStart"/>
      <w:r w:rsidRPr="00B247B1">
        <w:t>племсовхозите</w:t>
      </w:r>
      <w:proofErr w:type="spellEnd"/>
      <w:r w:rsidRPr="00B247B1">
        <w:t xml:space="preserve"> „</w:t>
      </w:r>
      <w:proofErr w:type="spellStart"/>
      <w:r w:rsidRPr="00B247B1">
        <w:t>Красний</w:t>
      </w:r>
      <w:proofErr w:type="spellEnd"/>
      <w:r w:rsidRPr="00B247B1">
        <w:t>” и „</w:t>
      </w:r>
      <w:proofErr w:type="spellStart"/>
      <w:r w:rsidRPr="00B247B1">
        <w:t>Южни</w:t>
      </w:r>
      <w:r w:rsidR="003F3708" w:rsidRPr="00B247B1">
        <w:t>й</w:t>
      </w:r>
      <w:proofErr w:type="spellEnd"/>
      <w:r w:rsidR="003F3708" w:rsidRPr="00B247B1">
        <w:t>” на полуостров Крим. На 18 юни</w:t>
      </w:r>
      <w:r w:rsidRPr="00B247B1">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w:t>
      </w:r>
      <w:proofErr w:type="spellStart"/>
      <w:r w:rsidRPr="00B247B1">
        <w:t>Берьози</w:t>
      </w:r>
      <w:proofErr w:type="spellEnd"/>
      <w:r w:rsidRPr="00B247B1">
        <w:t>”,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1EE9D228" w14:textId="77777777" w:rsidR="000C1925" w:rsidRDefault="00B52EDD" w:rsidP="00090698">
      <w:proofErr w:type="spellStart"/>
      <w:r w:rsidRPr="00B247B1">
        <w:t>Премихахме</w:t>
      </w:r>
      <w:proofErr w:type="spellEnd"/>
      <w:r w:rsidRPr="00B247B1">
        <w:t xml:space="preserve"> през градовете Краснодар</w:t>
      </w:r>
      <w:r w:rsidR="009C21B5" w:rsidRPr="00B247B1">
        <w:t xml:space="preserve">, </w:t>
      </w:r>
      <w:proofErr w:type="spellStart"/>
      <w:r w:rsidR="009C21B5" w:rsidRPr="00B247B1">
        <w:t>Новомосковие</w:t>
      </w:r>
      <w:proofErr w:type="spellEnd"/>
      <w:r w:rsidR="009C21B5" w:rsidRPr="00B247B1">
        <w:t>, Запорожие, а след това покрай голямото водохранилище на Днепър, след което навлязохме в „</w:t>
      </w:r>
      <w:proofErr w:type="spellStart"/>
      <w:r w:rsidR="009C21B5" w:rsidRPr="00B247B1">
        <w:t>Голодная</w:t>
      </w:r>
      <w:proofErr w:type="spellEnd"/>
      <w:r w:rsidR="009C21B5" w:rsidRPr="00B247B1">
        <w:t xml:space="preserve"> степ”. Тук в град </w:t>
      </w:r>
      <w:proofErr w:type="spellStart"/>
      <w:r w:rsidR="009C21B5" w:rsidRPr="00B247B1">
        <w:t>Мелитопол</w:t>
      </w:r>
      <w:proofErr w:type="spellEnd"/>
      <w:r w:rsidR="009C21B5" w:rsidRPr="00B247B1">
        <w:t xml:space="preserve"> почивахме. След това преди градчето </w:t>
      </w:r>
      <w:proofErr w:type="spellStart"/>
      <w:r w:rsidR="009C21B5" w:rsidRPr="00B247B1">
        <w:t>Алексеевка</w:t>
      </w:r>
      <w:proofErr w:type="spellEnd"/>
      <w:r w:rsidR="009C21B5" w:rsidRPr="00B247B1">
        <w:t>, преминахме край табела „</w:t>
      </w:r>
      <w:proofErr w:type="spellStart"/>
      <w:r w:rsidR="009C21B5" w:rsidRPr="00B247B1">
        <w:t>Аскания</w:t>
      </w:r>
      <w:proofErr w:type="spellEnd"/>
      <w:r w:rsidR="009C21B5" w:rsidRPr="00B247B1">
        <w:t xml:space="preserve"> нова” – 15 км. Там беше известната Опитна станция по селско стопанство. От </w:t>
      </w:r>
      <w:proofErr w:type="spellStart"/>
      <w:r w:rsidR="009C21B5" w:rsidRPr="00B247B1">
        <w:t>Алексеевка</w:t>
      </w:r>
      <w:proofErr w:type="spellEnd"/>
      <w:r w:rsidR="009C21B5" w:rsidRPr="00B247B1">
        <w:t xml:space="preserve">, през </w:t>
      </w:r>
      <w:proofErr w:type="spellStart"/>
      <w:r w:rsidR="009C21B5" w:rsidRPr="00B247B1">
        <w:t>Чонгарский</w:t>
      </w:r>
      <w:proofErr w:type="spellEnd"/>
      <w:r w:rsidR="009C21B5" w:rsidRPr="00B247B1">
        <w:t xml:space="preserve"> мост</w:t>
      </w:r>
      <w:r w:rsidR="00F92BA8" w:rsidRPr="00B247B1">
        <w:t xml:space="preserve">, покрай лимана </w:t>
      </w:r>
      <w:proofErr w:type="spellStart"/>
      <w:r w:rsidR="00F92BA8" w:rsidRPr="00B247B1">
        <w:t>Сиваш</w:t>
      </w:r>
      <w:proofErr w:type="spellEnd"/>
      <w:r w:rsidR="00F92BA8" w:rsidRPr="00B247B1">
        <w:t xml:space="preserve">, навлязохме в Крим. Преминахме през град  </w:t>
      </w:r>
      <w:proofErr w:type="spellStart"/>
      <w:r w:rsidR="00F92BA8" w:rsidRPr="00B247B1">
        <w:t>Джанкой</w:t>
      </w:r>
      <w:proofErr w:type="spellEnd"/>
      <w:r w:rsidR="00F92BA8" w:rsidRPr="00B247B1">
        <w:t xml:space="preserve"> и към 17:00 ч. бяхме в град Симферопол.</w:t>
      </w:r>
    </w:p>
    <w:p w14:paraId="0B30127D" w14:textId="0874356A" w:rsidR="000C1925" w:rsidRDefault="00F92BA8" w:rsidP="00090698">
      <w:r w:rsidRPr="00B247B1">
        <w:t xml:space="preserve">На следващият ден посетихме </w:t>
      </w:r>
      <w:proofErr w:type="spellStart"/>
      <w:r w:rsidRPr="00B247B1">
        <w:t>племсовхоза</w:t>
      </w:r>
      <w:proofErr w:type="spellEnd"/>
      <w:r w:rsidRPr="00B247B1">
        <w:t xml:space="preserve"> „</w:t>
      </w:r>
      <w:proofErr w:type="spellStart"/>
      <w:r w:rsidRPr="00B247B1">
        <w:t>Красний</w:t>
      </w:r>
      <w:proofErr w:type="spellEnd"/>
      <w:r w:rsidRPr="00B247B1">
        <w:t xml:space="preserve">”, посрещнати от директора – В. Ф. </w:t>
      </w:r>
      <w:proofErr w:type="spellStart"/>
      <w:r w:rsidRPr="00B247B1">
        <w:t>Марчик</w:t>
      </w:r>
      <w:proofErr w:type="spellEnd"/>
      <w:r w:rsidRPr="00B247B1">
        <w:t xml:space="preserve">. Птицевъдните постройки бяха строени с внесен от САЩ инвентар. Всичко беше ново и интересно за мен. Същият ден посетихме и другият </w:t>
      </w:r>
      <w:proofErr w:type="spellStart"/>
      <w:r w:rsidRPr="00B247B1">
        <w:t>племсовхоз</w:t>
      </w:r>
      <w:proofErr w:type="spellEnd"/>
      <w:r w:rsidRPr="00B247B1">
        <w:t xml:space="preserve"> – „</w:t>
      </w:r>
      <w:proofErr w:type="spellStart"/>
      <w:r w:rsidRPr="00B247B1">
        <w:t>Южний</w:t>
      </w:r>
      <w:proofErr w:type="spellEnd"/>
      <w:r w:rsidRPr="00B247B1">
        <w:t xml:space="preserve">”. Той беше построен с инвентар от СССР. Носливостта на </w:t>
      </w:r>
      <w:proofErr w:type="spellStart"/>
      <w:r w:rsidRPr="00B247B1">
        <w:t>насочките</w:t>
      </w:r>
      <w:proofErr w:type="spellEnd"/>
      <w:r w:rsidRPr="00B247B1">
        <w:t xml:space="preserve"> и двата беше около 200 яйца. В „</w:t>
      </w:r>
      <w:proofErr w:type="spellStart"/>
      <w:r w:rsidRPr="00B247B1">
        <w:t>Южний</w:t>
      </w:r>
      <w:proofErr w:type="spellEnd"/>
      <w:r w:rsidRPr="00B247B1">
        <w:t>” с</w:t>
      </w:r>
      <w:r w:rsidR="00A051B5" w:rsidRPr="00B247B1">
        <w:t xml:space="preserve">е угояваха пилета-бройлери. </w:t>
      </w:r>
    </w:p>
    <w:p w14:paraId="4E42039A" w14:textId="77777777" w:rsidR="000C1925" w:rsidRDefault="00A051B5" w:rsidP="00090698">
      <w:r w:rsidRPr="00B247B1">
        <w:t>На 21 юни</w:t>
      </w:r>
      <w:r w:rsidR="00F92BA8" w:rsidRPr="00B247B1">
        <w:t xml:space="preserve"> с два автобуса ни беше осигурена обиколка по южното крайбрежие на Крим. Посетихме </w:t>
      </w:r>
      <w:proofErr w:type="spellStart"/>
      <w:r w:rsidR="00F92BA8" w:rsidRPr="00B247B1">
        <w:t>Алушта</w:t>
      </w:r>
      <w:proofErr w:type="spellEnd"/>
      <w:r w:rsidR="00F92BA8" w:rsidRPr="00B247B1">
        <w:t xml:space="preserve">, а после с корабче и </w:t>
      </w:r>
      <w:proofErr w:type="spellStart"/>
      <w:r w:rsidR="00F92BA8" w:rsidRPr="00B247B1">
        <w:t>Узеф</w:t>
      </w:r>
      <w:proofErr w:type="spellEnd"/>
      <w:r w:rsidR="00F92BA8" w:rsidRPr="00B247B1">
        <w:t xml:space="preserve">, разходихме се из </w:t>
      </w:r>
      <w:proofErr w:type="spellStart"/>
      <w:r w:rsidR="00F92BA8" w:rsidRPr="00B247B1">
        <w:t>Никитинский</w:t>
      </w:r>
      <w:proofErr w:type="spellEnd"/>
      <w:r w:rsidR="00F92BA8" w:rsidRPr="00B247B1">
        <w:t xml:space="preserve"> ботанически </w:t>
      </w:r>
      <w:proofErr w:type="spellStart"/>
      <w:r w:rsidR="00F92BA8" w:rsidRPr="00B247B1">
        <w:t>сад</w:t>
      </w:r>
      <w:proofErr w:type="spellEnd"/>
      <w:r w:rsidR="00F92BA8" w:rsidRPr="00B247B1">
        <w:t xml:space="preserve"> и накрая в град Ялта. През войната</w:t>
      </w:r>
      <w:r w:rsidRPr="00B247B1">
        <w:t xml:space="preserve"> местните подкрепяли немците и</w:t>
      </w:r>
      <w:r w:rsidR="00F92BA8" w:rsidRPr="00B247B1">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B247B1">
        <w:t xml:space="preserve"> В Симферопол имаше няколко джамии, поради многото татари населявали Крим. С нас беше и кореспондентката на списание „Птицевъдство” Лида </w:t>
      </w:r>
      <w:proofErr w:type="spellStart"/>
      <w:r w:rsidR="003B1DA6" w:rsidRPr="00B247B1">
        <w:t>Тиринченко</w:t>
      </w:r>
      <w:proofErr w:type="spellEnd"/>
      <w:r w:rsidR="003B1DA6" w:rsidRPr="00B247B1">
        <w:t>. Тя не носеше фотоапарат и помоли аз да направя няколко снимки за нейното списание. Същите сле</w:t>
      </w:r>
      <w:r w:rsidRPr="00B247B1">
        <w:t>дваше да и занеса когато съм в М</w:t>
      </w:r>
      <w:r w:rsidR="003B1DA6" w:rsidRPr="00B247B1">
        <w:t>осква. Съгласих се, защото желаех да се запозная с главния редактор на списанието – Богданов.</w:t>
      </w:r>
    </w:p>
    <w:p w14:paraId="5590FBA4" w14:textId="77777777" w:rsidR="000C1925" w:rsidRDefault="00A051B5" w:rsidP="00090698">
      <w:r w:rsidRPr="00B247B1">
        <w:t>На 22 юни</w:t>
      </w:r>
      <w:r w:rsidR="003B1DA6" w:rsidRPr="00B247B1">
        <w:t xml:space="preserve"> целият ден пътувахме с автобуса обратно към </w:t>
      </w:r>
      <w:proofErr w:type="spellStart"/>
      <w:r w:rsidR="003B1DA6" w:rsidRPr="00B247B1">
        <w:t>Борки</w:t>
      </w:r>
      <w:proofErr w:type="spellEnd"/>
      <w:r w:rsidR="003B1DA6" w:rsidRPr="00B247B1">
        <w:t>. Беше годишнина от започване на Войната и всеки разказваше спомени от онзи ден през 1941 г.</w:t>
      </w:r>
    </w:p>
    <w:p w14:paraId="3612B478" w14:textId="77777777" w:rsidR="000C1925" w:rsidRDefault="00A051B5" w:rsidP="00090698">
      <w:r w:rsidRPr="00B247B1">
        <w:t>На 23 юни със зам.-</w:t>
      </w:r>
      <w:r w:rsidR="003B1DA6" w:rsidRPr="00B247B1">
        <w:t xml:space="preserve">директора на УНИИП, </w:t>
      </w:r>
      <w:proofErr w:type="spellStart"/>
      <w:r w:rsidR="003B1DA6" w:rsidRPr="00B247B1">
        <w:t>колегата</w:t>
      </w:r>
      <w:r w:rsidRPr="00B247B1">
        <w:t>Бихавец</w:t>
      </w:r>
      <w:proofErr w:type="spellEnd"/>
      <w:r w:rsidRPr="00B247B1">
        <w:t>, който завеждаше отделът</w:t>
      </w:r>
      <w:r w:rsidR="003B1DA6" w:rsidRPr="00B247B1">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w:t>
      </w:r>
      <w:proofErr w:type="spellStart"/>
      <w:r w:rsidR="003B1DA6" w:rsidRPr="00B247B1">
        <w:t>Дубовси</w:t>
      </w:r>
      <w:proofErr w:type="spellEnd"/>
      <w:r w:rsidR="003B1DA6" w:rsidRPr="00B247B1">
        <w:t xml:space="preserve">. Към същият отдел главен завеждащ беше колежката Мария </w:t>
      </w:r>
      <w:proofErr w:type="spellStart"/>
      <w:r w:rsidR="003B1DA6" w:rsidRPr="00B247B1">
        <w:t>Столбевенска</w:t>
      </w:r>
      <w:proofErr w:type="spellEnd"/>
      <w:r w:rsidR="003B1DA6" w:rsidRPr="00B247B1">
        <w:t>. Запознат бях н</w:t>
      </w:r>
      <w:r w:rsidRPr="00B247B1">
        <w:t>ай-подробно с работата там</w:t>
      </w:r>
      <w:r w:rsidR="003B1DA6" w:rsidRPr="00B247B1">
        <w:t xml:space="preserve">. Откровени разговори имахме с </w:t>
      </w:r>
      <w:proofErr w:type="spellStart"/>
      <w:r w:rsidR="003B1DA6" w:rsidRPr="00B247B1">
        <w:t>Дубовски</w:t>
      </w:r>
      <w:proofErr w:type="spellEnd"/>
      <w:r w:rsidR="003B1DA6" w:rsidRPr="00B247B1">
        <w:t>, след като ра</w:t>
      </w:r>
      <w:r w:rsidRPr="00B247B1">
        <w:t>збра, че съм бил студент и почи</w:t>
      </w:r>
      <w:r w:rsidR="003B1DA6" w:rsidRPr="00B247B1">
        <w:t xml:space="preserve">тател на </w:t>
      </w:r>
      <w:r w:rsidR="00EE01DC" w:rsidRPr="00B247B1">
        <w:t xml:space="preserve">акад. Дончо Костов. </w:t>
      </w:r>
      <w:proofErr w:type="spellStart"/>
      <w:r w:rsidR="00EE01DC" w:rsidRPr="00B247B1">
        <w:t>Дубовски</w:t>
      </w:r>
      <w:proofErr w:type="spellEnd"/>
      <w:r w:rsidR="00EE01DC" w:rsidRPr="00B247B1">
        <w:t xml:space="preserve"> ме запозна с работа</w:t>
      </w:r>
      <w:r w:rsidRPr="00B247B1">
        <w:t>та си по линейна хибридизация на</w:t>
      </w:r>
      <w:r w:rsidR="00EE01DC" w:rsidRPr="00B247B1">
        <w:t xml:space="preserve"> птиците, а чрез него</w:t>
      </w:r>
      <w:r w:rsidRPr="00B247B1">
        <w:t>вата сътрудничка Тамара Лен и с</w:t>
      </w:r>
      <w:r w:rsidR="00EE01DC" w:rsidRPr="00B247B1">
        <w:t xml:space="preserve"> работата им за усъвършенстването на Полтавската местна кокошка. Запознат бях и с дисертационната работа на главният зоотехник </w:t>
      </w:r>
      <w:proofErr w:type="spellStart"/>
      <w:r w:rsidR="00EE01DC" w:rsidRPr="00B247B1">
        <w:t>Курдюков</w:t>
      </w:r>
      <w:proofErr w:type="spellEnd"/>
      <w:r w:rsidR="00EE01DC" w:rsidRPr="00B247B1">
        <w:t xml:space="preserve"> по усъвършенстването на Руската бяла кокошка.</w:t>
      </w:r>
    </w:p>
    <w:p w14:paraId="06A23D08" w14:textId="77777777" w:rsidR="000C1925" w:rsidRDefault="00EE01DC" w:rsidP="00090698">
      <w:r w:rsidRPr="00B247B1">
        <w:t xml:space="preserve">Още при пристигането си в </w:t>
      </w:r>
      <w:proofErr w:type="spellStart"/>
      <w:r w:rsidRPr="00B247B1">
        <w:t>Борки</w:t>
      </w:r>
      <w:proofErr w:type="spellEnd"/>
      <w:r w:rsidRPr="00B247B1">
        <w:t xml:space="preserve"> изпратих писмо до Милка с адреса ми. Едва в краят на юни получих първите си писма от нея. От приятелите ми първото писмо беш</w:t>
      </w:r>
      <w:r w:rsidR="00A051B5" w:rsidRPr="00B247B1">
        <w:t>е от Митю К</w:t>
      </w:r>
      <w:r w:rsidRPr="00B247B1">
        <w:t>овачев.</w:t>
      </w:r>
    </w:p>
    <w:p w14:paraId="190C22CB" w14:textId="6D31D555" w:rsidR="000C1925" w:rsidRDefault="00EE01DC" w:rsidP="00090698">
      <w:r w:rsidRPr="00B247B1">
        <w:t xml:space="preserve">В гостните много добре се разбирахме с моят съквартирант Григорий </w:t>
      </w:r>
      <w:proofErr w:type="spellStart"/>
      <w:r w:rsidRPr="00B247B1">
        <w:t>Бардаков</w:t>
      </w:r>
      <w:proofErr w:type="spellEnd"/>
      <w:r w:rsidRPr="00B247B1">
        <w:t xml:space="preserve"> – </w:t>
      </w:r>
      <w:proofErr w:type="spellStart"/>
      <w:r w:rsidRPr="00B247B1">
        <w:t>плановник</w:t>
      </w:r>
      <w:proofErr w:type="spellEnd"/>
      <w:r w:rsidRPr="00B247B1">
        <w:t xml:space="preserve"> на института. Всеки неделен ден той </w:t>
      </w:r>
      <w:proofErr w:type="spellStart"/>
      <w:r w:rsidRPr="00B247B1">
        <w:t>ходише</w:t>
      </w:r>
      <w:proofErr w:type="spellEnd"/>
      <w:r w:rsidRPr="00B247B1">
        <w:t xml:space="preserve"> до родното си село в </w:t>
      </w:r>
      <w:proofErr w:type="spellStart"/>
      <w:r w:rsidRPr="00B247B1">
        <w:t>Богодуховски</w:t>
      </w:r>
      <w:proofErr w:type="spellEnd"/>
      <w:r w:rsidRPr="00B247B1">
        <w:t xml:space="preserve"> район, близо до Харков. Това бяха най-скучните ми дни. </w:t>
      </w:r>
      <w:r w:rsidR="00FD4E0B" w:rsidRPr="00B247B1">
        <w:t>На</w:t>
      </w:r>
      <w:r w:rsidRPr="00B247B1">
        <w:t xml:space="preserve"> спортното игрище в селище</w:t>
      </w:r>
      <w:r w:rsidR="00FD4E0B" w:rsidRPr="00B247B1">
        <w:t xml:space="preserve">то, </w:t>
      </w:r>
      <w:r w:rsidRPr="00B247B1">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B247B1">
        <w:t xml:space="preserve"> При връщането от родното си село Григорий винаги ми 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B247B1">
        <w:t>8 г. Тогава от колхозите се изку</w:t>
      </w:r>
      <w:r w:rsidR="004563EF" w:rsidRPr="00B247B1">
        <w:t xml:space="preserve">пувало всичкото произведено зърно и се изнасяло в Германия срещу машини за </w:t>
      </w:r>
      <w:proofErr w:type="spellStart"/>
      <w:r w:rsidR="004563EF" w:rsidRPr="00B247B1">
        <w:t>индустариализацията</w:t>
      </w:r>
      <w:proofErr w:type="spellEnd"/>
      <w:r w:rsidR="004563EF" w:rsidRPr="00B247B1">
        <w:t xml:space="preserve"> на </w:t>
      </w:r>
      <w:proofErr w:type="spellStart"/>
      <w:r w:rsidR="004563EF" w:rsidRPr="00B247B1">
        <w:t>СССР.Това</w:t>
      </w:r>
      <w:proofErr w:type="spellEnd"/>
      <w:r w:rsidR="004563EF" w:rsidRPr="00B247B1">
        <w:t xml:space="preserve">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B247B1">
        <w:t>, п</w:t>
      </w:r>
      <w:r w:rsidR="00FD4E0B" w:rsidRPr="00B247B1">
        <w:t>рез 1942 г. вече почти всички би</w:t>
      </w:r>
      <w:r w:rsidR="003C0939" w:rsidRPr="00B247B1">
        <w:t xml:space="preserve">ли против тях и подпомагали партизаните. Григорий, който беше безпартиен, </w:t>
      </w:r>
      <w:proofErr w:type="spellStart"/>
      <w:r w:rsidR="003C0939" w:rsidRPr="00B247B1">
        <w:t>оценяше</w:t>
      </w:r>
      <w:proofErr w:type="spellEnd"/>
      <w:r w:rsidR="003C0939" w:rsidRPr="00B247B1">
        <w:t xml:space="preserve"> тогавашната обстановка в страната като много добра. На </w:t>
      </w:r>
      <w:r w:rsidR="00FD4E0B" w:rsidRPr="00B247B1">
        <w:t xml:space="preserve">12 юли </w:t>
      </w:r>
      <w:r w:rsidR="003C0939" w:rsidRPr="00B247B1">
        <w:t xml:space="preserve">той отдели целият си ден, за да ме разведе из Харков. Посетихме парка „Тарас Шевченко”, университета и други забележителности. </w:t>
      </w:r>
    </w:p>
    <w:p w14:paraId="019F72C8" w14:textId="77777777" w:rsidR="000C1925" w:rsidRDefault="004563EF" w:rsidP="00090698">
      <w:r w:rsidRPr="00B247B1">
        <w:t>Доста време прекарвах в библиотеката на института, където се запознах  с научните им отчети, методики и отпечатани</w:t>
      </w:r>
      <w:r w:rsidR="00FD4E0B" w:rsidRPr="00B247B1">
        <w:t xml:space="preserve"> научни трудове. Затру</w:t>
      </w:r>
      <w:r w:rsidRPr="00B247B1">
        <w:t>дняваше ме факта, че всичко беше на украински и се налагаше да ползвам речник. Там открих преведена на руски</w:t>
      </w:r>
      <w:r w:rsidR="00FD4E0B" w:rsidRPr="00B247B1">
        <w:t>, книгата на селекционера</w:t>
      </w:r>
      <w:r w:rsidRPr="00B247B1">
        <w:t>-птицевъд Уорън от САЩ. Направих си подробни записки по нея.</w:t>
      </w:r>
    </w:p>
    <w:p w14:paraId="5D031C80" w14:textId="77777777" w:rsidR="000C1925" w:rsidRDefault="003C0939" w:rsidP="00090698">
      <w:r w:rsidRPr="00B247B1">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B247B1">
        <w:t>в, който ми съобщаваше, че съм у</w:t>
      </w:r>
      <w:r w:rsidRPr="00B247B1">
        <w:t>твърден от ВАК за старши научен сътрудник 2-ра степен.</w:t>
      </w:r>
    </w:p>
    <w:p w14:paraId="5B693D08" w14:textId="77777777" w:rsidR="000C1925" w:rsidRDefault="003C0939" w:rsidP="00090698">
      <w:r w:rsidRPr="00B247B1">
        <w:t>Неделните дни продължаваха да са ми най-скучните, въпреки спортуването и слушането вечер на украински песни, припявани от женското общежитие.</w:t>
      </w:r>
    </w:p>
    <w:p w14:paraId="6F573BBD" w14:textId="77777777" w:rsidR="000C1925" w:rsidRDefault="003C0939" w:rsidP="00090698">
      <w:r w:rsidRPr="00B247B1">
        <w:t>Последните дни се запознах с отдела по зоохигиена на птиците.</w:t>
      </w:r>
    </w:p>
    <w:p w14:paraId="009BA7B7" w14:textId="77777777" w:rsidR="000C1925" w:rsidRDefault="003C0939" w:rsidP="00090698">
      <w:r w:rsidRPr="00B247B1">
        <w:t>На краят на месеца на посещение в УНИИП-</w:t>
      </w:r>
      <w:proofErr w:type="spellStart"/>
      <w:r w:rsidRPr="00B247B1">
        <w:t>Борки</w:t>
      </w:r>
      <w:proofErr w:type="spellEnd"/>
      <w:r w:rsidRPr="00B247B1">
        <w:t xml:space="preserve"> беше делегация от западно-германски животновъди</w:t>
      </w:r>
      <w:r w:rsidR="000C5FCB" w:rsidRPr="00B247B1">
        <w:t>. С</w:t>
      </w:r>
      <w:r w:rsidR="00FD4E0B" w:rsidRPr="00B247B1">
        <w:t xml:space="preserve"> тях беше около 40 год</w:t>
      </w:r>
      <w:r w:rsidR="000C5FCB" w:rsidRPr="00B247B1">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B247B1">
        <w:t>м</w:t>
      </w:r>
      <w:r w:rsidR="000C5FCB" w:rsidRPr="00B247B1">
        <w:t xml:space="preserve">ската част, </w:t>
      </w:r>
      <w:r w:rsidR="00FD4E0B" w:rsidRPr="00B247B1">
        <w:t>превз</w:t>
      </w:r>
      <w:r w:rsidR="000C5FCB" w:rsidRPr="00B247B1">
        <w:t xml:space="preserve">ела </w:t>
      </w:r>
      <w:proofErr w:type="spellStart"/>
      <w:r w:rsidR="000C5FCB" w:rsidRPr="00B247B1">
        <w:t>Борки</w:t>
      </w:r>
      <w:proofErr w:type="spellEnd"/>
      <w:r w:rsidR="000C5FCB" w:rsidRPr="00B247B1">
        <w:t>. Като специалист – птицевъд</w:t>
      </w:r>
      <w:r w:rsidR="00FD4E0B" w:rsidRPr="00B247B1">
        <w:t>,</w:t>
      </w:r>
      <w:r w:rsidR="000C5FCB" w:rsidRPr="00B247B1">
        <w:t xml:space="preserve"> го назначили за комендант на тогавашната опитна станция в </w:t>
      </w:r>
      <w:proofErr w:type="spellStart"/>
      <w:r w:rsidR="000C5FCB" w:rsidRPr="00B247B1">
        <w:t>Борки</w:t>
      </w:r>
      <w:proofErr w:type="spellEnd"/>
      <w:r w:rsidR="000C5FCB" w:rsidRPr="00B247B1">
        <w:t xml:space="preserve">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6E7DDA3D" w14:textId="77777777" w:rsidR="000C1925" w:rsidRDefault="00FD4E0B" w:rsidP="00090698">
      <w:r w:rsidRPr="00B247B1">
        <w:t>На 03 август</w:t>
      </w:r>
      <w:r w:rsidR="000C5FCB" w:rsidRPr="00B247B1">
        <w:t xml:space="preserve"> обиколих всички колеги и директора, за да се сбогувам с тях.</w:t>
      </w:r>
    </w:p>
    <w:p w14:paraId="6D2A504B" w14:textId="77777777" w:rsidR="000C1925" w:rsidRDefault="00FD4E0B" w:rsidP="00090698">
      <w:r w:rsidRPr="00B247B1">
        <w:t>На 04 август</w:t>
      </w:r>
      <w:r w:rsidR="000C5FCB" w:rsidRPr="00B247B1">
        <w:t xml:space="preserve"> към 14 ч. пристигнах на </w:t>
      </w:r>
      <w:proofErr w:type="spellStart"/>
      <w:r w:rsidR="000C5FCB" w:rsidRPr="00B247B1">
        <w:t>Курската</w:t>
      </w:r>
      <w:proofErr w:type="spellEnd"/>
      <w:r w:rsidR="000C5FCB" w:rsidRPr="00B247B1">
        <w:t xml:space="preserve"> гара в Москва. Имах запазена стая в хотел „</w:t>
      </w:r>
      <w:proofErr w:type="spellStart"/>
      <w:r w:rsidR="000C5FCB" w:rsidRPr="00B247B1">
        <w:t>Южная</w:t>
      </w:r>
      <w:proofErr w:type="spellEnd"/>
      <w:r w:rsidR="000C5FCB" w:rsidRPr="00B247B1">
        <w:t xml:space="preserve">” на Ленински проспект. </w:t>
      </w:r>
      <w:r w:rsidR="00CB1F83" w:rsidRPr="00B247B1">
        <w:t xml:space="preserve">Вечерта в </w:t>
      </w:r>
      <w:proofErr w:type="spellStart"/>
      <w:r w:rsidR="00CB1F83" w:rsidRPr="00B247B1">
        <w:t>Ермитажният</w:t>
      </w:r>
      <w:proofErr w:type="spellEnd"/>
      <w:r w:rsidR="00CB1F83" w:rsidRPr="00B247B1">
        <w:t xml:space="preserve"> театър гледах спектакъл на български танцов състав с участи</w:t>
      </w:r>
      <w:r w:rsidRPr="00B247B1">
        <w:t xml:space="preserve">ето на Ирина </w:t>
      </w:r>
      <w:proofErr w:type="spellStart"/>
      <w:r w:rsidRPr="00B247B1">
        <w:t>Чемихова</w:t>
      </w:r>
      <w:proofErr w:type="spellEnd"/>
      <w:r w:rsidRPr="00B247B1">
        <w:t>. На 06 август</w:t>
      </w:r>
      <w:r w:rsidR="00CB1F83" w:rsidRPr="00B247B1">
        <w:t xml:space="preserve"> посетих Историческият музей, а след това на стадион „</w:t>
      </w:r>
      <w:proofErr w:type="spellStart"/>
      <w:r w:rsidR="00CB1F83" w:rsidRPr="00B247B1">
        <w:t>Лужники</w:t>
      </w:r>
      <w:proofErr w:type="spellEnd"/>
      <w:r w:rsidR="00CB1F83" w:rsidRPr="00B247B1">
        <w:t>” гледах мач между Локомотив Москва и СКА „Ростов на Дон”. После на Ленински проспект присъствах на посрещането на космонавта Юри Титов.</w:t>
      </w:r>
    </w:p>
    <w:p w14:paraId="0B57357A" w14:textId="77777777" w:rsidR="00CB1F83" w:rsidRPr="00B247B1" w:rsidRDefault="00FD4E0B" w:rsidP="00090698">
      <w:r w:rsidRPr="00B247B1">
        <w:t>На 07 август</w:t>
      </w:r>
      <w:r w:rsidR="00CB1F83" w:rsidRPr="00B247B1">
        <w:t xml:space="preserve"> посетих </w:t>
      </w:r>
      <w:proofErr w:type="spellStart"/>
      <w:r w:rsidR="00CB1F83" w:rsidRPr="00B247B1">
        <w:t>Темирязевската</w:t>
      </w:r>
      <w:proofErr w:type="spellEnd"/>
      <w:r w:rsidR="00CB1F83" w:rsidRPr="00B247B1">
        <w:t xml:space="preserve"> стопанска академия, която се намираше извъ</w:t>
      </w:r>
      <w:r w:rsidRPr="00B247B1">
        <w:t>н Москва. Следобед бях в</w:t>
      </w:r>
      <w:r w:rsidR="00CB1F83" w:rsidRPr="00B247B1">
        <w:t xml:space="preserve"> музеят „Ленин – Сталин”.</w:t>
      </w:r>
    </w:p>
    <w:p w14:paraId="2BAB2FE9" w14:textId="77777777" w:rsidR="000C1925" w:rsidRDefault="00FD4E0B" w:rsidP="00090698">
      <w:r w:rsidRPr="00B247B1">
        <w:t>На 08 август</w:t>
      </w:r>
      <w:r w:rsidR="000C5FCB" w:rsidRPr="00B247B1">
        <w:t xml:space="preserve"> следваше да пътувам за Ленинград. Ана Александрова от Министерството на селското стопанство щеше да съобщи на </w:t>
      </w:r>
      <w:proofErr w:type="spellStart"/>
      <w:r w:rsidR="000C5FCB" w:rsidRPr="00B247B1">
        <w:t>Пушкинската</w:t>
      </w:r>
      <w:proofErr w:type="spellEnd"/>
      <w:r w:rsidR="000C5FCB" w:rsidRPr="00B247B1">
        <w:t xml:space="preserve"> лаборатория да ме чакат на тамошната гара.</w:t>
      </w:r>
      <w:r w:rsidR="00CB1F83" w:rsidRPr="00B247B1">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6159C606" w14:textId="77777777" w:rsidR="000C1925" w:rsidRDefault="00CB1F83" w:rsidP="00090698">
      <w:r w:rsidRPr="00B247B1">
        <w:t>На гарата в Ленинград доста се оглеждах за посрещач, но не видях такъв. Оказа се, че имало, но очаквал доста по-възрасте</w:t>
      </w:r>
      <w:r w:rsidR="00FD4E0B" w:rsidRPr="00B247B1">
        <w:t>н старши научен сътрудник. Исках да се настаня в</w:t>
      </w:r>
      <w:r w:rsidRPr="00B247B1">
        <w:t xml:space="preserve"> хотел срещу гарата – „</w:t>
      </w:r>
      <w:proofErr w:type="spellStart"/>
      <w:r w:rsidRPr="00B247B1">
        <w:t>Октябърская</w:t>
      </w:r>
      <w:proofErr w:type="spellEnd"/>
      <w:r w:rsidRPr="00B247B1">
        <w:t xml:space="preserve">”, но без резервация не ме </w:t>
      </w:r>
      <w:proofErr w:type="spellStart"/>
      <w:r w:rsidRPr="00B247B1">
        <w:t>пунаха</w:t>
      </w:r>
      <w:proofErr w:type="spellEnd"/>
      <w:r w:rsidRPr="00B247B1">
        <w:t xml:space="preserve">. Наложи се с </w:t>
      </w:r>
      <w:proofErr w:type="spellStart"/>
      <w:r w:rsidRPr="00B247B1">
        <w:t>Електричката</w:t>
      </w:r>
      <w:proofErr w:type="spellEnd"/>
      <w:r w:rsidRPr="00B247B1">
        <w:t xml:space="preserve"> да отида до </w:t>
      </w:r>
      <w:proofErr w:type="spellStart"/>
      <w:r w:rsidRPr="00B247B1">
        <w:t>Пушкино</w:t>
      </w:r>
      <w:proofErr w:type="spellEnd"/>
      <w:r w:rsidRPr="00B247B1">
        <w:t>. Там открих лабораторията и въпреки</w:t>
      </w:r>
      <w:r w:rsidR="00FD4E0B" w:rsidRPr="00B247B1">
        <w:t>,</w:t>
      </w:r>
      <w:r w:rsidRPr="00B247B1">
        <w:t xml:space="preserve"> че Ал. </w:t>
      </w:r>
      <w:proofErr w:type="spellStart"/>
      <w:r w:rsidRPr="00B247B1">
        <w:t>Фомин</w:t>
      </w:r>
      <w:proofErr w:type="spellEnd"/>
      <w:r w:rsidRPr="00B247B1">
        <w:t xml:space="preserve"> отсъстваше, получих писмо-заявка.</w:t>
      </w:r>
      <w:r w:rsidR="0028622A" w:rsidRPr="00B247B1">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4C0EBFDA" w14:textId="77777777" w:rsidR="000C1925" w:rsidRDefault="0028622A" w:rsidP="00090698">
      <w:r w:rsidRPr="00B247B1">
        <w:t xml:space="preserve">На следващият ден пътувах 25 км през хълмист и горист район до </w:t>
      </w:r>
      <w:proofErr w:type="spellStart"/>
      <w:r w:rsidRPr="00B247B1">
        <w:t>Пушкинскаталаборатория.След</w:t>
      </w:r>
      <w:proofErr w:type="spellEnd"/>
      <w:r w:rsidRPr="00B247B1">
        <w:t xml:space="preserve"> това до </w:t>
      </w:r>
      <w:proofErr w:type="spellStart"/>
      <w:r w:rsidRPr="00B247B1">
        <w:t>Пушкино</w:t>
      </w:r>
      <w:proofErr w:type="spellEnd"/>
      <w:r w:rsidRPr="00B247B1">
        <w:t xml:space="preserve"> беше идеална равнина. Беше ми чудно</w:t>
      </w:r>
      <w:r w:rsidR="00FD4E0B" w:rsidRPr="00B247B1">
        <w:t>,</w:t>
      </w:r>
      <w:r w:rsidRPr="00B247B1">
        <w:t xml:space="preserve"> ка</w:t>
      </w:r>
      <w:r w:rsidR="00FD4E0B" w:rsidRPr="00B247B1">
        <w:t>к</w:t>
      </w:r>
      <w:r w:rsidRPr="00B247B1">
        <w:t xml:space="preserve"> през войната немците след превземането му</w:t>
      </w:r>
      <w:r w:rsidR="00FD4E0B" w:rsidRPr="00B247B1">
        <w:t>,</w:t>
      </w:r>
      <w:r w:rsidRPr="00B247B1">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B247B1">
        <w:t>а на отдела по птицевъдство на л</w:t>
      </w:r>
      <w:r w:rsidRPr="00B247B1">
        <w:t>абораторията.</w:t>
      </w:r>
    </w:p>
    <w:p w14:paraId="6CE2E8B5" w14:textId="77777777" w:rsidR="000C1925" w:rsidRDefault="0028622A" w:rsidP="00090698">
      <w:r w:rsidRPr="00B247B1">
        <w:t xml:space="preserve">След работа с колегата </w:t>
      </w:r>
      <w:proofErr w:type="spellStart"/>
      <w:r w:rsidRPr="00B247B1">
        <w:t>Курбатов</w:t>
      </w:r>
      <w:proofErr w:type="spellEnd"/>
      <w:r w:rsidRPr="00B247B1">
        <w:t xml:space="preserve"> отидохме до Александров</w:t>
      </w:r>
      <w:r w:rsidR="00E801A4" w:rsidRPr="00B247B1">
        <w:t>с</w:t>
      </w:r>
      <w:r w:rsidRPr="00B247B1">
        <w:t xml:space="preserve">кият и </w:t>
      </w:r>
      <w:proofErr w:type="spellStart"/>
      <w:r w:rsidRPr="00B247B1">
        <w:t>Екатериненият</w:t>
      </w:r>
      <w:proofErr w:type="spellEnd"/>
      <w:r w:rsidRPr="00B247B1">
        <w:t xml:space="preserve"> дворец, но само ги </w:t>
      </w:r>
      <w:r w:rsidR="00E801A4" w:rsidRPr="00B247B1">
        <w:t>разгледахме отвън. Посетихме и Л</w:t>
      </w:r>
      <w:r w:rsidRPr="00B247B1">
        <w:t>ицеят, в който е учил Пушкин. Вечерта написах писма до България.</w:t>
      </w:r>
    </w:p>
    <w:p w14:paraId="580651C7" w14:textId="77777777" w:rsidR="000C1925" w:rsidRDefault="0028622A" w:rsidP="00090698">
      <w:r w:rsidRPr="00B247B1">
        <w:t>На следващият ден ме запозн</w:t>
      </w:r>
      <w:r w:rsidR="00E801A4" w:rsidRPr="00B247B1">
        <w:t>аха с производствената база на л</w:t>
      </w:r>
      <w:r w:rsidRPr="00B247B1">
        <w:t>абораторията, а вечерта след работа ходих до близко на хотела кино и гледах филма „Балада за войника”.</w:t>
      </w:r>
    </w:p>
    <w:p w14:paraId="057C1A09" w14:textId="77777777" w:rsidR="000C1925" w:rsidRDefault="00E801A4" w:rsidP="00090698">
      <w:r w:rsidRPr="00B247B1">
        <w:t>На 12 август</w:t>
      </w:r>
      <w:r w:rsidR="0028622A" w:rsidRPr="00B247B1">
        <w:t xml:space="preserve"> се завърна колегата Ал. </w:t>
      </w:r>
      <w:proofErr w:type="spellStart"/>
      <w:r w:rsidR="0028622A" w:rsidRPr="00B247B1">
        <w:t>Фомин</w:t>
      </w:r>
      <w:proofErr w:type="spellEnd"/>
      <w:r w:rsidR="0028622A" w:rsidRPr="00B247B1">
        <w:t>. Бил в Москва з</w:t>
      </w:r>
      <w:r w:rsidRPr="00B247B1">
        <w:t>а избора на нов Председател на С</w:t>
      </w:r>
      <w:r w:rsidR="0028622A" w:rsidRPr="00B247B1">
        <w:t>елско</w:t>
      </w:r>
      <w:r w:rsidRPr="00B247B1">
        <w:t>-</w:t>
      </w:r>
      <w:r w:rsidR="0028622A" w:rsidRPr="00B247B1">
        <w:t xml:space="preserve">стопанската </w:t>
      </w:r>
      <w:proofErr w:type="spellStart"/>
      <w:r w:rsidR="0028622A" w:rsidRPr="00B247B1">
        <w:t>академия.</w:t>
      </w:r>
      <w:r w:rsidR="00295D2C" w:rsidRPr="00B247B1">
        <w:t>Фомин</w:t>
      </w:r>
      <w:proofErr w:type="spellEnd"/>
      <w:r w:rsidR="00295D2C" w:rsidRPr="00B247B1">
        <w:t xml:space="preserve"> се оказа привърженик на Т. </w:t>
      </w:r>
      <w:proofErr w:type="spellStart"/>
      <w:r w:rsidR="00295D2C" w:rsidRPr="00B247B1">
        <w:t>Лисенко</w:t>
      </w:r>
      <w:proofErr w:type="spellEnd"/>
      <w:r w:rsidR="00295D2C" w:rsidRPr="00B247B1">
        <w:t>.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B247B1">
        <w:t>-</w:t>
      </w:r>
      <w:r w:rsidR="00295D2C" w:rsidRPr="00B247B1">
        <w:t>стопански институт. Имаше 2 деца. При него бяха и възрастните му ро</w:t>
      </w:r>
      <w:r w:rsidRPr="00B247B1">
        <w:t>дители. В обширният му дом имаха</w:t>
      </w:r>
      <w:r w:rsidR="00295D2C" w:rsidRPr="00B247B1">
        <w:t xml:space="preserve"> студент – квартирант. </w:t>
      </w:r>
      <w:proofErr w:type="spellStart"/>
      <w:r w:rsidR="00295D2C" w:rsidRPr="00B247B1">
        <w:t>Фомин</w:t>
      </w:r>
      <w:proofErr w:type="spellEnd"/>
      <w:r w:rsidR="00295D2C" w:rsidRPr="00B247B1">
        <w:t xml:space="preserve"> участвал във Финската и Отечеств</w:t>
      </w:r>
      <w:r w:rsidRPr="00B247B1">
        <w:t>ената в</w:t>
      </w:r>
      <w:r w:rsidR="00295D2C" w:rsidRPr="00B247B1">
        <w:t>ойни</w:t>
      </w:r>
      <w:r w:rsidRPr="00B247B1">
        <w:t>,</w:t>
      </w:r>
      <w:r w:rsidR="00295D2C" w:rsidRPr="00B247B1">
        <w:t xml:space="preserve"> като два пъти бил раняван. Имаше изкуствена челюст и доста накуцваше с единия</w:t>
      </w:r>
      <w:r w:rsidRPr="00B247B1">
        <w:t>т</w:t>
      </w:r>
      <w:r w:rsidR="00295D2C" w:rsidRPr="00B247B1">
        <w:t xml:space="preserve"> крак. Още първата свободна събота , заедно с децата му</w:t>
      </w:r>
      <w:r w:rsidRPr="00B247B1">
        <w:t>,</w:t>
      </w:r>
      <w:r w:rsidR="00295D2C" w:rsidRPr="00B247B1">
        <w:t xml:space="preserve"> ме водиха до родното село на студента. Там нощувахме и на следващият ден скитахме из горите. На едно езеро, с л</w:t>
      </w:r>
      <w:r w:rsidRPr="00B247B1">
        <w:t>одка ловихме риба. След това запалихме</w:t>
      </w:r>
      <w:r w:rsidR="00295D2C" w:rsidRPr="00B247B1">
        <w:t xml:space="preserve"> огън край водата </w:t>
      </w:r>
      <w:r w:rsidRPr="00B247B1">
        <w:t>и опекохме рибата за обяд</w:t>
      </w:r>
      <w:r w:rsidR="00295D2C" w:rsidRPr="00B247B1">
        <w:t>.</w:t>
      </w:r>
    </w:p>
    <w:p w14:paraId="04FF7D7A" w14:textId="77777777" w:rsidR="000C1925" w:rsidRDefault="00E801A4" w:rsidP="00090698">
      <w:r w:rsidRPr="00B247B1">
        <w:t xml:space="preserve">На 14 </w:t>
      </w:r>
      <w:proofErr w:type="spellStart"/>
      <w:r w:rsidRPr="00B247B1">
        <w:t>август</w:t>
      </w:r>
      <w:r w:rsidR="00295D2C" w:rsidRPr="00B247B1">
        <w:t>Фомин</w:t>
      </w:r>
      <w:proofErr w:type="spellEnd"/>
      <w:r w:rsidR="00295D2C" w:rsidRPr="00B247B1">
        <w:t xml:space="preserve"> ми намери безплатна квартира в </w:t>
      </w:r>
      <w:proofErr w:type="spellStart"/>
      <w:r w:rsidR="00295D2C" w:rsidRPr="00B247B1">
        <w:t>Пушкино</w:t>
      </w:r>
      <w:proofErr w:type="spellEnd"/>
      <w:r w:rsidR="00295D2C" w:rsidRPr="00B247B1">
        <w:t>.</w:t>
      </w:r>
    </w:p>
    <w:p w14:paraId="587D5942" w14:textId="77777777" w:rsidR="000C1925" w:rsidRDefault="00295D2C" w:rsidP="00090698">
      <w:r w:rsidRPr="00B247B1">
        <w:t xml:space="preserve">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w:t>
      </w:r>
      <w:proofErr w:type="spellStart"/>
      <w:r w:rsidRPr="00B247B1">
        <w:t>Пушкино</w:t>
      </w:r>
      <w:proofErr w:type="spellEnd"/>
      <w:r w:rsidRPr="00B247B1">
        <w:t>, което е било селище на придворните на руските царе. Времето беше сравнително хладно за август ( 15-18 градуса) и преваляваше дъжд.</w:t>
      </w:r>
    </w:p>
    <w:p w14:paraId="5BD60BB2" w14:textId="77777777" w:rsidR="000C1925" w:rsidRDefault="00543777" w:rsidP="00090698">
      <w:r w:rsidRPr="00B247B1">
        <w:t>На 20 август</w:t>
      </w:r>
      <w:r w:rsidR="00295D2C" w:rsidRPr="00B247B1">
        <w:t xml:space="preserve"> колежката </w:t>
      </w:r>
      <w:proofErr w:type="spellStart"/>
      <w:r w:rsidR="00295D2C" w:rsidRPr="00B247B1">
        <w:t>Дух</w:t>
      </w:r>
      <w:r w:rsidRPr="00B247B1">
        <w:t>но</w:t>
      </w:r>
      <w:proofErr w:type="spellEnd"/>
      <w:r w:rsidRPr="00B247B1">
        <w:t xml:space="preserve"> ме разведе из Ленинград, кат</w:t>
      </w:r>
      <w:r w:rsidR="00295D2C" w:rsidRPr="00B247B1">
        <w:t>о 5 часа отделихме на Ермитажа</w:t>
      </w:r>
      <w:r w:rsidR="00C3195D" w:rsidRPr="00B247B1">
        <w:t xml:space="preserve">, намиращ се в Зимният дворец. В него преобладаваха картини от чуждестранни класици, докато в </w:t>
      </w:r>
      <w:proofErr w:type="spellStart"/>
      <w:r w:rsidR="00C3195D" w:rsidRPr="00B247B1">
        <w:t>Третявската</w:t>
      </w:r>
      <w:proofErr w:type="spellEnd"/>
      <w:r w:rsidR="00C3195D" w:rsidRPr="00B247B1">
        <w:t xml:space="preserve"> галерия в Москва имаше предимно руски художници. Посетихме </w:t>
      </w:r>
      <w:proofErr w:type="spellStart"/>
      <w:r w:rsidR="00C3195D" w:rsidRPr="00B247B1">
        <w:t>Исакиевският</w:t>
      </w:r>
      <w:proofErr w:type="spellEnd"/>
      <w:r w:rsidR="00C3195D" w:rsidRPr="00B247B1">
        <w:t xml:space="preserve"> събор, от кулата на който</w:t>
      </w:r>
      <w:r w:rsidR="00B43745" w:rsidRPr="00B247B1">
        <w:t>,</w:t>
      </w:r>
      <w:r w:rsidR="00C3195D" w:rsidRPr="00B247B1">
        <w:t xml:space="preserve"> разгледахме града от високо. Убедих се, че Ленинград е </w:t>
      </w:r>
      <w:proofErr w:type="spellStart"/>
      <w:r w:rsidR="00C3195D" w:rsidRPr="00B247B1">
        <w:t>кутурният</w:t>
      </w:r>
      <w:proofErr w:type="spellEnd"/>
      <w:r w:rsidR="00C3195D" w:rsidRPr="00B247B1">
        <w:t>, а Москва е административният център на СССР. Тук навсякъде се чув</w:t>
      </w:r>
      <w:r w:rsidR="00B43745" w:rsidRPr="00B247B1">
        <w:t>с</w:t>
      </w:r>
      <w:r w:rsidR="00C3195D" w:rsidRPr="00B247B1">
        <w:t xml:space="preserve">тваше старият, европейски архитектурен стил на строителство от времето на цар Петър </w:t>
      </w:r>
      <w:r w:rsidR="00B43745" w:rsidRPr="00B247B1">
        <w:t xml:space="preserve">Велики. В Москва от новата архитектура </w:t>
      </w:r>
      <w:r w:rsidR="00C3195D" w:rsidRPr="00B247B1">
        <w:t>лъхаше студенина.</w:t>
      </w:r>
    </w:p>
    <w:p w14:paraId="3D8B99E2" w14:textId="77777777" w:rsidR="000C1925" w:rsidRDefault="008F3C80" w:rsidP="00090698">
      <w:r w:rsidRPr="00B247B1">
        <w:t xml:space="preserve">В </w:t>
      </w:r>
      <w:proofErr w:type="spellStart"/>
      <w:r w:rsidRPr="00B247B1">
        <w:t>Исакиевскиятсъбор</w:t>
      </w:r>
      <w:proofErr w:type="spellEnd"/>
      <w:r w:rsidRPr="00B247B1">
        <w:t xml:space="preserve"> ме впечатлиха църковно-с</w:t>
      </w:r>
      <w:r w:rsidR="00B43745" w:rsidRPr="00B247B1">
        <w:t>лавянските надписи, създаващи</w:t>
      </w:r>
      <w:r w:rsidRPr="00B247B1">
        <w:t xml:space="preserve"> впечатление, че намирам в българска църква. За</w:t>
      </w:r>
      <w:r w:rsidR="00B43745" w:rsidRPr="00B247B1">
        <w:t xml:space="preserve">почнах да ги чета и превеждам </w:t>
      </w:r>
      <w:proofErr w:type="spellStart"/>
      <w:r w:rsidR="00B43745" w:rsidRPr="00B247B1">
        <w:t>на</w:t>
      </w:r>
      <w:r w:rsidRPr="00B247B1">
        <w:t>Духно</w:t>
      </w:r>
      <w:proofErr w:type="spellEnd"/>
      <w:r w:rsidRPr="00B247B1">
        <w:t>. Обясних и, че това е старобългарски, който две години съм изучавал в гимназията, като църковно-славянски. Чрез</w:t>
      </w:r>
      <w:r w:rsidR="00B43745" w:rsidRPr="00B247B1">
        <w:t xml:space="preserve"> Източното П</w:t>
      </w:r>
      <w:r w:rsidRPr="00B247B1">
        <w:t>равославие той се налага и в Русия. От мен научи, че братята Кирил и Методий са българи от Македония.</w:t>
      </w:r>
    </w:p>
    <w:p w14:paraId="2F9B545C" w14:textId="2BD21611" w:rsidR="000C1925" w:rsidRDefault="00B43745" w:rsidP="00090698">
      <w:pPr>
        <w:rPr>
          <w:color w:val="000000" w:themeColor="text1"/>
        </w:rPr>
      </w:pPr>
      <w:r w:rsidRPr="00B247B1">
        <w:t>До 26 август</w:t>
      </w:r>
      <w:r w:rsidR="008F3C80" w:rsidRPr="00B247B1">
        <w:t xml:space="preserve"> се запознах с научните отчети от 1958 до 1960 г. Получих писмо от Милка със </w:t>
      </w:r>
      <w:r w:rsidR="0073218F">
        <w:t xml:space="preserve">снимки </w:t>
      </w:r>
      <w:r w:rsidR="008F3C80" w:rsidRPr="00B247B1">
        <w:t xml:space="preserve"> на нея и децата. По това време Васко беше на 6, а Маринчо на 2 години.</w:t>
      </w:r>
    </w:p>
    <w:p w14:paraId="75001E6B" w14:textId="77777777" w:rsidR="000C1925" w:rsidRDefault="008F3C80" w:rsidP="00090698">
      <w:r w:rsidRPr="00B247B1">
        <w:t>Заедно с колегите от Лабораторията посетихме спектакълът на руският ансамбъл „Симфония на лед”</w:t>
      </w:r>
      <w:r w:rsidR="00B43745" w:rsidRPr="00B247B1">
        <w:t>,</w:t>
      </w:r>
      <w:r w:rsidRPr="00B247B1">
        <w:t xml:space="preserve"> в Зимния стадион на Ленинград. Веднъж </w:t>
      </w:r>
      <w:proofErr w:type="spellStart"/>
      <w:r w:rsidRPr="00B247B1">
        <w:t>Курбатов</w:t>
      </w:r>
      <w:proofErr w:type="spellEnd"/>
      <w:r w:rsidRPr="00B247B1">
        <w:t xml:space="preserve"> ме води в лич</w:t>
      </w:r>
      <w:r w:rsidR="00B43745" w:rsidRPr="00B247B1">
        <w:t>ната си овощна градина. Изненада</w:t>
      </w:r>
      <w:r w:rsidRPr="00B247B1">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B247B1">
        <w:t>първите слани, а беше само 22 август</w:t>
      </w:r>
      <w:r w:rsidRPr="00B247B1">
        <w:t>. Препоръ</w:t>
      </w:r>
      <w:r w:rsidR="00394D1A" w:rsidRPr="00B247B1">
        <w:t>чваха засетите с царевица площи за зелено, да се силажират.</w:t>
      </w:r>
    </w:p>
    <w:p w14:paraId="209BD646" w14:textId="35A54B24" w:rsidR="000C1925" w:rsidRDefault="00B43745" w:rsidP="00090698">
      <w:r w:rsidRPr="00B247B1">
        <w:t xml:space="preserve">На 27 август </w:t>
      </w:r>
      <w:proofErr w:type="spellStart"/>
      <w:r w:rsidR="00394D1A" w:rsidRPr="00B247B1">
        <w:t>Духло</w:t>
      </w:r>
      <w:proofErr w:type="spellEnd"/>
      <w:r w:rsidR="00394D1A" w:rsidRPr="00B247B1">
        <w:t xml:space="preserve"> ме води до Павловският дворец и огромните му паркове. Следобед, в </w:t>
      </w:r>
      <w:proofErr w:type="spellStart"/>
      <w:r w:rsidR="00394D1A" w:rsidRPr="00B247B1">
        <w:t>Пушкино</w:t>
      </w:r>
      <w:proofErr w:type="spellEnd"/>
      <w:r w:rsidR="00394D1A" w:rsidRPr="00B247B1">
        <w:t xml:space="preserve"> разгледахме отвътре </w:t>
      </w:r>
      <w:proofErr w:type="spellStart"/>
      <w:r w:rsidR="00394D1A" w:rsidRPr="00B247B1">
        <w:t>Екатериновският</w:t>
      </w:r>
      <w:proofErr w:type="spellEnd"/>
      <w:r w:rsidR="00394D1A" w:rsidRPr="00B247B1">
        <w:t xml:space="preserve"> и Александровският дворци. През войната са успели да запазят ценностите и статуите им. </w:t>
      </w:r>
    </w:p>
    <w:p w14:paraId="15780862" w14:textId="77777777" w:rsidR="000C1925" w:rsidRDefault="00B43745" w:rsidP="00090698">
      <w:r w:rsidRPr="00B247B1">
        <w:t xml:space="preserve"> На 29 август</w:t>
      </w:r>
      <w:r w:rsidR="00394D1A" w:rsidRPr="00B247B1">
        <w:t xml:space="preserve"> успях, макар и за кратко да слушам на радиоапарата радио София.</w:t>
      </w:r>
    </w:p>
    <w:p w14:paraId="38E65FFC" w14:textId="77777777" w:rsidR="000C1925" w:rsidRDefault="00B43745" w:rsidP="00090698">
      <w:r w:rsidRPr="00B247B1">
        <w:t xml:space="preserve">На 02 септември </w:t>
      </w:r>
      <w:r w:rsidR="00394D1A" w:rsidRPr="00B247B1">
        <w:t xml:space="preserve"> с </w:t>
      </w:r>
      <w:proofErr w:type="spellStart"/>
      <w:r w:rsidR="00394D1A" w:rsidRPr="00B247B1">
        <w:t>Фомин</w:t>
      </w:r>
      <w:proofErr w:type="spellEnd"/>
      <w:r w:rsidR="00394D1A" w:rsidRPr="00B247B1">
        <w:t xml:space="preserve"> и </w:t>
      </w:r>
      <w:proofErr w:type="spellStart"/>
      <w:r w:rsidR="00394D1A" w:rsidRPr="00B247B1">
        <w:t>Бугарев</w:t>
      </w:r>
      <w:proofErr w:type="spellEnd"/>
      <w:r w:rsidR="00394D1A" w:rsidRPr="00B247B1">
        <w:t xml:space="preserve"> посетихме совхоз </w:t>
      </w:r>
      <w:r w:rsidRPr="00B247B1">
        <w:t>„</w:t>
      </w:r>
      <w:proofErr w:type="spellStart"/>
      <w:r w:rsidR="00394D1A" w:rsidRPr="00B247B1">
        <w:t>Надгорний</w:t>
      </w:r>
      <w:proofErr w:type="spellEnd"/>
      <w:r w:rsidR="00394D1A" w:rsidRPr="00B247B1">
        <w:t>” и птицекомбината „</w:t>
      </w:r>
      <w:proofErr w:type="spellStart"/>
      <w:r w:rsidR="00394D1A" w:rsidRPr="00B247B1">
        <w:t>Царское</w:t>
      </w:r>
      <w:proofErr w:type="spellEnd"/>
      <w:r w:rsidR="00394D1A" w:rsidRPr="00B247B1">
        <w:t xml:space="preserve"> село”. За първи път бях в </w:t>
      </w:r>
      <w:proofErr w:type="spellStart"/>
      <w:r w:rsidR="00394D1A" w:rsidRPr="00B247B1">
        <w:t>ширикогабаритен</w:t>
      </w:r>
      <w:proofErr w:type="spellEnd"/>
      <w:r w:rsidR="00394D1A" w:rsidRPr="00B247B1">
        <w:t xml:space="preserve">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B247B1">
        <w:t>махмурлии – приятели се ядосваха,</w:t>
      </w:r>
      <w:r w:rsidR="00394D1A" w:rsidRPr="00B247B1">
        <w:t xml:space="preserve"> че не пили и от донесената от мен мастика.</w:t>
      </w:r>
    </w:p>
    <w:p w14:paraId="78FD0BDA" w14:textId="77777777" w:rsidR="000C1925" w:rsidRDefault="00B43745" w:rsidP="00090698">
      <w:r w:rsidRPr="00B247B1">
        <w:t xml:space="preserve">На 08 септември се </w:t>
      </w:r>
      <w:proofErr w:type="spellStart"/>
      <w:r w:rsidRPr="00B247B1">
        <w:t>разходихза</w:t>
      </w:r>
      <w:proofErr w:type="spellEnd"/>
      <w:r w:rsidRPr="00B247B1">
        <w:t xml:space="preserve"> последно</w:t>
      </w:r>
      <w:r w:rsidR="009E747E" w:rsidRPr="00B247B1">
        <w:t xml:space="preserve"> из Ленинград и си купих билет за 11.09. за Москва.</w:t>
      </w:r>
    </w:p>
    <w:p w14:paraId="1EBCAB13" w14:textId="77777777" w:rsidR="000C1925" w:rsidRDefault="00B43745" w:rsidP="00090698">
      <w:r w:rsidRPr="00B247B1">
        <w:t>На 09 септември</w:t>
      </w:r>
      <w:r w:rsidR="009E747E" w:rsidRPr="00B247B1">
        <w:t xml:space="preserve"> почерпих всички колеги от Лабораторията и се сбогувах с тях. Вече бях 95 дни извън Родината.</w:t>
      </w:r>
    </w:p>
    <w:p w14:paraId="46FBBB90" w14:textId="77777777" w:rsidR="000C1925" w:rsidRDefault="00B43745" w:rsidP="00090698">
      <w:r w:rsidRPr="00B247B1">
        <w:t>На 10 септември</w:t>
      </w:r>
      <w:r w:rsidR="009E747E" w:rsidRPr="00B247B1">
        <w:t xml:space="preserve"> ми беше последният ден в </w:t>
      </w:r>
      <w:proofErr w:type="spellStart"/>
      <w:r w:rsidR="009E747E" w:rsidRPr="00B247B1">
        <w:t>Пушкино</w:t>
      </w:r>
      <w:proofErr w:type="spellEnd"/>
      <w:r w:rsidR="009E747E" w:rsidRPr="00B247B1">
        <w:t xml:space="preserve">. С </w:t>
      </w:r>
      <w:proofErr w:type="spellStart"/>
      <w:r w:rsidR="009E747E" w:rsidRPr="00B247B1">
        <w:t>Фомин</w:t>
      </w:r>
      <w:proofErr w:type="spellEnd"/>
      <w:r w:rsidR="009E747E" w:rsidRPr="00B247B1">
        <w:t xml:space="preserve"> и синът му се разходихме из парковете на </w:t>
      </w:r>
      <w:proofErr w:type="spellStart"/>
      <w:r w:rsidR="009E747E" w:rsidRPr="00B247B1">
        <w:t>Екатериновският</w:t>
      </w:r>
      <w:proofErr w:type="spellEnd"/>
      <w:r w:rsidR="009E747E" w:rsidRPr="00B247B1">
        <w:t xml:space="preserve"> дворец. Там случайно се запознахме с известния проф. Давидов, отдавна пенсионе</w:t>
      </w:r>
      <w:r w:rsidRPr="00B247B1">
        <w:t>р. Първото „Птицевъдство”, което</w:t>
      </w:r>
      <w:r w:rsidR="009E747E" w:rsidRPr="00B247B1">
        <w:t xml:space="preserve"> бях прочел на руски, беше неговото.</w:t>
      </w:r>
    </w:p>
    <w:p w14:paraId="42575DFA" w14:textId="77777777" w:rsidR="000C1925" w:rsidRDefault="009E747E" w:rsidP="00090698">
      <w:r w:rsidRPr="00B247B1">
        <w:t>Вечерта докато слушах новините по радио София, научих че Берое са били с 2:0 Спартак Плевен.</w:t>
      </w:r>
    </w:p>
    <w:p w14:paraId="2CBD116B" w14:textId="77777777" w:rsidR="000C1925" w:rsidRDefault="00E90296" w:rsidP="00090698">
      <w:r w:rsidRPr="00B247B1">
        <w:t>На 11 септември</w:t>
      </w:r>
      <w:r w:rsidR="009E747E" w:rsidRPr="00B247B1">
        <w:t xml:space="preserve"> бях целия</w:t>
      </w:r>
      <w:r w:rsidR="002A0DF5" w:rsidRPr="00B247B1">
        <w:t>т ден в Ленинград, защото влакът</w:t>
      </w:r>
      <w:r w:rsidR="009E747E" w:rsidRPr="00B247B1">
        <w:t xml:space="preserve"> ми беше през нощта. Устроихме си с колегите </w:t>
      </w:r>
      <w:proofErr w:type="spellStart"/>
      <w:r w:rsidR="009E747E" w:rsidRPr="00B247B1">
        <w:t>Фомин</w:t>
      </w:r>
      <w:proofErr w:type="spellEnd"/>
      <w:r w:rsidR="009E747E" w:rsidRPr="00B247B1">
        <w:t xml:space="preserve">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6C52084A" w14:textId="77777777" w:rsidR="000C1925" w:rsidRDefault="002A0DF5" w:rsidP="00090698">
      <w:r w:rsidRPr="00B247B1">
        <w:t>На 12 септември</w:t>
      </w:r>
      <w:r w:rsidR="009E747E" w:rsidRPr="00B247B1">
        <w:t xml:space="preserve"> сутринта пристигнах в Москва. По заявка на Търговското посолство се настаних в хотел „</w:t>
      </w:r>
      <w:proofErr w:type="spellStart"/>
      <w:r w:rsidR="00A00CE6" w:rsidRPr="00B247B1">
        <w:t>Золотой</w:t>
      </w:r>
      <w:proofErr w:type="spellEnd"/>
      <w:r w:rsidR="00A00CE6" w:rsidRPr="00B247B1">
        <w:t xml:space="preserve"> колос”, в който заварих много българи.</w:t>
      </w:r>
    </w:p>
    <w:p w14:paraId="2214F798" w14:textId="77777777" w:rsidR="000C1925" w:rsidRDefault="00A00CE6" w:rsidP="00090698">
      <w:r w:rsidRPr="00B247B1">
        <w:t>Въпреки утвърдената ми програма</w:t>
      </w:r>
      <w:r w:rsidR="00676230" w:rsidRPr="00B247B1">
        <w:t>,</w:t>
      </w:r>
      <w:r w:rsidRPr="00B247B1">
        <w:t xml:space="preserve"> ми отказаха посещение в ВНИИП- </w:t>
      </w:r>
      <w:proofErr w:type="spellStart"/>
      <w:r w:rsidRPr="00B247B1">
        <w:t>Загорск</w:t>
      </w:r>
      <w:proofErr w:type="spellEnd"/>
      <w:r w:rsidRPr="00B247B1">
        <w:t>.</w:t>
      </w:r>
    </w:p>
    <w:p w14:paraId="196B4DAD" w14:textId="77777777" w:rsidR="000C1925" w:rsidRDefault="00A00CE6" w:rsidP="00090698">
      <w:r w:rsidRPr="00B247B1">
        <w:t>От Москва си купих радио-грамофон „</w:t>
      </w:r>
      <w:proofErr w:type="spellStart"/>
      <w:r w:rsidRPr="00B247B1">
        <w:t>Разсвет</w:t>
      </w:r>
      <w:proofErr w:type="spellEnd"/>
      <w:r w:rsidRPr="00B247B1">
        <w:t>” за 105 рубли, едно походно легло (</w:t>
      </w:r>
      <w:proofErr w:type="spellStart"/>
      <w:r w:rsidRPr="00B247B1">
        <w:t>разкладушка</w:t>
      </w:r>
      <w:proofErr w:type="spellEnd"/>
      <w:r w:rsidRPr="00B247B1">
        <w:t xml:space="preserve">)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w:t>
      </w:r>
      <w:proofErr w:type="spellStart"/>
      <w:r w:rsidRPr="00B247B1">
        <w:t>културени</w:t>
      </w:r>
      <w:proofErr w:type="spellEnd"/>
      <w:r w:rsidRPr="00B247B1">
        <w:t xml:space="preserve"> общителен човек.</w:t>
      </w:r>
    </w:p>
    <w:p w14:paraId="448F95F4" w14:textId="77777777" w:rsidR="000C1925" w:rsidRDefault="00676230" w:rsidP="00090698">
      <w:r w:rsidRPr="00B247B1">
        <w:t>На 18 септември</w:t>
      </w:r>
      <w:r w:rsidR="00A00CE6" w:rsidRPr="00B247B1">
        <w:t xml:space="preserve"> целият ден се запознавах с работа на проф. Х. Кушнер по Вегетативна хибридизация.</w:t>
      </w:r>
    </w:p>
    <w:p w14:paraId="53787CA5" w14:textId="77777777" w:rsidR="000C1925" w:rsidRDefault="00676230" w:rsidP="00090698">
      <w:r w:rsidRPr="00B247B1">
        <w:t>На 21 септември</w:t>
      </w:r>
      <w:r w:rsidR="00A00CE6" w:rsidRPr="00B247B1">
        <w:t xml:space="preserve"> се завърнах в България. В София посетих семейство Исаеви и им подарих </w:t>
      </w:r>
      <w:proofErr w:type="spellStart"/>
      <w:r w:rsidR="00A00CE6" w:rsidRPr="00B247B1">
        <w:t>разкладушката</w:t>
      </w:r>
      <w:proofErr w:type="spellEnd"/>
      <w:r w:rsidR="00A00CE6" w:rsidRPr="00B247B1">
        <w:t>.</w:t>
      </w:r>
      <w:r w:rsidR="00534C61" w:rsidRPr="00B247B1">
        <w:t xml:space="preserve"> В Стара Загора на гарата ме чакаше Милка. Така след 108-дневно отсъствие</w:t>
      </w:r>
      <w:r w:rsidRPr="00B247B1">
        <w:t>,</w:t>
      </w:r>
      <w:r w:rsidR="00534C61" w:rsidRPr="00B247B1">
        <w:t xml:space="preserve"> благополучно се завърнах при семейството ми. </w:t>
      </w:r>
      <w:r w:rsidRPr="00B247B1">
        <w:t>С</w:t>
      </w:r>
      <w:r w:rsidR="00534C61" w:rsidRPr="00B247B1">
        <w:t xml:space="preserve">варих </w:t>
      </w:r>
      <w:r w:rsidRPr="00B247B1">
        <w:t xml:space="preserve">ги </w:t>
      </w:r>
      <w:r w:rsidR="00534C61" w:rsidRPr="00B247B1">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14:paraId="505298F6" w14:textId="77777777" w:rsidR="000C1925" w:rsidRDefault="00534C61" w:rsidP="00090698">
      <w:r w:rsidRPr="00B247B1">
        <w:t>В едномесечен срок предоставих в БАН подробен доклад по специализацията ми в СССР.</w:t>
      </w:r>
    </w:p>
    <w:p w14:paraId="0BC2F91A" w14:textId="77777777" w:rsidR="00534C61" w:rsidRPr="00B247B1" w:rsidRDefault="00534C61" w:rsidP="00090698">
      <w:r w:rsidRPr="00B247B1">
        <w:t>Завръщайки се на работа в Института</w:t>
      </w:r>
      <w:r w:rsidR="00676230" w:rsidRPr="00B247B1">
        <w:t>,</w:t>
      </w:r>
      <w:r w:rsidRPr="00B247B1">
        <w:t xml:space="preserve"> го заварих в не много добро състояние. Цонков не разполагаше с моят организацио</w:t>
      </w:r>
      <w:r w:rsidR="00676230" w:rsidRPr="00B247B1">
        <w:t>нен и практически опит. До края на октомври при</w:t>
      </w:r>
      <w:r w:rsidRPr="00B247B1">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51DB04DB" w14:textId="77777777" w:rsidR="000C1925" w:rsidRDefault="00534C61" w:rsidP="00090698">
      <w:r w:rsidRPr="00B247B1">
        <w:t>На годишният научен съвет в Костинброд</w:t>
      </w:r>
      <w:r w:rsidR="00676230" w:rsidRPr="00B247B1">
        <w:t>,</w:t>
      </w:r>
      <w:r w:rsidRPr="00B247B1">
        <w:t xml:space="preserve"> на нас с Цонков</w:t>
      </w:r>
      <w:r w:rsidR="00676230" w:rsidRPr="00B247B1">
        <w:t>,</w:t>
      </w:r>
      <w:r w:rsidRPr="00B247B1">
        <w:t xml:space="preserve"> ни б</w:t>
      </w:r>
      <w:r w:rsidR="00676230" w:rsidRPr="00B247B1">
        <w:t>еше дадена много висока лична оц</w:t>
      </w:r>
      <w:r w:rsidRPr="00B247B1">
        <w:t>енка, заради работа по „Старозагорската червена кокошка”</w:t>
      </w:r>
      <w:r w:rsidR="00676230" w:rsidRPr="00B247B1">
        <w:t xml:space="preserve"> (СЧК)</w:t>
      </w:r>
      <w:r w:rsidRPr="00B247B1">
        <w:t>.</w:t>
      </w:r>
    </w:p>
    <w:p w14:paraId="5A56180E" w14:textId="77777777" w:rsidR="000C1925" w:rsidRDefault="00534C61" w:rsidP="00090698">
      <w:r w:rsidRPr="00B247B1">
        <w:t xml:space="preserve">През тази година при посещението си в Института, проф. </w:t>
      </w:r>
      <w:proofErr w:type="spellStart"/>
      <w:r w:rsidRPr="00B247B1">
        <w:t>Въто</w:t>
      </w:r>
      <w:proofErr w:type="spellEnd"/>
      <w:r w:rsidRPr="00B247B1">
        <w:t xml:space="preserve"> Груев стана причина всички хабилитирани научни сътрудници да станем редовни членове на Съюза на учените в България. </w:t>
      </w:r>
      <w:r w:rsidR="001F3158" w:rsidRPr="00B247B1">
        <w:t>Пак по негова инициатива беше създаден клонът на СУБ в Стара Загора. В него членувам, без прекъсване от създаването му.</w:t>
      </w:r>
    </w:p>
    <w:p w14:paraId="33E5AA67" w14:textId="77777777" w:rsidR="001F3158" w:rsidRPr="00B247B1" w:rsidRDefault="001F3158" w:rsidP="00090698">
      <w:r w:rsidRPr="00B247B1">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B247B1">
        <w:t>аучната ми кариера. Вече се воде</w:t>
      </w:r>
      <w:r w:rsidRPr="00B247B1">
        <w:t>х за един от добрите специалисти-птицевъди в страната. Необходимо беше да продължавам да се уча и да работя.</w:t>
      </w:r>
    </w:p>
    <w:p w14:paraId="0CC6F8AE" w14:textId="77777777" w:rsidR="00534C61" w:rsidRPr="00B247B1" w:rsidRDefault="00534C61" w:rsidP="00090698">
      <w:r w:rsidRPr="00B247B1">
        <w:t>.</w:t>
      </w:r>
    </w:p>
    <w:p w14:paraId="483ED4B9" w14:textId="77777777" w:rsidR="00090698" w:rsidRPr="00B247B1" w:rsidRDefault="00090698" w:rsidP="0004312F">
      <w:pPr>
        <w:jc w:val="center"/>
        <w:rPr>
          <w:sz w:val="36"/>
          <w:szCs w:val="36"/>
        </w:rPr>
      </w:pPr>
    </w:p>
    <w:p w14:paraId="2D7388D0" w14:textId="77777777" w:rsidR="0004312F" w:rsidRPr="00B247B1" w:rsidRDefault="0004312F" w:rsidP="0004312F">
      <w:pPr>
        <w:jc w:val="center"/>
        <w:rPr>
          <w:sz w:val="36"/>
          <w:szCs w:val="36"/>
        </w:rPr>
      </w:pPr>
    </w:p>
    <w:p w14:paraId="4454519A" w14:textId="77777777" w:rsidR="0004312F" w:rsidRPr="00B247B1" w:rsidRDefault="0004312F" w:rsidP="0004312F">
      <w:pPr>
        <w:jc w:val="center"/>
        <w:rPr>
          <w:sz w:val="36"/>
          <w:szCs w:val="36"/>
        </w:rPr>
      </w:pPr>
    </w:p>
    <w:p w14:paraId="71CB6A11" w14:textId="77777777" w:rsidR="0004312F" w:rsidRPr="00B247B1" w:rsidRDefault="0004312F" w:rsidP="0004312F">
      <w:pPr>
        <w:jc w:val="center"/>
        <w:rPr>
          <w:sz w:val="36"/>
          <w:szCs w:val="36"/>
        </w:rPr>
      </w:pPr>
    </w:p>
    <w:p w14:paraId="23B10850" w14:textId="77777777" w:rsidR="0004312F" w:rsidRPr="00B247B1" w:rsidRDefault="0004312F" w:rsidP="00E7584A">
      <w:pPr>
        <w:pStyle w:val="Heading1"/>
      </w:pPr>
      <w:r w:rsidRPr="00B247B1">
        <w:t>12. СТАРШИ-НАУЧЕН СЪТРУДНИК 2-РА СТЕПЕН, КАНДИДАТ НА СЕЛСКО</w:t>
      </w:r>
      <w:r w:rsidR="00A34934" w:rsidRPr="00B247B1">
        <w:t>-</w:t>
      </w:r>
      <w:r w:rsidRPr="00B247B1">
        <w:t>СТОПАНСКИТЕ НАУКИ И ЗАВЕЖДАЩ СЕКЦИЯ „ПТИЦЕВЪДСТВО”</w:t>
      </w:r>
      <w:r w:rsidR="00E7584A">
        <w:br/>
      </w:r>
      <w:r w:rsidRPr="00B247B1">
        <w:t>1962 – 1966 Г.</w:t>
      </w:r>
    </w:p>
    <w:p w14:paraId="59989B89" w14:textId="77777777" w:rsidR="0004312F" w:rsidRPr="00B247B1" w:rsidRDefault="0004312F" w:rsidP="0004312F">
      <w:pPr>
        <w:jc w:val="center"/>
        <w:rPr>
          <w:sz w:val="36"/>
          <w:szCs w:val="36"/>
        </w:rPr>
      </w:pPr>
    </w:p>
    <w:p w14:paraId="4E93B2A2" w14:textId="77777777" w:rsidR="000C1925" w:rsidRDefault="000C1925" w:rsidP="0004312F">
      <w:pPr>
        <w:jc w:val="center"/>
        <w:rPr>
          <w:sz w:val="36"/>
          <w:szCs w:val="36"/>
        </w:rPr>
      </w:pPr>
    </w:p>
    <w:p w14:paraId="1338BEDB" w14:textId="77777777" w:rsidR="000C1925" w:rsidRDefault="0004312F" w:rsidP="0004312F">
      <w:r w:rsidRPr="00B247B1">
        <w:t>От 1962 г. започ</w:t>
      </w:r>
      <w:r w:rsidR="00A34934" w:rsidRPr="00B247B1">
        <w:t>на периодът от моя живот, в който</w:t>
      </w:r>
      <w:r w:rsidRPr="00B247B1">
        <w:t xml:space="preserve"> следваше да доказвам, какво мога като специалист – птицевъд. </w:t>
      </w:r>
      <w:proofErr w:type="spellStart"/>
      <w:r w:rsidRPr="00B247B1">
        <w:t>Потова</w:t>
      </w:r>
      <w:proofErr w:type="spellEnd"/>
      <w:r w:rsidR="00A34934" w:rsidRPr="00B247B1">
        <w:t xml:space="preserve"> време в икономиката на България</w:t>
      </w:r>
      <w:r w:rsidRPr="00B247B1">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B247B1">
        <w:t>,</w:t>
      </w:r>
      <w:r w:rsidRPr="00B247B1">
        <w:t xml:space="preserve"> с помощта на внедряването</w:t>
      </w:r>
      <w:r w:rsidR="00A34934" w:rsidRPr="00B247B1">
        <w:t xml:space="preserve"> на най-</w:t>
      </w:r>
      <w:proofErr w:type="spellStart"/>
      <w:r w:rsidR="00A34934" w:rsidRPr="00B247B1">
        <w:t>съвремените</w:t>
      </w:r>
      <w:proofErr w:type="spellEnd"/>
      <w:r w:rsidR="00A34934" w:rsidRPr="00B247B1">
        <w:t xml:space="preserve"> и научно обо</w:t>
      </w:r>
      <w:r w:rsidRPr="00B247B1">
        <w:t xml:space="preserve">сновани технологии и форми на производство. На науката и техническият прогрес се определяше водеща роля. Считаше се, че само чрез високо-ефективно </w:t>
      </w:r>
      <w:r w:rsidR="0053408F" w:rsidRPr="00B247B1">
        <w:t>и качествено производство</w:t>
      </w:r>
      <w:r w:rsidR="00A34934" w:rsidRPr="00B247B1">
        <w:t>,</w:t>
      </w:r>
      <w:r w:rsidR="0053408F" w:rsidRPr="00B247B1">
        <w:t xml:space="preserve"> ще може да се осигури в </w:t>
      </w:r>
      <w:proofErr w:type="spellStart"/>
      <w:r w:rsidR="0053408F" w:rsidRPr="00B247B1">
        <w:t>бъдещепо</w:t>
      </w:r>
      <w:proofErr w:type="spellEnd"/>
      <w:r w:rsidR="0053408F" w:rsidRPr="00B247B1">
        <w:t>-пълното задоволяване на постоянно растящите нужди на хора</w:t>
      </w:r>
      <w:r w:rsidR="00A34934" w:rsidRPr="00B247B1">
        <w:t>та. Поради тази причина нашият И</w:t>
      </w:r>
      <w:r w:rsidR="0053408F" w:rsidRPr="00B247B1">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B247B1">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w:t>
      </w:r>
      <w:proofErr w:type="spellStart"/>
      <w:r w:rsidR="00C7692B" w:rsidRPr="00B247B1">
        <w:t>достеженията</w:t>
      </w:r>
      <w:proofErr w:type="spellEnd"/>
      <w:r w:rsidR="00C7692B" w:rsidRPr="00B247B1">
        <w:t xml:space="preserve"> на световната наука в областта на отделните отрасли на животновъдството. Необходими бяха също средс</w:t>
      </w:r>
      <w:r w:rsidR="00A34934" w:rsidRPr="00B247B1">
        <w:t>тва и добра материална база. В Института започна строежът</w:t>
      </w:r>
      <w:r w:rsidR="00C7692B" w:rsidRPr="00B247B1">
        <w:t xml:space="preserve"> на постройка за лаборатория и значително </w:t>
      </w:r>
      <w:proofErr w:type="spellStart"/>
      <w:r w:rsidR="00C7692B" w:rsidRPr="00B247B1">
        <w:t>разшеряване</w:t>
      </w:r>
      <w:proofErr w:type="spellEnd"/>
      <w:r w:rsidR="00C7692B" w:rsidRPr="00B247B1">
        <w:t xml:space="preserve">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02FE8E69" w14:textId="77777777" w:rsidR="000C1925" w:rsidRDefault="00C7692B" w:rsidP="0004312F">
      <w:r w:rsidRPr="00B247B1">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B247B1">
        <w:t>те на цялото семейство. Когато бях вкъщ</w:t>
      </w:r>
      <w:r w:rsidRPr="00B247B1">
        <w:t xml:space="preserve">и се занимавах предимно с двамата си сина. С тях в неделните дни ходихме на </w:t>
      </w:r>
      <w:proofErr w:type="spellStart"/>
      <w:r w:rsidRPr="00B247B1">
        <w:t>Живкината</w:t>
      </w:r>
      <w:proofErr w:type="spellEnd"/>
      <w:r w:rsidRPr="00B247B1">
        <w:t xml:space="preserve"> баня, посещавахме прожекции на детски филми, а следобед ходихме на „Аязмото” и на футболни мачове на Берое. </w:t>
      </w:r>
      <w:proofErr w:type="spellStart"/>
      <w:r w:rsidRPr="00B247B1">
        <w:t>СВаско</w:t>
      </w:r>
      <w:proofErr w:type="spellEnd"/>
      <w:r w:rsidRPr="00B247B1">
        <w:t xml:space="preserve"> чест</w:t>
      </w:r>
      <w:r w:rsidR="00606F10" w:rsidRPr="00B247B1">
        <w:t>о водихме сериозни разговори, ка</w:t>
      </w:r>
      <w:r w:rsidRPr="00B247B1">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B247B1">
        <w:t xml:space="preserve"> Водеше Васко и Ваня до Езиковата школа, а след завършването и ходеха до „Аязмото”, </w:t>
      </w:r>
      <w:proofErr w:type="spellStart"/>
      <w:r w:rsidR="00492DD4" w:rsidRPr="00B247B1">
        <w:t>Беш</w:t>
      </w:r>
      <w:proofErr w:type="spellEnd"/>
      <w:r w:rsidR="00492DD4" w:rsidRPr="00B247B1">
        <w:t xml:space="preserve"> бунар</w:t>
      </w:r>
      <w:r w:rsidR="00606F10" w:rsidRPr="00B247B1">
        <w:t xml:space="preserve"> и </w:t>
      </w:r>
      <w:proofErr w:type="spellStart"/>
      <w:r w:rsidR="00606F10" w:rsidRPr="00B247B1">
        <w:t>Кеп-Кедир</w:t>
      </w:r>
      <w:proofErr w:type="spellEnd"/>
      <w:r w:rsidR="00606F10" w:rsidRPr="00B247B1">
        <w:t>. Майка ми се грижеше повече за</w:t>
      </w:r>
      <w:r w:rsidR="00492DD4" w:rsidRPr="00B247B1">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7AAA041E" w14:textId="77777777" w:rsidR="000C1925" w:rsidRDefault="00492DD4" w:rsidP="0004312F">
      <w:r w:rsidRPr="00B247B1">
        <w:t xml:space="preserve"> От 1.1.1962 г. беше създадена Академията на селско</w:t>
      </w:r>
      <w:r w:rsidR="00606F10" w:rsidRPr="00B247B1">
        <w:t>-</w:t>
      </w:r>
      <w:r w:rsidRPr="00B247B1">
        <w:t xml:space="preserve">стопанските науки (АСН). В нея бяха включени всички научни институти и опитни </w:t>
      </w:r>
      <w:proofErr w:type="spellStart"/>
      <w:r w:rsidRPr="00B247B1">
        <w:t>станциив</w:t>
      </w:r>
      <w:proofErr w:type="spellEnd"/>
      <w:r w:rsidRPr="00B247B1">
        <w:t xml:space="preserve"> областта на селското стопанство. За председател на АСН беше избран </w:t>
      </w:r>
      <w:proofErr w:type="spellStart"/>
      <w:r w:rsidRPr="00B247B1">
        <w:t>ак</w:t>
      </w:r>
      <w:r w:rsidR="00606F10" w:rsidRPr="00B247B1">
        <w:t>ад.ТиткоЧерноколев</w:t>
      </w:r>
      <w:proofErr w:type="spellEnd"/>
      <w:r w:rsidR="00606F10" w:rsidRPr="00B247B1">
        <w:t xml:space="preserve">, а за </w:t>
      </w:r>
      <w:proofErr w:type="spellStart"/>
      <w:r w:rsidR="00606F10" w:rsidRPr="00B247B1">
        <w:t>зем</w:t>
      </w:r>
      <w:proofErr w:type="spellEnd"/>
      <w:r w:rsidR="00606F10" w:rsidRPr="00B247B1">
        <w:t>.-п</w:t>
      </w:r>
      <w:r w:rsidRPr="00B247B1">
        <w:t xml:space="preserve">редседател академик Стефан Куманов. За секретар на отделението по „Животновъдство и ветеринарна </w:t>
      </w:r>
      <w:proofErr w:type="spellStart"/>
      <w:r w:rsidRPr="00B247B1">
        <w:t>медецина</w:t>
      </w:r>
      <w:proofErr w:type="spellEnd"/>
      <w:r w:rsidRPr="00B247B1">
        <w:t xml:space="preserve">” беше избран акад. Никола </w:t>
      </w:r>
      <w:proofErr w:type="spellStart"/>
      <w:r w:rsidRPr="00B247B1">
        <w:t>Платиканов</w:t>
      </w:r>
      <w:proofErr w:type="spellEnd"/>
      <w:r w:rsidRPr="00B247B1">
        <w:t>.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676CF905" w14:textId="77777777" w:rsidR="000C1925" w:rsidRDefault="00606F10" w:rsidP="0004312F">
      <w:r w:rsidRPr="00B247B1">
        <w:t>На 09 и 10 март</w:t>
      </w:r>
      <w:r w:rsidR="00492DD4" w:rsidRPr="00B247B1">
        <w:t xml:space="preserve"> бях делегат на Конгреса на профсъюза </w:t>
      </w:r>
      <w:r w:rsidR="002F4EDF" w:rsidRPr="00B247B1">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B247B1">
        <w:t xml:space="preserve">е можех да се занимавам само с </w:t>
      </w:r>
      <w:r w:rsidR="002F4EDF" w:rsidRPr="00B247B1">
        <w:t>работа по специалността ми.</w:t>
      </w:r>
    </w:p>
    <w:p w14:paraId="5A9A2AFA" w14:textId="77777777" w:rsidR="000C1925" w:rsidRDefault="002F4EDF" w:rsidP="0004312F">
      <w:r w:rsidRPr="00B247B1">
        <w:t>През тази година създадохме първата размножителна птицеферма за СЗЧ-кокошка в Севе</w:t>
      </w:r>
      <w:r w:rsidR="00606F10" w:rsidRPr="00B247B1">
        <w:t>рна България – село Слатина, Лов</w:t>
      </w:r>
      <w:r w:rsidRPr="00B247B1">
        <w:t>ешко. В Южна България такива поддържахме в село Братя Даскалов</w:t>
      </w:r>
      <w:r w:rsidR="00606F10" w:rsidRPr="00B247B1">
        <w:t>и, село Опан и в Чирпан. Под мои</w:t>
      </w:r>
      <w:r w:rsidRPr="00B247B1">
        <w:t xml:space="preserve"> контроли грижи беше племенната птицеферма в </w:t>
      </w:r>
      <w:proofErr w:type="spellStart"/>
      <w:r w:rsidRPr="00B247B1">
        <w:t>Интститута</w:t>
      </w:r>
      <w:proofErr w:type="spellEnd"/>
      <w:r w:rsidRPr="00B247B1">
        <w:t xml:space="preserve"> по памука – гр. Чирпан.  Чрез всички тези места разпространихме СЗЧ-кокошка в цялата страна.</w:t>
      </w:r>
    </w:p>
    <w:p w14:paraId="676FA3D1" w14:textId="77777777" w:rsidR="000C1925" w:rsidRDefault="002F4EDF" w:rsidP="0004312F">
      <w:r w:rsidRPr="00B247B1">
        <w:t>През пролетта с Цонков отново бяхме лектори на курсове за зоотехници и бригадири-птицевъди</w:t>
      </w:r>
      <w:r w:rsidR="00606F10" w:rsidRPr="00B247B1">
        <w:t>,</w:t>
      </w:r>
      <w:r w:rsidRPr="00B247B1">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B247B1">
        <w:t xml:space="preserve">птицефермите в </w:t>
      </w:r>
      <w:proofErr w:type="spellStart"/>
      <w:r w:rsidR="00D92E80" w:rsidRPr="00B247B1">
        <w:t>Толбухенски</w:t>
      </w:r>
      <w:proofErr w:type="spellEnd"/>
      <w:r w:rsidR="00D92E80" w:rsidRPr="00B247B1">
        <w:t xml:space="preserve"> окръг. В тази в гр. Генерал Тошево се запознах с младия ветеринарен лекар Иван Божков. Той беше от село Оризово</w:t>
      </w:r>
      <w:r w:rsidR="00606F10" w:rsidRPr="00B247B1">
        <w:t>, Старозагорско. От тогава сме</w:t>
      </w:r>
      <w:r w:rsidR="00D92E80" w:rsidRPr="00B247B1">
        <w:t xml:space="preserve"> прият</w:t>
      </w:r>
      <w:r w:rsidR="002B5264" w:rsidRPr="00B247B1">
        <w:t xml:space="preserve">ели. По-късно </w:t>
      </w:r>
      <w:r w:rsidR="00606F10" w:rsidRPr="00B247B1">
        <w:t xml:space="preserve">той </w:t>
      </w:r>
      <w:r w:rsidR="002B5264" w:rsidRPr="00B247B1">
        <w:t>стана професор и Р</w:t>
      </w:r>
      <w:r w:rsidR="00D92E80" w:rsidRPr="00B247B1">
        <w:t>ектор на Тракийския</w:t>
      </w:r>
      <w:r w:rsidR="00606F10" w:rsidRPr="00B247B1">
        <w:t>т</w:t>
      </w:r>
      <w:r w:rsidR="00D92E80" w:rsidRPr="00B247B1">
        <w:t xml:space="preserve"> университет в Стара Загора.</w:t>
      </w:r>
    </w:p>
    <w:p w14:paraId="40EC7173" w14:textId="77777777" w:rsidR="000C1925" w:rsidRDefault="002B5264" w:rsidP="0004312F">
      <w:r w:rsidRPr="00B247B1">
        <w:t xml:space="preserve">Често ми се налагаше да бъда и в София. Подготвяхме доклада за научната сесия по </w:t>
      </w:r>
      <w:proofErr w:type="spellStart"/>
      <w:r w:rsidRPr="00B247B1">
        <w:t>породообразуването</w:t>
      </w:r>
      <w:proofErr w:type="spellEnd"/>
      <w:r w:rsidRPr="00B247B1">
        <w:t xml:space="preserve"> и племенната работа в животновъдст</w:t>
      </w:r>
      <w:r w:rsidR="00606F10" w:rsidRPr="00B247B1">
        <w:t xml:space="preserve">вото, която се проведе от 27 до 31 май. </w:t>
      </w:r>
      <w:r w:rsidRPr="00B247B1">
        <w:t>Организатори бяха Министерството на земеделието, АСН и БС „Г. Димитров”. На тази сесия направих подробно</w:t>
      </w:r>
      <w:r w:rsidR="00606F10" w:rsidRPr="00B247B1">
        <w:t xml:space="preserve"> изказване по нашата работа със </w:t>
      </w:r>
      <w:r w:rsidRPr="00B247B1">
        <w:t>СЗЧ-кокош</w:t>
      </w:r>
      <w:r w:rsidR="00606F10" w:rsidRPr="00B247B1">
        <w:t>ка. С</w:t>
      </w:r>
      <w:r w:rsidRPr="00B247B1">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B247B1">
        <w:t xml:space="preserve">работа </w:t>
      </w:r>
      <w:r w:rsidRPr="00B247B1">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B247B1">
        <w:t xml:space="preserve">цевъдство, която по-късно да </w:t>
      </w:r>
      <w:proofErr w:type="spellStart"/>
      <w:r w:rsidR="00606F10" w:rsidRPr="00B247B1">
        <w:t>пре</w:t>
      </w:r>
      <w:r w:rsidRPr="00B247B1">
        <w:t>растне</w:t>
      </w:r>
      <w:proofErr w:type="spellEnd"/>
      <w:r w:rsidRPr="00B247B1">
        <w:t xml:space="preserve"> в институт. Докладът и изказванията от тази сесия бяха отпечатани от АСН в отделен сборник</w:t>
      </w:r>
      <w:r w:rsidR="00503979" w:rsidRPr="00B247B1">
        <w:t>.</w:t>
      </w:r>
      <w:r w:rsidRPr="00B247B1">
        <w:t xml:space="preserve"> След нея излезе решение на МС № 210 от 19.06.1962 г., с което СЗЧ-кокошка се признаваше за научно достижение</w:t>
      </w:r>
      <w:r w:rsidR="00F01EE2" w:rsidRPr="00B247B1">
        <w:t xml:space="preserve"> и се препоръчваше за внедряване в страната.</w:t>
      </w:r>
    </w:p>
    <w:p w14:paraId="49C93187" w14:textId="21406A10" w:rsidR="000C1925" w:rsidRDefault="00503979" w:rsidP="0004312F">
      <w:r w:rsidRPr="00B247B1">
        <w:t>Преди това на 24 май</w:t>
      </w:r>
      <w:r w:rsidR="00F01EE2" w:rsidRPr="00B247B1">
        <w:t xml:space="preserve"> завършилите гимназия през 1942 г. в Стара Загора</w:t>
      </w:r>
      <w:r w:rsidRPr="00B247B1">
        <w:t>,</w:t>
      </w:r>
      <w:r w:rsidR="00F01EE2" w:rsidRPr="00B247B1">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B247B1">
        <w:t xml:space="preserve">ерото – </w:t>
      </w:r>
      <w:proofErr w:type="spellStart"/>
      <w:r w:rsidRPr="00B247B1">
        <w:t>Камсамун</w:t>
      </w:r>
      <w:proofErr w:type="spellEnd"/>
      <w:r w:rsidRPr="00B247B1">
        <w:t xml:space="preserve"> гьол. После</w:t>
      </w:r>
      <w:r w:rsidR="00F01EE2" w:rsidRPr="00B247B1">
        <w:t xml:space="preserve"> участвахме в манифестацията. След това обядвахме на Старозагорските бани. Обещахме си след 5 години да се съберем отново. </w:t>
      </w:r>
    </w:p>
    <w:p w14:paraId="467DDF56" w14:textId="77777777" w:rsidR="000C1925" w:rsidRDefault="00503979" w:rsidP="0004312F">
      <w:r w:rsidRPr="00B247B1">
        <w:t>От 04 до 09 юни</w:t>
      </w:r>
      <w:r w:rsidR="00F01EE2" w:rsidRPr="00B247B1">
        <w:t xml:space="preserve"> с Милка участвахме в екскурзия </w:t>
      </w:r>
      <w:r w:rsidR="00073DCA" w:rsidRPr="00B247B1">
        <w:t>з</w:t>
      </w:r>
      <w:r w:rsidRPr="00B247B1">
        <w:t>а обмяна на опит, организирана И</w:t>
      </w:r>
      <w:r w:rsidR="00073DCA" w:rsidRPr="00B247B1">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B247B1">
        <w:t>то в Шумен и опитната станция „</w:t>
      </w:r>
      <w:r w:rsidR="00073DCA" w:rsidRPr="00B247B1">
        <w:t>Образцов чифлик” край Русе. В растениевъдните институти имаше и отдели по животновъдст</w:t>
      </w:r>
      <w:r w:rsidRPr="00B247B1">
        <w:t>во с научни сътрудници, а в Генерал</w:t>
      </w:r>
      <w:r w:rsidR="00073DCA" w:rsidRPr="00B247B1">
        <w:t xml:space="preserve"> Тошево и такъ</w:t>
      </w:r>
      <w:r w:rsidRPr="00B247B1">
        <w:t>в по птицевъдство</w:t>
      </w:r>
      <w:r w:rsidR="00073DCA" w:rsidRPr="00B247B1">
        <w:t>.</w:t>
      </w:r>
    </w:p>
    <w:p w14:paraId="65EDB12B" w14:textId="77777777" w:rsidR="000C1925" w:rsidRDefault="00503979" w:rsidP="0004312F">
      <w:r w:rsidRPr="00B247B1">
        <w:t>От 01.01.1962 г. в нашият И</w:t>
      </w:r>
      <w:r w:rsidR="00073DCA" w:rsidRPr="00B247B1">
        <w:t xml:space="preserve">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w:t>
      </w:r>
      <w:proofErr w:type="spellStart"/>
      <w:r w:rsidR="00073DCA" w:rsidRPr="00B247B1">
        <w:t>Посъщото</w:t>
      </w:r>
      <w:proofErr w:type="spellEnd"/>
      <w:r w:rsidR="00073DCA" w:rsidRPr="00B247B1">
        <w:t xml:space="preserve"> време при нас бяха назначени химик и зоотехник.</w:t>
      </w:r>
    </w:p>
    <w:p w14:paraId="6AB2B109" w14:textId="77777777" w:rsidR="000C1925" w:rsidRDefault="00EE5F0E" w:rsidP="0004312F">
      <w:r w:rsidRPr="00B247B1">
        <w:t xml:space="preserve">През 1962 г. с Цонков отделихме доста време да пишем книгата </w:t>
      </w:r>
      <w:r w:rsidR="00503979" w:rsidRPr="00B247B1">
        <w:t>„</w:t>
      </w:r>
      <w:r w:rsidRPr="00B247B1">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B247B1">
        <w:t>,</w:t>
      </w:r>
      <w:r w:rsidRPr="00B247B1">
        <w:t xml:space="preserve"> да ни бъде водещ съавтор с описание на породите. В краят на годината книгата беше пред</w:t>
      </w:r>
      <w:r w:rsidR="00503979" w:rsidRPr="00B247B1">
        <w:t>адена за печат.</w:t>
      </w:r>
    </w:p>
    <w:p w14:paraId="643E8E1E" w14:textId="77777777" w:rsidR="000C1925" w:rsidRDefault="00EE5F0E" w:rsidP="0004312F">
      <w:r w:rsidRPr="00B247B1">
        <w:t xml:space="preserve"> По време на домаш</w:t>
      </w:r>
      <w:r w:rsidR="00503979" w:rsidRPr="00B247B1">
        <w:t>ният си отпуск бяхме с цялото</w:t>
      </w:r>
      <w:r w:rsidRPr="00B247B1">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B247B1">
        <w:t xml:space="preserve"> на ден</w:t>
      </w:r>
      <w:r w:rsidRPr="00B247B1">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B247B1">
        <w:t>плачеше за баба си Бучи. У</w:t>
      </w:r>
      <w:r w:rsidRPr="00B247B1">
        <w:t>словно и писахме писмо да дойде до морето и докрая той все я чакаше да пристигне. Накрая забрави и се успокои.</w:t>
      </w:r>
    </w:p>
    <w:p w14:paraId="4EDF0BA9" w14:textId="77777777" w:rsidR="000C1925" w:rsidRDefault="003A7F1E" w:rsidP="003A7F1E">
      <w:r w:rsidRPr="00B247B1">
        <w:t>През есента изнасях лекции пред зоотехници от птицефермите на АПК, пред ръководители на люпилните от „</w:t>
      </w:r>
      <w:proofErr w:type="spellStart"/>
      <w:r w:rsidRPr="00B247B1">
        <w:t>Живснаб</w:t>
      </w:r>
      <w:proofErr w:type="spellEnd"/>
      <w:r w:rsidRPr="00B247B1">
        <w:t xml:space="preserve">” и </w:t>
      </w:r>
      <w:r w:rsidR="00503979" w:rsidRPr="00B247B1">
        <w:t>гледачи на птици. На два пъти бя</w:t>
      </w:r>
      <w:r w:rsidRPr="00B247B1">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B247B1">
        <w:t xml:space="preserve"> После</w:t>
      </w:r>
      <w:r w:rsidR="00503979" w:rsidRPr="00B247B1">
        <w:t>дното тримесечие на годината ми беше</w:t>
      </w:r>
      <w:r w:rsidR="00F1168C" w:rsidRPr="00B247B1">
        <w:t xml:space="preserve"> изключително натоварен</w:t>
      </w:r>
      <w:r w:rsidR="00503979" w:rsidRPr="00B247B1">
        <w:t>о</w:t>
      </w:r>
      <w:r w:rsidR="00F1168C" w:rsidRPr="00B247B1">
        <w:t>.</w:t>
      </w:r>
    </w:p>
    <w:p w14:paraId="5DCF2869" w14:textId="77777777" w:rsidR="000C1925" w:rsidRDefault="00F1168C" w:rsidP="003A7F1E">
      <w:r w:rsidRPr="00B247B1">
        <w:t>През д</w:t>
      </w:r>
      <w:r w:rsidR="00503979" w:rsidRPr="00B247B1">
        <w:t>екември на посещение при нас дойд</w:t>
      </w:r>
      <w:r w:rsidRPr="00B247B1">
        <w:t>е проф. Ландау и на</w:t>
      </w:r>
      <w:r w:rsidR="00503979" w:rsidRPr="00B247B1">
        <w:t>учният сътрудник Й. Тласкал от и</w:t>
      </w:r>
      <w:r w:rsidRPr="00B247B1">
        <w:t>нститута по птицевъдство „Иванка” – гр. Братислава. Преди това Цонков е бил няколко месеца специализант при тях.</w:t>
      </w:r>
    </w:p>
    <w:p w14:paraId="6F4E3210" w14:textId="77777777" w:rsidR="000C1925" w:rsidRDefault="00F1168C" w:rsidP="003A7F1E">
      <w:r w:rsidRPr="00B247B1">
        <w:t xml:space="preserve">В края на годината обстановката в семейството ми доста се усложни. Баща ми получи заболяване на простата и започна лечение при съученика си д-р Хр. </w:t>
      </w:r>
      <w:proofErr w:type="spellStart"/>
      <w:r w:rsidRPr="00B247B1">
        <w:t>Чивачев</w:t>
      </w:r>
      <w:proofErr w:type="spellEnd"/>
      <w:r w:rsidRPr="00B247B1">
        <w:t xml:space="preserve">. Още в началото той започна погрешно лечение за </w:t>
      </w:r>
      <w:proofErr w:type="spellStart"/>
      <w:r w:rsidRPr="00B247B1">
        <w:t>папилон</w:t>
      </w:r>
      <w:proofErr w:type="spellEnd"/>
      <w:r w:rsidRPr="00B247B1">
        <w:t xml:space="preserve">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B247B1">
        <w:t xml:space="preserve"> И</w:t>
      </w:r>
      <w:r w:rsidRPr="00B247B1">
        <w:t xml:space="preserve">нститута и всеки ден пътуваше с нас. Материално семейството ни беше много по-добре, което ни позволи да внасяме </w:t>
      </w:r>
      <w:r w:rsidR="008E1244" w:rsidRPr="00B247B1">
        <w:t xml:space="preserve">по </w:t>
      </w:r>
      <w:r w:rsidR="00503979" w:rsidRPr="00B247B1">
        <w:t xml:space="preserve">20 </w:t>
      </w:r>
      <w:proofErr w:type="spellStart"/>
      <w:r w:rsidR="00503979" w:rsidRPr="00B247B1">
        <w:t>лв</w:t>
      </w:r>
      <w:proofErr w:type="spellEnd"/>
      <w:r w:rsidR="00503979" w:rsidRPr="00B247B1">
        <w:t>, а след това и по 50 лв. месечно в ДСК, в</w:t>
      </w:r>
      <w:r w:rsidR="008E1244" w:rsidRPr="00B247B1">
        <w:t xml:space="preserve"> спестовен </w:t>
      </w:r>
      <w:proofErr w:type="spellStart"/>
      <w:r w:rsidR="008E1244" w:rsidRPr="00B247B1">
        <w:t>флог</w:t>
      </w:r>
      <w:proofErr w:type="spellEnd"/>
      <w:r w:rsidR="008E1244" w:rsidRPr="00B247B1">
        <w:t>.</w:t>
      </w:r>
    </w:p>
    <w:p w14:paraId="25E37B90" w14:textId="77777777" w:rsidR="000C1925" w:rsidRDefault="008E1244" w:rsidP="003A7F1E">
      <w:r w:rsidRPr="00B247B1">
        <w:t>Новата 1963 г. посрещнахме спазвайки семейните традиции. След 22 ч оставихме децата на родителите ни край елхата, а с Милка отидохме при кумовете.</w:t>
      </w:r>
    </w:p>
    <w:p w14:paraId="2307FE95" w14:textId="77777777" w:rsidR="000C1925" w:rsidRDefault="008E1244" w:rsidP="003A7F1E">
      <w:r w:rsidRPr="00B247B1">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B247B1">
        <w:t>спекции в Стар</w:t>
      </w:r>
      <w:r w:rsidR="00503979" w:rsidRPr="00B247B1">
        <w:t>а Загора и Пловдив. През</w:t>
      </w:r>
      <w:r w:rsidR="000D176C" w:rsidRPr="00B247B1">
        <w:t xml:space="preserve"> година</w:t>
      </w:r>
      <w:r w:rsidR="00503979" w:rsidRPr="00B247B1">
        <w:t>та</w:t>
      </w:r>
      <w:r w:rsidR="000D176C" w:rsidRPr="00B247B1">
        <w:t xml:space="preserve"> в размножителните ферми със СЗЧ-кокошка под индивидуален контрол </w:t>
      </w:r>
      <w:r w:rsidR="00B605E9" w:rsidRPr="00B247B1">
        <w:t xml:space="preserve">бяха </w:t>
      </w:r>
      <w:r w:rsidR="000D176C" w:rsidRPr="00B247B1">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04BE679C" w14:textId="77777777" w:rsidR="000C1925" w:rsidRDefault="000D176C" w:rsidP="003A7F1E">
      <w:r w:rsidRPr="00B247B1">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w:t>
      </w:r>
      <w:proofErr w:type="spellStart"/>
      <w:r w:rsidRPr="00B247B1">
        <w:t>обедени</w:t>
      </w:r>
      <w:proofErr w:type="spellEnd"/>
      <w:r w:rsidRPr="00B247B1">
        <w:t>, че проблемът е в простатата. От баба знаех, че дядо Стефан почива на същата възраст от увеличена простатна жлеза, поради невъзможност да уринира.</w:t>
      </w:r>
      <w:r w:rsidR="005F641F" w:rsidRPr="00B247B1">
        <w:t xml:space="preserve"> Въ</w:t>
      </w:r>
      <w:r w:rsidR="00B605E9" w:rsidRPr="00B247B1">
        <w:t>преки това д-р Шивачев на 07 март</w:t>
      </w:r>
      <w:r w:rsidR="005F641F" w:rsidRPr="00B247B1">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1799781B" w14:textId="77777777" w:rsidR="000C1925" w:rsidRDefault="00AA2920" w:rsidP="003A7F1E">
      <w:r w:rsidRPr="00B247B1">
        <w:t>На същата дата – 07 март,</w:t>
      </w:r>
      <w:r w:rsidR="005F641F" w:rsidRPr="00B247B1">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14:paraId="75A172A1" w14:textId="77777777" w:rsidR="000C1925" w:rsidRDefault="005F641F" w:rsidP="003A7F1E">
      <w:r w:rsidRPr="00B247B1">
        <w:t>След около месец</w:t>
      </w:r>
      <w:r w:rsidR="005178B0" w:rsidRPr="00B247B1">
        <w:t xml:space="preserve">  д-р Шивач</w:t>
      </w:r>
      <w:r w:rsidRPr="00B247B1">
        <w:t xml:space="preserve">ев </w:t>
      </w:r>
      <w:r w:rsidR="005178B0" w:rsidRPr="00B247B1">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B247B1">
        <w:t>л на ОФ – организацията. В клубът постави телевиз</w:t>
      </w:r>
      <w:r w:rsidR="005178B0" w:rsidRPr="00B247B1">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4DB78DFD" w14:textId="77777777" w:rsidR="000C1925" w:rsidRDefault="005178B0" w:rsidP="003A7F1E">
      <w:r w:rsidRPr="00B247B1">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B247B1">
        <w:t xml:space="preserve">окои и той се настани в малката, вътрешна и полутъмна стая.  Това предизвика у него сериозна депресия. Оплака ми се, че майка ми като </w:t>
      </w:r>
      <w:proofErr w:type="spellStart"/>
      <w:r w:rsidR="009A7E64" w:rsidRPr="00B247B1">
        <w:t>егоистичка</w:t>
      </w:r>
      <w:proofErr w:type="spellEnd"/>
      <w:r w:rsidR="009A7E64" w:rsidRPr="00B247B1">
        <w:t xml:space="preserve"> и </w:t>
      </w:r>
      <w:proofErr w:type="spellStart"/>
      <w:r w:rsidR="009A7E64" w:rsidRPr="00B247B1">
        <w:t>еснафка</w:t>
      </w:r>
      <w:proofErr w:type="spellEnd"/>
      <w:r w:rsidR="009A7E64" w:rsidRPr="00B247B1">
        <w:t>, го е отписала вече от живота си.</w:t>
      </w:r>
    </w:p>
    <w:p w14:paraId="15CEF45C" w14:textId="77777777" w:rsidR="000C1925" w:rsidRDefault="009A7E64" w:rsidP="003A7F1E">
      <w:r w:rsidRPr="00B247B1">
        <w:t>Ние с Милка настанихме във вътрешната</w:t>
      </w:r>
      <w:r w:rsidR="00AA2920" w:rsidRPr="00B247B1">
        <w:t>,</w:t>
      </w:r>
      <w:r w:rsidRPr="00B247B1">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w:t>
      </w:r>
      <w:proofErr w:type="spellStart"/>
      <w:r w:rsidRPr="00B247B1">
        <w:t>разгъваем</w:t>
      </w:r>
      <w:proofErr w:type="spellEnd"/>
      <w:r w:rsidRPr="00B247B1">
        <w:t xml:space="preserve">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B247B1">
        <w:t xml:space="preserve"> литърът</w:t>
      </w:r>
      <w:r w:rsidRPr="00B247B1">
        <w:t xml:space="preserve">.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w:t>
      </w:r>
      <w:proofErr w:type="spellStart"/>
      <w:r w:rsidRPr="00B247B1">
        <w:t>Схонорарите</w:t>
      </w:r>
      <w:proofErr w:type="spellEnd"/>
      <w:r w:rsidRPr="00B247B1">
        <w:t xml:space="preserve"> от писателската ми дейност с Милка си направихме първата вноска в ДСК от 1200 лв. Това ни даваше право да набираме </w:t>
      </w:r>
      <w:proofErr w:type="spellStart"/>
      <w:r w:rsidRPr="00B247B1">
        <w:t>лихво</w:t>
      </w:r>
      <w:proofErr w:type="spellEnd"/>
      <w:r w:rsidRPr="00B247B1">
        <w:t>-числа за получаване на заем за жилищно строителство от 4200 лв.</w:t>
      </w:r>
      <w:r w:rsidR="006F54BD" w:rsidRPr="00B247B1">
        <w:t xml:space="preserve"> Същият се изплащаше в 20-годишен срок. С него планирахме в бъдеще да си построим собствен апартамент.</w:t>
      </w:r>
    </w:p>
    <w:p w14:paraId="3F8131E8" w14:textId="77777777" w:rsidR="000C1925" w:rsidRDefault="006F54BD" w:rsidP="003A7F1E">
      <w:r w:rsidRPr="00B247B1">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5A646BDE" w14:textId="77777777" w:rsidR="000C1925" w:rsidRDefault="00AA2920" w:rsidP="003A7F1E">
      <w:r w:rsidRPr="00B247B1">
        <w:t>От 12 до 15 май</w:t>
      </w:r>
      <w:r w:rsidR="006F54BD" w:rsidRPr="00B247B1">
        <w:t xml:space="preserve"> бях с кораб на екскурзия до град Одеса. Бяхме 1</w:t>
      </w:r>
      <w:r w:rsidRPr="00B247B1">
        <w:t>00 души секретари на ППО, организирани</w:t>
      </w:r>
      <w:r w:rsidR="006F54BD" w:rsidRPr="00B247B1">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B247B1">
        <w:t xml:space="preserve"> за преработка на улова</w:t>
      </w:r>
      <w:r w:rsidR="006F54BD" w:rsidRPr="00B247B1">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598B14A4" w14:textId="3F31B451" w:rsidR="006F54BD" w:rsidRPr="00B247B1" w:rsidRDefault="006F54BD" w:rsidP="003A7F1E">
      <w:r w:rsidRPr="00B247B1">
        <w:t xml:space="preserve">Одеса по това време имаше 800 000 души население – доста разнородно. </w:t>
      </w:r>
      <w:proofErr w:type="spellStart"/>
      <w:r w:rsidRPr="00B247B1">
        <w:t>Савтобуси</w:t>
      </w:r>
      <w:proofErr w:type="spellEnd"/>
      <w:r w:rsidRPr="00B247B1">
        <w:t xml:space="preserve">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p>
    <w:p w14:paraId="47A3AE1F" w14:textId="70DF4C5B" w:rsidR="000C1925" w:rsidRDefault="00AA2920" w:rsidP="003A7F1E">
      <w:r w:rsidRPr="00B247B1">
        <w:t>От 27 май до 02 юни</w:t>
      </w:r>
      <w:r w:rsidR="00113F91" w:rsidRPr="00B247B1">
        <w:t xml:space="preserve"> заедно с Милка и други колеги</w:t>
      </w:r>
      <w:r w:rsidRPr="00B247B1">
        <w:t>, проведохме обиколка по</w:t>
      </w:r>
      <w:r w:rsidR="00113F91" w:rsidRPr="00B247B1">
        <w:t xml:space="preserve"> институти</w:t>
      </w:r>
      <w:r w:rsidRPr="00B247B1">
        <w:t>те</w:t>
      </w:r>
      <w:r w:rsidR="00113F91" w:rsidRPr="00B247B1">
        <w:t xml:space="preserve"> в страната. В Плевен посети</w:t>
      </w:r>
      <w:r w:rsidRPr="00B247B1">
        <w:t xml:space="preserve">хме Фуражният и </w:t>
      </w:r>
      <w:proofErr w:type="spellStart"/>
      <w:r w:rsidRPr="00B247B1">
        <w:t>Лозаро</w:t>
      </w:r>
      <w:proofErr w:type="spellEnd"/>
      <w:r w:rsidRPr="00B247B1">
        <w:t>-винарски</w:t>
      </w:r>
      <w:r w:rsidR="00113F91" w:rsidRPr="00B247B1">
        <w:t>т</w:t>
      </w:r>
      <w:r w:rsidRPr="00B247B1">
        <w:t>е</w:t>
      </w:r>
      <w:r w:rsidR="00113F91" w:rsidRPr="00B247B1">
        <w:t xml:space="preserve"> институти, както и </w:t>
      </w:r>
      <w:proofErr w:type="spellStart"/>
      <w:r w:rsidR="00113F91" w:rsidRPr="00B247B1">
        <w:t>Лозаро</w:t>
      </w:r>
      <w:proofErr w:type="spellEnd"/>
      <w:r w:rsidR="00113F91" w:rsidRPr="00B247B1">
        <w:t xml:space="preserve">-винарско училище. В тях работиха състудентите ми: Рад </w:t>
      </w:r>
      <w:proofErr w:type="spellStart"/>
      <w:r w:rsidR="00113F91" w:rsidRPr="00B247B1">
        <w:t>Шентов</w:t>
      </w:r>
      <w:proofErr w:type="spellEnd"/>
      <w:r w:rsidR="00113F91" w:rsidRPr="00B247B1">
        <w:t>, Марин Иванов и Иван Славков. Последният беше от „Мамската” ни г</w:t>
      </w:r>
      <w:r w:rsidRPr="00B247B1">
        <w:t>рупа. Следващият ден посетихме и</w:t>
      </w:r>
      <w:r w:rsidR="00113F91" w:rsidRPr="00B247B1">
        <w:t xml:space="preserve">нститута по </w:t>
      </w:r>
      <w:proofErr w:type="spellStart"/>
      <w:r w:rsidR="00113F91" w:rsidRPr="00B247B1">
        <w:t>царевицарта</w:t>
      </w:r>
      <w:proofErr w:type="spellEnd"/>
      <w:r w:rsidR="00113F91" w:rsidRPr="00B247B1">
        <w:t xml:space="preserve"> в град Кнежа, където от скоро имаше научен сътрудник-птицевъд – </w:t>
      </w:r>
      <w:proofErr w:type="spellStart"/>
      <w:r w:rsidR="00113F91" w:rsidRPr="00B247B1">
        <w:t>Томичката</w:t>
      </w:r>
      <w:proofErr w:type="spellEnd"/>
      <w:r w:rsidR="00113F91" w:rsidRPr="00B247B1">
        <w:t xml:space="preserve">.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w:t>
      </w:r>
      <w:proofErr w:type="spellStart"/>
      <w:r w:rsidR="00113F91" w:rsidRPr="00B247B1">
        <w:t>Петроханския</w:t>
      </w:r>
      <w:r w:rsidR="008F1EC3" w:rsidRPr="00B247B1">
        <w:t>т</w:t>
      </w:r>
      <w:proofErr w:type="spellEnd"/>
      <w:r w:rsidR="008F1EC3" w:rsidRPr="00B247B1">
        <w:t xml:space="preserve"> проход. Отбихме се до и</w:t>
      </w:r>
      <w:r w:rsidR="00113F91" w:rsidRPr="00B247B1">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B247B1">
        <w:t xml:space="preserve"> на</w:t>
      </w:r>
      <w:r w:rsidR="00113F91" w:rsidRPr="00B247B1">
        <w:t xml:space="preserve"> Рилският манастир. После посетихме град Петрич, а вечерта нощувахме в хотел в гр. Сандански.</w:t>
      </w:r>
      <w:r w:rsidR="004E582C" w:rsidRPr="00B247B1">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p>
    <w:p w14:paraId="6D5BAD3B" w14:textId="77777777" w:rsidR="000C1925" w:rsidRDefault="008F1EC3" w:rsidP="003A7F1E">
      <w:r w:rsidRPr="00B247B1">
        <w:t>На 13 юни</w:t>
      </w:r>
      <w:r w:rsidR="004E582C" w:rsidRPr="00B247B1">
        <w:t xml:space="preserve"> представителна група от Института присъства на откриването от Тодор Живков на Азотно-торовия завод.</w:t>
      </w:r>
    </w:p>
    <w:p w14:paraId="7111A5B2" w14:textId="77777777" w:rsidR="000C1925" w:rsidRDefault="008F1EC3" w:rsidP="003A7F1E">
      <w:r w:rsidRPr="00B247B1">
        <w:t>На 12 юли</w:t>
      </w:r>
      <w:r w:rsidR="004E582C" w:rsidRPr="00B247B1">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B247B1">
        <w:t>,</w:t>
      </w:r>
      <w:r w:rsidR="004E582C" w:rsidRPr="00B247B1">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B247B1">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4D0E81D8" w14:textId="77777777" w:rsidR="000C1925" w:rsidRDefault="00E742F0" w:rsidP="003A7F1E">
      <w:r w:rsidRPr="00B247B1">
        <w:t>От края на юли, с Милка излязохме в домашен отпуск и бяхме осигурили карти за почивка с децата в гр. Несебър. Изненадващо о</w:t>
      </w:r>
      <w:r w:rsidR="008F1EC3" w:rsidRPr="00B247B1">
        <w:t>т АСН бях командирован от 01 до 18 август</w:t>
      </w:r>
      <w:r w:rsidRPr="00B247B1">
        <w:t xml:space="preserve"> в Унгария, по договорът за двустранно сътрудничество. Наложи се да се разделя със семейството ми за отпуската.</w:t>
      </w:r>
    </w:p>
    <w:p w14:paraId="40980FC3" w14:textId="77777777" w:rsidR="000C1925" w:rsidRDefault="00E742F0" w:rsidP="003A7F1E">
      <w:r w:rsidRPr="00B247B1">
        <w:t xml:space="preserve">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w:t>
      </w:r>
      <w:proofErr w:type="spellStart"/>
      <w:r w:rsidRPr="00B247B1">
        <w:t>Гьодьольо</w:t>
      </w:r>
      <w:proofErr w:type="spellEnd"/>
      <w:r w:rsidRPr="00B247B1">
        <w:t>, на 35 км от столицата. Там се намираше</w:t>
      </w:r>
      <w:r w:rsidR="008F1EC3" w:rsidRPr="00B247B1">
        <w:t xml:space="preserve"> Селскостопанският им </w:t>
      </w:r>
      <w:proofErr w:type="spellStart"/>
      <w:r w:rsidR="008F1EC3" w:rsidRPr="00B247B1">
        <w:t>институт.</w:t>
      </w:r>
      <w:r w:rsidRPr="00B247B1">
        <w:t>По</w:t>
      </w:r>
      <w:proofErr w:type="spellEnd"/>
      <w:r w:rsidRPr="00B247B1">
        <w:t xml:space="preserve"> вре</w:t>
      </w:r>
      <w:r w:rsidR="008F1EC3" w:rsidRPr="00B247B1">
        <w:t>ме на войната там е би</w:t>
      </w:r>
      <w:r w:rsidRPr="00B247B1">
        <w:t xml:space="preserve">ла </w:t>
      </w:r>
      <w:proofErr w:type="spellStart"/>
      <w:r w:rsidRPr="00B247B1">
        <w:t>резеденцията</w:t>
      </w:r>
      <w:proofErr w:type="spellEnd"/>
      <w:r w:rsidRPr="00B247B1">
        <w:t xml:space="preserve"> на регента им </w:t>
      </w:r>
      <w:proofErr w:type="spellStart"/>
      <w:r w:rsidRPr="00B247B1">
        <w:t>Хорти</w:t>
      </w:r>
      <w:proofErr w:type="spellEnd"/>
      <w:r w:rsidRPr="00B247B1">
        <w:t>.</w:t>
      </w:r>
      <w:r w:rsidR="00C42629" w:rsidRPr="00B247B1">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w:t>
      </w:r>
      <w:proofErr w:type="spellStart"/>
      <w:r w:rsidR="00C42629" w:rsidRPr="00B247B1">
        <w:t>тяхните</w:t>
      </w:r>
      <w:proofErr w:type="spellEnd"/>
      <w:r w:rsidR="00C42629" w:rsidRPr="00B247B1">
        <w:t xml:space="preserve"> строящи се племенни птицеферми. Едната от тях, в стопанство „Бой”, беше в познатия ми </w:t>
      </w:r>
      <w:r w:rsidR="00FA556E" w:rsidRPr="00B247B1">
        <w:t xml:space="preserve">от времето на войната район на гр. Мохач. Даже се наложи на кръстовището между гр. Бая и </w:t>
      </w:r>
      <w:proofErr w:type="spellStart"/>
      <w:r w:rsidR="00FA556E" w:rsidRPr="00B247B1">
        <w:t>Уидомбовар</w:t>
      </w:r>
      <w:proofErr w:type="spellEnd"/>
      <w:r w:rsidR="00FA556E" w:rsidRPr="00B247B1">
        <w:t>, аз да посоча правилната посока. Едва тогава колегите разбраха, че съм бил тук и преди.</w:t>
      </w:r>
    </w:p>
    <w:p w14:paraId="24A192F1" w14:textId="77777777" w:rsidR="000C1925" w:rsidRDefault="004605F1" w:rsidP="003A7F1E">
      <w:r w:rsidRPr="00B247B1">
        <w:t>В северо</w:t>
      </w:r>
      <w:r w:rsidR="00FA556E" w:rsidRPr="00B247B1">
        <w:t>западна Унгария посетихме известното с хубавите си коне стопанство „</w:t>
      </w:r>
      <w:proofErr w:type="spellStart"/>
      <w:r w:rsidR="00FA556E" w:rsidRPr="00B247B1">
        <w:t>Баболна</w:t>
      </w:r>
      <w:proofErr w:type="spellEnd"/>
      <w:r w:rsidR="00FA556E" w:rsidRPr="00B247B1">
        <w:t>”. Пред администрацията ми се намираше статуя на жребеца „</w:t>
      </w:r>
      <w:proofErr w:type="spellStart"/>
      <w:r w:rsidR="00FA556E" w:rsidRPr="00B247B1">
        <w:t>О’баян</w:t>
      </w:r>
      <w:proofErr w:type="spellEnd"/>
      <w:r w:rsidR="00FA556E" w:rsidRPr="00B247B1">
        <w:t>”, родоначалник на линия ездитни коне. На хиподрума в стопанството ми направиха демонстрация с някои от най-елитните си жребци. В един от филиалите на „</w:t>
      </w:r>
      <w:proofErr w:type="spellStart"/>
      <w:r w:rsidR="00FA556E" w:rsidRPr="00B247B1">
        <w:t>Баболна</w:t>
      </w:r>
      <w:proofErr w:type="spellEnd"/>
      <w:r w:rsidR="00FA556E" w:rsidRPr="00B247B1">
        <w:t xml:space="preserve">” имаше новострояща </w:t>
      </w:r>
      <w:r w:rsidRPr="00B247B1">
        <w:t>се племенна птицеферма. С нея щя</w:t>
      </w:r>
      <w:r w:rsidR="00FA556E" w:rsidRPr="00B247B1">
        <w:t>ха д</w:t>
      </w:r>
      <w:r w:rsidRPr="00B247B1">
        <w:t>а задоволяват нуждите на северо</w:t>
      </w:r>
      <w:r w:rsidR="00FA556E" w:rsidRPr="00B247B1">
        <w:t>западна Унгария.</w:t>
      </w:r>
    </w:p>
    <w:p w14:paraId="658EFEFD" w14:textId="77777777" w:rsidR="000C1925" w:rsidRDefault="00FA556E" w:rsidP="003A7F1E">
      <w:r w:rsidRPr="00B247B1">
        <w:t xml:space="preserve">Следващата седмица през град </w:t>
      </w:r>
      <w:proofErr w:type="spellStart"/>
      <w:r w:rsidRPr="00B247B1">
        <w:t>Кечкемед</w:t>
      </w:r>
      <w:proofErr w:type="spellEnd"/>
      <w:r w:rsidRPr="00B247B1">
        <w:t xml:space="preserve">, близо до </w:t>
      </w:r>
      <w:proofErr w:type="spellStart"/>
      <w:r w:rsidRPr="00B247B1">
        <w:t>Сегет</w:t>
      </w:r>
      <w:proofErr w:type="spellEnd"/>
      <w:r w:rsidRPr="00B247B1">
        <w:t xml:space="preserve"> посетих племенната им птицеферма за водоплаващи птици – патки и гъски. Там научих много нови неща за отглеждането и развъ</w:t>
      </w:r>
      <w:r w:rsidR="00306445" w:rsidRPr="00B247B1">
        <w:t>ждането им.</w:t>
      </w:r>
    </w:p>
    <w:p w14:paraId="39D92F24" w14:textId="77777777" w:rsidR="000C1925" w:rsidRDefault="00306445" w:rsidP="003A7F1E">
      <w:r w:rsidRPr="00B247B1">
        <w:t>В почивният неделен ден един колега – Тод Шандор</w:t>
      </w:r>
      <w:r w:rsidR="004605F1" w:rsidRPr="00B247B1">
        <w:t>,</w:t>
      </w:r>
      <w:r w:rsidRPr="00B247B1">
        <w:t xml:space="preserve"> ни организира екскурзия с кола по северните брегове на езерото Балатон. Отбихме се и до </w:t>
      </w:r>
      <w:proofErr w:type="spellStart"/>
      <w:r w:rsidRPr="00B247B1">
        <w:t>Веспрем</w:t>
      </w:r>
      <w:proofErr w:type="spellEnd"/>
      <w:r w:rsidRPr="00B247B1">
        <w:t xml:space="preserve">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5BF23BE3" w14:textId="1705B7D9" w:rsidR="000C1925" w:rsidRDefault="00306445" w:rsidP="003A7F1E">
      <w:pPr>
        <w:rPr>
          <w:color w:val="000000" w:themeColor="text1"/>
        </w:rPr>
      </w:pPr>
      <w:r w:rsidRPr="00B247B1">
        <w:t>На следващият ден ни развеждаха из Будапеща. Посетихме остров Маргит, хълма „</w:t>
      </w:r>
      <w:proofErr w:type="spellStart"/>
      <w:r w:rsidRPr="00B247B1">
        <w:t>Галер</w:t>
      </w:r>
      <w:proofErr w:type="spellEnd"/>
      <w:r w:rsidRPr="00B247B1">
        <w:t>” и дворците в Буда. След това разгледахме Историческият музей с паметника на крал Щефан в Пеща.</w:t>
      </w:r>
    </w:p>
    <w:p w14:paraId="76F05C10" w14:textId="77777777" w:rsidR="000C1925" w:rsidRDefault="002B691C" w:rsidP="003A7F1E">
      <w:r w:rsidRPr="00B247B1">
        <w:t>Когато се завърнах в България написах доклад към АСН, в</w:t>
      </w:r>
      <w:r w:rsidR="00A51ADE" w:rsidRPr="00B247B1">
        <w:t xml:space="preserve"> който подробно изложих проекта</w:t>
      </w:r>
      <w:r w:rsidRPr="00B247B1">
        <w:t xml:space="preserve"> на унгарците за създаване на Хибриден център по птицевъдство към СИВ, както и моето мнение, с предложения по въпроса.</w:t>
      </w:r>
    </w:p>
    <w:p w14:paraId="7E08C187" w14:textId="77777777" w:rsidR="000C1925" w:rsidRDefault="002B691C" w:rsidP="003A7F1E">
      <w:r w:rsidRPr="00B247B1">
        <w:t>Завръщайки се в Стара Загора</w:t>
      </w:r>
      <w:r w:rsidR="00A51ADE" w:rsidRPr="00B247B1">
        <w:t>,</w:t>
      </w:r>
      <w:r w:rsidRPr="00B247B1">
        <w:t xml:space="preserve"> заварих семейството ми точно върнало се от море. До края на август всички заедно отидохме в село Розовец.</w:t>
      </w:r>
    </w:p>
    <w:p w14:paraId="30F551A7" w14:textId="77777777" w:rsidR="000C1925" w:rsidRDefault="002B691C" w:rsidP="003A7F1E">
      <w:r w:rsidRPr="00B247B1">
        <w:t xml:space="preserve">Със заповед  №1644 от 15.08.1963 г. в АСН беше създадена проблемна комисия по птицевъдство към отделението „Животновъдство и ветеринарна </w:t>
      </w:r>
      <w:proofErr w:type="spellStart"/>
      <w:r w:rsidRPr="00B247B1">
        <w:t>медецина</w:t>
      </w:r>
      <w:proofErr w:type="spellEnd"/>
      <w:r w:rsidRPr="00B247B1">
        <w:t>”. В тази комисия се обсъждаха и приемаха тематичните научни планове</w:t>
      </w:r>
      <w:r w:rsidR="006E3C56" w:rsidRPr="00B247B1">
        <w:t>, тези за селекционно-племенна работа и основните направления за развитието на птицевъдст</w:t>
      </w:r>
      <w:r w:rsidR="000A3EBF" w:rsidRPr="00B247B1">
        <w:t>вото в страната.</w:t>
      </w:r>
    </w:p>
    <w:p w14:paraId="4E4A4603" w14:textId="77777777" w:rsidR="000C1925" w:rsidRDefault="00A51ADE" w:rsidP="003A7F1E">
      <w:r w:rsidRPr="00B247B1">
        <w:t>Когато бях в И</w:t>
      </w:r>
      <w:r w:rsidR="000A3EBF" w:rsidRPr="00B247B1">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B247B1">
        <w:t>адени от умни и честни хора и и</w:t>
      </w:r>
      <w:r w:rsidR="000A3EBF" w:rsidRPr="00B247B1">
        <w:t>мат реална перспектива. Често обаче, когато на висши държавни постове попаднат ограничени и неподходящи хора, се нанасят непоправими б</w:t>
      </w:r>
      <w:r w:rsidRPr="00B247B1">
        <w:t>еди при реализирането им в живота</w:t>
      </w:r>
      <w:r w:rsidR="000A3EBF" w:rsidRPr="00B247B1">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126CD2D6" w14:textId="77777777" w:rsidR="000C1925" w:rsidRDefault="000A3EBF" w:rsidP="003A7F1E">
      <w:r w:rsidRPr="00B247B1">
        <w:t>От това</w:t>
      </w:r>
      <w:r w:rsidR="00903549" w:rsidRPr="00B247B1">
        <w:t xml:space="preserve"> лято директоръ</w:t>
      </w:r>
      <w:r w:rsidR="00A51ADE" w:rsidRPr="00B247B1">
        <w:t>т на И</w:t>
      </w:r>
      <w:r w:rsidR="00903549" w:rsidRPr="00B247B1">
        <w:t>нститута Я</w:t>
      </w:r>
      <w:r w:rsidRPr="00B247B1">
        <w:t xml:space="preserve">ко Кацаров започна да се оплаква от силно главоболие и често отсъстваше от работа. Заместваше го Христо Кръстанов, а от 01.01.1964 </w:t>
      </w:r>
      <w:r w:rsidR="00A51ADE" w:rsidRPr="00B247B1">
        <w:t>г. той беше назначен за постоянно</w:t>
      </w:r>
      <w:r w:rsidRPr="00B247B1">
        <w:t>.</w:t>
      </w:r>
    </w:p>
    <w:p w14:paraId="73E104E0" w14:textId="77777777" w:rsidR="000C1925" w:rsidRDefault="000A3EBF" w:rsidP="003A7F1E">
      <w:r w:rsidRPr="00B247B1">
        <w:t>През лятото на 1963 г. беше завършен строежът на Лабораторната постройка и</w:t>
      </w:r>
      <w:r w:rsidR="00A51ADE" w:rsidRPr="00B247B1">
        <w:t xml:space="preserve"> от 01 септември</w:t>
      </w:r>
      <w:r w:rsidRPr="00B247B1">
        <w:t xml:space="preserve"> се настанихме в нея.</w:t>
      </w:r>
    </w:p>
    <w:p w14:paraId="1A84FADD" w14:textId="77777777" w:rsidR="000C1925" w:rsidRDefault="00903549" w:rsidP="003A7F1E">
      <w:r w:rsidRPr="00B247B1">
        <w:t>М</w:t>
      </w:r>
      <w:r w:rsidR="00A51ADE" w:rsidRPr="00B247B1">
        <w:t>акар и доста напрегната, 1963 г.</w:t>
      </w:r>
      <w:r w:rsidRPr="00B247B1">
        <w:t xml:space="preserve"> за</w:t>
      </w:r>
      <w:r w:rsidR="00A51ADE" w:rsidRPr="00B247B1">
        <w:t xml:space="preserve"> мен и семейството ми беше</w:t>
      </w:r>
      <w:r w:rsidRPr="00B247B1">
        <w:t xml:space="preserve"> ползотворна, въпреки влошеното здраве на баща ми. С Милка с оптимизъм гледахме бъдещето и направихме вноска за жилищен заем.</w:t>
      </w:r>
    </w:p>
    <w:p w14:paraId="7A98C2EE" w14:textId="77777777" w:rsidR="000C1925" w:rsidRDefault="00903549" w:rsidP="003A7F1E">
      <w:r w:rsidRPr="00B247B1">
        <w:t xml:space="preserve">Новата 1964 г. посрещнахме както винаги на семейна трапеза до 22ч., а после с </w:t>
      </w:r>
      <w:proofErr w:type="spellStart"/>
      <w:r w:rsidRPr="00B247B1">
        <w:t>Инчето</w:t>
      </w:r>
      <w:proofErr w:type="spellEnd"/>
      <w:r w:rsidRPr="00B247B1">
        <w:t xml:space="preserve"> и Тенко се преместихме в нашата стая и се забавлявахме в Новогодишната нощ.</w:t>
      </w:r>
    </w:p>
    <w:p w14:paraId="517B0BB6" w14:textId="77777777" w:rsidR="000C1925" w:rsidRDefault="00903549" w:rsidP="003A7F1E">
      <w:r w:rsidRPr="00B247B1">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787D2AA4" w14:textId="77777777" w:rsidR="000C1925" w:rsidRDefault="00903549" w:rsidP="003A7F1E">
      <w:r w:rsidRPr="00B247B1">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B247B1">
        <w:t xml:space="preserve"> С част от тях през 1964 г. построихме: едно помещение за 2400 носачки с 20 отделения, едно селскостопанско помещение за 600 носачки с 40 отделения и два </w:t>
      </w:r>
      <w:proofErr w:type="spellStart"/>
      <w:r w:rsidR="00A27979" w:rsidRPr="00B247B1">
        <w:t>аклиматизатора</w:t>
      </w:r>
      <w:proofErr w:type="spellEnd"/>
      <w:r w:rsidR="00A27979" w:rsidRPr="00B247B1">
        <w:t xml:space="preserve"> за по 2000 броя подрастващи птици. Направихме разширение на люпилнят</w:t>
      </w:r>
      <w:r w:rsidR="00A51ADE" w:rsidRPr="00B247B1">
        <w:t>а и 2-ри етаж над нея, със</w:t>
      </w:r>
      <w:r w:rsidR="00A27979" w:rsidRPr="00B247B1">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74D9DA7F" w14:textId="77777777" w:rsidR="000C1925" w:rsidRDefault="00A27979" w:rsidP="003A7F1E">
      <w:r w:rsidRPr="00B247B1">
        <w:t xml:space="preserve">През пролетта на 1964 г. </w:t>
      </w:r>
      <w:proofErr w:type="spellStart"/>
      <w:r w:rsidRPr="00B247B1">
        <w:t>вхесохме</w:t>
      </w:r>
      <w:proofErr w:type="spellEnd"/>
      <w:r w:rsidRPr="00B247B1">
        <w:t xml:space="preserve"> от Япония еднодневни пилета от 5 </w:t>
      </w:r>
      <w:proofErr w:type="spellStart"/>
      <w:r w:rsidRPr="00B247B1">
        <w:t>породни</w:t>
      </w:r>
      <w:proofErr w:type="spellEnd"/>
      <w:r w:rsidRPr="00B247B1">
        <w:t xml:space="preserve"> линии </w:t>
      </w:r>
      <w:r w:rsidR="00A51ADE" w:rsidRPr="00B247B1">
        <w:t>„</w:t>
      </w:r>
      <w:proofErr w:type="spellStart"/>
      <w:r w:rsidRPr="00B247B1">
        <w:t>Легхорн</w:t>
      </w:r>
      <w:proofErr w:type="spellEnd"/>
      <w:r w:rsidR="00A51ADE" w:rsidRPr="00B247B1">
        <w:t>”</w:t>
      </w:r>
      <w:r w:rsidRPr="00B247B1">
        <w:t>. Бяха пътували 24 часа с</w:t>
      </w:r>
      <w:r w:rsidR="00A51ADE" w:rsidRPr="00B247B1">
        <w:t>ъс</w:t>
      </w:r>
      <w:r w:rsidRPr="00B247B1">
        <w:t xml:space="preserve"> самолет</w:t>
      </w:r>
      <w:r w:rsidR="00A51ADE" w:rsidRPr="00B247B1">
        <w:t>,</w:t>
      </w:r>
      <w:r w:rsidRPr="00B247B1">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B247B1">
        <w:t>През тази година внесохме от Чехословакия 300 броя пуйки от създадената в САЩ порода „</w:t>
      </w:r>
      <w:proofErr w:type="spellStart"/>
      <w:r w:rsidR="00537FA7" w:rsidRPr="00B247B1">
        <w:t>Бексвилд</w:t>
      </w:r>
      <w:proofErr w:type="spellEnd"/>
      <w:r w:rsidR="00537FA7" w:rsidRPr="00B247B1">
        <w:t xml:space="preserve">”. </w:t>
      </w:r>
      <w:r w:rsidRPr="00B247B1">
        <w:t xml:space="preserve">Аз бях единствено против безконтролният внос, защото точно такъв през 1959 г. заразява българските кокошки с респираторна </w:t>
      </w:r>
      <w:proofErr w:type="spellStart"/>
      <w:r w:rsidRPr="00B247B1">
        <w:t>микоплазмоза</w:t>
      </w:r>
      <w:proofErr w:type="spellEnd"/>
      <w:r w:rsidRPr="00B247B1">
        <w:t>, болест несъществуваща дотогава у нас.</w:t>
      </w:r>
    </w:p>
    <w:p w14:paraId="64A04354" w14:textId="77777777" w:rsidR="000C1925" w:rsidRDefault="00537FA7" w:rsidP="003A7F1E">
      <w:r w:rsidRPr="00B247B1">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7343DDD5" w14:textId="77777777" w:rsidR="000C1925" w:rsidRDefault="00537FA7" w:rsidP="003A7F1E">
      <w:r w:rsidRPr="00B247B1">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0DA218F0" w14:textId="77777777" w:rsidR="000C1925" w:rsidRDefault="00537FA7" w:rsidP="003A7F1E">
      <w:r w:rsidRPr="00B247B1">
        <w:t>В Института се включих в провеждането на курсове по изучаване на френски език. Счетохме, че всеки старши научен-сътру</w:t>
      </w:r>
      <w:r w:rsidR="00A51ADE" w:rsidRPr="00B247B1">
        <w:t>дник трябва да знае минимум</w:t>
      </w:r>
      <w:r w:rsidRPr="00B247B1">
        <w:t xml:space="preserve"> един западен език.</w:t>
      </w:r>
    </w:p>
    <w:p w14:paraId="1EA359AD" w14:textId="77777777" w:rsidR="000C1925" w:rsidRDefault="00537FA7" w:rsidP="003A7F1E">
      <w:r w:rsidRPr="00B247B1">
        <w:t>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7BB3F4F2" w14:textId="77777777" w:rsidR="000C1925" w:rsidRDefault="00F3720D" w:rsidP="003A7F1E">
      <w:r w:rsidRPr="00B247B1">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41C8E379" w14:textId="77777777" w:rsidR="000C1925" w:rsidRDefault="00A51ADE" w:rsidP="003A7F1E">
      <w:r w:rsidRPr="00B247B1">
        <w:t>На 12 юни</w:t>
      </w:r>
      <w:r w:rsidR="00F3720D" w:rsidRPr="00B247B1">
        <w:t xml:space="preserve"> отново тържествено отбелязахме „Деня на птицевъда”</w:t>
      </w:r>
      <w:r w:rsidRPr="00B247B1">
        <w:t>.</w:t>
      </w:r>
    </w:p>
    <w:p w14:paraId="52CB60AA" w14:textId="516AB93A" w:rsidR="000C1925" w:rsidRDefault="00A51ADE" w:rsidP="003A7F1E">
      <w:r w:rsidRPr="00B247B1">
        <w:t>От 15 юли до 10 август</w:t>
      </w:r>
      <w:r w:rsidR="00F3720D" w:rsidRPr="00B247B1">
        <w:t xml:space="preserve"> бях в домашен отпуск. С карт</w:t>
      </w:r>
      <w:r w:rsidRPr="00B247B1">
        <w:t>и за почивка цялото семейство отидо</w:t>
      </w:r>
      <w:r w:rsidR="00F3720D" w:rsidRPr="00B247B1">
        <w:t xml:space="preserve">хме на море в град Несебър. </w:t>
      </w:r>
      <w:proofErr w:type="spellStart"/>
      <w:r w:rsidR="00F3720D" w:rsidRPr="00B247B1">
        <w:t>Скорабче</w:t>
      </w:r>
      <w:proofErr w:type="spellEnd"/>
      <w:r w:rsidR="00F3720D" w:rsidRPr="00B247B1">
        <w:t xml:space="preserve"> от там</w:t>
      </w:r>
      <w:r w:rsidR="004C4300" w:rsidRPr="00B247B1">
        <w:t>,</w:t>
      </w:r>
      <w:r w:rsidR="00F3720D" w:rsidRPr="00B247B1">
        <w:t xml:space="preserve"> пътувахме до лонгозните гори на Ропотамо, остров Болшевик и гр. Созопол. </w:t>
      </w:r>
    </w:p>
    <w:p w14:paraId="5F482D14" w14:textId="77777777" w:rsidR="00F3720D" w:rsidRPr="00B247B1" w:rsidRDefault="004C4300" w:rsidP="003A7F1E">
      <w:r w:rsidRPr="00B247B1">
        <w:t>Остатъкът</w:t>
      </w:r>
      <w:r w:rsidR="00F3720D" w:rsidRPr="00B247B1">
        <w:t xml:space="preserve"> от отпуската прекарахме в Розовец.</w:t>
      </w:r>
    </w:p>
    <w:p w14:paraId="6EF63181" w14:textId="77777777" w:rsidR="000C1925" w:rsidRDefault="00F3720D" w:rsidP="003A7F1E">
      <w:r w:rsidRPr="00B247B1">
        <w:t>През септември навърших 40 години. Ако беше жива баба ми щеше да каже: „Вече си коджа момче, айол!”</w:t>
      </w:r>
    </w:p>
    <w:p w14:paraId="75D60883" w14:textId="77777777" w:rsidR="000C1925" w:rsidRDefault="00DE1E85" w:rsidP="003A7F1E">
      <w:r w:rsidRPr="00B247B1">
        <w:t>Наскоро след завръщането си на работа бях извикан от Ив. Пръмов в селско</w:t>
      </w:r>
      <w:r w:rsidR="004C4300" w:rsidRPr="00B247B1">
        <w:t>-</w:t>
      </w:r>
      <w:r w:rsidRPr="00B247B1">
        <w:t xml:space="preserve">стопанският отдел на ЦК на БКП да разработим проект за преустройството на птицевъдството в страната на промишлени основи. За два дни с Цонков го </w:t>
      </w:r>
      <w:proofErr w:type="spellStart"/>
      <w:r w:rsidRPr="00B247B1">
        <w:t>разраборихме</w:t>
      </w:r>
      <w:proofErr w:type="spellEnd"/>
      <w:r w:rsidRPr="00B247B1">
        <w:t xml:space="preserve"> и го представихме. Той го прие, но първо ни поиска някои пояснения.</w:t>
      </w:r>
    </w:p>
    <w:p w14:paraId="2F118419" w14:textId="77777777" w:rsidR="000C1925" w:rsidRDefault="004C4300" w:rsidP="003A7F1E">
      <w:r w:rsidRPr="00B247B1">
        <w:t>По искане на а</w:t>
      </w:r>
      <w:r w:rsidR="00DE1E85" w:rsidRPr="00B247B1">
        <w:t xml:space="preserve">кад. Н. </w:t>
      </w:r>
      <w:proofErr w:type="spellStart"/>
      <w:r w:rsidR="00DE1E85" w:rsidRPr="00B247B1">
        <w:t>Платиканов</w:t>
      </w:r>
      <w:proofErr w:type="spellEnd"/>
      <w:r w:rsidRPr="00B247B1">
        <w:t>,</w:t>
      </w:r>
      <w:r w:rsidR="00DE1E85" w:rsidRPr="00B247B1">
        <w:t xml:space="preserve"> наскоро след това изготвих и представих доклад пред </w:t>
      </w:r>
      <w:r w:rsidRPr="00B247B1">
        <w:t>АСН за „</w:t>
      </w:r>
      <w:r w:rsidR="00DE1E85" w:rsidRPr="00B247B1">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B247B1">
        <w:t>,</w:t>
      </w:r>
      <w:r w:rsidR="00DE1E85" w:rsidRPr="00B247B1">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4E058C52" w14:textId="77777777" w:rsidR="000C1925" w:rsidRDefault="00DE1E85" w:rsidP="003A7F1E">
      <w:r w:rsidRPr="00B247B1">
        <w:t>През септември Кочо Караджов се завърна да работи в Плевен</w:t>
      </w:r>
      <w:r w:rsidR="00737CDC" w:rsidRPr="00B247B1">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B247B1">
        <w:t>, че той ми помага. Досега</w:t>
      </w:r>
      <w:r w:rsidR="00737CDC" w:rsidRPr="00B247B1">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45E50C71" w14:textId="77777777" w:rsidR="00737CDC" w:rsidRPr="00B247B1" w:rsidRDefault="00737CDC" w:rsidP="003A7F1E">
      <w:r w:rsidRPr="00B247B1">
        <w:t>И тази година успях да участвам във волейболните прояви на Института. СНИМКА</w:t>
      </w:r>
    </w:p>
    <w:p w14:paraId="7F1B1F0B" w14:textId="77777777" w:rsidR="000C1925" w:rsidRDefault="000C1925" w:rsidP="003A7F1E"/>
    <w:p w14:paraId="4E82DA96" w14:textId="77777777" w:rsidR="000C1925" w:rsidRDefault="00737CDC" w:rsidP="003A7F1E">
      <w:r w:rsidRPr="00B247B1">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B247B1">
        <w:t>, особено в селекцията на птиците и ме търсеха за мнение от държавните и партийните органи, както и от АСН.</w:t>
      </w:r>
    </w:p>
    <w:p w14:paraId="0D08946C" w14:textId="77777777" w:rsidR="000C1925" w:rsidRDefault="00407D74" w:rsidP="003A7F1E">
      <w:r w:rsidRPr="00B247B1">
        <w:t xml:space="preserve">Новата 1965 г. посрещнахме с моите родители край </w:t>
      </w:r>
      <w:proofErr w:type="spellStart"/>
      <w:r w:rsidRPr="00B247B1">
        <w:t>окрасената</w:t>
      </w:r>
      <w:proofErr w:type="spellEnd"/>
      <w:r w:rsidRPr="00B247B1">
        <w:t xml:space="preserve">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B247B1">
        <w:t xml:space="preserve">от родителите им. На 1 </w:t>
      </w:r>
      <w:r w:rsidRPr="00B247B1">
        <w:t>януари сутринта</w:t>
      </w:r>
      <w:r w:rsidR="004C4300" w:rsidRPr="00B247B1">
        <w:t>,</w:t>
      </w:r>
      <w:r w:rsidRPr="00B247B1">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B247B1">
        <w:t>след това отпразнувахме заедно К</w:t>
      </w:r>
      <w:r w:rsidRPr="00B247B1">
        <w:t xml:space="preserve">оледните празници и </w:t>
      </w:r>
      <w:proofErr w:type="spellStart"/>
      <w:r w:rsidRPr="00B247B1">
        <w:t>Стефановден</w:t>
      </w:r>
      <w:proofErr w:type="spellEnd"/>
      <w:r w:rsidRPr="00B247B1">
        <w:t>. Спомням си, че на 1-вият ден от Рождество Христово празнуваше и баба ми Руска.</w:t>
      </w:r>
    </w:p>
    <w:p w14:paraId="1D32A43D" w14:textId="77777777" w:rsidR="000C1925" w:rsidRDefault="00407D74" w:rsidP="003A7F1E">
      <w:r w:rsidRPr="00B247B1">
        <w:t xml:space="preserve">Баща ми продължаваше да се лекува при д-р Шивачев, защото </w:t>
      </w:r>
      <w:r w:rsidR="004C4300" w:rsidRPr="00B247B1">
        <w:t>още имаше възпаление на пикочният мехур</w:t>
      </w:r>
      <w:r w:rsidRPr="00B247B1">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B247B1">
        <w:t>.</w:t>
      </w:r>
    </w:p>
    <w:p w14:paraId="3AD38A0F" w14:textId="77777777" w:rsidR="000C1925" w:rsidRDefault="00407D74" w:rsidP="003A7F1E">
      <w:r w:rsidRPr="00B247B1">
        <w:t>Васко беше в 3-ти клас и се оправяше напълно самостоятелно, а Маринчо го водихме до есента в детската градина на Института.</w:t>
      </w:r>
      <w:r w:rsidR="00647EEB" w:rsidRPr="00B247B1">
        <w:t xml:space="preserve"> Докато бяхме на работа баща ми пое напълно грижата за него и го записа в Езиковата школа с френски език. Честите ми </w:t>
      </w:r>
      <w:proofErr w:type="spellStart"/>
      <w:r w:rsidR="00647EEB" w:rsidRPr="00B247B1">
        <w:t>отсътвия</w:t>
      </w:r>
      <w:proofErr w:type="spellEnd"/>
      <w:r w:rsidR="00647EEB" w:rsidRPr="00B247B1">
        <w:t xml:space="preserve"> по работа извън града</w:t>
      </w:r>
      <w:r w:rsidR="00B03694" w:rsidRPr="00B247B1">
        <w:t>,</w:t>
      </w:r>
      <w:r w:rsidR="00647EEB" w:rsidRPr="00B247B1">
        <w:t xml:space="preserve"> доста затрудняваха Милка при грижите за семейството.</w:t>
      </w:r>
    </w:p>
    <w:p w14:paraId="60642961" w14:textId="77777777" w:rsidR="000C1925" w:rsidRDefault="00647EEB" w:rsidP="003A7F1E">
      <w:r w:rsidRPr="00B247B1">
        <w:t>Цонко Цонков още п</w:t>
      </w:r>
      <w:r w:rsidR="00B03694" w:rsidRPr="00B247B1">
        <w:t>р</w:t>
      </w:r>
      <w:r w:rsidRPr="00B247B1">
        <w:t>ез януари ме информира, че ак</w:t>
      </w:r>
      <w:r w:rsidR="00B03694" w:rsidRPr="00B247B1">
        <w:t>а</w:t>
      </w:r>
      <w:r w:rsidRPr="00B247B1">
        <w:t>д. Куманов му обещал да го премести в секцията по птицевъдство в Костинброд. До тогава – 25.05.1965 г.</w:t>
      </w:r>
      <w:r w:rsidR="00B03694" w:rsidRPr="00B247B1">
        <w:t>,</w:t>
      </w:r>
      <w:r w:rsidRPr="00B247B1">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B247B1">
        <w:t>м</w:t>
      </w:r>
      <w:r w:rsidRPr="00B247B1">
        <w:t xml:space="preserve">итър </w:t>
      </w:r>
      <w:proofErr w:type="spellStart"/>
      <w:r w:rsidRPr="00B247B1">
        <w:t>Бальозов</w:t>
      </w:r>
      <w:proofErr w:type="spellEnd"/>
      <w:r w:rsidRPr="00B247B1">
        <w:t xml:space="preserve">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B247B1">
        <w:t xml:space="preserve"> Доц. Ванчев одобри това</w:t>
      </w:r>
      <w:r w:rsidRPr="00B247B1">
        <w:t xml:space="preserve"> и предложи съавторство в раздела за породите на птиците. Ние също приехме. В София се събрахме целият колектив по написването на книгата, в състав: Т. Ванчев, Д. </w:t>
      </w:r>
      <w:proofErr w:type="spellStart"/>
      <w:r w:rsidRPr="00B247B1">
        <w:t>Бальозов</w:t>
      </w:r>
      <w:proofErr w:type="spellEnd"/>
      <w:r w:rsidRPr="00B247B1">
        <w:t xml:space="preserve">, Ц. Цонков, П. Стоев и Ст. Ножчев. Аз поех отдела за развъждане на птиците, а Цонков </w:t>
      </w:r>
      <w:r w:rsidR="00311B01" w:rsidRPr="00B247B1">
        <w:t>по инкубацията и отглеждането им. През цялата 1965 г. и първата половина на 1966 г. положих много труд по моя</w:t>
      </w:r>
      <w:r w:rsidR="00B03694" w:rsidRPr="00B247B1">
        <w:t>т</w:t>
      </w:r>
      <w:r w:rsidR="00311B01" w:rsidRPr="00B247B1">
        <w:t xml:space="preserve"> раздел, за да се представя като добър теоретик-генетик и практик-селекционер в птицевъдството.</w:t>
      </w:r>
    </w:p>
    <w:p w14:paraId="7D945676" w14:textId="77777777" w:rsidR="000C1925" w:rsidRDefault="00D1095E" w:rsidP="003A7F1E">
      <w:r w:rsidRPr="00B247B1">
        <w:t>На 07.07.1965 г. Съвета по селското стопанство към МС взема решение № 343 за създав</w:t>
      </w:r>
      <w:r w:rsidR="00B03694" w:rsidRPr="00B247B1">
        <w:t>ане на „Развъден център за произ</w:t>
      </w:r>
      <w:r w:rsidRPr="00B247B1">
        <w:t xml:space="preserve">водство на хибридни птици”. То бе взето от зам. Министъра Стефан Андреев, мой състудент. </w:t>
      </w:r>
      <w:proofErr w:type="spellStart"/>
      <w:r w:rsidRPr="00B247B1">
        <w:t>Вкомисията</w:t>
      </w:r>
      <w:proofErr w:type="spellEnd"/>
      <w:r w:rsidRPr="00B247B1">
        <w:t>, която трябваше да избере мястото за строеж на Развъдния център в околностите на София</w:t>
      </w:r>
      <w:r w:rsidR="00B03694" w:rsidRPr="00B247B1">
        <w:t>,</w:t>
      </w:r>
      <w:r w:rsidRPr="00B247B1">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3EC5E01B" w14:textId="77777777" w:rsidR="000C1925" w:rsidRDefault="00D1095E" w:rsidP="003A7F1E">
      <w:r w:rsidRPr="00B247B1">
        <w:t>На негово място, след конкурс, през август 1965 г. беше назначен младият зоотехник Ди</w:t>
      </w:r>
      <w:r w:rsidR="00B03694" w:rsidRPr="00B247B1">
        <w:t>м</w:t>
      </w:r>
      <w:r w:rsidRPr="00B247B1">
        <w:t>итър Шарланов от с. Мусачево, Старозагорско.</w:t>
      </w:r>
    </w:p>
    <w:p w14:paraId="483353BC" w14:textId="77777777" w:rsidR="000C1925" w:rsidRDefault="00D1095E" w:rsidP="003A7F1E">
      <w:r w:rsidRPr="00B247B1">
        <w:t xml:space="preserve">През лятото </w:t>
      </w:r>
      <w:r w:rsidR="00B03694" w:rsidRPr="00B247B1">
        <w:t>от АСН ми предложиха да замина з</w:t>
      </w:r>
      <w:r w:rsidRPr="00B247B1">
        <w:t>а продължителен период в Афганистан, а след това и в Куба, за да подпомогна развитието на птицевъдството в тези страни.</w:t>
      </w:r>
      <w:r w:rsidR="004316BE" w:rsidRPr="00B247B1">
        <w:t xml:space="preserve"> Отказах, защото считах, че ще съм по</w:t>
      </w:r>
      <w:r w:rsidR="00B03694" w:rsidRPr="00B247B1">
        <w:t>-полезен за родното такова</w:t>
      </w:r>
      <w:r w:rsidR="004316BE" w:rsidRPr="00B247B1">
        <w:t>.</w:t>
      </w:r>
    </w:p>
    <w:p w14:paraId="74202AA9" w14:textId="77777777" w:rsidR="000C1925" w:rsidRDefault="004316BE" w:rsidP="003A7F1E">
      <w:r w:rsidRPr="00B247B1">
        <w:t xml:space="preserve">Наскоро след това АСН ми предложи 8-месечна специализация в Италия, въз основа </w:t>
      </w:r>
      <w:proofErr w:type="spellStart"/>
      <w:r w:rsidRPr="00B247B1">
        <w:t>споготбата</w:t>
      </w:r>
      <w:proofErr w:type="spellEnd"/>
      <w:r w:rsidRPr="00B247B1">
        <w:t xml:space="preserve"> с тази страна</w:t>
      </w:r>
      <w:r w:rsidR="00B03694" w:rsidRPr="00B247B1">
        <w:t>,</w:t>
      </w:r>
      <w:r w:rsidRPr="00B247B1">
        <w:t xml:space="preserve"> да бъдат разменени 10 специалисти на </w:t>
      </w:r>
      <w:r w:rsidR="00B03694" w:rsidRPr="00B247B1">
        <w:t>реципрочни начала. Аз приех, защото условията много ми допаднаха</w:t>
      </w:r>
      <w:r w:rsidRPr="00B247B1">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11118DA8" w14:textId="77777777" w:rsidR="00C063E7" w:rsidRPr="00B247B1" w:rsidRDefault="00B03694" w:rsidP="003A7F1E">
      <w:r w:rsidRPr="00B247B1">
        <w:t>Същото лято от 03 до 16 август</w:t>
      </w:r>
      <w:r w:rsidR="004316BE" w:rsidRPr="00B247B1">
        <w:t xml:space="preserve"> бях в Чехословакия със комисията за изграждане на Развъдният център, водена от Йордан Милушев. Настаниха ни в градчето </w:t>
      </w:r>
      <w:proofErr w:type="spellStart"/>
      <w:r w:rsidR="004316BE" w:rsidRPr="00B247B1">
        <w:t>Бероун</w:t>
      </w:r>
      <w:proofErr w:type="spellEnd"/>
      <w:r w:rsidR="004316BE" w:rsidRPr="00B247B1">
        <w:t xml:space="preserve">, на 20 км западно от Прага. То се намираше близо до село </w:t>
      </w:r>
      <w:proofErr w:type="spellStart"/>
      <w:r w:rsidR="004316BE" w:rsidRPr="00B247B1">
        <w:t>Хрустенице</w:t>
      </w:r>
      <w:proofErr w:type="spellEnd"/>
      <w:r w:rsidRPr="00B247B1">
        <w:t>, където беше</w:t>
      </w:r>
      <w:r w:rsidR="00C063E7" w:rsidRPr="00B247B1">
        <w:t xml:space="preserve"> Чехословашкият Развъден център.</w:t>
      </w:r>
    </w:p>
    <w:p w14:paraId="69742E09" w14:textId="77777777" w:rsidR="000C1925" w:rsidRDefault="00C063E7" w:rsidP="003A7F1E">
      <w:r w:rsidRPr="00B247B1">
        <w:t>Посетихме птицекомбината „</w:t>
      </w:r>
      <w:proofErr w:type="spellStart"/>
      <w:r w:rsidRPr="00B247B1">
        <w:t>Ксаверов</w:t>
      </w:r>
      <w:proofErr w:type="spellEnd"/>
      <w:r w:rsidRPr="00B247B1">
        <w:t xml:space="preserve">” и тези до градовете </w:t>
      </w:r>
      <w:proofErr w:type="spellStart"/>
      <w:r w:rsidRPr="00B247B1">
        <w:t>Кладно</w:t>
      </w:r>
      <w:proofErr w:type="spellEnd"/>
      <w:r w:rsidRPr="00B247B1">
        <w:t xml:space="preserve"> и Пилзен. Пътувайки до тях, се отбихме до известните курорти с минерални извори – Карлови вари и Мариански </w:t>
      </w:r>
      <w:proofErr w:type="spellStart"/>
      <w:r w:rsidRPr="00B247B1">
        <w:t>лазне</w:t>
      </w:r>
      <w:proofErr w:type="spellEnd"/>
      <w:r w:rsidRPr="00B247B1">
        <w:t>.</w:t>
      </w:r>
    </w:p>
    <w:p w14:paraId="2916FE77" w14:textId="77777777" w:rsidR="000C1925" w:rsidRDefault="00C063E7" w:rsidP="003A7F1E">
      <w:r w:rsidRPr="00B247B1">
        <w:t>След завръщането ми в</w:t>
      </w:r>
      <w:r w:rsidR="00B03694" w:rsidRPr="00B247B1">
        <w:t xml:space="preserve"> България, изненадващо на 05 октомври</w:t>
      </w:r>
      <w:r w:rsidRPr="00B247B1">
        <w:t xml:space="preserve"> от Комитета по култура получих писмо, че италианците се отказват от</w:t>
      </w:r>
      <w:r w:rsidR="00B03694" w:rsidRPr="00B247B1">
        <w:t xml:space="preserve"> мен, като специалист-птицевъд, защото</w:t>
      </w:r>
      <w:r w:rsidRPr="00B247B1">
        <w:t xml:space="preserve"> поискали такъв от друг профил на животновъдството. Едва след 2 години научих, </w:t>
      </w:r>
      <w:r w:rsidR="00AD3874" w:rsidRPr="00B247B1">
        <w:t xml:space="preserve">че италианците били изненадани от моята подмяна. Всичко било, заради говедовъда </w:t>
      </w:r>
      <w:proofErr w:type="spellStart"/>
      <w:r w:rsidR="00AD3874" w:rsidRPr="00B247B1">
        <w:t>ст.н.сътр.Въто</w:t>
      </w:r>
      <w:proofErr w:type="spellEnd"/>
      <w:r w:rsidR="00AD3874" w:rsidRPr="00B247B1">
        <w:t xml:space="preserve"> Христов, тогава завеждащ отдел Научно-изследователско дело при МССП. Това станало със съдействието на „негови” </w:t>
      </w:r>
      <w:r w:rsidR="00B03694" w:rsidRPr="00B247B1">
        <w:t>хора от ЦК на БКП. След</w:t>
      </w:r>
      <w:r w:rsidR="00AD3874" w:rsidRPr="00B247B1">
        <w:t xml:space="preserve"> визита </w:t>
      </w:r>
      <w:r w:rsidR="00B03694" w:rsidRPr="00B247B1">
        <w:t xml:space="preserve">му </w:t>
      </w:r>
      <w:r w:rsidR="00AD3874" w:rsidRPr="00B247B1">
        <w:t xml:space="preserve">в Италия, той не </w:t>
      </w:r>
      <w:proofErr w:type="spellStart"/>
      <w:r w:rsidR="00AD3874" w:rsidRPr="00B247B1">
        <w:t>допренесе</w:t>
      </w:r>
      <w:proofErr w:type="spellEnd"/>
      <w:r w:rsidR="00AD3874" w:rsidRPr="00B247B1">
        <w:t xml:space="preserve"> с нищо за развитието на отрасъла в България, а напусна длъжността</w:t>
      </w:r>
      <w:r w:rsidR="00B03694" w:rsidRPr="00B247B1">
        <w:t xml:space="preserve"> си, за да стане секретар към ОК</w:t>
      </w:r>
      <w:r w:rsidR="00AD3874" w:rsidRPr="00B247B1">
        <w:t xml:space="preserve"> на БКП-Враца. Имено такива груби </w:t>
      </w:r>
      <w:proofErr w:type="spellStart"/>
      <w:r w:rsidR="00AD3874" w:rsidRPr="00B247B1">
        <w:t>кариерасти</w:t>
      </w:r>
      <w:proofErr w:type="spellEnd"/>
      <w:r w:rsidR="00AD3874" w:rsidRPr="00B247B1">
        <w:t xml:space="preserve"> провалиха идеите на социализма в страната ни. За мен остана обидата и поуката в по-</w:t>
      </w:r>
      <w:proofErr w:type="spellStart"/>
      <w:r w:rsidR="00AD3874" w:rsidRPr="00B247B1">
        <w:t>нататъчният</w:t>
      </w:r>
      <w:proofErr w:type="spellEnd"/>
      <w:r w:rsidR="00AD3874" w:rsidRPr="00B247B1">
        <w:t xml:space="preserve"> ми живот. Тук ще цитирам народната мъдрост, която знаех от баба Руска: „Ако искаш да разбереш какъв е един човек – дай му власт</w:t>
      </w:r>
      <w:r w:rsidR="00B03694" w:rsidRPr="00B247B1">
        <w:t>!</w:t>
      </w:r>
      <w:r w:rsidR="00AD3874" w:rsidRPr="00B247B1">
        <w:t>”.</w:t>
      </w:r>
    </w:p>
    <w:p w14:paraId="722CE3FC" w14:textId="77777777" w:rsidR="000903D9" w:rsidRPr="00B247B1" w:rsidRDefault="00AD3874" w:rsidP="003A7F1E">
      <w:r w:rsidRPr="00B247B1">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B247B1">
        <w:t xml:space="preserve">, на Специализирания съвет по животновъдство в Костинброд и Висшия съвет по </w:t>
      </w:r>
      <w:proofErr w:type="spellStart"/>
      <w:r w:rsidR="000903D9" w:rsidRPr="00B247B1">
        <w:t>живитновъдство</w:t>
      </w:r>
      <w:proofErr w:type="spellEnd"/>
      <w:r w:rsidR="000903D9" w:rsidRPr="00B247B1">
        <w:t xml:space="preserve">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w:t>
      </w:r>
      <w:proofErr w:type="spellStart"/>
      <w:r w:rsidR="000903D9" w:rsidRPr="00B247B1">
        <w:t>сексатори</w:t>
      </w:r>
      <w:proofErr w:type="spellEnd"/>
      <w:r w:rsidR="000903D9" w:rsidRPr="00B247B1">
        <w:t xml:space="preserve"> на пилета в районните люпилни на ЦКС и „</w:t>
      </w:r>
      <w:proofErr w:type="spellStart"/>
      <w:r w:rsidR="000903D9" w:rsidRPr="00B247B1">
        <w:t>Живснаб</w:t>
      </w:r>
      <w:proofErr w:type="spellEnd"/>
      <w:r w:rsidR="000903D9" w:rsidRPr="00B247B1">
        <w:t xml:space="preserve">”.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B247B1">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3F3322B3" w14:textId="5F129EC0" w:rsidR="000C1925" w:rsidRDefault="000903D9" w:rsidP="00C71979">
      <w:r w:rsidRPr="00B247B1">
        <w:t>Поради голямата си ангажираност през тази година, не успях да използвам годишния си отпуск. Наложи се Милка да отиде сама с децата в Розовец.</w:t>
      </w:r>
    </w:p>
    <w:p w14:paraId="27C6F316" w14:textId="77777777" w:rsidR="000C1925" w:rsidRDefault="00C71979" w:rsidP="003A7F1E">
      <w:r w:rsidRPr="00B247B1">
        <w:t xml:space="preserve">На 28.08.1965 г. почина </w:t>
      </w:r>
      <w:proofErr w:type="spellStart"/>
      <w:r w:rsidRPr="00B247B1">
        <w:t>въйчо</w:t>
      </w:r>
      <w:proofErr w:type="spellEnd"/>
      <w:r w:rsidRPr="00B247B1">
        <w:t xml:space="preserve">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w:t>
      </w:r>
      <w:proofErr w:type="spellStart"/>
      <w:r w:rsidRPr="00B247B1">
        <w:t>Коцата</w:t>
      </w:r>
      <w:proofErr w:type="spellEnd"/>
      <w:r w:rsidRPr="00B247B1">
        <w:t xml:space="preserve">. Винаги ще помня неговият съвет: „И червата да ти се </w:t>
      </w:r>
      <w:proofErr w:type="spellStart"/>
      <w:r w:rsidRPr="00B247B1">
        <w:t>влачат,</w:t>
      </w:r>
      <w:r w:rsidR="00220095" w:rsidRPr="00B247B1">
        <w:t>м</w:t>
      </w:r>
      <w:r w:rsidRPr="00B247B1">
        <w:t>ойто</w:t>
      </w:r>
      <w:proofErr w:type="spellEnd"/>
      <w:r w:rsidRPr="00B247B1">
        <w:t xml:space="preserve">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16686677" w14:textId="77777777" w:rsidR="000C1925" w:rsidRDefault="00C71979" w:rsidP="003A7F1E">
      <w:r w:rsidRPr="00B247B1">
        <w:t>Тази есен в семейството ни се случи нещо, което доста ни разстрои</w:t>
      </w:r>
      <w:r w:rsidR="00CE3EB6" w:rsidRPr="00B247B1">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B247B1">
        <w:t xml:space="preserve"> От там му казали, че родителите му ги няма и ги пуснали да си тръгнат обратно към града сами. След като ги намерил, мъжът оставил мотоциклета си и с градският </w:t>
      </w:r>
      <w:proofErr w:type="spellStart"/>
      <w:r w:rsidR="005052DA" w:rsidRPr="00B247B1">
        <w:t>автобул</w:t>
      </w:r>
      <w:proofErr w:type="spellEnd"/>
      <w:r w:rsidR="005052DA" w:rsidRPr="00B247B1">
        <w:t xml:space="preserve"> ги довел до дома. Когато отидох в понеделник на работа, се оказа, че доста хора са ги </w:t>
      </w:r>
      <w:proofErr w:type="spellStart"/>
      <w:r w:rsidR="005052DA" w:rsidRPr="00B247B1">
        <w:t>видяли</w:t>
      </w:r>
      <w:proofErr w:type="spellEnd"/>
      <w:r w:rsidR="005052DA" w:rsidRPr="00B247B1">
        <w:t xml:space="preserve"> да вървят по пътя сами, но никой не се е погрижил за тях. Всички бяха проявили типичното Бай-</w:t>
      </w:r>
      <w:proofErr w:type="spellStart"/>
      <w:r w:rsidR="005052DA" w:rsidRPr="00B247B1">
        <w:t>Ганьовско</w:t>
      </w:r>
      <w:proofErr w:type="spellEnd"/>
      <w:r w:rsidR="005052DA" w:rsidRPr="00B247B1">
        <w:t xml:space="preserve"> безразличие.</w:t>
      </w:r>
    </w:p>
    <w:p w14:paraId="3E2FA40B" w14:textId="77777777" w:rsidR="000C1925" w:rsidRDefault="005052DA" w:rsidP="003A7F1E">
      <w:r w:rsidRPr="00B247B1">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14:paraId="44B51868" w14:textId="77777777" w:rsidR="000C1925" w:rsidRDefault="005052DA" w:rsidP="003A7F1E">
      <w:r w:rsidRPr="00B247B1">
        <w:t>Новата 1966 г. посрещнахме заедно с родителите ми, спазвайки семейните традиции. След като приспахме децата</w:t>
      </w:r>
      <w:r w:rsidR="00CD18E7" w:rsidRPr="00B247B1">
        <w:t>,</w:t>
      </w:r>
      <w:r w:rsidRPr="00B247B1">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72762286" w14:textId="77777777" w:rsidR="000C1925" w:rsidRDefault="005052DA" w:rsidP="003A7F1E">
      <w:r w:rsidRPr="00B247B1">
        <w:t>На 01.01.1966 г. след като децата ни сурвакаха</w:t>
      </w:r>
      <w:r w:rsidR="00CD18E7" w:rsidRPr="00B247B1">
        <w:t>,</w:t>
      </w:r>
      <w:r w:rsidRPr="00B247B1">
        <w:t xml:space="preserve"> празнувахме Васильовден. Родителите ми бяха много щастливи зао</w:t>
      </w:r>
      <w:r w:rsidR="00CD18E7" w:rsidRPr="00B247B1">
        <w:t>б</w:t>
      </w:r>
      <w:r w:rsidRPr="00B247B1">
        <w:t xml:space="preserve">иколени от синове, снахи, внучки и внуци. На 11-годишният Васил подарихме ролкови кънки, а на почти 7-годишният Маринчо </w:t>
      </w:r>
      <w:r w:rsidR="00A14E8F" w:rsidRPr="00B247B1">
        <w:t>футбол</w:t>
      </w:r>
      <w:r w:rsidR="00CD18E7" w:rsidRPr="00B247B1">
        <w:t>,</w:t>
      </w:r>
      <w:r w:rsidR="00A14E8F" w:rsidRPr="00B247B1">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B247B1">
        <w:t>ат да го ползват всички у дома</w:t>
      </w:r>
      <w:r w:rsidR="00A14E8F" w:rsidRPr="00B247B1">
        <w:t>.</w:t>
      </w:r>
    </w:p>
    <w:p w14:paraId="3917593A" w14:textId="77777777" w:rsidR="000C1925" w:rsidRDefault="002263BC" w:rsidP="003A7F1E">
      <w:r w:rsidRPr="00B247B1">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B247B1">
        <w:t>,</w:t>
      </w:r>
      <w:r w:rsidRPr="00B247B1">
        <w:t xml:space="preserve"> по-късно двата </w:t>
      </w:r>
      <w:proofErr w:type="spellStart"/>
      <w:r w:rsidRPr="00B247B1">
        <w:t>птицекобината</w:t>
      </w:r>
      <w:proofErr w:type="spellEnd"/>
      <w:r w:rsidRPr="00B247B1">
        <w:t xml:space="preserve"> край гр. </w:t>
      </w:r>
      <w:proofErr w:type="spellStart"/>
      <w:r w:rsidRPr="00B247B1">
        <w:t>Бургас.и</w:t>
      </w:r>
      <w:proofErr w:type="spellEnd"/>
      <w:r w:rsidRPr="00B247B1">
        <w:t xml:space="preserve"> племенната птицеферма край гр. Айтос.</w:t>
      </w:r>
    </w:p>
    <w:p w14:paraId="4FC6EB4C" w14:textId="77777777" w:rsidR="000C1925" w:rsidRDefault="002263BC" w:rsidP="003A7F1E">
      <w:r w:rsidRPr="00B247B1">
        <w:t>През февруари бях на годишното събрание на АНС и на няколко комисии в Софи</w:t>
      </w:r>
      <w:r w:rsidR="00CD18E7" w:rsidRPr="00B247B1">
        <w:t>я. В края на ме</w:t>
      </w:r>
      <w:r w:rsidRPr="00B247B1">
        <w:t>сеца, заедно с проф. Т. Ванчев редактирахме окончателно голямата книга  „Птицевъдство”.</w:t>
      </w:r>
    </w:p>
    <w:p w14:paraId="1D3DABA9" w14:textId="77777777" w:rsidR="000C1925" w:rsidRDefault="002263BC" w:rsidP="003A7F1E">
      <w:r w:rsidRPr="00B247B1">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61EF3F32" w14:textId="77777777" w:rsidR="000C1925" w:rsidRDefault="002263BC" w:rsidP="003A7F1E">
      <w:r w:rsidRPr="00B247B1">
        <w:t>После заминах за София, за да уредя участието си на Световният конгрес по птицевъдство в гр. Киев, УССР.</w:t>
      </w:r>
    </w:p>
    <w:p w14:paraId="325841F9" w14:textId="77777777" w:rsidR="000C1925" w:rsidRDefault="002263BC" w:rsidP="003A7F1E">
      <w:r w:rsidRPr="00B247B1">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7EE7BB01" w14:textId="77777777" w:rsidR="000C1925" w:rsidRDefault="00CD18E7" w:rsidP="003A7F1E">
      <w:r w:rsidRPr="00B247B1">
        <w:t>През</w:t>
      </w:r>
      <w:r w:rsidR="002263BC" w:rsidRPr="00B247B1">
        <w:t xml:space="preserve"> май, на курс по животновъдство с 45 зоотехници от цяла южна България изнесох цикъл от лекции.</w:t>
      </w:r>
      <w:r w:rsidRPr="00B247B1">
        <w:t xml:space="preserve"> От 09 до 15 май</w:t>
      </w:r>
      <w:r w:rsidR="007255A6" w:rsidRPr="00B247B1">
        <w:t xml:space="preserve"> със служебната кола на Института и заедно с още няколко колеги</w:t>
      </w:r>
      <w:r w:rsidRPr="00B247B1">
        <w:t>,</w:t>
      </w:r>
      <w:r w:rsidR="007255A6" w:rsidRPr="00B247B1">
        <w:t xml:space="preserve"> обиколихме фермите в: Карнобат, Балчик, Генера</w:t>
      </w:r>
      <w:r w:rsidRPr="00B247B1">
        <w:t xml:space="preserve">л Тошево, Плевен, село Якимово, </w:t>
      </w:r>
      <w:r w:rsidR="007255A6" w:rsidRPr="00B247B1">
        <w:t xml:space="preserve">Ломско, Бургас, село Дончево, </w:t>
      </w:r>
      <w:proofErr w:type="spellStart"/>
      <w:r w:rsidR="007255A6" w:rsidRPr="00B247B1">
        <w:t>Тулбухенско</w:t>
      </w:r>
      <w:proofErr w:type="spellEnd"/>
      <w:r w:rsidR="007255A6" w:rsidRPr="00B247B1">
        <w:t xml:space="preserve">, село </w:t>
      </w:r>
      <w:proofErr w:type="spellStart"/>
      <w:r w:rsidR="007255A6" w:rsidRPr="00B247B1">
        <w:t>Щтръклево</w:t>
      </w:r>
      <w:proofErr w:type="spellEnd"/>
      <w:r w:rsidR="007255A6" w:rsidRPr="00B247B1">
        <w:t>, Русенско и накрая птицекомбината в Костинброд.</w:t>
      </w:r>
    </w:p>
    <w:p w14:paraId="1AFE157E" w14:textId="77777777" w:rsidR="000C1925" w:rsidRDefault="007255A6" w:rsidP="003A7F1E">
      <w:r w:rsidRPr="00B247B1">
        <w:t xml:space="preserve">През юни бях в София при </w:t>
      </w:r>
      <w:proofErr w:type="spellStart"/>
      <w:r w:rsidRPr="00B247B1">
        <w:t>акд</w:t>
      </w:r>
      <w:proofErr w:type="spellEnd"/>
      <w:r w:rsidRPr="00B247B1">
        <w:t>. А. Попов във връзка с отпечатването на монографията ни с Ц. Цонков за Старозагорската Червена кокошка.</w:t>
      </w:r>
    </w:p>
    <w:p w14:paraId="208B4DA1" w14:textId="77777777" w:rsidR="000C1925" w:rsidRDefault="00CD18E7" w:rsidP="003A7F1E">
      <w:r w:rsidRPr="00B247B1">
        <w:t>От 01 до 31 юли</w:t>
      </w:r>
      <w:r w:rsidR="007255A6" w:rsidRPr="00B247B1">
        <w:t xml:space="preserve"> бях в домашен отпуск, като само на Петровден ходих до Института за </w:t>
      </w:r>
      <w:r w:rsidRPr="00B247B1">
        <w:t>„</w:t>
      </w:r>
      <w:r w:rsidR="007255A6" w:rsidRPr="00B247B1">
        <w:t>Празника на птицевъда</w:t>
      </w:r>
      <w:r w:rsidRPr="00B247B1">
        <w:t>”</w:t>
      </w:r>
      <w:r w:rsidR="007255A6" w:rsidRPr="00B247B1">
        <w:t>. След</w:t>
      </w:r>
      <w:r w:rsidRPr="00B247B1">
        <w:t xml:space="preserve"> това с цялото ми семейство отидо</w:t>
      </w:r>
      <w:r w:rsidR="007255A6" w:rsidRPr="00B247B1">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1B2DDE93" w14:textId="77777777" w:rsidR="000C1925" w:rsidRDefault="00CD18E7" w:rsidP="003A7F1E">
      <w:r w:rsidRPr="00B247B1">
        <w:t>На 11 август</w:t>
      </w:r>
      <w:r w:rsidR="007255A6" w:rsidRPr="00B247B1">
        <w:t xml:space="preserve"> заедно с група </w:t>
      </w:r>
      <w:proofErr w:type="spellStart"/>
      <w:r w:rsidR="007255A6" w:rsidRPr="00B247B1">
        <w:t>спесиалисти</w:t>
      </w:r>
      <w:proofErr w:type="spellEnd"/>
      <w:r w:rsidR="007255A6" w:rsidRPr="00B247B1">
        <w:t xml:space="preserve">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B247B1">
        <w:t xml:space="preserve"> Бях член на асоциацията и годишният членски внос беше 12 долара. Годишно от там получавахме по 6 книжки и списанието на Асоциацията.</w:t>
      </w:r>
    </w:p>
    <w:p w14:paraId="49C07303" w14:textId="77777777" w:rsidR="000C1925" w:rsidRDefault="00CD18E7" w:rsidP="003A7F1E">
      <w:r w:rsidRPr="00B247B1">
        <w:t>На конгресът</w:t>
      </w:r>
      <w:r w:rsidR="00F94110" w:rsidRPr="00B247B1">
        <w:t xml:space="preserve"> имаше организирана голяма международна изложба, с участието на всички птицевъдни фирми в света.</w:t>
      </w:r>
      <w:r w:rsidR="008C139E" w:rsidRPr="00B247B1">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77090A1C" w14:textId="77777777" w:rsidR="000C1925" w:rsidRDefault="008C139E" w:rsidP="003A7F1E">
      <w:r w:rsidRPr="00B247B1">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B247B1">
        <w:t>След завръщането си, предоставих донесените от мен материали за ползване в Института.</w:t>
      </w:r>
    </w:p>
    <w:p w14:paraId="30D5D413" w14:textId="77777777" w:rsidR="000C1925" w:rsidRDefault="005937C1" w:rsidP="003A7F1E">
      <w:r w:rsidRPr="00B247B1">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1635B924" w14:textId="77777777" w:rsidR="000C1925" w:rsidRDefault="005937C1" w:rsidP="003A7F1E">
      <w:r w:rsidRPr="00B247B1">
        <w:t xml:space="preserve"> Н</w:t>
      </w:r>
      <w:r w:rsidR="00E57E23" w:rsidRPr="00B247B1">
        <w:t>а 20 септември</w:t>
      </w:r>
      <w:r w:rsidRPr="00B247B1">
        <w:t xml:space="preserve"> участвах на заседанието на Съвета по птицевъдство, на който се реши </w:t>
      </w:r>
      <w:r w:rsidR="00E57E23" w:rsidRPr="00B247B1">
        <w:t xml:space="preserve">за </w:t>
      </w:r>
      <w:r w:rsidRPr="00B247B1">
        <w:t xml:space="preserve">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w:t>
      </w:r>
      <w:proofErr w:type="spellStart"/>
      <w:r w:rsidRPr="00B247B1">
        <w:t>Духно</w:t>
      </w:r>
      <w:proofErr w:type="spellEnd"/>
      <w:r w:rsidRPr="00B247B1">
        <w:t xml:space="preserve"> от </w:t>
      </w:r>
      <w:proofErr w:type="spellStart"/>
      <w:r w:rsidRPr="00B247B1">
        <w:t>Пушкинската</w:t>
      </w:r>
      <w:proofErr w:type="spellEnd"/>
      <w:r w:rsidRPr="00B247B1">
        <w:t xml:space="preserve"> лаборатория в Ленинград. Уговорих да я пратят за няколко дни и в нашият Институт.</w:t>
      </w:r>
    </w:p>
    <w:p w14:paraId="260C648F" w14:textId="77777777" w:rsidR="000C1925" w:rsidRDefault="005937C1" w:rsidP="003A7F1E">
      <w:r w:rsidRPr="00B247B1">
        <w:t>През тази година с Милка разпо</w:t>
      </w:r>
      <w:r w:rsidR="00090886" w:rsidRPr="00B247B1">
        <w:t xml:space="preserve">лагахме с достатъчно </w:t>
      </w:r>
      <w:proofErr w:type="spellStart"/>
      <w:r w:rsidR="00090886" w:rsidRPr="00B247B1">
        <w:t>лихво</w:t>
      </w:r>
      <w:proofErr w:type="spellEnd"/>
      <w:r w:rsidR="00090886" w:rsidRPr="00B247B1">
        <w:t xml:space="preserve">-числа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w:t>
      </w:r>
      <w:proofErr w:type="spellStart"/>
      <w:r w:rsidR="00090886" w:rsidRPr="00B247B1">
        <w:t>ул</w:t>
      </w:r>
      <w:proofErr w:type="spellEnd"/>
      <w:r w:rsidR="00090886" w:rsidRPr="00B247B1">
        <w:t>.”Хаджи Димитър Асенов”.</w:t>
      </w:r>
    </w:p>
    <w:p w14:paraId="447A8A8E" w14:textId="77777777" w:rsidR="000C1925" w:rsidRDefault="00090886" w:rsidP="003A7F1E">
      <w:r w:rsidRPr="00B247B1">
        <w:t>От тази есен Васко беше в 5-ти клас, а Маринчо в 1-ви. На болният ми баща му ставаш</w:t>
      </w:r>
      <w:r w:rsidR="009423D2" w:rsidRPr="00B247B1">
        <w:t>е все по-трудно да ни помага. Ле</w:t>
      </w:r>
      <w:r w:rsidRPr="00B247B1">
        <w:t>чението му продължаваше да е все така неуспешно. Майка ми започна да настоява Милка да напусне работа и да се зани</w:t>
      </w:r>
      <w:r w:rsidR="009423D2" w:rsidRPr="00B247B1">
        <w:t>м</w:t>
      </w:r>
      <w:r w:rsidRPr="00B247B1">
        <w:t>ава с децата. Включването ни в строителство и тегленето на заем</w:t>
      </w:r>
      <w:r w:rsidR="009423D2" w:rsidRPr="00B247B1">
        <w:t>,</w:t>
      </w:r>
      <w:r w:rsidRPr="00B247B1">
        <w:t xml:space="preserve"> не ни позволяваше да се лишим от </w:t>
      </w:r>
      <w:proofErr w:type="spellStart"/>
      <w:r w:rsidRPr="00B247B1">
        <w:t>Милкината</w:t>
      </w:r>
      <w:proofErr w:type="spellEnd"/>
      <w:r w:rsidRPr="00B247B1">
        <w:t xml:space="preserve"> заплата. Постоянното мърморене по този въпрос</w:t>
      </w:r>
      <w:r w:rsidR="009423D2" w:rsidRPr="00B247B1">
        <w:t>,</w:t>
      </w:r>
      <w:r w:rsidRPr="00B247B1">
        <w:t xml:space="preserve"> изнервяше обстановката вкъщи. Това изискваше от моя страна сериозен разговор с родителите ми.</w:t>
      </w:r>
      <w:r w:rsidR="008C1896" w:rsidRPr="00B247B1">
        <w:t xml:space="preserve"> Обясних им, че ще наемем жена да се грижи за тях</w:t>
      </w:r>
      <w:r w:rsidR="009423D2" w:rsidRPr="00B247B1">
        <w:t>, докато сме на работа. С мн</w:t>
      </w:r>
      <w:r w:rsidR="008C1896" w:rsidRPr="00B247B1">
        <w:t>ого остър тон майка ми заяви, че няма да допусне чужд човек в дома ни. Баща ми мъл</w:t>
      </w:r>
      <w:r w:rsidR="009423D2" w:rsidRPr="00B247B1">
        <w:t xml:space="preserve">чеше при всички нейни реплики. </w:t>
      </w:r>
      <w:r w:rsidR="008C1896" w:rsidRPr="00B247B1">
        <w:t xml:space="preserve">Питах го за мнението му по този проблем. Той </w:t>
      </w:r>
      <w:proofErr w:type="spellStart"/>
      <w:r w:rsidR="008C1896" w:rsidRPr="00B247B1">
        <w:t>депломатично</w:t>
      </w:r>
      <w:proofErr w:type="spellEnd"/>
      <w:r w:rsidR="008C1896" w:rsidRPr="00B247B1">
        <w:t xml:space="preserve"> оправда майка ми. Аз не издържах и и</w:t>
      </w:r>
      <w:r w:rsidR="009423D2" w:rsidRPr="00B247B1">
        <w:t>м казах, че</w:t>
      </w:r>
      <w:r w:rsidR="008C1896" w:rsidRPr="00B247B1">
        <w:t xml:space="preserve"> те повече няма да се занимават с внуците си. На следващ</w:t>
      </w:r>
      <w:r w:rsidR="009423D2" w:rsidRPr="00B247B1">
        <w:t>ият ден взехме с нас Маринчо в И</w:t>
      </w:r>
      <w:r w:rsidR="008C1896" w:rsidRPr="00B247B1">
        <w:t xml:space="preserve">нститута и в обедната си почивка Милка го заведе на училище. Васко отиде сам на училище. След работа взехме Маринчо и се прибрахме. Това се </w:t>
      </w:r>
      <w:proofErr w:type="spellStart"/>
      <w:r w:rsidR="008C1896" w:rsidRPr="00B247B1">
        <w:t>повторяше</w:t>
      </w:r>
      <w:proofErr w:type="spellEnd"/>
      <w:r w:rsidR="008C1896" w:rsidRPr="00B247B1">
        <w:t xml:space="preserve">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w:t>
      </w:r>
      <w:proofErr w:type="spellStart"/>
      <w:r w:rsidR="008C1896" w:rsidRPr="00B247B1">
        <w:t>тагава</w:t>
      </w:r>
      <w:proofErr w:type="spellEnd"/>
      <w:r w:rsidR="008C1896" w:rsidRPr="00B247B1">
        <w:t xml:space="preserve"> не направих нищо</w:t>
      </w:r>
      <w:r w:rsidR="0033472F" w:rsidRPr="00B247B1">
        <w:t>.</w:t>
      </w:r>
    </w:p>
    <w:p w14:paraId="2C2243CD" w14:textId="77777777" w:rsidR="000C1925" w:rsidRDefault="0033472F" w:rsidP="003A7F1E">
      <w:r w:rsidRPr="00B247B1">
        <w:t xml:space="preserve">Десетина дни след това получих писмо, че Зоя </w:t>
      </w:r>
      <w:proofErr w:type="spellStart"/>
      <w:r w:rsidRPr="00B247B1">
        <w:t>Духно</w:t>
      </w:r>
      <w:proofErr w:type="spellEnd"/>
      <w:r w:rsidRPr="00B247B1">
        <w:t xml:space="preserve"> е пристигнала.</w:t>
      </w:r>
      <w:r w:rsidR="009423D2" w:rsidRPr="00B247B1">
        <w:t xml:space="preserve"> Трябваше да ни </w:t>
      </w:r>
      <w:proofErr w:type="spellStart"/>
      <w:r w:rsidR="009423D2" w:rsidRPr="00B247B1">
        <w:t>гостива</w:t>
      </w:r>
      <w:proofErr w:type="spellEnd"/>
      <w:r w:rsidR="009423D2" w:rsidRPr="00B247B1">
        <w:t xml:space="preserve"> от 14 до 18</w:t>
      </w:r>
      <w:r w:rsidRPr="00B247B1">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B247B1">
        <w:t>т</w:t>
      </w:r>
      <w:r w:rsidRPr="00B247B1">
        <w:t xml:space="preserve"> паметник и гробища, а в село Шипка и Руската църква. На третият ден с колата я заведох в София, където разгледахме църквата „с</w:t>
      </w:r>
      <w:r w:rsidR="009423D2" w:rsidRPr="00B247B1">
        <w:t>в. Александър Невски”, паметникът</w:t>
      </w:r>
      <w:r w:rsidRPr="00B247B1">
        <w:t xml:space="preserve"> на „Цар Освободител” и Руския</w:t>
      </w:r>
      <w:r w:rsidR="009423D2" w:rsidRPr="00B247B1">
        <w:t>т</w:t>
      </w:r>
      <w:r w:rsidRPr="00B247B1">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398FDDA0" w14:textId="77777777" w:rsidR="000C1925" w:rsidRDefault="00292E86" w:rsidP="003A7F1E">
      <w:r w:rsidRPr="00B247B1">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B247B1">
        <w:t>Зоотехническият факултет, на кур</w:t>
      </w:r>
      <w:r w:rsidRPr="00B247B1">
        <w:t xml:space="preserve">сове пред </w:t>
      </w:r>
      <w:proofErr w:type="spellStart"/>
      <w:r w:rsidRPr="00B247B1">
        <w:t>зоотехнци</w:t>
      </w:r>
      <w:proofErr w:type="spellEnd"/>
      <w:r w:rsidRPr="00B247B1">
        <w:t xml:space="preserve">, бригадири, гледачи на птици и подготовка на </w:t>
      </w:r>
      <w:proofErr w:type="spellStart"/>
      <w:r w:rsidRPr="00B247B1">
        <w:t>сексатори</w:t>
      </w:r>
      <w:proofErr w:type="spellEnd"/>
      <w:r w:rsidRPr="00B247B1">
        <w:t xml:space="preserve">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5F3607E8" w14:textId="77777777" w:rsidR="000C1925" w:rsidRDefault="00292E86" w:rsidP="003A7F1E">
      <w:r w:rsidRPr="00B247B1">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36DA45BE" w14:textId="77777777" w:rsidR="00292E86" w:rsidRPr="00B247B1" w:rsidRDefault="00292E86" w:rsidP="003A7F1E">
      <w:r w:rsidRPr="00B247B1">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B247B1">
        <w:t xml:space="preserve"> д</w:t>
      </w:r>
      <w:r w:rsidRPr="00B247B1">
        <w:t>а се съхраня такъв, какъвто бях преди – обикновен човек, който е готов винаги да се учи и работи, като уважава и разчита на тия, които са около него, особено семейството си. Дано да съу</w:t>
      </w:r>
      <w:r w:rsidR="009423D2" w:rsidRPr="00B247B1">
        <w:t>м</w:t>
      </w:r>
      <w:r w:rsidRPr="00B247B1">
        <w:t>ея да се съхраня такъв до края на живота си!</w:t>
      </w:r>
    </w:p>
    <w:p w14:paraId="6EB26A87" w14:textId="77777777" w:rsidR="0040754C" w:rsidRPr="00B247B1" w:rsidRDefault="0040754C" w:rsidP="003A7F1E"/>
    <w:p w14:paraId="4DADBB72" w14:textId="77777777" w:rsidR="0073218F" w:rsidRDefault="0073218F" w:rsidP="00E7584A">
      <w:pPr>
        <w:pStyle w:val="Heading1"/>
      </w:pPr>
    </w:p>
    <w:p w14:paraId="1CFCEEBD" w14:textId="77777777" w:rsidR="0073218F" w:rsidRDefault="0073218F" w:rsidP="00E7584A">
      <w:pPr>
        <w:pStyle w:val="Heading1"/>
      </w:pPr>
    </w:p>
    <w:p w14:paraId="2E5F98D6" w14:textId="77777777" w:rsidR="0040754C" w:rsidRPr="00B247B1" w:rsidRDefault="0040754C" w:rsidP="00E7584A">
      <w:pPr>
        <w:pStyle w:val="Heading1"/>
      </w:pPr>
      <w:r w:rsidRPr="00B247B1">
        <w:t>13. ЗАМЕСТНИК-ДИРЕКТОР ПО НАУКАТА, СТАРШИ НАУЧЕН СЪТРУДНИК 1-ВА СТЕПЕН И ЗАВЕЖДАЩ СЕКЦИЯ „ПТИЦЕВЪДСТВО”</w:t>
      </w:r>
      <w:r w:rsidR="00E7584A">
        <w:br/>
      </w:r>
      <w:r w:rsidR="009423D2" w:rsidRPr="00B247B1">
        <w:t>196</w:t>
      </w:r>
      <w:r w:rsidRPr="00B247B1">
        <w:t>6-1973</w:t>
      </w:r>
      <w:r w:rsidR="00331F80" w:rsidRPr="00B247B1">
        <w:t xml:space="preserve"> Г.</w:t>
      </w:r>
    </w:p>
    <w:p w14:paraId="24770ADB" w14:textId="77777777" w:rsidR="00331F80" w:rsidRPr="00B247B1" w:rsidRDefault="00331F80" w:rsidP="00331F80">
      <w:pPr>
        <w:rPr>
          <w:b/>
        </w:rPr>
      </w:pPr>
    </w:p>
    <w:p w14:paraId="05E8477B" w14:textId="77777777" w:rsidR="00331F80" w:rsidRPr="00B247B1" w:rsidRDefault="00331F80" w:rsidP="00331F80">
      <w:pPr>
        <w:rPr>
          <w:b/>
        </w:rPr>
      </w:pPr>
    </w:p>
    <w:p w14:paraId="3B0AFDF2" w14:textId="77777777" w:rsidR="00331F80" w:rsidRPr="00B247B1" w:rsidRDefault="00331F80" w:rsidP="00331F80">
      <w:pPr>
        <w:rPr>
          <w:b/>
        </w:rPr>
      </w:pPr>
    </w:p>
    <w:p w14:paraId="2FBCF299" w14:textId="77777777" w:rsidR="000C1925" w:rsidRDefault="000C1925" w:rsidP="00331F80">
      <w:pPr>
        <w:rPr>
          <w:b/>
        </w:rPr>
      </w:pPr>
    </w:p>
    <w:p w14:paraId="7EB3AE92" w14:textId="77777777" w:rsidR="000C1925" w:rsidRDefault="00331F80" w:rsidP="00331F80">
      <w:r w:rsidRPr="00B247B1">
        <w:t>Новата 1967 г. посрещнах</w:t>
      </w:r>
      <w:r w:rsidR="009423D2" w:rsidRPr="00B247B1">
        <w:t>м</w:t>
      </w:r>
      <w:r w:rsidRPr="00B247B1">
        <w:t xml:space="preserve">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w:t>
      </w:r>
      <w:proofErr w:type="spellStart"/>
      <w:r w:rsidRPr="00B247B1">
        <w:t>наобщоградско</w:t>
      </w:r>
      <w:r w:rsidR="009423D2" w:rsidRPr="00B247B1">
        <w:t>то</w:t>
      </w:r>
      <w:proofErr w:type="spellEnd"/>
      <w:r w:rsidR="009423D2" w:rsidRPr="00B247B1">
        <w:t xml:space="preserve"> увеселение в центъра на градът. Сутринта децата </w:t>
      </w:r>
      <w:proofErr w:type="spellStart"/>
      <w:r w:rsidRPr="00B247B1">
        <w:t>суровакаха</w:t>
      </w:r>
      <w:proofErr w:type="spellEnd"/>
      <w:r w:rsidRPr="00B247B1">
        <w:t xml:space="preserve"> за здраве всички вкъщи, а след това ходиха и при семейството на брат ми.</w:t>
      </w:r>
    </w:p>
    <w:p w14:paraId="4E3D12D2" w14:textId="77777777" w:rsidR="000C1925" w:rsidRDefault="009423D2" w:rsidP="00331F80">
      <w:r w:rsidRPr="00B247B1">
        <w:t>На 1</w:t>
      </w:r>
      <w:r w:rsidR="00331F80" w:rsidRPr="00B247B1">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1807DED4" w14:textId="77777777" w:rsidR="000C1925" w:rsidRDefault="00331F80" w:rsidP="00331F80">
      <w:r w:rsidRPr="00B247B1">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B247B1">
        <w:t>начало, в обедната си почивка Ми</w:t>
      </w:r>
      <w:r w:rsidRPr="00B247B1">
        <w:t>лка ходеше да го изпраща до училище</w:t>
      </w:r>
      <w:r w:rsidR="00B425AC" w:rsidRPr="00B247B1">
        <w:t>. Като се позатопли времето</w:t>
      </w:r>
      <w:r w:rsidR="00B576EB" w:rsidRPr="00B247B1">
        <w:t>,</w:t>
      </w:r>
      <w:r w:rsidR="00B425AC" w:rsidRPr="00B247B1">
        <w:t xml:space="preserve"> Васко пое грижата за брат си, след като се завърнеше на обяд от училище.</w:t>
      </w:r>
    </w:p>
    <w:p w14:paraId="00FC2B02" w14:textId="77777777" w:rsidR="000C1925" w:rsidRDefault="00B425AC" w:rsidP="00331F80">
      <w:r w:rsidRPr="00B247B1">
        <w:t>През април се случи прои</w:t>
      </w:r>
      <w:r w:rsidR="00B576EB" w:rsidRPr="00B247B1">
        <w:t>зшествие с В</w:t>
      </w:r>
      <w:r w:rsidRPr="00B247B1">
        <w:t xml:space="preserve">асил, което доста ни разтревожи. Като ученик в 5-ти клас той учеше в Единното училище. Физически беше здраво момче, караше ролкови кънки и тренираше следобед спорт в двора на училището. В неделен ден посещавахме стадиона и тримата бягахме по пистата. Понякога правихме преходи до село </w:t>
      </w:r>
      <w:proofErr w:type="spellStart"/>
      <w:r w:rsidRPr="00B247B1">
        <w:t>Катлуджа</w:t>
      </w:r>
      <w:proofErr w:type="spellEnd"/>
      <w:r w:rsidRPr="00B247B1">
        <w:t xml:space="preserve"> и Ай-бунар.</w:t>
      </w:r>
    </w:p>
    <w:p w14:paraId="650AA3D9" w14:textId="77777777" w:rsidR="000C1925" w:rsidRDefault="00B425AC" w:rsidP="00331F80">
      <w:r w:rsidRPr="00B247B1">
        <w:t>В денят на произшествието</w:t>
      </w:r>
      <w:r w:rsidR="00866BB4" w:rsidRPr="00B247B1">
        <w:t>,</w:t>
      </w:r>
      <w:r w:rsidRPr="00B247B1">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B247B1">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643C978B" w14:textId="77777777" w:rsidR="000C1925" w:rsidRDefault="00F12198" w:rsidP="00331F80">
      <w:r w:rsidRPr="00B247B1">
        <w:t xml:space="preserve">В същото време здравословното състояние на баща ми започна да се влошава. Оплакваше се от болки в кръста – сигнал, че възпалението е обхванало пикочния </w:t>
      </w:r>
      <w:proofErr w:type="spellStart"/>
      <w:r w:rsidRPr="00B247B1">
        <w:t>михур</w:t>
      </w:r>
      <w:proofErr w:type="spellEnd"/>
      <w:r w:rsidRPr="00B247B1">
        <w:t xml:space="preserve">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w:t>
      </w:r>
      <w:proofErr w:type="spellStart"/>
      <w:r w:rsidRPr="00B247B1">
        <w:t>отряване</w:t>
      </w:r>
      <w:proofErr w:type="spellEnd"/>
      <w:r w:rsidRPr="00B247B1">
        <w:t xml:space="preserve"> с </w:t>
      </w:r>
      <w:proofErr w:type="spellStart"/>
      <w:r w:rsidRPr="00B247B1">
        <w:t>уреати</w:t>
      </w:r>
      <w:proofErr w:type="spellEnd"/>
      <w:r w:rsidRPr="00B247B1">
        <w:t xml:space="preserve"> в кръвта</w:t>
      </w:r>
      <w:r w:rsidR="00105791" w:rsidRPr="00B247B1">
        <w:t>, поради слаба дейност на бъбреците. Оказа се, че единият бъбрек напълно не работи, а другият много слабо. С</w:t>
      </w:r>
      <w:r w:rsidR="00866BB4" w:rsidRPr="00B247B1">
        <w:t>лед 20 дни прекарани в болницата</w:t>
      </w:r>
      <w:r w:rsidR="00105791" w:rsidRPr="00B247B1">
        <w:t xml:space="preserve">, той беше изписан за лечение вкъщи, при строга диета. </w:t>
      </w:r>
      <w:proofErr w:type="spellStart"/>
      <w:r w:rsidR="00105791" w:rsidRPr="00B247B1">
        <w:t>Аз</w:t>
      </w:r>
      <w:r w:rsidR="00CF6282" w:rsidRPr="00B247B1">
        <w:t>възстанових</w:t>
      </w:r>
      <w:proofErr w:type="spellEnd"/>
      <w:r w:rsidR="00CF6282" w:rsidRPr="00B247B1">
        <w:t xml:space="preserve"> напълно близките си отношения с него, но не и с майка ми.</w:t>
      </w:r>
    </w:p>
    <w:p w14:paraId="038EA164" w14:textId="77777777" w:rsidR="000C1925" w:rsidRDefault="00CF6282" w:rsidP="00331F80">
      <w:r w:rsidRPr="00B247B1">
        <w:t>През месец май си купихме руски телевизор „Темп”. Баща ми започна да идва всеки ден в на</w:t>
      </w:r>
      <w:r w:rsidR="00866BB4" w:rsidRPr="00B247B1">
        <w:t>шата стая, за да го гледа</w:t>
      </w:r>
      <w:r w:rsidRPr="00B247B1">
        <w:t>.</w:t>
      </w:r>
    </w:p>
    <w:p w14:paraId="11D23067" w14:textId="77777777" w:rsidR="000C1925" w:rsidRDefault="00A3711B" w:rsidP="00331F80">
      <w:r w:rsidRPr="00B247B1">
        <w:t>Подготвях моите раздели в книгата „Птицевъдство” и отпечатването на монографията за „Старозагорската Червена кокошка”.</w:t>
      </w:r>
    </w:p>
    <w:p w14:paraId="4797A64D" w14:textId="77777777" w:rsidR="000C1925" w:rsidRDefault="00A3711B" w:rsidP="00331F80">
      <w:r w:rsidRPr="00B247B1">
        <w:t>Със заповед № 458 от 15.05.1967 г. на Предсе</w:t>
      </w:r>
      <w:r w:rsidR="00866BB4" w:rsidRPr="00B247B1">
        <w:t>дателя на АСН, бях назначен за з</w:t>
      </w:r>
      <w:r w:rsidRPr="00B247B1">
        <w:t xml:space="preserve">ам.-Директор по науката, като оставах и завеждащ на секция „Птицевъдство”. Дотогава  месечната ми заплата беше в размер от 232 </w:t>
      </w:r>
      <w:proofErr w:type="spellStart"/>
      <w:r w:rsidRPr="00B247B1">
        <w:t>лв</w:t>
      </w:r>
      <w:proofErr w:type="spellEnd"/>
      <w:r w:rsidRPr="00B247B1">
        <w:t xml:space="preserve">, а сега </w:t>
      </w:r>
      <w:r w:rsidR="00866BB4" w:rsidRPr="00B247B1">
        <w:t>ставаше 282 лв. Въпреки стремежът си</w:t>
      </w:r>
      <w:r w:rsidRPr="00B247B1">
        <w:t xml:space="preserve"> да отбягвам административната длъжност, сега отново бях натоварен с такава.</w:t>
      </w:r>
    </w:p>
    <w:p w14:paraId="1FD3AB5F" w14:textId="77777777" w:rsidR="000C1925" w:rsidRDefault="00A3711B" w:rsidP="00331F80">
      <w:r w:rsidRPr="00B247B1">
        <w:t xml:space="preserve">Наскоро след това от АСН ми предложиха да бъда командирован в университета в Падуа, Италия. Понеже издръжката беше доста мизерна, около 80 000 </w:t>
      </w:r>
      <w:proofErr w:type="spellStart"/>
      <w:r w:rsidRPr="00B247B1">
        <w:t>пизети</w:t>
      </w:r>
      <w:proofErr w:type="spellEnd"/>
      <w:r w:rsidRPr="00B247B1">
        <w:t xml:space="preserve"> месечно, аз отказах. Мотивирах се с тежкото здравословно състояние на баща ми.</w:t>
      </w:r>
    </w:p>
    <w:p w14:paraId="1662155C" w14:textId="77777777" w:rsidR="000C1925" w:rsidRDefault="00D22752" w:rsidP="00331F80">
      <w:r w:rsidRPr="00B247B1">
        <w:t xml:space="preserve">В работа, бях натоварен от АСН за председател, като заместник на проф. Т. Ванчев, докато той беше за 2 години по работа в Италия. Проблемната комисия, която </w:t>
      </w:r>
      <w:proofErr w:type="spellStart"/>
      <w:r w:rsidRPr="00B247B1">
        <w:t>председателсвах</w:t>
      </w:r>
      <w:proofErr w:type="spellEnd"/>
      <w:r w:rsidRPr="00B247B1">
        <w:t>, обсъждаше и приемаше тематичните планове за научна дейност на птицевъдството на всички научни звена към АСН и ВУЗ-</w:t>
      </w:r>
      <w:proofErr w:type="spellStart"/>
      <w:r w:rsidRPr="00B247B1">
        <w:t>вете</w:t>
      </w:r>
      <w:proofErr w:type="spellEnd"/>
      <w:r w:rsidRPr="00B247B1">
        <w:t xml:space="preserve">. Отделно от това се занимавах с племенната работа с </w:t>
      </w:r>
      <w:proofErr w:type="spellStart"/>
      <w:r w:rsidRPr="00B247B1">
        <w:t>общоползвателното</w:t>
      </w:r>
      <w:proofErr w:type="spellEnd"/>
      <w:r w:rsidRPr="00B247B1">
        <w:t xml:space="preserve"> и яйценосното направление при кокошките в страната. Редовно участвах в заседания</w:t>
      </w:r>
      <w:r w:rsidR="00866BB4" w:rsidRPr="00B247B1">
        <w:t>та на Специализирания съвет по п</w:t>
      </w:r>
      <w:r w:rsidRPr="00B247B1">
        <w:t>тицевъдство при ИЖ – Костинброд. На тях избирахме новите научни сътрудници 1-ва сте</w:t>
      </w:r>
      <w:r w:rsidR="00866BB4" w:rsidRPr="00B247B1">
        <w:t>пен. На 06 април</w:t>
      </w:r>
      <w:r w:rsidRPr="00B247B1">
        <w:t xml:space="preserve"> изнесох цикъл лекции по птицевъдство пред зоотехници в Старозагорски, Пазарджишки и Пловдивски окръзи, а после и пред такива от Бургаски, Ямболски, Сливенски и Хасковски окръзи.</w:t>
      </w:r>
    </w:p>
    <w:p w14:paraId="4BDA2697" w14:textId="77777777" w:rsidR="000C1925" w:rsidRDefault="00793616" w:rsidP="00331F80">
      <w:r w:rsidRPr="00B247B1">
        <w:t>Същата пролет участвах в окончателната разработка и приема плана за развитие и производств</w:t>
      </w:r>
      <w:r w:rsidR="00866BB4" w:rsidRPr="00B247B1">
        <w:t>о в страната на птицевъдството за</w:t>
      </w:r>
      <w:r w:rsidRPr="00B247B1">
        <w:t xml:space="preserve"> периода 1971-1975 г. Той беше одобрен от АСН и предаден за отпечатване.</w:t>
      </w:r>
    </w:p>
    <w:p w14:paraId="0B07433A" w14:textId="77777777" w:rsidR="000C1925" w:rsidRDefault="00793616" w:rsidP="00331F80">
      <w:r w:rsidRPr="00B247B1">
        <w:t xml:space="preserve">Обиколих птицефермите в Чирпанско, а после и </w:t>
      </w:r>
      <w:proofErr w:type="spellStart"/>
      <w:r w:rsidRPr="00B247B1">
        <w:t>пуйкофермите</w:t>
      </w:r>
      <w:proofErr w:type="spellEnd"/>
      <w:r w:rsidRPr="00B247B1">
        <w:t xml:space="preserve"> около Велико Търново.</w:t>
      </w:r>
    </w:p>
    <w:p w14:paraId="30AACFC7" w14:textId="77777777" w:rsidR="000C1925" w:rsidRDefault="00793616" w:rsidP="00331F80">
      <w:r w:rsidRPr="00B247B1">
        <w:t>По същ</w:t>
      </w:r>
      <w:r w:rsidR="00866BB4" w:rsidRPr="00B247B1">
        <w:t>ото време като зам. Директор в И</w:t>
      </w:r>
      <w:r w:rsidRPr="00B247B1">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23F1D89E" w14:textId="77777777" w:rsidR="000C1925" w:rsidRDefault="00793616" w:rsidP="00331F80">
      <w:r w:rsidRPr="00B247B1">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100FD847" w14:textId="77777777" w:rsidR="000C1925" w:rsidRDefault="00866BB4" w:rsidP="00331F80">
      <w:r w:rsidRPr="00B247B1">
        <w:t>В края</w:t>
      </w:r>
      <w:r w:rsidR="00793616" w:rsidRPr="00B247B1">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B247B1">
        <w:t xml:space="preserve"> Всеки ден след работа го посещав</w:t>
      </w:r>
      <w:r w:rsidRPr="00B247B1">
        <w:t>ах. Преустанових също всичките с</w:t>
      </w:r>
      <w:r w:rsidR="00313E2D" w:rsidRPr="00B247B1">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14:paraId="4AE8DC15" w14:textId="77777777" w:rsidR="000C1925" w:rsidRDefault="00313E2D" w:rsidP="00331F80">
      <w:r w:rsidRPr="00B247B1">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B247B1">
        <w:t>м</w:t>
      </w:r>
      <w:r w:rsidRPr="00B247B1">
        <w:t>и в собствените ми синове!” По това време и брат ми също го посещаваше</w:t>
      </w:r>
      <w:r w:rsidR="00866BB4" w:rsidRPr="00B247B1">
        <w:t xml:space="preserve"> всеки ден. До последният си час</w:t>
      </w:r>
      <w:r w:rsidRPr="00B247B1">
        <w:t>, въпреки агитацията ми, баща ми не допусна майка ми до себе си.</w:t>
      </w:r>
    </w:p>
    <w:p w14:paraId="624FE59F" w14:textId="77777777" w:rsidR="000C1925" w:rsidRDefault="00313E2D" w:rsidP="00331F80">
      <w:r w:rsidRPr="00B247B1">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B247B1">
        <w:t xml:space="preserve"> Чрез синовете и внуците, които имал, неговият живот продължавал. Даже обещал на Васко, като </w:t>
      </w:r>
      <w:proofErr w:type="spellStart"/>
      <w:r w:rsidR="006E7195" w:rsidRPr="00B247B1">
        <w:t>оздраве</w:t>
      </w:r>
      <w:proofErr w:type="spellEnd"/>
      <w:r w:rsidR="006E7195" w:rsidRPr="00B247B1">
        <w:t>, в длъжността му на общински съветник</w:t>
      </w:r>
      <w:r w:rsidR="00866BB4" w:rsidRPr="00B247B1">
        <w:t>,</w:t>
      </w:r>
      <w:r w:rsidR="006E7195" w:rsidRPr="00B247B1">
        <w:t xml:space="preserve"> да асфалтира нашата улица, за да може да кара ролкови кънки там.</w:t>
      </w:r>
    </w:p>
    <w:p w14:paraId="2E28F65B" w14:textId="77777777" w:rsidR="000C1925" w:rsidRDefault="006E7195" w:rsidP="00331F80">
      <w:r w:rsidRPr="00B247B1">
        <w:t xml:space="preserve">Два дни преди да почине ме помоли да го прибера вкъщи, където желаел да завърши живота си. </w:t>
      </w:r>
      <w:proofErr w:type="spellStart"/>
      <w:r w:rsidRPr="00B247B1">
        <w:t>Обедих</w:t>
      </w:r>
      <w:proofErr w:type="spellEnd"/>
      <w:r w:rsidRPr="00B247B1">
        <w:t xml:space="preserve"> го, че не бива да се </w:t>
      </w:r>
      <w:proofErr w:type="spellStart"/>
      <w:r w:rsidRPr="00B247B1">
        <w:t>предаваме,а</w:t>
      </w:r>
      <w:proofErr w:type="spellEnd"/>
      <w:r w:rsidRPr="00B247B1">
        <w:t xml:space="preserve"> </w:t>
      </w:r>
      <w:proofErr w:type="spellStart"/>
      <w:r w:rsidRPr="00B247B1">
        <w:t>тойказа</w:t>
      </w:r>
      <w:proofErr w:type="spellEnd"/>
      <w:r w:rsidRPr="00B247B1">
        <w:t>: „Прав си, синко! Ще остана да се боря за още малко живот.”</w:t>
      </w:r>
    </w:p>
    <w:p w14:paraId="747FC29E" w14:textId="77777777" w:rsidR="000C1925" w:rsidRDefault="00866BB4" w:rsidP="00331F80">
      <w:r w:rsidRPr="00B247B1">
        <w:t>На 21</w:t>
      </w:r>
      <w:r w:rsidR="006E7195" w:rsidRPr="00B247B1">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w:t>
      </w:r>
      <w:proofErr w:type="spellStart"/>
      <w:r w:rsidR="006E7195" w:rsidRPr="00B247B1">
        <w:t>претиснението</w:t>
      </w:r>
      <w:proofErr w:type="spellEnd"/>
      <w:r w:rsidR="006E7195" w:rsidRPr="00B247B1">
        <w:t xml:space="preserve"> си за Съветско- Китайските отношения.</w:t>
      </w:r>
    </w:p>
    <w:p w14:paraId="645A2520" w14:textId="77777777" w:rsidR="000C1925" w:rsidRDefault="00866BB4" w:rsidP="00331F80">
      <w:r w:rsidRPr="00B247B1">
        <w:t>На 22</w:t>
      </w:r>
      <w:r w:rsidR="006E7195" w:rsidRPr="00B247B1">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B247B1">
        <w:t>,</w:t>
      </w:r>
      <w:r w:rsidR="006E7195" w:rsidRPr="00B247B1">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714F3508" w14:textId="77777777" w:rsidR="000C1925" w:rsidRDefault="003F3491" w:rsidP="00331F80">
      <w:r w:rsidRPr="00B247B1">
        <w:t xml:space="preserve">Някакси не можех да приема факта, че този който ме </w:t>
      </w:r>
      <w:proofErr w:type="spellStart"/>
      <w:r w:rsidRPr="00B247B1">
        <w:t>есъздал</w:t>
      </w:r>
      <w:proofErr w:type="spellEnd"/>
      <w:r w:rsidRPr="00B247B1">
        <w:t>, отгледал, възпитал и винаги ми е бил пример в живота, вече го няма.</w:t>
      </w:r>
      <w:r w:rsidR="00447D02" w:rsidRPr="00B247B1">
        <w:t xml:space="preserve"> Като учител и педагог, умееше да държи мен и брат ми на разстояние от себе си, но </w:t>
      </w:r>
      <w:proofErr w:type="spellStart"/>
      <w:r w:rsidR="00447D02" w:rsidRPr="00B247B1">
        <w:t>зедно</w:t>
      </w:r>
      <w:proofErr w:type="spellEnd"/>
      <w:r w:rsidR="00447D02" w:rsidRPr="00B247B1">
        <w:t xml:space="preserve"> с това винаги да ни контролира и възпитава. Можеше още дълги години да е полезен на внуците си, но за съжаление не успя да навърши 70 години.</w:t>
      </w:r>
    </w:p>
    <w:p w14:paraId="06B27024" w14:textId="77777777" w:rsidR="000C1925" w:rsidRDefault="00447D02" w:rsidP="00331F80">
      <w:r w:rsidRPr="00B247B1">
        <w:t>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B247B1">
        <w:t>,</w:t>
      </w:r>
      <w:r w:rsidRPr="00B247B1">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B247B1">
        <w:t>и скрити негови пари. Казах и</w:t>
      </w:r>
      <w:r w:rsidRPr="00B247B1">
        <w:t>, че аз поемам всички нейни разноски оттук нататък.</w:t>
      </w:r>
    </w:p>
    <w:p w14:paraId="0684CEDA" w14:textId="77777777" w:rsidR="000C1925" w:rsidRDefault="00447D02" w:rsidP="00331F80">
      <w:r w:rsidRPr="00B247B1">
        <w:t>От патолога на болницата р</w:t>
      </w:r>
      <w:r w:rsidR="0012167E" w:rsidRPr="00B247B1">
        <w:t>азбрах, че единият бъбрек на бащ</w:t>
      </w:r>
      <w:r w:rsidRPr="00B247B1">
        <w:t>а ми е бил напълно атрофирал, а д</w:t>
      </w:r>
      <w:r w:rsidR="0012167E" w:rsidRPr="00B247B1">
        <w:t>р</w:t>
      </w:r>
      <w:r w:rsidRPr="00B247B1">
        <w:t xml:space="preserve">угият е бил с гноен </w:t>
      </w:r>
      <w:proofErr w:type="spellStart"/>
      <w:r w:rsidRPr="00B247B1">
        <w:t>абцес</w:t>
      </w:r>
      <w:proofErr w:type="spellEnd"/>
      <w:r w:rsidRPr="00B247B1">
        <w:t xml:space="preserve">. С брат ми уредихме да бъде погребан в стария гроб на леля ни Марийка в гробищата до гарата (Хаджи Йорговите гробища), а не </w:t>
      </w:r>
      <w:proofErr w:type="spellStart"/>
      <w:r w:rsidRPr="00B247B1">
        <w:t>Могилските</w:t>
      </w:r>
      <w:proofErr w:type="spellEnd"/>
      <w:r w:rsidRPr="00B247B1">
        <w:t>,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30003665" w14:textId="77777777" w:rsidR="000C1925" w:rsidRDefault="006C0304" w:rsidP="00331F80">
      <w:r w:rsidRPr="00B247B1">
        <w:t xml:space="preserve">На 24 септември с микробуса на Института пренесохме тялото на баща ми от моргата в къщата. Много </w:t>
      </w:r>
      <w:r w:rsidR="0012167E" w:rsidRPr="00B247B1">
        <w:t>хора от различни организации дойд</w:t>
      </w:r>
      <w:r w:rsidRPr="00B247B1">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B247B1">
        <w:t>ик. На гроба му положиха венци О</w:t>
      </w:r>
      <w:r w:rsidRPr="00B247B1">
        <w:t>бщинският народен съвет и Отечественият фронт.</w:t>
      </w:r>
    </w:p>
    <w:p w14:paraId="1333992F" w14:textId="77777777" w:rsidR="000C1925" w:rsidRDefault="006C0304" w:rsidP="00331F80">
      <w:r w:rsidRPr="00B247B1">
        <w:t xml:space="preserve">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w:t>
      </w:r>
      <w:proofErr w:type="spellStart"/>
      <w:r w:rsidRPr="00B247B1">
        <w:t>еснафка</w:t>
      </w:r>
      <w:proofErr w:type="spellEnd"/>
      <w:r w:rsidRPr="00B247B1">
        <w:t>.</w:t>
      </w:r>
    </w:p>
    <w:p w14:paraId="3D886768" w14:textId="77777777" w:rsidR="000C1925" w:rsidRDefault="006C0304" w:rsidP="00331F80">
      <w:r w:rsidRPr="00B247B1">
        <w:t xml:space="preserve">До края на годината вниманието ми беше ангажирано със строителството на </w:t>
      </w:r>
      <w:r w:rsidR="0012167E" w:rsidRPr="00B247B1">
        <w:t>ЖСК „Бетон”. Почти всеки ден с</w:t>
      </w:r>
      <w:r w:rsidRPr="00B247B1">
        <w:t xml:space="preserve"> другите семейства, включени в нея, разчиствахме площадката за бъдещото строителство.</w:t>
      </w:r>
      <w:r w:rsidR="00085CB2" w:rsidRPr="00B247B1">
        <w:t xml:space="preserve"> В края на годината се разпределиха апартаментите, като предимство имаха тези, с </w:t>
      </w:r>
      <w:proofErr w:type="spellStart"/>
      <w:r w:rsidR="00085CB2" w:rsidRPr="00B247B1">
        <w:t>очуждени</w:t>
      </w:r>
      <w:proofErr w:type="spellEnd"/>
      <w:r w:rsidR="00085CB2" w:rsidRPr="00B247B1">
        <w:t xml:space="preserve">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34F3D7A0" w14:textId="77777777" w:rsidR="000C1925" w:rsidRDefault="0012167E" w:rsidP="00331F80">
      <w:r w:rsidRPr="00B247B1">
        <w:t>На 1</w:t>
      </w:r>
      <w:r w:rsidR="00085CB2" w:rsidRPr="00B247B1">
        <w:t xml:space="preserve"> ноември организирах посещение на проф. Е. Е. </w:t>
      </w:r>
      <w:proofErr w:type="spellStart"/>
      <w:r w:rsidR="00085CB2" w:rsidRPr="00B247B1">
        <w:t>Пенионжкевич</w:t>
      </w:r>
      <w:proofErr w:type="spellEnd"/>
      <w:r w:rsidR="00085CB2" w:rsidRPr="00B247B1">
        <w:t>, председател на Световната асоциация по птицевъдство. С него водихме ползотворни разговори.</w:t>
      </w:r>
    </w:p>
    <w:p w14:paraId="09A3DC9C" w14:textId="77777777" w:rsidR="000C1925" w:rsidRDefault="00085CB2" w:rsidP="00331F80">
      <w:r w:rsidRPr="00B247B1">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B247B1">
        <w:t>ра Загора. Едното беше на БЗНС-а</w:t>
      </w:r>
      <w:r w:rsidRPr="00B247B1">
        <w:t>ктивисти, а другото пред ветеринарни лекари.</w:t>
      </w:r>
    </w:p>
    <w:p w14:paraId="6E530B16" w14:textId="77777777" w:rsidR="000C1925" w:rsidRDefault="00085CB2" w:rsidP="00331F80">
      <w:r w:rsidRPr="00B247B1">
        <w:t>През декември заедно с още н</w:t>
      </w:r>
      <w:r w:rsidR="00821827" w:rsidRPr="00B247B1">
        <w:t>яколко колеги разработихме планът</w:t>
      </w:r>
      <w:r w:rsidRPr="00B247B1">
        <w:t xml:space="preserve"> за строителство на племенна пуйкоферма в Института. Председателят на АСН ак</w:t>
      </w:r>
      <w:r w:rsidR="00821827" w:rsidRPr="00B247B1">
        <w:t>а</w:t>
      </w:r>
      <w:r w:rsidRPr="00B247B1">
        <w:t xml:space="preserve">д. Т. </w:t>
      </w:r>
      <w:proofErr w:type="spellStart"/>
      <w:r w:rsidRPr="00B247B1">
        <w:t>Черноколев</w:t>
      </w:r>
      <w:proofErr w:type="spellEnd"/>
      <w:r w:rsidRPr="00B247B1">
        <w:t>, искаше да я направи водеща не само в страната, но и в страните членки на СИВ. Пои този повод изготвих доклад</w:t>
      </w:r>
      <w:r w:rsidR="00821827" w:rsidRPr="00B247B1">
        <w:t>,</w:t>
      </w:r>
      <w:r w:rsidRPr="00B247B1">
        <w:t xml:space="preserve"> един от колегите да бъде изпратен за една година в САЩ.</w:t>
      </w:r>
    </w:p>
    <w:p w14:paraId="02DD3099" w14:textId="77777777" w:rsidR="000C1925" w:rsidRDefault="00085CB2" w:rsidP="00331F80">
      <w:r w:rsidRPr="00B247B1">
        <w:t xml:space="preserve">Сега ми е трудно да направя точна оценка на </w:t>
      </w:r>
      <w:r w:rsidR="00D2720A" w:rsidRPr="00B247B1">
        <w:t>изминалата 1967 г. През нея загубих баща си, но бях назначен за зам. Директор. Беше избран ап</w:t>
      </w:r>
      <w:r w:rsidR="00821827" w:rsidRPr="00B247B1">
        <w:t>артаментът, в който след това щях да живея</w:t>
      </w:r>
      <w:r w:rsidR="00D2720A" w:rsidRPr="00B247B1">
        <w:t xml:space="preserve"> до края на живота си.</w:t>
      </w:r>
    </w:p>
    <w:p w14:paraId="7A9E1CBE" w14:textId="77777777" w:rsidR="000C1925" w:rsidRDefault="00485739" w:rsidP="00331F80">
      <w:r w:rsidRPr="00B247B1">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B247B1">
        <w:t xml:space="preserve"> бяхме заедно с него. Аз наруших</w:t>
      </w:r>
      <w:r w:rsidRPr="00B247B1">
        <w:t xml:space="preserve"> девизът от студентските м години, да не върша това, което не желая други да вършат с мен.</w:t>
      </w:r>
    </w:p>
    <w:p w14:paraId="1EC1A9F3" w14:textId="77777777" w:rsidR="000C1925" w:rsidRDefault="00485739" w:rsidP="00331F80">
      <w:r w:rsidRPr="00B247B1">
        <w:t xml:space="preserve">Строителството на ЖСК „Бетон” се забави и започна едва в края на 1968 г. Нашият апартамент беше с цена  9300 </w:t>
      </w:r>
      <w:proofErr w:type="spellStart"/>
      <w:r w:rsidRPr="00B247B1">
        <w:t>лв</w:t>
      </w:r>
      <w:proofErr w:type="spellEnd"/>
      <w:r w:rsidRPr="00B247B1">
        <w:t xml:space="preserve">, която осигурих с жилищен заем от 4200 </w:t>
      </w:r>
      <w:proofErr w:type="spellStart"/>
      <w:r w:rsidRPr="00B247B1">
        <w:t>лв</w:t>
      </w:r>
      <w:proofErr w:type="spellEnd"/>
      <w:r w:rsidRPr="00B247B1">
        <w:t xml:space="preserve"> от Държавна спестовна каса и 5100 </w:t>
      </w:r>
      <w:proofErr w:type="spellStart"/>
      <w:r w:rsidRPr="00B247B1">
        <w:t>лв</w:t>
      </w:r>
      <w:proofErr w:type="spellEnd"/>
      <w:r w:rsidRPr="00B247B1">
        <w:t xml:space="preserve"> лични средства. С Милка останахме почти без никакви запаси от пари.</w:t>
      </w:r>
    </w:p>
    <w:p w14:paraId="06A1A2AD" w14:textId="77777777" w:rsidR="000C1925" w:rsidRDefault="00485739" w:rsidP="00331F80">
      <w:r w:rsidRPr="00B247B1">
        <w:t xml:space="preserve">През тази година нашата племенна кокошоферма произвеждаше най-високопродуктивните пилета в страната от яйценосното и </w:t>
      </w:r>
      <w:proofErr w:type="spellStart"/>
      <w:r w:rsidRPr="00B247B1">
        <w:t>общоползвателно</w:t>
      </w:r>
      <w:proofErr w:type="spellEnd"/>
      <w:r w:rsidRPr="00B247B1">
        <w:t xml:space="preserve">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B247B1">
        <w:t>. С нашите резултати от селекционната ни работа, успяхме да ги опровергаем.</w:t>
      </w:r>
    </w:p>
    <w:p w14:paraId="01EA80B2" w14:textId="77777777" w:rsidR="000C1925" w:rsidRDefault="00A0289A" w:rsidP="00331F80">
      <w:r w:rsidRPr="00B247B1">
        <w:t xml:space="preserve">След многобройни лекции и съвети през пролетта, от АСН ме изпратиха в ГДР по </w:t>
      </w:r>
      <w:proofErr w:type="spellStart"/>
      <w:r w:rsidRPr="00B247B1">
        <w:t>безвалутен</w:t>
      </w:r>
      <w:proofErr w:type="spellEnd"/>
      <w:r w:rsidRPr="00B247B1">
        <w:t xml:space="preserve">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w:t>
      </w:r>
      <w:proofErr w:type="spellStart"/>
      <w:r w:rsidRPr="00B247B1">
        <w:t>кутурно</w:t>
      </w:r>
      <w:proofErr w:type="spellEnd"/>
      <w:r w:rsidRPr="00B247B1">
        <w:t xml:space="preserve"> по-добре от нас</w:t>
      </w:r>
      <w:r w:rsidR="004955EB" w:rsidRPr="00B247B1">
        <w:t>,</w:t>
      </w:r>
      <w:r w:rsidRPr="00B247B1">
        <w:t xml:space="preserve"> се случваха</w:t>
      </w:r>
      <w:r w:rsidR="004955EB" w:rsidRPr="00B247B1">
        <w:t xml:space="preserve"> метежни събития, които не можех</w:t>
      </w:r>
      <w:r w:rsidRPr="00B247B1">
        <w:t xml:space="preserve"> да си обясня.</w:t>
      </w:r>
    </w:p>
    <w:p w14:paraId="1C57E8D6" w14:textId="77777777" w:rsidR="000C1925" w:rsidRDefault="00A0289A" w:rsidP="00331F80">
      <w:r w:rsidRPr="00B247B1">
        <w:t xml:space="preserve">В ГДР, на летище </w:t>
      </w:r>
      <w:proofErr w:type="spellStart"/>
      <w:r w:rsidRPr="00B247B1">
        <w:t>Шьонефелд</w:t>
      </w:r>
      <w:proofErr w:type="spellEnd"/>
      <w:r w:rsidRPr="00B247B1">
        <w:t xml:space="preserve">, южно от Берлин, бях посрещнат от колежката д-р Целе и българка-преводачка. Докато пътувахме към Института им по птицевъдство в </w:t>
      </w:r>
      <w:proofErr w:type="spellStart"/>
      <w:r w:rsidRPr="00B247B1">
        <w:t>Ротенау</w:t>
      </w:r>
      <w:proofErr w:type="spellEnd"/>
      <w:r w:rsidRPr="00B247B1">
        <w:t xml:space="preserve">, бях запознат с програмата на пребиваването ми. В </w:t>
      </w:r>
      <w:proofErr w:type="spellStart"/>
      <w:r w:rsidRPr="00B247B1">
        <w:t>Ротенау</w:t>
      </w:r>
      <w:proofErr w:type="spellEnd"/>
      <w:r w:rsidRPr="00B247B1">
        <w:t xml:space="preserve"> института беше само за работа с бройлери. Друг имаше в </w:t>
      </w:r>
      <w:proofErr w:type="spellStart"/>
      <w:r w:rsidRPr="00B247B1">
        <w:t>Мербиц</w:t>
      </w:r>
      <w:proofErr w:type="spellEnd"/>
      <w:r w:rsidRPr="00B247B1">
        <w:t xml:space="preserve">, който беше за яйценосното направление при кокошките. В </w:t>
      </w:r>
      <w:proofErr w:type="spellStart"/>
      <w:r w:rsidRPr="00B247B1">
        <w:t>Ротенау</w:t>
      </w:r>
      <w:proofErr w:type="spellEnd"/>
      <w:r w:rsidRPr="00B247B1">
        <w:t xml:space="preserve"> бях приет от д-р </w:t>
      </w:r>
      <w:proofErr w:type="spellStart"/>
      <w:r w:rsidRPr="00B247B1">
        <w:t>Енгелхард</w:t>
      </w:r>
      <w:proofErr w:type="spellEnd"/>
      <w:r w:rsidRPr="00B247B1">
        <w:t xml:space="preserve">, с когото имах полезен разговор. </w:t>
      </w:r>
      <w:r w:rsidR="005D799B" w:rsidRPr="00B247B1">
        <w:t xml:space="preserve">Институтът беше нов и много добре </w:t>
      </w:r>
      <w:proofErr w:type="spellStart"/>
      <w:r w:rsidR="005D799B" w:rsidRPr="00B247B1">
        <w:t>обурудван</w:t>
      </w:r>
      <w:proofErr w:type="spellEnd"/>
      <w:r w:rsidR="005D799B" w:rsidRPr="00B247B1">
        <w:t xml:space="preserve"> с лаборатории и апаратура. Имаше собствен генофонд предимно от вносни породи. Бяха в договорни отношения с нашият ХЦП-</w:t>
      </w:r>
      <w:proofErr w:type="spellStart"/>
      <w:r w:rsidR="005D799B" w:rsidRPr="00B247B1">
        <w:t>Рониславци</w:t>
      </w:r>
      <w:proofErr w:type="spellEnd"/>
      <w:r w:rsidR="005D799B" w:rsidRPr="00B247B1">
        <w:t xml:space="preserve"> за размяна на разплоден материал.</w:t>
      </w:r>
    </w:p>
    <w:p w14:paraId="738C07BF" w14:textId="77777777" w:rsidR="000C1925" w:rsidRDefault="005D799B" w:rsidP="00331F80">
      <w:r w:rsidRPr="00B247B1">
        <w:t xml:space="preserve">Всяка вечер бях канен от колегите в домовете им на разговори и да гледаме телевизия. В колегата д-р </w:t>
      </w:r>
      <w:proofErr w:type="spellStart"/>
      <w:r w:rsidRPr="00B247B1">
        <w:t>Енгелхард</w:t>
      </w:r>
      <w:proofErr w:type="spellEnd"/>
      <w:r w:rsidRPr="00B247B1">
        <w:t xml:space="preserve"> гледахме мач между западногерманският „Шалке-04”и </w:t>
      </w:r>
      <w:proofErr w:type="spellStart"/>
      <w:r w:rsidRPr="00B247B1">
        <w:t>портогалският</w:t>
      </w:r>
      <w:proofErr w:type="spellEnd"/>
      <w:r w:rsidRPr="00B247B1">
        <w:t xml:space="preserve">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5E122F75" w14:textId="77777777" w:rsidR="000C1925" w:rsidRDefault="005D799B" w:rsidP="00331F80">
      <w:r w:rsidRPr="00B247B1">
        <w:t>Най-до</w:t>
      </w:r>
      <w:r w:rsidR="004955EB" w:rsidRPr="00B247B1">
        <w:t>волен бях при посещението си в Институтът</w:t>
      </w:r>
      <w:r w:rsidRPr="00B247B1">
        <w:t xml:space="preserve"> в </w:t>
      </w:r>
      <w:proofErr w:type="spellStart"/>
      <w:r w:rsidRPr="00B247B1">
        <w:t>Мербиц</w:t>
      </w:r>
      <w:proofErr w:type="spellEnd"/>
      <w:r w:rsidRPr="00B247B1">
        <w:t xml:space="preserve">, близо до град Хале. Срещата ми с проф. </w:t>
      </w:r>
      <w:proofErr w:type="spellStart"/>
      <w:r w:rsidRPr="00B247B1">
        <w:t>Брандш</w:t>
      </w:r>
      <w:proofErr w:type="spellEnd"/>
      <w:r w:rsidRPr="00B247B1">
        <w:t xml:space="preserve">, постави на изпитание моите познания по генетика и селекция на птиците. Той ме превъзхождаше като теоретик, а аз бях по-добър в практическата </w:t>
      </w:r>
      <w:proofErr w:type="spellStart"/>
      <w:r w:rsidRPr="00B247B1">
        <w:t>рабоата</w:t>
      </w:r>
      <w:proofErr w:type="spellEnd"/>
      <w:r w:rsidRPr="00B247B1">
        <w:t>.</w:t>
      </w:r>
      <w:r w:rsidR="00111672" w:rsidRPr="00B247B1">
        <w:t xml:space="preserve"> Той произхождаше от Трансилванските немци в Румъния, преселили се в ГДР след войната.</w:t>
      </w:r>
    </w:p>
    <w:p w14:paraId="7AB38C1E" w14:textId="77777777" w:rsidR="000C1925" w:rsidRDefault="00111672" w:rsidP="00331F80">
      <w:r w:rsidRPr="00B247B1">
        <w:t xml:space="preserve">През почивният ден ме водиха в планината Харц и замъкът близо го градчето </w:t>
      </w:r>
      <w:proofErr w:type="spellStart"/>
      <w:r w:rsidRPr="00B247B1">
        <w:t>Венигероде</w:t>
      </w:r>
      <w:proofErr w:type="spellEnd"/>
      <w:r w:rsidRPr="00B247B1">
        <w:t xml:space="preserve">. Обядвахме в ресторант на хълм край града. От там си купих устна хармоника – </w:t>
      </w:r>
      <w:proofErr w:type="spellStart"/>
      <w:r w:rsidRPr="00B247B1">
        <w:t>пиколка</w:t>
      </w:r>
      <w:proofErr w:type="spellEnd"/>
      <w:r w:rsidRPr="00B247B1">
        <w:t xml:space="preserve"> и при почивките свирих на нея. Накрая ме водиха на футболен мач в град Магдебург.</w:t>
      </w:r>
    </w:p>
    <w:p w14:paraId="55135B53" w14:textId="77777777" w:rsidR="000C1925" w:rsidRDefault="00111672" w:rsidP="00331F80">
      <w:r w:rsidRPr="00B247B1">
        <w:t xml:space="preserve">Посетихме един птицекомбинат край град </w:t>
      </w:r>
      <w:proofErr w:type="spellStart"/>
      <w:r w:rsidRPr="00B247B1">
        <w:t>Лайбциг</w:t>
      </w:r>
      <w:proofErr w:type="spellEnd"/>
      <w:r w:rsidRPr="00B247B1">
        <w:t xml:space="preserve">, а после и града. Там беше музеят „Г. Димитров”, в сградата, където се е водил </w:t>
      </w:r>
      <w:proofErr w:type="spellStart"/>
      <w:r w:rsidRPr="00B247B1">
        <w:t>Лайбцигският</w:t>
      </w:r>
      <w:proofErr w:type="spellEnd"/>
      <w:r w:rsidRPr="00B247B1">
        <w:t xml:space="preserve"> процес.</w:t>
      </w:r>
    </w:p>
    <w:p w14:paraId="62A365E1" w14:textId="77777777" w:rsidR="000C1925" w:rsidRDefault="00111672" w:rsidP="00331F80">
      <w:r w:rsidRPr="00B247B1">
        <w:t>Послед</w:t>
      </w:r>
      <w:r w:rsidR="004955EB" w:rsidRPr="00B247B1">
        <w:t>ните два дни, заедно с преводача</w:t>
      </w:r>
      <w:r w:rsidRPr="00B247B1">
        <w:t xml:space="preserve"> си бяхме в Берлин. Там посетихме всички големи забележителности. Особено ме впечатли паметника на Съветската армия в </w:t>
      </w:r>
      <w:proofErr w:type="spellStart"/>
      <w:r w:rsidRPr="00B247B1">
        <w:t>Трептов</w:t>
      </w:r>
      <w:proofErr w:type="spellEnd"/>
      <w:r w:rsidRPr="00B247B1">
        <w:t xml:space="preserve"> парк. Отделихме половин ден за град Потсдам и дворецът на Пруските крале, където е подписано Потсдамското споразумение през 1945 г.</w:t>
      </w:r>
    </w:p>
    <w:p w14:paraId="318843B4" w14:textId="77777777" w:rsidR="000C1925" w:rsidRDefault="00111672" w:rsidP="00331F80">
      <w:r w:rsidRPr="00B247B1">
        <w:t xml:space="preserve">За мен посещението в ГДР беше изключително полезно, не само </w:t>
      </w:r>
      <w:r w:rsidR="006D0500" w:rsidRPr="00B247B1">
        <w:t xml:space="preserve">в областта на </w:t>
      </w:r>
      <w:proofErr w:type="spellStart"/>
      <w:r w:rsidR="006D0500" w:rsidRPr="00B247B1">
        <w:t>птицвъдството</w:t>
      </w:r>
      <w:proofErr w:type="spellEnd"/>
      <w:r w:rsidR="006D0500" w:rsidRPr="00B247B1">
        <w:t xml:space="preserve">, но и с  запознаването ми с </w:t>
      </w:r>
      <w:proofErr w:type="spellStart"/>
      <w:r w:rsidR="006D0500" w:rsidRPr="00B247B1">
        <w:t>неските</w:t>
      </w:r>
      <w:proofErr w:type="spellEnd"/>
      <w:r w:rsidR="006D0500" w:rsidRPr="00B247B1">
        <w:t xml:space="preserve"> културни забележителности, които сравнявах с тези, които през 1945 г. бях разглеждал в Австрия.</w:t>
      </w:r>
    </w:p>
    <w:p w14:paraId="539A177F" w14:textId="77777777" w:rsidR="000C1925" w:rsidRDefault="006D0500" w:rsidP="00331F80">
      <w:r w:rsidRPr="00B247B1">
        <w:t>След завръщането си изготвих подробен доклад до АСН, като посочих това, което може да се ползва от техният опит.</w:t>
      </w:r>
    </w:p>
    <w:p w14:paraId="59844B70" w14:textId="77777777" w:rsidR="000C1925" w:rsidRDefault="006D0500" w:rsidP="00331F80">
      <w:r w:rsidRPr="00B247B1">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B247B1">
        <w:t>о последните 3 дни дойде и съпругата ми</w:t>
      </w:r>
      <w:r w:rsidRPr="00B247B1">
        <w:t>. След това заедно заминахме за Розовец.</w:t>
      </w:r>
    </w:p>
    <w:p w14:paraId="434EDB88" w14:textId="77777777" w:rsidR="000C1925" w:rsidRDefault="006D0500" w:rsidP="00331F80">
      <w:r w:rsidRPr="00B247B1">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4348D410" w14:textId="77777777" w:rsidR="000C1925" w:rsidRDefault="006D0500" w:rsidP="00331F80">
      <w:r w:rsidRPr="00B247B1">
        <w:t>Новата 1969 г. посрещнахме, спазвайки семейните традиции</w:t>
      </w:r>
      <w:r w:rsidR="00340175" w:rsidRPr="00B247B1">
        <w:t xml:space="preserve">. Разполагахме с печена пуйка, свински пържоли и всякакви напитки. Последните произвеждаше и ни </w:t>
      </w:r>
      <w:proofErr w:type="spellStart"/>
      <w:r w:rsidR="00340175" w:rsidRPr="00B247B1">
        <w:t>изращаше</w:t>
      </w:r>
      <w:proofErr w:type="spellEnd"/>
      <w:r w:rsidR="00340175" w:rsidRPr="00B247B1">
        <w:t xml:space="preserve"> от село дядо Марин. Милка приготви вкусна торта за именият ден на Васко. Богато </w:t>
      </w:r>
      <w:proofErr w:type="spellStart"/>
      <w:r w:rsidR="00340175" w:rsidRPr="00B247B1">
        <w:t>окрасената</w:t>
      </w:r>
      <w:proofErr w:type="spellEnd"/>
      <w:r w:rsidR="00340175" w:rsidRPr="00B247B1">
        <w:t xml:space="preserve"> елха съхранихме и за Коледните празници. Като по-малък</w:t>
      </w:r>
      <w:r w:rsidR="004955EB" w:rsidRPr="00B247B1">
        <w:t>,</w:t>
      </w:r>
      <w:r w:rsidR="00340175" w:rsidRPr="00B247B1">
        <w:t xml:space="preserve"> ни сурвакаше само Маринчо. След Нова година с кумовете излязохме на градското тържество на площада.</w:t>
      </w:r>
    </w:p>
    <w:p w14:paraId="5BFC339E" w14:textId="77777777" w:rsidR="000C1925" w:rsidRDefault="004955EB" w:rsidP="00331F80">
      <w:r w:rsidRPr="00B247B1">
        <w:t>На 1</w:t>
      </w:r>
      <w:r w:rsidR="00340175" w:rsidRPr="00B247B1">
        <w:t xml:space="preserve"> януари празнувахме именият ден на Васко, като не забравихме да споменем и дядо </w:t>
      </w:r>
      <w:r w:rsidR="002A3B62" w:rsidRPr="00B247B1">
        <w:t>му Васил.</w:t>
      </w:r>
    </w:p>
    <w:p w14:paraId="75550B03" w14:textId="77777777" w:rsidR="000C1925" w:rsidRDefault="002A3B62" w:rsidP="00331F80">
      <w:r w:rsidRPr="00B247B1">
        <w:t xml:space="preserve">Въпреки че бяхме вложили всичките си спестявания в строителството на апартамент, </w:t>
      </w:r>
      <w:r w:rsidR="00ED1E2E" w:rsidRPr="00B247B1">
        <w:t xml:space="preserve">заплатите ни </w:t>
      </w:r>
      <w:r w:rsidRPr="00B247B1">
        <w:t xml:space="preserve">с Милка </w:t>
      </w:r>
      <w:r w:rsidR="00ED1E2E" w:rsidRPr="00B247B1">
        <w:t>позволяваха</w:t>
      </w:r>
      <w:r w:rsidRPr="00B247B1">
        <w:t xml:space="preserve"> да живеем добре.</w:t>
      </w:r>
      <w:r w:rsidR="00ED1E2E" w:rsidRPr="00B247B1">
        <w:t xml:space="preserve"> През юни ходихме на 10-дневна екскурзия в Съветският съюз – Москва, Рига и Ленинград.</w:t>
      </w:r>
    </w:p>
    <w:p w14:paraId="5A947164" w14:textId="77777777" w:rsidR="000C1925" w:rsidRDefault="00ED1E2E" w:rsidP="00331F80">
      <w:r w:rsidRPr="00B247B1">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B247B1">
        <w:t>,</w:t>
      </w:r>
      <w:r w:rsidRPr="00B247B1">
        <w:t xml:space="preserve"> направихме вътрешната му облиц</w:t>
      </w:r>
      <w:r w:rsidR="004955EB" w:rsidRPr="00B247B1">
        <w:t>овка</w:t>
      </w:r>
      <w:r w:rsidRPr="00B247B1">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0BCEFA8C" w14:textId="77777777" w:rsidR="000C1925" w:rsidRDefault="00ED1E2E" w:rsidP="00331F80">
      <w:proofErr w:type="spellStart"/>
      <w:r w:rsidRPr="00B247B1">
        <w:t>Вкрая</w:t>
      </w:r>
      <w:proofErr w:type="spellEnd"/>
      <w:r w:rsidRPr="00B247B1">
        <w:t xml:space="preserve"> на годината всичко по строителството на племенната пуйкоферма беше готово и предадено към Експертният съвет на МЗХП за одобрение.</w:t>
      </w:r>
    </w:p>
    <w:p w14:paraId="1E6E91F2" w14:textId="77777777" w:rsidR="000C1925" w:rsidRDefault="004955EB" w:rsidP="00331F80">
      <w:r w:rsidRPr="00B247B1">
        <w:t>Като зам. Директор на И</w:t>
      </w:r>
      <w:r w:rsidR="00ED1E2E" w:rsidRPr="00B247B1">
        <w:t>нститута, участвах активно при проектирането на</w:t>
      </w:r>
      <w:r w:rsidRPr="00B247B1">
        <w:t xml:space="preserve"> „Домът на животновъда”. В края</w:t>
      </w:r>
      <w:r w:rsidR="00ED1E2E" w:rsidRPr="00B247B1">
        <w:t xml:space="preserve"> на годината всичко беше готово, за да започне строителството му през 1970 г. Цялата година обикалях страната и изнасях лекции пред различни </w:t>
      </w:r>
      <w:proofErr w:type="spellStart"/>
      <w:r w:rsidR="00ED1E2E" w:rsidRPr="00B247B1">
        <w:t>бъдеши</w:t>
      </w:r>
      <w:proofErr w:type="spellEnd"/>
      <w:r w:rsidR="00ED1E2E" w:rsidRPr="00B247B1">
        <w:t xml:space="preserve"> и настоящи специалисти.</w:t>
      </w:r>
    </w:p>
    <w:p w14:paraId="12E1B687" w14:textId="77777777" w:rsidR="000C1925" w:rsidRDefault="00581CE3" w:rsidP="00331F80">
      <w:r w:rsidRPr="00B247B1">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782402B3" w14:textId="77777777" w:rsidR="000C1925" w:rsidRDefault="00581CE3" w:rsidP="00331F80">
      <w:r w:rsidRPr="00B247B1">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B247B1">
        <w:t>ата сесия на ХЦП-</w:t>
      </w:r>
      <w:proofErr w:type="spellStart"/>
      <w:r w:rsidR="00E65067" w:rsidRPr="00B247B1">
        <w:t>Раниславци</w:t>
      </w:r>
      <w:proofErr w:type="spellEnd"/>
      <w:r w:rsidR="00E65067" w:rsidRPr="00B247B1">
        <w:t>. Н</w:t>
      </w:r>
      <w:r w:rsidRPr="00B247B1">
        <w:t>а двете последни места изнесох доклада: „Съвременни тенденции в селекцията на птиците”.</w:t>
      </w:r>
    </w:p>
    <w:p w14:paraId="18888CEF" w14:textId="77777777" w:rsidR="000C1925" w:rsidRDefault="00E65067" w:rsidP="00331F80">
      <w:r w:rsidRPr="00B247B1">
        <w:t>На 2</w:t>
      </w:r>
      <w:r w:rsidR="00581CE3" w:rsidRPr="00B247B1">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499362B3" w14:textId="77777777" w:rsidR="000C1925" w:rsidRDefault="00581CE3" w:rsidP="00331F80">
      <w:r w:rsidRPr="00B247B1">
        <w:t>Тази година беше отпечатана книгата „Птицевъдство”, 365 страници от ДИ „Земиздат”. Аз бях автор на разделите: Развъждане на птици</w:t>
      </w:r>
      <w:r w:rsidR="003C1DB0" w:rsidRPr="00B247B1">
        <w:t>те, Отглеждане на водоплаващите и Подготовка на продукцията за пазара – общо 90 страници.</w:t>
      </w:r>
    </w:p>
    <w:p w14:paraId="363E3782" w14:textId="77777777" w:rsidR="000C1925" w:rsidRDefault="003C1DB0" w:rsidP="00331F80">
      <w:r w:rsidRPr="00B247B1">
        <w:t xml:space="preserve">Под мое ръководство, с колеги </w:t>
      </w:r>
      <w:proofErr w:type="spellStart"/>
      <w:r w:rsidRPr="00B247B1">
        <w:t>разработихмепроекто</w:t>
      </w:r>
      <w:proofErr w:type="spellEnd"/>
      <w:r w:rsidRPr="00B247B1">
        <w:t xml:space="preserve">-заданието за изграждането на птицеферма за над 100 000 кокошки-носачки до Пазарджик. Бях </w:t>
      </w:r>
      <w:proofErr w:type="spellStart"/>
      <w:r w:rsidRPr="00B247B1">
        <w:t>рецезент</w:t>
      </w:r>
      <w:proofErr w:type="spellEnd"/>
      <w:r w:rsidRPr="00B247B1">
        <w:t xml:space="preserve"> на </w:t>
      </w:r>
      <w:proofErr w:type="spellStart"/>
      <w:r w:rsidRPr="00B247B1">
        <w:t>проекто</w:t>
      </w:r>
      <w:proofErr w:type="spellEnd"/>
      <w:r w:rsidRPr="00B247B1">
        <w:t xml:space="preserve">-заданието на „Контролна станция по птицевъдство”, която следваше да се построи в </w:t>
      </w:r>
      <w:proofErr w:type="spellStart"/>
      <w:r w:rsidRPr="00B247B1">
        <w:t>Петроханският</w:t>
      </w:r>
      <w:proofErr w:type="spellEnd"/>
      <w:r w:rsidRPr="00B247B1">
        <w:t xml:space="preserve"> проход.</w:t>
      </w:r>
    </w:p>
    <w:p w14:paraId="0BE43ED6" w14:textId="7A8CCCAC" w:rsidR="00182F30" w:rsidRPr="00B247B1" w:rsidRDefault="003C1DB0" w:rsidP="005B6708">
      <w:r w:rsidRPr="00B247B1">
        <w:t>През ноември беше обявен конкурс за старши научен сътрудник 1-ва степен по птицевъдство</w:t>
      </w:r>
      <w:r w:rsidR="00182F30" w:rsidRPr="00B247B1">
        <w:t>,</w:t>
      </w:r>
      <w:r w:rsidRPr="00B247B1">
        <w:t xml:space="preserve"> в ИЖ-Стара Загора. В него участвах, без </w:t>
      </w:r>
      <w:r w:rsidR="00182F30" w:rsidRPr="00B247B1">
        <w:t>да очаквам друг кандидат. Н</w:t>
      </w:r>
      <w:r w:rsidRPr="00B247B1">
        <w:t>аучна</w:t>
      </w:r>
      <w:r w:rsidR="00182F30" w:rsidRPr="00B247B1">
        <w:t>та</w:t>
      </w:r>
      <w:r w:rsidRPr="00B247B1">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B247B1">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w:t>
      </w:r>
    </w:p>
    <w:p w14:paraId="4E4B4B98" w14:textId="0457834D" w:rsidR="000C1925" w:rsidRDefault="007335D8" w:rsidP="005B6708">
      <w:r w:rsidRPr="00B247B1">
        <w:t xml:space="preserve">Новата 1970 г. посрещнахме в бащиният ми дом за последен път. Васко беше вече 8-ми подготвителен </w:t>
      </w:r>
      <w:r w:rsidR="00A2312D" w:rsidRPr="00B247B1">
        <w:t>клас в гимназията, а Маринчо в 5</w:t>
      </w:r>
      <w:r w:rsidRPr="00B247B1">
        <w:t>-ти. Последният много обичаше анимационните филми, любов, която съхрани и като голямо момче.</w:t>
      </w:r>
    </w:p>
    <w:p w14:paraId="399FD45F" w14:textId="2C54C923" w:rsidR="000C1925" w:rsidRDefault="00DC36FC" w:rsidP="005B6708">
      <w:r w:rsidRPr="00B247B1">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43A3054C" w14:textId="77777777" w:rsidR="000C1925" w:rsidRDefault="00DC36FC" w:rsidP="005B6708">
      <w:r w:rsidRPr="00B247B1">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600F04B5" w14:textId="4BB504FA" w:rsidR="000C1925" w:rsidRDefault="00DC36FC" w:rsidP="005B6708">
      <w:r w:rsidRPr="00B247B1">
        <w:t xml:space="preserve">През това време работата в </w:t>
      </w:r>
      <w:proofErr w:type="spellStart"/>
      <w:r w:rsidRPr="00B247B1">
        <w:t>Интитута</w:t>
      </w:r>
      <w:proofErr w:type="spellEnd"/>
      <w:r w:rsidRPr="00B247B1">
        <w:t xml:space="preserve">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B247B1">
        <w:t>т</w:t>
      </w:r>
      <w:r w:rsidRPr="00B247B1">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w:t>
      </w:r>
      <w:proofErr w:type="spellStart"/>
      <w:r w:rsidRPr="00B247B1">
        <w:t>отвоваряше</w:t>
      </w:r>
      <w:proofErr w:type="spellEnd"/>
      <w:r w:rsidRPr="00B247B1">
        <w:t xml:space="preserve"> специално натоварен техник, под мой контрол.</w:t>
      </w:r>
    </w:p>
    <w:p w14:paraId="3B347443" w14:textId="706E4DF5" w:rsidR="000C1925" w:rsidRDefault="00DC36FC" w:rsidP="005B6708">
      <w:r w:rsidRPr="00B247B1">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B247B1">
        <w:t xml:space="preserve"> След окончателното оформяне на племенната кокошоферма</w:t>
      </w:r>
      <w:r w:rsidR="00530840" w:rsidRPr="00B247B1">
        <w:t>,</w:t>
      </w:r>
      <w:r w:rsidR="00C33879" w:rsidRPr="00B247B1">
        <w:t xml:space="preserve"> трябваше да имаме над 20000 кокошки-носачки и над 5000 пуйки.</w:t>
      </w:r>
    </w:p>
    <w:p w14:paraId="665D0661" w14:textId="0694EB3B" w:rsidR="000C1925" w:rsidRDefault="00C33879" w:rsidP="005B6708">
      <w:r w:rsidRPr="00B247B1">
        <w:t>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w:t>
      </w:r>
      <w:proofErr w:type="spellStart"/>
      <w:r w:rsidRPr="00B247B1">
        <w:t>съвремено</w:t>
      </w:r>
      <w:proofErr w:type="spellEnd"/>
      <w:r w:rsidRPr="00B247B1">
        <w:t xml:space="preserve"> ниво, можеш</w:t>
      </w:r>
      <w:r w:rsidR="00530840" w:rsidRPr="00B247B1">
        <w:t>е</w:t>
      </w:r>
      <w:r w:rsidRPr="00B247B1">
        <w:t xml:space="preserve"> да </w:t>
      </w:r>
      <w:r w:rsidR="00530840" w:rsidRPr="00B247B1">
        <w:t xml:space="preserve">се </w:t>
      </w:r>
      <w:r w:rsidRPr="00B247B1">
        <w:t>пост</w:t>
      </w:r>
      <w:r w:rsidR="00530840" w:rsidRPr="00B247B1">
        <w:t>игне</w:t>
      </w:r>
      <w:r w:rsidRPr="00B247B1">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w:t>
      </w:r>
      <w:proofErr w:type="spellStart"/>
      <w:r w:rsidRPr="00B247B1">
        <w:t>Иститута</w:t>
      </w:r>
      <w:proofErr w:type="spellEnd"/>
      <w:r w:rsidRPr="00B247B1">
        <w:t xml:space="preserve">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14:paraId="19CAA17D" w14:textId="52B1A6C4" w:rsidR="000C1925" w:rsidRDefault="00C33879" w:rsidP="005B6708">
      <w:r w:rsidRPr="00B247B1">
        <w:t xml:space="preserve">Тази пролет при нас на посещение пристигна колегата </w:t>
      </w:r>
      <w:proofErr w:type="spellStart"/>
      <w:r w:rsidRPr="00B247B1">
        <w:t>Кришка</w:t>
      </w:r>
      <w:proofErr w:type="spellEnd"/>
      <w:r w:rsidRPr="00B247B1">
        <w:t>, от Ин</w:t>
      </w:r>
      <w:r w:rsidR="00530840" w:rsidRPr="00B247B1">
        <w:t>ститутът</w:t>
      </w:r>
      <w:r w:rsidRPr="00B247B1">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B247B1">
        <w:t xml:space="preserve"> Доста говорихме за това и за моите скитания из Австрия и до Бърно през лятото на 1945 г.</w:t>
      </w:r>
    </w:p>
    <w:p w14:paraId="0DA2019E" w14:textId="1A10FCF2" w:rsidR="000C1925" w:rsidRDefault="005F7B35" w:rsidP="005B6708">
      <w:r w:rsidRPr="00B247B1">
        <w:t xml:space="preserve">До средата на юли се наложи няколко пъти да пътувам до София за различни срещи и лекции, както </w:t>
      </w:r>
      <w:r w:rsidR="00530840" w:rsidRPr="00B247B1">
        <w:t>и да обиколя птицефермите в юго</w:t>
      </w:r>
      <w:r w:rsidRPr="00B247B1">
        <w:t>източна България.</w:t>
      </w:r>
    </w:p>
    <w:p w14:paraId="1B24CFA2" w14:textId="4A66475A" w:rsidR="00DD0A2D" w:rsidRPr="00B247B1" w:rsidRDefault="00530840" w:rsidP="005B6708">
      <w:r w:rsidRPr="00B247B1">
        <w:t>От 15 до 20 юли</w:t>
      </w:r>
      <w:r w:rsidR="005F7B35" w:rsidRPr="00B247B1">
        <w:t xml:space="preserve"> с Цонков бяхме в ХЦП-</w:t>
      </w:r>
      <w:proofErr w:type="spellStart"/>
      <w:r w:rsidR="005F7B35" w:rsidRPr="00B247B1">
        <w:t>Раниславци</w:t>
      </w:r>
      <w:proofErr w:type="spellEnd"/>
      <w:r w:rsidR="005F7B35" w:rsidRPr="00B247B1">
        <w:t>, където създадохме клон на Световната асоциа</w:t>
      </w:r>
      <w:r w:rsidRPr="00B247B1">
        <w:t>ция по птицевъдство, на която</w:t>
      </w:r>
      <w:r w:rsidR="005F7B35" w:rsidRPr="00B247B1">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w:t>
      </w:r>
    </w:p>
    <w:p w14:paraId="6E3E4D65" w14:textId="45814A0B" w:rsidR="000C1925" w:rsidRDefault="005F7B35" w:rsidP="005B6708">
      <w:r w:rsidRPr="00B247B1">
        <w:t>През септември ХЦП-</w:t>
      </w:r>
      <w:proofErr w:type="spellStart"/>
      <w:r w:rsidRPr="00B247B1">
        <w:t>Раниславци</w:t>
      </w:r>
      <w:proofErr w:type="spellEnd"/>
      <w:r w:rsidRPr="00B247B1">
        <w:t xml:space="preserve"> бе трансформиран в Научно-изследователски институт по птицевъдство</w:t>
      </w:r>
      <w:r w:rsidR="00DD0A2D" w:rsidRPr="00B247B1">
        <w:t xml:space="preserve"> (НИИП)</w:t>
      </w:r>
      <w:r w:rsidRPr="00B247B1">
        <w:t xml:space="preserve"> с Хибриден център</w:t>
      </w:r>
      <w:r w:rsidR="00DD0A2D" w:rsidRPr="00B247B1">
        <w:t xml:space="preserve"> (ХЦ)</w:t>
      </w:r>
      <w:r w:rsidRPr="00B247B1">
        <w:t xml:space="preserve"> към него.</w:t>
      </w:r>
    </w:p>
    <w:p w14:paraId="672C09D5" w14:textId="0C0268A8" w:rsidR="000C1925" w:rsidRDefault="005F7B35" w:rsidP="005B6708">
      <w:r w:rsidRPr="00B247B1">
        <w:t>Беше преустановена дейността на Съвета по птицевъдство към АСН, като неговите функции</w:t>
      </w:r>
      <w:r w:rsidR="00DD0A2D" w:rsidRPr="00B247B1">
        <w:t xml:space="preserve"> пое Н</w:t>
      </w:r>
      <w:r w:rsidRPr="00B247B1">
        <w:t>аучният съвет към НИИП с ХЦ.</w:t>
      </w:r>
    </w:p>
    <w:p w14:paraId="1F82312F" w14:textId="5375B4A5" w:rsidR="000C1925" w:rsidRDefault="005F7B35" w:rsidP="005B6708">
      <w:r w:rsidRPr="00B247B1">
        <w:t xml:space="preserve">Като зам. Директор на Института </w:t>
      </w:r>
      <w:proofErr w:type="spellStart"/>
      <w:r w:rsidRPr="00B247B1">
        <w:t>разшерих</w:t>
      </w:r>
      <w:proofErr w:type="spellEnd"/>
      <w:r w:rsidRPr="00B247B1">
        <w:t xml:space="preserve"> и обогатих библиотеката и я трансформирах в Информационен център.</w:t>
      </w:r>
      <w:r w:rsidR="00B02979" w:rsidRPr="00B247B1">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B247B1">
        <w:t xml:space="preserve">ваше само в </w:t>
      </w:r>
      <w:proofErr w:type="spellStart"/>
      <w:r w:rsidR="00DD0A2D" w:rsidRPr="00B247B1">
        <w:t>четалнята</w:t>
      </w:r>
      <w:proofErr w:type="spellEnd"/>
      <w:r w:rsidR="00DD0A2D" w:rsidRPr="00B247B1">
        <w:t xml:space="preserve"> на центърът</w:t>
      </w:r>
      <w:r w:rsidR="00B02979" w:rsidRPr="00B247B1">
        <w:t>.</w:t>
      </w:r>
    </w:p>
    <w:p w14:paraId="60A594C4" w14:textId="77777777" w:rsidR="000C1925" w:rsidRDefault="00B02979" w:rsidP="005B6708">
      <w:r w:rsidRPr="00B247B1">
        <w:t>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4B4901FD" w14:textId="659FFFF2" w:rsidR="000C1925" w:rsidRDefault="00B02979" w:rsidP="005B6708">
      <w:r w:rsidRPr="00B247B1">
        <w:t xml:space="preserve">Когато през юли излязохме в домашен отпуск, Милка </w:t>
      </w:r>
      <w:proofErr w:type="spellStart"/>
      <w:r w:rsidRPr="00B247B1">
        <w:t>внезапто</w:t>
      </w:r>
      <w:proofErr w:type="spellEnd"/>
      <w:r w:rsidRPr="00B247B1">
        <w:t xml:space="preserve"> се разболя от </w:t>
      </w:r>
      <w:proofErr w:type="spellStart"/>
      <w:r w:rsidRPr="00B247B1">
        <w:t>дезинтерия</w:t>
      </w:r>
      <w:proofErr w:type="spellEnd"/>
      <w:r w:rsidRPr="00B247B1">
        <w:t xml:space="preserve">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B247B1">
        <w:t>т</w:t>
      </w:r>
      <w:r w:rsidRPr="00B247B1">
        <w:t xml:space="preserve"> ни апартамент, а майка ми остана сама в бащи</w:t>
      </w:r>
      <w:r w:rsidR="00040415" w:rsidRPr="00B247B1">
        <w:t xml:space="preserve">ният ни дом. Частта от къщата, в която не живееше смятахме да я отдаваме под наем до </w:t>
      </w:r>
      <w:proofErr w:type="spellStart"/>
      <w:r w:rsidR="00040415" w:rsidRPr="00B247B1">
        <w:t>очуждаването</w:t>
      </w:r>
      <w:proofErr w:type="spellEnd"/>
      <w:r w:rsidR="00040415" w:rsidRPr="00B247B1">
        <w:t xml:space="preserve"> и. След това имахме право на един апартамент, а аз смятах до една-две години да изплатя делът на брат ми.</w:t>
      </w:r>
    </w:p>
    <w:p w14:paraId="4ADE1822" w14:textId="462AD73B" w:rsidR="000C1925" w:rsidRDefault="00EF242D" w:rsidP="005B6708">
      <w:r w:rsidRPr="00B247B1">
        <w:t>През август внезапно се омъжи ма</w:t>
      </w:r>
      <w:r w:rsidR="00997EA6" w:rsidRPr="00B247B1">
        <w:t xml:space="preserve">лката дъщеря на брат ми – </w:t>
      </w:r>
      <w:proofErr w:type="spellStart"/>
      <w:r w:rsidR="00997EA6" w:rsidRPr="00B247B1">
        <w:t>Краси</w:t>
      </w:r>
      <w:r w:rsidRPr="00B247B1">
        <w:t>то</w:t>
      </w:r>
      <w:proofErr w:type="spellEnd"/>
      <w:r w:rsidRPr="00B247B1">
        <w:t xml:space="preserve">. По този повод той настоя веднага да му броя парите за неговият дял. Затова трябваше да тегля нов заем от ДСК. По същото време </w:t>
      </w:r>
      <w:r w:rsidR="00997EA6" w:rsidRPr="00B247B1">
        <w:t>платих</w:t>
      </w:r>
      <w:r w:rsidRPr="00B247B1">
        <w:t xml:space="preserve"> 1000 лева, за да участвам на Световния</w:t>
      </w:r>
      <w:r w:rsidR="00997EA6" w:rsidRPr="00B247B1">
        <w:t>т</w:t>
      </w:r>
      <w:r w:rsidRPr="00B247B1">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4550A64B" w14:textId="748FD6FC" w:rsidR="000C1925" w:rsidRDefault="00EF242D" w:rsidP="005B6708">
      <w:r w:rsidRPr="00B247B1">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42087233" w14:textId="77777777" w:rsidR="000C1925" w:rsidRDefault="00EF242D" w:rsidP="005B6708">
      <w:r w:rsidRPr="00B247B1">
        <w:t>Световн</w:t>
      </w:r>
      <w:r w:rsidR="00997EA6" w:rsidRPr="00B247B1">
        <w:t>ият конгрес се откриваше на 7</w:t>
      </w:r>
      <w:r w:rsidRPr="00B247B1">
        <w:t xml:space="preserve"> септември. По това време ние имахме само търговско представителство в Испания</w:t>
      </w:r>
      <w:r w:rsidR="00997EA6" w:rsidRPr="00B247B1">
        <w:t>. С д-р Г. Петк</w:t>
      </w:r>
      <w:r w:rsidR="0054006E" w:rsidRPr="00B247B1">
        <w:t>ов следваше да отидем ден по-рано до</w:t>
      </w:r>
      <w:r w:rsidR="00997EA6" w:rsidRPr="00B247B1">
        <w:t xml:space="preserve"> Париж, Франция. От там </w:t>
      </w:r>
      <w:r w:rsidR="0054006E" w:rsidRPr="00B247B1">
        <w:t xml:space="preserve"> да уредим визите си за Испания.</w:t>
      </w:r>
    </w:p>
    <w:p w14:paraId="5911D808" w14:textId="77777777" w:rsidR="000C1925" w:rsidRDefault="00997EA6" w:rsidP="005B6708">
      <w:r w:rsidRPr="00B247B1">
        <w:t>Преди това, на 1</w:t>
      </w:r>
      <w:r w:rsidR="0054006E" w:rsidRPr="00B247B1">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1C998C04" w14:textId="4D37789C" w:rsidR="000C1925" w:rsidRDefault="0054006E" w:rsidP="005B6708">
      <w:r w:rsidRPr="00B247B1">
        <w:t>На следващият ден с д-р Г. Петков отлетяхме за Париж. Вре</w:t>
      </w:r>
      <w:r w:rsidR="00997EA6" w:rsidRPr="00B247B1">
        <w:t xml:space="preserve">мето беше </w:t>
      </w:r>
      <w:proofErr w:type="spellStart"/>
      <w:r w:rsidR="00997EA6" w:rsidRPr="00B247B1">
        <w:t>чудестно</w:t>
      </w:r>
      <w:proofErr w:type="spellEnd"/>
      <w:r w:rsidR="00997EA6" w:rsidRPr="00B247B1">
        <w:t xml:space="preserve"> и с интерес наблюдавах панорамата под нас</w:t>
      </w:r>
      <w:r w:rsidRPr="00B247B1">
        <w:t>. Красиво беше д</w:t>
      </w:r>
      <w:r w:rsidR="00997EA6" w:rsidRPr="00B247B1">
        <w:t>а прелитаме над австрийските и ш</w:t>
      </w:r>
      <w:r w:rsidRPr="00B247B1">
        <w:t>вейцарските Алпи. Колегата наскоро се беше завърнал от Париж и щеше да ми бъде гид. На летище „</w:t>
      </w:r>
      <w:proofErr w:type="spellStart"/>
      <w:r w:rsidRPr="00B247B1">
        <w:t>Бурже</w:t>
      </w:r>
      <w:proofErr w:type="spellEnd"/>
      <w:r w:rsidRPr="00B247B1">
        <w:t xml:space="preserve">” той бързо се оправи с формалностите и с автобус се </w:t>
      </w:r>
      <w:proofErr w:type="spellStart"/>
      <w:r w:rsidRPr="00B247B1">
        <w:t>предвижихме</w:t>
      </w:r>
      <w:proofErr w:type="spellEnd"/>
      <w:r w:rsidRPr="00B247B1">
        <w:t xml:space="preserve"> до нашето</w:t>
      </w:r>
      <w:r w:rsidR="00997EA6" w:rsidRPr="00B247B1">
        <w:t xml:space="preserve"> посолство в града.  Н</w:t>
      </w:r>
      <w:r w:rsidRPr="00B247B1">
        <w:t>астанихме в хотел „</w:t>
      </w:r>
      <w:proofErr w:type="spellStart"/>
      <w:r w:rsidRPr="00B247B1">
        <w:t>Примавера</w:t>
      </w:r>
      <w:proofErr w:type="spellEnd"/>
      <w:r w:rsidRPr="00B247B1">
        <w:t>” – евтин и удобен, разположен на улица „</w:t>
      </w:r>
      <w:proofErr w:type="spellStart"/>
      <w:r w:rsidRPr="00B247B1">
        <w:t>Алезия</w:t>
      </w:r>
      <w:proofErr w:type="spellEnd"/>
      <w:r w:rsidRPr="00B247B1">
        <w:t xml:space="preserve">”.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w:t>
      </w:r>
      <w:r w:rsidR="0073218F">
        <w:t xml:space="preserve">     </w:t>
      </w:r>
      <w:r w:rsidRPr="00B247B1">
        <w:t xml:space="preserve">Първите впечатления от града малко ме разочароваха. </w:t>
      </w:r>
      <w:r w:rsidR="005D27D7" w:rsidRPr="00B247B1">
        <w:t>Главните магистр</w:t>
      </w:r>
      <w:r w:rsidR="00997EA6" w:rsidRPr="00B247B1">
        <w:t>али бяха пренатоварени от движещи</w:t>
      </w:r>
      <w:r w:rsidR="005D27D7" w:rsidRPr="00B247B1">
        <w:t xml:space="preserve"> се автомобили, а по-малките от паркирани такива. Беше много шумно и въздухът замърсен.</w:t>
      </w:r>
      <w:r w:rsidR="00997EA6" w:rsidRPr="00B247B1">
        <w:t xml:space="preserve"> Повечето хора, които видях</w:t>
      </w:r>
      <w:r w:rsidR="005D27D7" w:rsidRPr="00B247B1">
        <w:t xml:space="preserve"> по улиците бяха араби или негри, които просеха пари от всеки.</w:t>
      </w:r>
    </w:p>
    <w:p w14:paraId="499D3884" w14:textId="641AC446" w:rsidR="000C1925" w:rsidRDefault="005D27D7" w:rsidP="005B6708">
      <w:r w:rsidRPr="00B247B1">
        <w:t>На следващият ден отидохме до Испанското посолство и въпреки многото чака</w:t>
      </w:r>
      <w:r w:rsidR="00997EA6" w:rsidRPr="00B247B1">
        <w:t>щи, като видяха поканите ни за Конгреса, ни оформиха в</w:t>
      </w:r>
      <w:r w:rsidRPr="00B247B1">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2F8DE93C" w14:textId="6AC43827" w:rsidR="005D27D7" w:rsidRPr="00B247B1" w:rsidRDefault="005D27D7" w:rsidP="005B6708">
      <w:pPr>
        <w:rPr>
          <w:color w:val="FF0000"/>
        </w:rPr>
      </w:pPr>
      <w:r w:rsidRPr="00B247B1">
        <w:t>До тръгването си от Париж, успях да посетя сградата на Кметството, катедралата „</w:t>
      </w:r>
      <w:proofErr w:type="spellStart"/>
      <w:r w:rsidRPr="00B247B1">
        <w:t>Нот’р</w:t>
      </w:r>
      <w:proofErr w:type="spellEnd"/>
      <w:r w:rsidRPr="00B247B1">
        <w:t xml:space="preserve"> Дам дьо Пари”, Страсбургският дворец и Лувъра. Тук отделихме само няколко часа, което беше крайно недост</w:t>
      </w:r>
      <w:r w:rsidR="00997EA6" w:rsidRPr="00B247B1">
        <w:t>атъчно. Минах покрай Пантеона, О</w:t>
      </w:r>
      <w:r w:rsidRPr="00B247B1">
        <w:t xml:space="preserve">перата и Айфеловата кула.  На последната не се качих, защото </w:t>
      </w:r>
      <w:r w:rsidR="00997EA6" w:rsidRPr="00B247B1">
        <w:t xml:space="preserve">входът </w:t>
      </w:r>
      <w:r w:rsidRPr="00B247B1">
        <w:t xml:space="preserve">струваше 50 франка. Доста време обикалях из Студентският квартал, Букинистите край река Сена и по Шан де </w:t>
      </w:r>
      <w:proofErr w:type="spellStart"/>
      <w:r w:rsidRPr="00B247B1">
        <w:t>Лизе</w:t>
      </w:r>
      <w:proofErr w:type="spellEnd"/>
      <w:r w:rsidR="00997EA6" w:rsidRPr="00B247B1">
        <w:t xml:space="preserve"> и</w:t>
      </w:r>
      <w:r w:rsidRPr="00B247B1">
        <w:t xml:space="preserve"> до Триумфалната арка. Д-р Петков ме води и до църквата „</w:t>
      </w:r>
      <w:proofErr w:type="spellStart"/>
      <w:r w:rsidRPr="00B247B1">
        <w:t>Сакрекьор</w:t>
      </w:r>
      <w:proofErr w:type="spellEnd"/>
      <w:r w:rsidRPr="00B247B1">
        <w:t xml:space="preserve">” и близкия до нея пазар Бон </w:t>
      </w:r>
      <w:proofErr w:type="spellStart"/>
      <w:r w:rsidRPr="00B247B1">
        <w:t>Марше</w:t>
      </w:r>
      <w:proofErr w:type="spellEnd"/>
      <w:r w:rsidRPr="00B247B1">
        <w:t xml:space="preserve">. Изпратих писмо до Милка. </w:t>
      </w:r>
    </w:p>
    <w:p w14:paraId="72396EFF" w14:textId="727F29B5" w:rsidR="000C1925" w:rsidRDefault="00B25E3C" w:rsidP="005B6708">
      <w:pPr>
        <w:rPr>
          <w:color w:val="000000" w:themeColor="text1"/>
        </w:rPr>
      </w:pPr>
      <w:r w:rsidRPr="00B247B1">
        <w:rPr>
          <w:color w:val="000000" w:themeColor="text1"/>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B247B1">
        <w:rPr>
          <w:color w:val="000000" w:themeColor="text1"/>
        </w:rPr>
        <w:t>мало да имат сигурност и може</w:t>
      </w:r>
      <w:r w:rsidRPr="00B247B1">
        <w:rPr>
          <w:color w:val="000000" w:themeColor="text1"/>
        </w:rPr>
        <w:t xml:space="preserve"> да бъдат изхвърлени на улицата.</w:t>
      </w:r>
    </w:p>
    <w:p w14:paraId="2064226D" w14:textId="02C8F582" w:rsidR="000C1925" w:rsidRDefault="00997EA6" w:rsidP="005B6708">
      <w:pPr>
        <w:rPr>
          <w:color w:val="000000" w:themeColor="text1"/>
        </w:rPr>
      </w:pPr>
      <w:r w:rsidRPr="00B247B1">
        <w:rPr>
          <w:color w:val="000000" w:themeColor="text1"/>
        </w:rPr>
        <w:t>На 6</w:t>
      </w:r>
      <w:r w:rsidR="00B25E3C" w:rsidRPr="00B247B1">
        <w:rPr>
          <w:color w:val="000000" w:themeColor="text1"/>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B247B1">
        <w:rPr>
          <w:color w:val="000000" w:themeColor="text1"/>
        </w:rPr>
        <w:t xml:space="preserve"> и над </w:t>
      </w:r>
      <w:proofErr w:type="spellStart"/>
      <w:r w:rsidRPr="00B247B1">
        <w:rPr>
          <w:color w:val="000000" w:themeColor="text1"/>
        </w:rPr>
        <w:t>Перинеите</w:t>
      </w:r>
      <w:proofErr w:type="spellEnd"/>
      <w:r w:rsidRPr="00B247B1">
        <w:rPr>
          <w:color w:val="000000" w:themeColor="text1"/>
        </w:rPr>
        <w:t>. П</w:t>
      </w:r>
      <w:r w:rsidR="00B25E3C" w:rsidRPr="00B247B1">
        <w:rPr>
          <w:color w:val="000000" w:themeColor="text1"/>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3C8977C1" w14:textId="77777777" w:rsidR="000C1925" w:rsidRDefault="00B25E3C" w:rsidP="005B6708">
      <w:pPr>
        <w:rPr>
          <w:color w:val="000000" w:themeColor="text1"/>
        </w:rPr>
      </w:pPr>
      <w:r w:rsidRPr="00B247B1">
        <w:rPr>
          <w:color w:val="000000" w:themeColor="text1"/>
        </w:rPr>
        <w:t xml:space="preserve">Летището на Мадрид беше ново, построено на високо </w:t>
      </w:r>
      <w:proofErr w:type="spellStart"/>
      <w:r w:rsidRPr="00B247B1">
        <w:rPr>
          <w:color w:val="000000" w:themeColor="text1"/>
        </w:rPr>
        <w:t>плато,на</w:t>
      </w:r>
      <w:proofErr w:type="spellEnd"/>
      <w:r w:rsidRPr="00B247B1">
        <w:rPr>
          <w:color w:val="000000" w:themeColor="text1"/>
        </w:rPr>
        <w:t xml:space="preserve"> 40 км от града. Митническата </w:t>
      </w:r>
      <w:r w:rsidR="00A2312D" w:rsidRPr="00B247B1">
        <w:rPr>
          <w:color w:val="000000" w:themeColor="text1"/>
        </w:rPr>
        <w:t>проверка за всички участници в К</w:t>
      </w:r>
      <w:r w:rsidRPr="00B247B1">
        <w:rPr>
          <w:color w:val="000000" w:themeColor="text1"/>
        </w:rPr>
        <w:t>онгреса беше формална. Отведоха ни със специален автобус, в предварител</w:t>
      </w:r>
      <w:r w:rsidR="00A2312D" w:rsidRPr="00B247B1">
        <w:rPr>
          <w:color w:val="000000" w:themeColor="text1"/>
        </w:rPr>
        <w:t>но резервирани хотели. С докторът</w:t>
      </w:r>
      <w:r w:rsidRPr="00B247B1">
        <w:rPr>
          <w:color w:val="000000" w:themeColor="text1"/>
        </w:rPr>
        <w:t xml:space="preserve"> бяхме настанени в един старинен, но отвътре съвременно обзаведен хотел, в близост до Централния</w:t>
      </w:r>
      <w:r w:rsidR="00A2312D" w:rsidRPr="00B247B1">
        <w:rPr>
          <w:color w:val="000000" w:themeColor="text1"/>
        </w:rPr>
        <w:t>т</w:t>
      </w:r>
      <w:r w:rsidRPr="00B247B1">
        <w:rPr>
          <w:color w:val="000000" w:themeColor="text1"/>
        </w:rPr>
        <w:t xml:space="preserve"> парк в Мадрид.</w:t>
      </w:r>
    </w:p>
    <w:p w14:paraId="00C3FDE2" w14:textId="136FE86A" w:rsidR="000C1925" w:rsidRDefault="00B25E3C" w:rsidP="005B6708">
      <w:pPr>
        <w:rPr>
          <w:color w:val="000000" w:themeColor="text1"/>
        </w:rPr>
      </w:pPr>
      <w:r w:rsidRPr="00B247B1">
        <w:rPr>
          <w:color w:val="000000" w:themeColor="text1"/>
        </w:rPr>
        <w:t>След като починахме кратко</w:t>
      </w:r>
      <w:r w:rsidR="00A2312D" w:rsidRPr="00B247B1">
        <w:rPr>
          <w:color w:val="000000" w:themeColor="text1"/>
        </w:rPr>
        <w:t>,</w:t>
      </w:r>
      <w:r w:rsidRPr="00B247B1">
        <w:rPr>
          <w:color w:val="000000" w:themeColor="text1"/>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B247B1">
        <w:rPr>
          <w:color w:val="000000" w:themeColor="text1"/>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79EF879D" w14:textId="77777777" w:rsidR="000C1925" w:rsidRDefault="00A2312D" w:rsidP="005B6708">
      <w:pPr>
        <w:rPr>
          <w:color w:val="000000" w:themeColor="text1"/>
        </w:rPr>
      </w:pPr>
      <w:r w:rsidRPr="00B247B1">
        <w:rPr>
          <w:color w:val="000000" w:themeColor="text1"/>
        </w:rPr>
        <w:t>Организацията на К</w:t>
      </w:r>
      <w:r w:rsidR="00D9388C" w:rsidRPr="00B247B1">
        <w:rPr>
          <w:color w:val="000000" w:themeColor="text1"/>
        </w:rPr>
        <w:t>онгреса беше отлична. При регистрацията, ни дадоха в три тома докладите и съобщения</w:t>
      </w:r>
      <w:r w:rsidRPr="00B247B1">
        <w:rPr>
          <w:color w:val="000000" w:themeColor="text1"/>
        </w:rPr>
        <w:t>та преведени на един от езиците:</w:t>
      </w:r>
      <w:r w:rsidR="00D9388C" w:rsidRPr="00B247B1">
        <w:rPr>
          <w:color w:val="000000" w:themeColor="text1"/>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75327AEF" w14:textId="4733E507" w:rsidR="000C1925" w:rsidRDefault="00A2312D" w:rsidP="005B6708">
      <w:pPr>
        <w:rPr>
          <w:color w:val="000000" w:themeColor="text1"/>
        </w:rPr>
      </w:pPr>
      <w:r w:rsidRPr="00B247B1">
        <w:rPr>
          <w:color w:val="000000" w:themeColor="text1"/>
        </w:rPr>
        <w:t>На 7</w:t>
      </w:r>
      <w:r w:rsidR="00D9388C" w:rsidRPr="00B247B1">
        <w:rPr>
          <w:color w:val="000000" w:themeColor="text1"/>
        </w:rPr>
        <w:t xml:space="preserve"> септември </w:t>
      </w:r>
      <w:r w:rsidRPr="00B247B1">
        <w:rPr>
          <w:color w:val="000000" w:themeColor="text1"/>
        </w:rPr>
        <w:t>К</w:t>
      </w:r>
      <w:r w:rsidR="00D9388C" w:rsidRPr="00B247B1">
        <w:rPr>
          <w:color w:val="000000" w:themeColor="text1"/>
        </w:rPr>
        <w:t xml:space="preserve">онгреса откри проф. З. З. </w:t>
      </w:r>
      <w:proofErr w:type="spellStart"/>
      <w:r w:rsidR="00D9388C" w:rsidRPr="00B247B1">
        <w:rPr>
          <w:color w:val="000000" w:themeColor="text1"/>
        </w:rPr>
        <w:t>Панионжкевич</w:t>
      </w:r>
      <w:proofErr w:type="spellEnd"/>
      <w:r w:rsidR="00D9388C" w:rsidRPr="00B247B1">
        <w:rPr>
          <w:color w:val="000000" w:themeColor="text1"/>
        </w:rPr>
        <w:t>, председ</w:t>
      </w:r>
      <w:r w:rsidRPr="00B247B1">
        <w:rPr>
          <w:color w:val="000000" w:themeColor="text1"/>
        </w:rPr>
        <w:t>ател на Световната асоциация по</w:t>
      </w:r>
      <w:r w:rsidR="00D9388C" w:rsidRPr="00B247B1">
        <w:rPr>
          <w:color w:val="000000" w:themeColor="text1"/>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B247B1">
        <w:rPr>
          <w:color w:val="000000" w:themeColor="text1"/>
        </w:rPr>
        <w:t xml:space="preserve">за свой </w:t>
      </w:r>
      <w:proofErr w:type="spellStart"/>
      <w:r w:rsidRPr="00B247B1">
        <w:rPr>
          <w:color w:val="000000" w:themeColor="text1"/>
        </w:rPr>
        <w:t>заметник</w:t>
      </w:r>
      <w:proofErr w:type="spellEnd"/>
      <w:r w:rsidRPr="00B247B1">
        <w:rPr>
          <w:color w:val="000000" w:themeColor="text1"/>
        </w:rPr>
        <w:t xml:space="preserve"> след смъртта си</w:t>
      </w:r>
      <w:r w:rsidR="00D9388C" w:rsidRPr="00B247B1">
        <w:rPr>
          <w:color w:val="000000" w:themeColor="text1"/>
        </w:rPr>
        <w:t>.</w:t>
      </w:r>
      <w:r w:rsidR="00220669" w:rsidRPr="00B247B1">
        <w:rPr>
          <w:color w:val="000000" w:themeColor="text1"/>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B247B1">
        <w:rPr>
          <w:color w:val="000000" w:themeColor="text1"/>
        </w:rPr>
        <w:t>е на конгреса, се състоеше</w:t>
      </w:r>
      <w:r w:rsidR="00220669" w:rsidRPr="00B247B1">
        <w:rPr>
          <w:color w:val="000000" w:themeColor="text1"/>
        </w:rPr>
        <w:t xml:space="preserve"> и международна птицевъдна изложба. С колегата Петков се срещнахме с делегатите от СССР и </w:t>
      </w:r>
      <w:r w:rsidRPr="00B247B1">
        <w:rPr>
          <w:color w:val="000000" w:themeColor="text1"/>
        </w:rPr>
        <w:t xml:space="preserve">тези на </w:t>
      </w:r>
      <w:r w:rsidR="00220669" w:rsidRPr="00B247B1">
        <w:rPr>
          <w:color w:val="000000" w:themeColor="text1"/>
        </w:rPr>
        <w:t xml:space="preserve">останалите членки на СИВ. Лични срещи имах с проф. Перо, водач на френската делегация и с професорите </w:t>
      </w:r>
      <w:proofErr w:type="spellStart"/>
      <w:r w:rsidR="00220669" w:rsidRPr="00B247B1">
        <w:rPr>
          <w:color w:val="000000" w:themeColor="text1"/>
        </w:rPr>
        <w:t>Джап</w:t>
      </w:r>
      <w:proofErr w:type="spellEnd"/>
      <w:r w:rsidR="00220669" w:rsidRPr="00B247B1">
        <w:rPr>
          <w:color w:val="000000" w:themeColor="text1"/>
        </w:rPr>
        <w:t xml:space="preserve"> и </w:t>
      </w:r>
      <w:proofErr w:type="spellStart"/>
      <w:r w:rsidR="00220669" w:rsidRPr="00B247B1">
        <w:rPr>
          <w:color w:val="000000" w:themeColor="text1"/>
        </w:rPr>
        <w:t>Абланалп</w:t>
      </w:r>
      <w:proofErr w:type="spellEnd"/>
      <w:r w:rsidR="00220669" w:rsidRPr="00B247B1">
        <w:rPr>
          <w:color w:val="000000" w:themeColor="text1"/>
        </w:rPr>
        <w:t xml:space="preserve"> от САЩ.</w:t>
      </w:r>
    </w:p>
    <w:p w14:paraId="2CA31398" w14:textId="2CE61210" w:rsidR="000C1925" w:rsidRDefault="00220669" w:rsidP="005B6708">
      <w:pPr>
        <w:rPr>
          <w:color w:val="000000" w:themeColor="text1"/>
        </w:rPr>
      </w:pPr>
      <w:r w:rsidRPr="00B247B1">
        <w:rPr>
          <w:color w:val="000000" w:themeColor="text1"/>
        </w:rPr>
        <w:t xml:space="preserve">Само аз, като редовен член на асоциацията от 5 години имах делегатска карта и пряко участвах в изборът на новото </w:t>
      </w:r>
      <w:proofErr w:type="spellStart"/>
      <w:r w:rsidRPr="00B247B1">
        <w:rPr>
          <w:color w:val="000000" w:themeColor="text1"/>
        </w:rPr>
        <w:t>ръководство.При</w:t>
      </w:r>
      <w:proofErr w:type="spellEnd"/>
      <w:r w:rsidRPr="00B247B1">
        <w:rPr>
          <w:color w:val="000000" w:themeColor="text1"/>
        </w:rPr>
        <w:t xml:space="preserve"> пристигането си на конгреса, </w:t>
      </w:r>
      <w:proofErr w:type="spellStart"/>
      <w:r w:rsidRPr="00B247B1">
        <w:rPr>
          <w:color w:val="000000" w:themeColor="text1"/>
        </w:rPr>
        <w:t>проф</w:t>
      </w:r>
      <w:proofErr w:type="spellEnd"/>
      <w:r w:rsidRPr="00B247B1">
        <w:rPr>
          <w:color w:val="000000" w:themeColor="text1"/>
        </w:rPr>
        <w:t xml:space="preserve"> . Т. Ванчев става втори член на Асоциацията и по някакъв странен начин той получи моята карта за гласуване.</w:t>
      </w:r>
    </w:p>
    <w:p w14:paraId="07336FEF" w14:textId="77777777" w:rsidR="000C1925" w:rsidRDefault="00220669" w:rsidP="005B6708">
      <w:pPr>
        <w:rPr>
          <w:color w:val="000000" w:themeColor="text1"/>
        </w:rPr>
      </w:pPr>
      <w:r w:rsidRPr="00B247B1">
        <w:rPr>
          <w:color w:val="000000" w:themeColor="text1"/>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B247B1">
        <w:rPr>
          <w:color w:val="000000" w:themeColor="text1"/>
        </w:rPr>
        <w:t>както Франкисти, така и републиканци и прави това в името на националното помирение.</w:t>
      </w:r>
    </w:p>
    <w:p w14:paraId="5B59E2C3" w14:textId="114FC575" w:rsidR="000C1925" w:rsidRDefault="00925316" w:rsidP="005B6708">
      <w:pPr>
        <w:rPr>
          <w:color w:val="000000" w:themeColor="text1"/>
        </w:rPr>
      </w:pPr>
      <w:r w:rsidRPr="00B247B1">
        <w:rPr>
          <w:color w:val="000000" w:themeColor="text1"/>
        </w:rPr>
        <w:t xml:space="preserve">Водиха ни и на корида, която не ми се понрави, заради жестокото умъртвяване на биковете от тореадорите. Публиката за сметка на това ги </w:t>
      </w:r>
      <w:proofErr w:type="spellStart"/>
      <w:r w:rsidRPr="00B247B1">
        <w:rPr>
          <w:color w:val="000000" w:themeColor="text1"/>
        </w:rPr>
        <w:t>приветстваше.На</w:t>
      </w:r>
      <w:proofErr w:type="spellEnd"/>
      <w:r w:rsidRPr="00B247B1">
        <w:rPr>
          <w:color w:val="000000" w:themeColor="text1"/>
        </w:rPr>
        <w:t xml:space="preserve"> два пъти ходих на футболният стадион на „Атлетико-Мадрид”, където се играеха мачове, но ми се досвидяха 5000 пезети за билет.</w:t>
      </w:r>
    </w:p>
    <w:p w14:paraId="225D42DC" w14:textId="6C8C021E" w:rsidR="000C1925" w:rsidRDefault="00A2312D" w:rsidP="005B6708">
      <w:pPr>
        <w:rPr>
          <w:color w:val="000000" w:themeColor="text1"/>
        </w:rPr>
      </w:pPr>
      <w:r w:rsidRPr="00B247B1">
        <w:rPr>
          <w:color w:val="000000" w:themeColor="text1"/>
        </w:rPr>
        <w:t>Освен ползата от К</w:t>
      </w:r>
      <w:r w:rsidR="00925316" w:rsidRPr="00B247B1">
        <w:rPr>
          <w:color w:val="000000" w:themeColor="text1"/>
        </w:rPr>
        <w:t>онгреса за мен като птицевъд, оценях и възможността да се запозная с историческите паметници на Испания.</w:t>
      </w:r>
    </w:p>
    <w:p w14:paraId="6EDABA9A" w14:textId="3C56E495" w:rsidR="000C1925" w:rsidRDefault="00A2312D" w:rsidP="005B6708">
      <w:pPr>
        <w:rPr>
          <w:color w:val="000000" w:themeColor="text1"/>
        </w:rPr>
      </w:pPr>
      <w:r w:rsidRPr="00B247B1">
        <w:rPr>
          <w:color w:val="000000" w:themeColor="text1"/>
        </w:rPr>
        <w:t>На 12</w:t>
      </w:r>
      <w:r w:rsidR="00925316" w:rsidRPr="00B247B1">
        <w:rPr>
          <w:color w:val="000000" w:themeColor="text1"/>
        </w:rPr>
        <w:t xml:space="preserve"> септември се завърнахме в Париж и отседнахме за 4 дни в същия хотел както преди.</w:t>
      </w:r>
    </w:p>
    <w:p w14:paraId="58358720" w14:textId="77777777" w:rsidR="000C1925" w:rsidRDefault="00A2312D" w:rsidP="005B6708">
      <w:pPr>
        <w:rPr>
          <w:color w:val="000000" w:themeColor="text1"/>
        </w:rPr>
      </w:pPr>
      <w:r w:rsidRPr="00B247B1">
        <w:rPr>
          <w:color w:val="000000" w:themeColor="text1"/>
        </w:rPr>
        <w:t>На другият ден</w:t>
      </w:r>
      <w:r w:rsidR="00925316" w:rsidRPr="00B247B1">
        <w:rPr>
          <w:color w:val="000000" w:themeColor="text1"/>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w:t>
      </w:r>
      <w:proofErr w:type="spellStart"/>
      <w:r w:rsidR="00925316" w:rsidRPr="00B247B1">
        <w:rPr>
          <w:color w:val="000000" w:themeColor="text1"/>
        </w:rPr>
        <w:t>Пигал</w:t>
      </w:r>
      <w:proofErr w:type="spellEnd"/>
      <w:r w:rsidR="00925316" w:rsidRPr="00B247B1">
        <w:rPr>
          <w:color w:val="000000" w:themeColor="text1"/>
        </w:rPr>
        <w:t>” и „Мулен Руж”.</w:t>
      </w:r>
    </w:p>
    <w:p w14:paraId="188DC718" w14:textId="259428CC" w:rsidR="00925316" w:rsidRPr="005B6708" w:rsidRDefault="00A2312D" w:rsidP="005B6708">
      <w:pPr>
        <w:rPr>
          <w:color w:val="FF0000"/>
        </w:rPr>
      </w:pPr>
      <w:r w:rsidRPr="00B247B1">
        <w:rPr>
          <w:color w:val="000000" w:themeColor="text1"/>
        </w:rPr>
        <w:t>На 16</w:t>
      </w:r>
      <w:r w:rsidR="00925316" w:rsidRPr="00B247B1">
        <w:rPr>
          <w:color w:val="000000" w:themeColor="text1"/>
        </w:rPr>
        <w:t xml:space="preserve"> септември с полет от летище „</w:t>
      </w:r>
      <w:proofErr w:type="spellStart"/>
      <w:r w:rsidR="00925316" w:rsidRPr="00B247B1">
        <w:rPr>
          <w:color w:val="000000" w:themeColor="text1"/>
        </w:rPr>
        <w:t>Бурже</w:t>
      </w:r>
      <w:proofErr w:type="spellEnd"/>
      <w:r w:rsidR="00925316" w:rsidRPr="00B247B1">
        <w:rPr>
          <w:color w:val="000000" w:themeColor="text1"/>
        </w:rPr>
        <w:t xml:space="preserve">” се завърнахме в София. </w:t>
      </w:r>
    </w:p>
    <w:p w14:paraId="121BAFD9" w14:textId="77777777" w:rsidR="000C1925" w:rsidRDefault="00625EB2" w:rsidP="005B6708">
      <w:r w:rsidRPr="00B247B1">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4B35E04A" w14:textId="19CB0460" w:rsidR="000C1925" w:rsidRDefault="00A2312D" w:rsidP="005B6708">
      <w:r w:rsidRPr="00B247B1">
        <w:t>На 4 декемвр</w:t>
      </w:r>
      <w:r w:rsidR="00625EB2" w:rsidRPr="00B247B1">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6CEA4328" w14:textId="1C73A5DA" w:rsidR="000C1925" w:rsidRDefault="00625EB2" w:rsidP="005B6708">
      <w:r w:rsidRPr="00B247B1">
        <w:t>За мен и семейството ми 1970 г.</w:t>
      </w:r>
      <w:r w:rsidR="002010B8" w:rsidRPr="00B247B1">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721F5249" w14:textId="77777777" w:rsidR="000C1925" w:rsidRDefault="0073218F" w:rsidP="005B6708">
      <w:ins w:id="1" w:author="Eli" w:date="2025-08-09T14:53:00Z" w16du:dateUtc="2025-08-09T11:53:00Z">
        <w:r>
          <w:t xml:space="preserve"> </w:t>
        </w:r>
      </w:ins>
      <w:r w:rsidR="002010B8" w:rsidRPr="00B247B1">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B247B1">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B247B1">
        <w:t xml:space="preserve"> О</w:t>
      </w:r>
      <w:r w:rsidR="002C7627" w:rsidRPr="00B247B1">
        <w:t xml:space="preserve">плакваше от болки в стомаха и го заведохме на преглед, където се наложи спешно да го оперират от </w:t>
      </w:r>
      <w:proofErr w:type="spellStart"/>
      <w:r w:rsidR="002C7627" w:rsidRPr="00B247B1">
        <w:t>апандесит</w:t>
      </w:r>
      <w:proofErr w:type="spellEnd"/>
      <w:r w:rsidR="002C7627" w:rsidRPr="00B247B1">
        <w:t>.</w:t>
      </w:r>
    </w:p>
    <w:p w14:paraId="36A4A4FE" w14:textId="791B3D77" w:rsidR="000C1925" w:rsidRDefault="002C7627" w:rsidP="005B6708">
      <w:r w:rsidRPr="00B247B1">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655A8275" w14:textId="251201F5" w:rsidR="000C1925" w:rsidRDefault="002C7627" w:rsidP="005B6708">
      <w:r w:rsidRPr="00B247B1">
        <w:t>С парите от продажба на къщата, бях направил вноска и чаках да си купя лека кола. Поради тази причина започнах курсове за любители-шофьори.</w:t>
      </w:r>
    </w:p>
    <w:p w14:paraId="5C4BA8B4" w14:textId="3EE1D411" w:rsidR="000C1925" w:rsidRDefault="002C7627" w:rsidP="005B6708">
      <w:r w:rsidRPr="00B247B1">
        <w:t xml:space="preserve">По време на домашният ни отпуск бяхме на море </w:t>
      </w:r>
      <w:r w:rsidR="00A2312D" w:rsidRPr="00B247B1">
        <w:t>в Китен. От тази година АСН имаше станция там</w:t>
      </w:r>
      <w:r w:rsidRPr="00B247B1">
        <w:t xml:space="preserve">. Всеки ден плувахме в морето. Аз и Маринчо до </w:t>
      </w:r>
      <w:proofErr w:type="spellStart"/>
      <w:r w:rsidRPr="00B247B1">
        <w:t>шамадурата</w:t>
      </w:r>
      <w:proofErr w:type="spellEnd"/>
      <w:r w:rsidRPr="00B247B1">
        <w:t>,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5D93F84D" w14:textId="1BAE60E8" w:rsidR="00AC5C5D" w:rsidRPr="00B247B1" w:rsidRDefault="00AC5C5D" w:rsidP="005B6708">
      <w:r w:rsidRPr="00B247B1">
        <w:t>При завръщането си от почивката, спряхме в Бургас и се видяхме с всички братовчеди, деца на чичо ми Минчо.</w:t>
      </w:r>
    </w:p>
    <w:p w14:paraId="10A985EE" w14:textId="789175A0" w:rsidR="000C1925" w:rsidRDefault="00AC5C5D" w:rsidP="005B6708">
      <w:r w:rsidRPr="00B247B1">
        <w:t>За мен и семейството ми тази 1971 г. беше сравнително добра и спокойна.</w:t>
      </w:r>
    </w:p>
    <w:p w14:paraId="5283BAC6" w14:textId="7F5A7913" w:rsidR="000C1925" w:rsidRDefault="00AC5C5D" w:rsidP="005B6708">
      <w:r w:rsidRPr="00B247B1">
        <w:t xml:space="preserve">Новата 1972 г. посрещнахме според семейните </w:t>
      </w:r>
      <w:proofErr w:type="spellStart"/>
      <w:r w:rsidRPr="00B247B1">
        <w:t>традици</w:t>
      </w:r>
      <w:proofErr w:type="spellEnd"/>
      <w:r w:rsidRPr="00B247B1">
        <w:t>, като след 22 часа децата излязоха с приятели, а ние с Милка и наши познати играхме белот и пяхме стари градски песни.</w:t>
      </w:r>
    </w:p>
    <w:p w14:paraId="22A12A6E" w14:textId="4CE3DB24" w:rsidR="000C1925" w:rsidRDefault="00BE669B" w:rsidP="005B6708">
      <w:r w:rsidRPr="00B247B1">
        <w:t>На 1</w:t>
      </w:r>
      <w:r w:rsidR="00AC5C5D" w:rsidRPr="00B247B1">
        <w:t xml:space="preserve"> януари </w:t>
      </w:r>
      <w:r w:rsidRPr="00B247B1">
        <w:t xml:space="preserve">всички се събраха в нас на </w:t>
      </w:r>
      <w:r w:rsidR="00AC5C5D" w:rsidRPr="00B247B1">
        <w:t>печена пуйка</w:t>
      </w:r>
      <w:r w:rsidRPr="00B247B1">
        <w:t xml:space="preserve"> за обяд</w:t>
      </w:r>
      <w:r w:rsidR="00AC5C5D" w:rsidRPr="00B247B1">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B247B1">
        <w:t xml:space="preserve">курорт </w:t>
      </w:r>
      <w:r w:rsidR="00AC5C5D" w:rsidRPr="00B247B1">
        <w:t>и минерал</w:t>
      </w:r>
      <w:r w:rsidR="006629AF" w:rsidRPr="00B247B1">
        <w:t xml:space="preserve">ни </w:t>
      </w:r>
      <w:proofErr w:type="spellStart"/>
      <w:r w:rsidR="006629AF" w:rsidRPr="00B247B1">
        <w:t>бани</w:t>
      </w:r>
      <w:r w:rsidR="00AC5C5D" w:rsidRPr="00B247B1">
        <w:t>.</w:t>
      </w:r>
      <w:r w:rsidR="006629AF" w:rsidRPr="00B247B1">
        <w:t>Картата</w:t>
      </w:r>
      <w:proofErr w:type="spellEnd"/>
      <w:r w:rsidR="006629AF" w:rsidRPr="00B247B1">
        <w:t xml:space="preserve">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w:t>
      </w:r>
      <w:proofErr w:type="spellStart"/>
      <w:r w:rsidR="006629AF" w:rsidRPr="00B247B1">
        <w:t>фатка</w:t>
      </w:r>
      <w:proofErr w:type="spellEnd"/>
      <w:r w:rsidR="006629AF" w:rsidRPr="00B247B1">
        <w:t xml:space="preserve">, че изоставаме както ние, така и СССР от средното жизнено равнище на някои западни капиталистически </w:t>
      </w:r>
      <w:proofErr w:type="spellStart"/>
      <w:r w:rsidR="006629AF" w:rsidRPr="00B247B1">
        <w:t>старни</w:t>
      </w:r>
      <w:proofErr w:type="spellEnd"/>
      <w:r w:rsidR="006629AF" w:rsidRPr="00B247B1">
        <w:t xml:space="preserve">. Надявах се, че в бъдеще </w:t>
      </w:r>
      <w:proofErr w:type="spellStart"/>
      <w:r w:rsidR="006629AF" w:rsidRPr="00B247B1">
        <w:t>постепено</w:t>
      </w:r>
      <w:proofErr w:type="spellEnd"/>
      <w:r w:rsidR="006629AF" w:rsidRPr="00B247B1">
        <w:t xml:space="preserve"> ще ги настигнем, но ни пречеше най-вече надпреварата във въоръжаването.</w:t>
      </w:r>
    </w:p>
    <w:p w14:paraId="1BE5720A" w14:textId="78CBCDA5" w:rsidR="000C1925" w:rsidRDefault="006629AF" w:rsidP="005B6708">
      <w:r w:rsidRPr="00B247B1">
        <w:t>Тази година Васко беше в 9-ти клас, а Маринчо съответно в 6-ти. Момчетата</w:t>
      </w:r>
      <w:r w:rsidR="00B9594B" w:rsidRPr="00B247B1">
        <w:t xml:space="preserve"> идваха всяка неделя с мен на </w:t>
      </w:r>
      <w:proofErr w:type="spellStart"/>
      <w:r w:rsidR="00B9594B" w:rsidRPr="00B247B1">
        <w:t>Живкината</w:t>
      </w:r>
      <w:proofErr w:type="spellEnd"/>
      <w:r w:rsidR="00B9594B" w:rsidRPr="00B247B1">
        <w:t xml:space="preserve"> баня, а после ги водих на футболни мачове на Берое. През лятото, през Кара </w:t>
      </w:r>
      <w:proofErr w:type="spellStart"/>
      <w:r w:rsidR="00B9594B" w:rsidRPr="00B247B1">
        <w:t>Севрия</w:t>
      </w:r>
      <w:proofErr w:type="spellEnd"/>
      <w:r w:rsidR="00B9594B" w:rsidRPr="00B247B1">
        <w:t xml:space="preserve"> правехме походи до Старозагорските минерални бани. Децата </w:t>
      </w:r>
      <w:r w:rsidR="00AE3515" w:rsidRPr="00B247B1">
        <w:t>започнаха да търсят</w:t>
      </w:r>
      <w:r w:rsidR="00B9594B" w:rsidRPr="00B247B1">
        <w:t xml:space="preserve"> вече приятелите си и ние с Милка се научихме да ходим без тях.</w:t>
      </w:r>
    </w:p>
    <w:p w14:paraId="4C54A653" w14:textId="77777777" w:rsidR="000C1925" w:rsidRDefault="00B9594B" w:rsidP="005B6708">
      <w:r w:rsidRPr="00B247B1">
        <w:t>През март завърших успешно курсов</w:t>
      </w:r>
      <w:r w:rsidR="00AE3515" w:rsidRPr="00B247B1">
        <w:t>ете за шофьор-любител и на 18</w:t>
      </w:r>
      <w:r w:rsidRPr="00B247B1">
        <w:t xml:space="preserve"> май получих шофьорската си книжка.</w:t>
      </w:r>
      <w:r w:rsidR="00DE6AD9" w:rsidRPr="00B247B1">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667D9CEF" w14:textId="77777777" w:rsidR="000C1925" w:rsidRDefault="00DE6AD9" w:rsidP="005B6708">
      <w:r w:rsidRPr="00B247B1">
        <w:t xml:space="preserve">През юли, един летен следобед, потеглихме за първи път с кола за село Розовец. В месеците преди това не вдигах повече от 60-65 </w:t>
      </w:r>
      <w:proofErr w:type="spellStart"/>
      <w:r w:rsidRPr="00B247B1">
        <w:t>км</w:t>
      </w:r>
      <w:r w:rsidR="00AE3515" w:rsidRPr="00B247B1">
        <w:t>/</w:t>
      </w:r>
      <w:r w:rsidRPr="00B247B1">
        <w:t>Ч</w:t>
      </w:r>
      <w:proofErr w:type="spellEnd"/>
      <w:r w:rsidRPr="00B247B1">
        <w:t xml:space="preserve"> и не шофирах нощем.</w:t>
      </w:r>
      <w:r w:rsidR="00261BBD" w:rsidRPr="00B247B1">
        <w:t xml:space="preserve"> Само веднъж, на пистата на летище Стара Загора успях да вдигна 100 км</w:t>
      </w:r>
      <w:r w:rsidR="00AE3515" w:rsidRPr="00B247B1">
        <w:t>/</w:t>
      </w:r>
      <w:r w:rsidR="00261BBD" w:rsidRPr="00B247B1">
        <w:t>Ч.</w:t>
      </w:r>
    </w:p>
    <w:p w14:paraId="7BFA7468" w14:textId="5C5ADD0D" w:rsidR="000C1925" w:rsidRDefault="00AE3515" w:rsidP="005B6708">
      <w:r w:rsidRPr="00B247B1">
        <w:t>През август с колата</w:t>
      </w:r>
      <w:r w:rsidR="00261BBD" w:rsidRPr="00B247B1">
        <w:t>, цялото семейство отидохме на почивка в Смолян. Заведох децата и до Пампорово.</w:t>
      </w:r>
      <w:r w:rsidR="005A258E" w:rsidRPr="00B247B1">
        <w:t xml:space="preserve"> След </w:t>
      </w:r>
      <w:r w:rsidRPr="00B247B1">
        <w:t>Родопите до края на отпуската</w:t>
      </w:r>
      <w:r w:rsidR="005A258E" w:rsidRPr="00B247B1">
        <w:t xml:space="preserve"> останахме в Розовец. От Стара Загора до Р</w:t>
      </w:r>
      <w:r w:rsidRPr="00B247B1">
        <w:t>озовец с „Москвича”, бензинът</w:t>
      </w:r>
      <w:r w:rsidR="005A258E" w:rsidRPr="00B247B1">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B247B1">
        <w:t xml:space="preserve">т </w:t>
      </w:r>
      <w:r w:rsidR="005A258E" w:rsidRPr="00B247B1">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5250B616" w14:textId="24DF27EC" w:rsidR="000C1925" w:rsidRDefault="005A258E" w:rsidP="005B6708">
      <w:r w:rsidRPr="00B247B1">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7D665104" w14:textId="200B474D" w:rsidR="000C1925" w:rsidRDefault="007F1561" w:rsidP="005B6708">
      <w:r w:rsidRPr="00B247B1">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w:t>
      </w:r>
      <w:proofErr w:type="spellStart"/>
      <w:r w:rsidRPr="00B247B1">
        <w:t>Легхорн</w:t>
      </w:r>
      <w:proofErr w:type="spellEnd"/>
      <w:r w:rsidRPr="00B247B1">
        <w:t>)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593EFD4A" w14:textId="0BC86D6A" w:rsidR="000C1925" w:rsidRDefault="00AE3515" w:rsidP="005B6708">
      <w:r w:rsidRPr="00B247B1">
        <w:t>През</w:t>
      </w:r>
      <w:r w:rsidR="003D368D" w:rsidRPr="00B247B1">
        <w:t xml:space="preserve"> март бях няколко дни на военно обучение като пиротехник. Макар и 48 годишен военните не ме забравяха.</w:t>
      </w:r>
    </w:p>
    <w:p w14:paraId="6087DD04" w14:textId="231A39C6" w:rsidR="000C1925" w:rsidRDefault="003D368D" w:rsidP="005B6708">
      <w:r w:rsidRPr="00B247B1">
        <w:t>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B247B1">
        <w:t>на. Към него включиха и нашият И</w:t>
      </w:r>
      <w:r w:rsidRPr="00B247B1">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B247B1">
        <w:t>институти и опитни станции по жи</w:t>
      </w:r>
      <w:r w:rsidRPr="00B247B1">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5736DA30" w14:textId="40273899" w:rsidR="000C1925" w:rsidRDefault="00AE3515" w:rsidP="005B6708">
      <w:r w:rsidRPr="00B247B1">
        <w:t xml:space="preserve">През </w:t>
      </w:r>
      <w:r w:rsidR="003D368D" w:rsidRPr="00B247B1">
        <w:t xml:space="preserve">ноември участвах в честването на 50 години от създаването </w:t>
      </w:r>
      <w:proofErr w:type="spellStart"/>
      <w:r w:rsidR="003D368D" w:rsidRPr="00B247B1">
        <w:t>наАгрономическият</w:t>
      </w:r>
      <w:proofErr w:type="spellEnd"/>
      <w:r w:rsidR="003D368D" w:rsidRPr="00B247B1">
        <w:t xml:space="preserve"> факултет в София, което се състоя в зала „Универсиада”.</w:t>
      </w:r>
    </w:p>
    <w:p w14:paraId="6E5D4750" w14:textId="6BBB2225" w:rsidR="000C1925" w:rsidRDefault="00232AB4" w:rsidP="005B6708">
      <w:r w:rsidRPr="00B247B1">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0B85CD23" w14:textId="77777777" w:rsidR="000C1925" w:rsidRDefault="00232AB4" w:rsidP="005B6708">
      <w:r w:rsidRPr="00B247B1">
        <w:t>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271B81F8" w14:textId="0519E918" w:rsidR="000C1925" w:rsidRDefault="00232AB4" w:rsidP="005B6708">
      <w:r w:rsidRPr="00B247B1">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6555E128" w14:textId="77777777" w:rsidR="000C1925" w:rsidRDefault="00232AB4" w:rsidP="005B6708">
      <w:r w:rsidRPr="00B247B1">
        <w:t>През септември бях водач на група директори на наши птицекомбинати при посещение в ГДР. Водих ги в племенната птицеферма-</w:t>
      </w:r>
      <w:proofErr w:type="spellStart"/>
      <w:r w:rsidRPr="00B247B1">
        <w:t>Деерсхайм</w:t>
      </w:r>
      <w:proofErr w:type="spellEnd"/>
      <w:r w:rsidRPr="00B247B1">
        <w:t xml:space="preserve"> и няколко птицекомбината.</w:t>
      </w:r>
    </w:p>
    <w:p w14:paraId="2AABA21C" w14:textId="77777777" w:rsidR="000C1925" w:rsidRDefault="00232AB4" w:rsidP="005B6708">
      <w:r w:rsidRPr="00B247B1">
        <w:t xml:space="preserve">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w:t>
      </w:r>
      <w:proofErr w:type="spellStart"/>
      <w:r w:rsidRPr="00B247B1">
        <w:t>Пигарев</w:t>
      </w:r>
      <w:proofErr w:type="spellEnd"/>
      <w:r w:rsidRPr="00B247B1">
        <w:t xml:space="preserve">, завеждащ катедра „Птицевъдство” в </w:t>
      </w:r>
      <w:proofErr w:type="spellStart"/>
      <w:r w:rsidRPr="00B247B1">
        <w:t>Темирязев</w:t>
      </w:r>
      <w:r w:rsidR="001F63B9" w:rsidRPr="00B247B1">
        <w:t>ският</w:t>
      </w:r>
      <w:proofErr w:type="spellEnd"/>
      <w:r w:rsidR="001F63B9" w:rsidRPr="00B247B1">
        <w:t xml:space="preserve"> селскостопански институт в Москва. След работната среща го заведох до паметника „Шипка” и връх Св. Никола.</w:t>
      </w:r>
    </w:p>
    <w:p w14:paraId="1576D933" w14:textId="4E0FF6BD" w:rsidR="000C1925" w:rsidRDefault="001F63B9" w:rsidP="005B6708">
      <w:r w:rsidRPr="00B247B1">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0B7748E1" w14:textId="77777777" w:rsidR="000C1925" w:rsidRDefault="001F63B9" w:rsidP="005B6708">
      <w:r w:rsidRPr="00B247B1">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B247B1">
        <w:t>ължения, след отделянето ни от И</w:t>
      </w:r>
      <w:r w:rsidRPr="00B247B1">
        <w:t>нститута.</w:t>
      </w:r>
    </w:p>
    <w:p w14:paraId="7A524CE4" w14:textId="55799344" w:rsidR="00B115ED" w:rsidRPr="005B6708" w:rsidRDefault="001F63B9" w:rsidP="005B6708">
      <w:pPr>
        <w:rPr>
          <w:lang w:val="en-US"/>
        </w:rPr>
      </w:pPr>
      <w:r w:rsidRPr="00B247B1">
        <w:t>Периодът от 1967 до 1973 г. беше един от най-ползотворните в творческата ми научна кариера</w:t>
      </w:r>
      <w:r w:rsidR="00B115ED" w:rsidRPr="00B247B1">
        <w:t xml:space="preserve"> като птицевъд. Бях избран и утвърден като старши научен сътрудник 1-ва степен. Въпреки смъртта на баща ми и операцията от </w:t>
      </w:r>
      <w:proofErr w:type="spellStart"/>
      <w:r w:rsidR="00B115ED" w:rsidRPr="00B247B1">
        <w:t>апандесит</w:t>
      </w:r>
      <w:proofErr w:type="spellEnd"/>
      <w:r w:rsidR="00B115ED" w:rsidRPr="00B247B1">
        <w:t xml:space="preserve">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69313094" w14:textId="77777777" w:rsidR="005B6708" w:rsidRDefault="005B6708">
      <w:pPr>
        <w:ind w:firstLine="0"/>
        <w:jc w:val="left"/>
        <w:rPr>
          <w:b/>
          <w:sz w:val="36"/>
          <w:szCs w:val="36"/>
        </w:rPr>
      </w:pPr>
      <w:r>
        <w:br w:type="page"/>
      </w:r>
    </w:p>
    <w:p w14:paraId="425CB4AC" w14:textId="3413730B" w:rsidR="00B115ED" w:rsidRPr="00B247B1" w:rsidRDefault="00B115ED" w:rsidP="00E7584A">
      <w:pPr>
        <w:pStyle w:val="Heading1"/>
      </w:pPr>
      <w:r w:rsidRPr="00B247B1">
        <w:t>14. ДИРЕКТОР НА ХИБРИДНИЯТ ЦЕНТЪР ПО ПТИЦЕВЪДСТВО – СТАРА ЗАГОРА</w:t>
      </w:r>
      <w:r w:rsidR="00E7584A">
        <w:br/>
      </w:r>
      <w:r w:rsidRPr="00B247B1">
        <w:t>1974 – 1985 Г.</w:t>
      </w:r>
    </w:p>
    <w:p w14:paraId="798C0F69" w14:textId="77777777" w:rsidR="00B115ED" w:rsidRPr="00B247B1" w:rsidRDefault="00B115ED" w:rsidP="00B115ED">
      <w:pPr>
        <w:jc w:val="center"/>
        <w:rPr>
          <w:sz w:val="36"/>
          <w:szCs w:val="36"/>
        </w:rPr>
      </w:pPr>
    </w:p>
    <w:p w14:paraId="0D3822B0" w14:textId="77777777" w:rsidR="00B115ED" w:rsidRPr="00B247B1" w:rsidRDefault="00B115ED" w:rsidP="00B115ED">
      <w:pPr>
        <w:jc w:val="center"/>
        <w:rPr>
          <w:sz w:val="36"/>
          <w:szCs w:val="36"/>
        </w:rPr>
      </w:pPr>
    </w:p>
    <w:p w14:paraId="3D977103" w14:textId="77777777" w:rsidR="003B4869" w:rsidRPr="00B247B1" w:rsidRDefault="00B115ED" w:rsidP="003B4869">
      <w:r w:rsidRPr="00B247B1">
        <w:t>Новата 1974 г. децата пожел</w:t>
      </w:r>
      <w:r w:rsidR="0078484C" w:rsidRPr="00B247B1">
        <w:t xml:space="preserve">аха да посрещнем в Стара Загора, докато Милка настояваше да отидем в село Розовец. Васко беше </w:t>
      </w:r>
      <w:proofErr w:type="spellStart"/>
      <w:r w:rsidR="0078484C" w:rsidRPr="00B247B1">
        <w:t>абитурент</w:t>
      </w:r>
      <w:proofErr w:type="spellEnd"/>
      <w:r w:rsidR="0078484C" w:rsidRPr="00B247B1">
        <w:t>, а Маринчо в 7-ми клас. И двамат</w:t>
      </w:r>
      <w:r w:rsidR="00584D56" w:rsidRPr="00B247B1">
        <w:t>а вече бяха големи и искаха да б</w:t>
      </w:r>
      <w:r w:rsidR="0078484C" w:rsidRPr="00B247B1">
        <w:t>ъдат с приятелите си. До 22 часа цялото семейство бяхме вкъщи, спазвайки семейните традиции.</w:t>
      </w:r>
      <w:r w:rsidR="003B4869" w:rsidRPr="00B247B1">
        <w:t xml:space="preserve"> След това децата излязоха, а ние с Милка отидохме да празнуваме с приятели. Вкъщи остана само майка да гледа телевизия.</w:t>
      </w:r>
    </w:p>
    <w:p w14:paraId="75D746F8" w14:textId="77777777" w:rsidR="003B4869" w:rsidRPr="00B247B1" w:rsidRDefault="00584D56" w:rsidP="003B4869">
      <w:r w:rsidRPr="00B247B1">
        <w:t>Тази 1974 г. очаквах с тревога</w:t>
      </w:r>
      <w:r w:rsidR="003B4869" w:rsidRPr="00B247B1">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B247B1">
        <w:t xml:space="preserve"> като филиал на Хибриден център-</w:t>
      </w:r>
      <w:proofErr w:type="spellStart"/>
      <w:r w:rsidR="003B4869" w:rsidRPr="00B247B1">
        <w:t>Раниславци</w:t>
      </w:r>
      <w:proofErr w:type="spellEnd"/>
      <w:r w:rsidR="003B4869" w:rsidRPr="00B247B1">
        <w:t xml:space="preserve">. В него се включваха: </w:t>
      </w:r>
      <w:r w:rsidR="00E36157" w:rsidRPr="00B247B1">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w:t>
      </w:r>
      <w:proofErr w:type="spellStart"/>
      <w:r w:rsidR="00E36157" w:rsidRPr="00B247B1">
        <w:t>Раниславци</w:t>
      </w:r>
      <w:proofErr w:type="spellEnd"/>
      <w:r w:rsidR="00E36157" w:rsidRPr="00B247B1">
        <w:t>.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B247B1">
        <w:t xml:space="preserve"> Столовата на Институтът</w:t>
      </w:r>
      <w:r w:rsidR="00E41F65" w:rsidRPr="00B247B1">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B247B1">
        <w:t>о пре</w:t>
      </w:r>
      <w:r w:rsidR="00E41F65" w:rsidRPr="00B247B1">
        <w:t>местим всичко на горният етаж на сградата и плащаме наем.</w:t>
      </w:r>
      <w:r w:rsidRPr="00B247B1">
        <w:t xml:space="preserve"> </w:t>
      </w:r>
      <w:r w:rsidRPr="00B247B1">
        <w:t>Едва на 08 февруари</w:t>
      </w:r>
      <w:r w:rsidR="00D21F44" w:rsidRPr="00B247B1">
        <w:t xml:space="preserve"> бяха подписани протоколите за отделянето </w:t>
      </w:r>
      <w:r w:rsidRPr="00B247B1">
        <w:t>ни от НИГО. Р</w:t>
      </w:r>
      <w:r w:rsidR="00D21F44" w:rsidRPr="00B247B1">
        <w:t>ъководството на Института се стараеше да ни създаде максимални затруднения.</w:t>
      </w:r>
    </w:p>
    <w:p w14:paraId="5ECA91DA" w14:textId="77777777" w:rsidR="00D21F44" w:rsidRPr="00B247B1" w:rsidRDefault="00D21F44" w:rsidP="003B4869">
      <w:r w:rsidRPr="00B247B1">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1C4A387B" w14:textId="77777777" w:rsidR="00D21F44" w:rsidRPr="00B247B1" w:rsidRDefault="00D21F44" w:rsidP="003B4869">
      <w:r w:rsidRPr="00B247B1">
        <w:t xml:space="preserve">На 23.03.1974 г. излезе разпореждане № 37 </w:t>
      </w:r>
      <w:r w:rsidR="007341D4" w:rsidRPr="00B247B1">
        <w:t>на Бюрото на МС, с което от 1</w:t>
      </w:r>
      <w:r w:rsidRPr="00B247B1">
        <w:t xml:space="preserve"> април се създаваха научно-производствените обединения по птицевъдство и свиневъдство (НПОП и НПО</w:t>
      </w:r>
      <w:r w:rsidR="007341D4" w:rsidRPr="00B247B1">
        <w:t>С). В нашето НПОП бяха включени:</w:t>
      </w:r>
      <w:r w:rsidRPr="00B247B1">
        <w:t xml:space="preserve"> всички птицекомбинати и </w:t>
      </w:r>
      <w:proofErr w:type="spellStart"/>
      <w:r w:rsidRPr="00B247B1">
        <w:t>птицекланници</w:t>
      </w:r>
      <w:proofErr w:type="spellEnd"/>
      <w:r w:rsidRPr="00B247B1">
        <w:t xml:space="preserve"> към ЦКЦ и ДСО „</w:t>
      </w:r>
      <w:proofErr w:type="spellStart"/>
      <w:r w:rsidRPr="00B247B1">
        <w:t>Родина”и</w:t>
      </w:r>
      <w:proofErr w:type="spellEnd"/>
      <w:r w:rsidRPr="00B247B1">
        <w:t xml:space="preserve"> 18 люпилни, а от ЦНИИРД: НИИП с ХЦ-</w:t>
      </w:r>
      <w:proofErr w:type="spellStart"/>
      <w:r w:rsidRPr="00B247B1">
        <w:t>Раниславци</w:t>
      </w:r>
      <w:proofErr w:type="spellEnd"/>
      <w:r w:rsidRPr="00B247B1">
        <w:t>, като нашият филиал се преобразуваше в самостоятелен Хибриден център по птицевъдство – Стара Загора</w:t>
      </w:r>
      <w:r w:rsidR="007341D4" w:rsidRPr="00B247B1">
        <w:t xml:space="preserve"> (ХЦП-СЗ)</w:t>
      </w:r>
      <w:r w:rsidRPr="00B247B1">
        <w:t>, заедно с научната си секция.</w:t>
      </w:r>
      <w:r w:rsidR="00FA0891" w:rsidRPr="00B247B1">
        <w:t xml:space="preserve"> Последната се насочваше да работи главно с яйценосното и </w:t>
      </w:r>
      <w:proofErr w:type="spellStart"/>
      <w:r w:rsidR="00FA0891" w:rsidRPr="00B247B1">
        <w:t>общоползвателното</w:t>
      </w:r>
      <w:proofErr w:type="spellEnd"/>
      <w:r w:rsidR="00FA0891" w:rsidRPr="00B247B1">
        <w:t xml:space="preserve">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B247B1">
        <w:t>хнически съвет с ръководител</w:t>
      </w:r>
      <w:r w:rsidR="00FA0891" w:rsidRPr="00B247B1">
        <w:t xml:space="preserve"> Генерален директор по науката.</w:t>
      </w:r>
    </w:p>
    <w:p w14:paraId="666589D1" w14:textId="77777777" w:rsidR="000C1925" w:rsidRDefault="00FA0891" w:rsidP="003B4869">
      <w:r w:rsidRPr="00B247B1">
        <w:t>Със заповед от Генералния директор на НПОП от 01.04.1974 г. бях н</w:t>
      </w:r>
      <w:r w:rsidR="008A0853" w:rsidRPr="00B247B1">
        <w:t>азначен за директор на ХЦП-СЗ, но</w:t>
      </w:r>
      <w:r w:rsidRPr="00B247B1">
        <w:t xml:space="preserve"> не титуляр, защото заплатата ми като </w:t>
      </w:r>
      <w:proofErr w:type="spellStart"/>
      <w:r w:rsidRPr="00B247B1">
        <w:t>ст.н.сътр</w:t>
      </w:r>
      <w:proofErr w:type="spellEnd"/>
      <w:r w:rsidRPr="00B247B1">
        <w:t>.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60650D89" w14:textId="77777777" w:rsidR="00FA0891" w:rsidRPr="00B247B1" w:rsidRDefault="00FA0891" w:rsidP="003B4869">
      <w:r w:rsidRPr="00B247B1">
        <w:t>Едва през май ръководството на нашият ХЦ</w:t>
      </w:r>
      <w:r w:rsidR="008A0853" w:rsidRPr="00B247B1">
        <w:t>П</w:t>
      </w:r>
      <w:r w:rsidRPr="00B247B1">
        <w:t xml:space="preserve"> се настани в стаите на бившите</w:t>
      </w:r>
      <w:r w:rsidR="008A0853" w:rsidRPr="00B247B1">
        <w:t xml:space="preserve"> гостни, а на входа на Институтът </w:t>
      </w:r>
      <w:r w:rsidRPr="00B247B1">
        <w:t>беше поставена табела „НПОП – Хибриден център по птицевъдство – Стара Загора”.</w:t>
      </w:r>
    </w:p>
    <w:p w14:paraId="1FC52F37" w14:textId="77777777" w:rsidR="003B4869" w:rsidRPr="00B247B1" w:rsidRDefault="00BD3BF6" w:rsidP="00B115ED">
      <w:r w:rsidRPr="00B247B1">
        <w:t>От второт</w:t>
      </w:r>
      <w:r w:rsidR="008A0853" w:rsidRPr="00B247B1">
        <w:t>о полугодие на 1974 г., с помощт</w:t>
      </w:r>
      <w:r w:rsidRPr="00B247B1">
        <w:t>а на целият персонал, започнахме да функционираме нормално.</w:t>
      </w:r>
    </w:p>
    <w:p w14:paraId="6AB120C7" w14:textId="77777777" w:rsidR="00BD3BF6" w:rsidRPr="00B247B1" w:rsidRDefault="00BD3BF6" w:rsidP="00B115ED">
      <w:r w:rsidRPr="00B247B1">
        <w:t xml:space="preserve">В това трудно за мен време, през месец март получих молба от Алексий </w:t>
      </w:r>
      <w:proofErr w:type="spellStart"/>
      <w:r w:rsidRPr="00B247B1">
        <w:t>Фомин</w:t>
      </w:r>
      <w:proofErr w:type="spellEnd"/>
      <w:r w:rsidRPr="00B247B1">
        <w:t xml:space="preserve">, да приема на посещение неговият доцент Смирнов. По това време </w:t>
      </w:r>
      <w:proofErr w:type="spellStart"/>
      <w:r w:rsidRPr="00B247B1">
        <w:t>Фомин</w:t>
      </w:r>
      <w:proofErr w:type="spellEnd"/>
      <w:r w:rsidRPr="00B247B1">
        <w:t xml:space="preserve">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14:paraId="28435D4B" w14:textId="77777777" w:rsidR="00BD3BF6" w:rsidRPr="00B247B1" w:rsidRDefault="00BD3BF6" w:rsidP="00B115ED">
      <w:r w:rsidRPr="00B247B1">
        <w:t>Към края на юли участвах в</w:t>
      </w:r>
      <w:r w:rsidR="008A0853" w:rsidRPr="00B247B1">
        <w:t xml:space="preserve"> една „историческа” за града ни среща</w:t>
      </w:r>
      <w:r w:rsidRPr="00B247B1">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B247B1">
        <w:t xml:space="preserve">ан Пръмов, секретар на селското </w:t>
      </w:r>
      <w:r w:rsidRPr="00B247B1">
        <w:t>стопанство на ЦК на БКП, Начо Папазов, председател на Комитета по наука и технически прогрес</w:t>
      </w:r>
      <w:r w:rsidR="00491D56" w:rsidRPr="00B247B1">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3B5EC869" w14:textId="77777777" w:rsidR="00491D56" w:rsidRPr="00B247B1" w:rsidRDefault="00491D56" w:rsidP="00B115ED">
      <w:r w:rsidRPr="00B247B1">
        <w:t>В края на август изл</w:t>
      </w:r>
      <w:r w:rsidR="008A0853" w:rsidRPr="00B247B1">
        <w:t>езе разпореждане на МС и от 1</w:t>
      </w:r>
      <w:r w:rsidRPr="00B247B1">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B247B1">
        <w:t xml:space="preserve">рви ректор беше назначен проф. </w:t>
      </w:r>
      <w:proofErr w:type="spellStart"/>
      <w:r w:rsidR="008A0853" w:rsidRPr="00B247B1">
        <w:t>В</w:t>
      </w:r>
      <w:r w:rsidRPr="00B247B1">
        <w:t>ъто</w:t>
      </w:r>
      <w:proofErr w:type="spellEnd"/>
      <w:r w:rsidRPr="00B247B1">
        <w:t xml:space="preserve"> Груев от Пловдивският агрономически институт.</w:t>
      </w:r>
    </w:p>
    <w:p w14:paraId="3E3B2688" w14:textId="77777777" w:rsidR="00491D56" w:rsidRPr="00B247B1" w:rsidRDefault="00491D56" w:rsidP="00B115ED">
      <w:r w:rsidRPr="00B247B1">
        <w:t>Това лято Васко кандидатства и беше приет стоматология в град Пловдив. От есента той ставаше войник, а след това добиваше право и на студент.</w:t>
      </w:r>
    </w:p>
    <w:p w14:paraId="7E4206B2" w14:textId="77777777" w:rsidR="00491D56" w:rsidRPr="00B247B1" w:rsidRDefault="008A0853" w:rsidP="00B115ED">
      <w:r w:rsidRPr="00B247B1">
        <w:t>На 15</w:t>
      </w:r>
      <w:r w:rsidR="00491D56" w:rsidRPr="00B247B1">
        <w:t xml:space="preserve"> август пристигнаха гостите от СССР</w:t>
      </w:r>
      <w:r w:rsidRPr="00B247B1">
        <w:t xml:space="preserve"> – проф. Смирнов</w:t>
      </w:r>
      <w:r w:rsidR="00E002D8" w:rsidRPr="00B247B1">
        <w:t xml:space="preserve"> със семейството си. Синът му беше сту</w:t>
      </w:r>
      <w:r w:rsidRPr="00B247B1">
        <w:t>дент-</w:t>
      </w:r>
      <w:r w:rsidR="00E002D8" w:rsidRPr="00B247B1">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B247B1">
        <w:t>ас и Варна за Русе,</w:t>
      </w:r>
      <w:r w:rsidR="00E002D8" w:rsidRPr="00B247B1">
        <w:t xml:space="preserve"> м</w:t>
      </w:r>
      <w:r w:rsidR="00DF18EC" w:rsidRPr="00B247B1">
        <w:t>ного доволни от пътешествието си из</w:t>
      </w:r>
      <w:r w:rsidR="00E002D8" w:rsidRPr="00B247B1">
        <w:t xml:space="preserve"> България.</w:t>
      </w:r>
    </w:p>
    <w:p w14:paraId="4607CBF5" w14:textId="77777777" w:rsidR="00E002D8" w:rsidRPr="00B247B1" w:rsidRDefault="00604A79" w:rsidP="00B115ED">
      <w:r w:rsidRPr="00B247B1">
        <w:t>На 21</w:t>
      </w:r>
      <w:r w:rsidR="00E002D8" w:rsidRPr="00B247B1">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B247B1">
        <w:t>т,</w:t>
      </w:r>
      <w:r w:rsidR="00E002D8" w:rsidRPr="00B247B1">
        <w:t xml:space="preserve"> НПОП ме предложи за държавна награда., която трябваше да се одобри от ОК на БКП – Стара Загора. След известно протакане </w:t>
      </w:r>
      <w:r w:rsidR="0036788B" w:rsidRPr="00B247B1">
        <w:t>ме наградиха с „Народен орден на труда” – златен, юбилеен медал, по случай 30-годишнината от социалистическата революция в България.</w:t>
      </w:r>
    </w:p>
    <w:p w14:paraId="3428420F" w14:textId="3A5E5E0D" w:rsidR="000C1925" w:rsidRPr="005B6708" w:rsidRDefault="00604A79" w:rsidP="00B115ED">
      <w:pPr>
        <w:rPr>
          <w:color w:val="FF0000"/>
          <w:lang w:val="en-US"/>
        </w:rPr>
      </w:pPr>
      <w:r w:rsidRPr="00B247B1">
        <w:t>На 1</w:t>
      </w:r>
      <w:r w:rsidR="0036788B" w:rsidRPr="00B247B1">
        <w:t xml:space="preserve"> октомври пратихме Васко войник. По този повод дойде и дядо му Марин от Розовец. </w:t>
      </w:r>
    </w:p>
    <w:p w14:paraId="077AFAF1" w14:textId="77777777" w:rsidR="000C1925" w:rsidRDefault="00604A79" w:rsidP="00B115ED">
      <w:r w:rsidRPr="00B247B1">
        <w:t>От 6 до 23</w:t>
      </w:r>
      <w:r w:rsidR="0036788B" w:rsidRPr="00B247B1">
        <w:t xml:space="preserve"> октомври, заедно с колегите от ХЦП-</w:t>
      </w:r>
      <w:proofErr w:type="spellStart"/>
      <w:r w:rsidR="0036788B" w:rsidRPr="00B247B1">
        <w:t>Раниславци</w:t>
      </w:r>
      <w:proofErr w:type="spellEnd"/>
      <w:r w:rsidRPr="00B247B1">
        <w:t xml:space="preserve"> - </w:t>
      </w:r>
      <w:r w:rsidR="0036788B" w:rsidRPr="00B247B1">
        <w:t>Чичибаба и Исаев</w:t>
      </w:r>
      <w:r w:rsidRPr="00B247B1">
        <w:t>,</w:t>
      </w:r>
      <w:r w:rsidR="0036788B" w:rsidRPr="00B247B1">
        <w:t xml:space="preserve"> по двустранна спогодба бяхме </w:t>
      </w:r>
      <w:r w:rsidRPr="00B247B1">
        <w:t>в И</w:t>
      </w:r>
      <w:r w:rsidR="0054690C" w:rsidRPr="00B247B1">
        <w:t xml:space="preserve">нститута по птицевъдство „Иванка при </w:t>
      </w:r>
      <w:proofErr w:type="spellStart"/>
      <w:r w:rsidR="0054690C" w:rsidRPr="00B247B1">
        <w:t>Дуная</w:t>
      </w:r>
      <w:proofErr w:type="spellEnd"/>
      <w:r w:rsidR="0054690C" w:rsidRPr="00B247B1">
        <w:t xml:space="preserve">” в Братислава, Чехословакия. Посрещна ни директорът д-р </w:t>
      </w:r>
      <w:proofErr w:type="spellStart"/>
      <w:r w:rsidR="0054690C" w:rsidRPr="00B247B1">
        <w:t>Гром</w:t>
      </w:r>
      <w:proofErr w:type="spellEnd"/>
      <w:r w:rsidR="0054690C" w:rsidRPr="00B247B1">
        <w:t xml:space="preserve"> и ръководителят на контролната им станция по птицевъдство д-р </w:t>
      </w:r>
      <w:proofErr w:type="spellStart"/>
      <w:r w:rsidR="0054690C" w:rsidRPr="00B247B1">
        <w:t>Жатко</w:t>
      </w:r>
      <w:proofErr w:type="spellEnd"/>
      <w:r w:rsidR="0054690C" w:rsidRPr="00B247B1">
        <w:t>.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B247B1">
        <w:t xml:space="preserve"> се качихме на най-високият им в</w:t>
      </w:r>
      <w:r w:rsidR="0054690C" w:rsidRPr="00B247B1">
        <w:t xml:space="preserve">ръх, срещу полският курорт </w:t>
      </w:r>
      <w:proofErr w:type="spellStart"/>
      <w:r w:rsidR="0054690C" w:rsidRPr="00B247B1">
        <w:t>Закопане</w:t>
      </w:r>
      <w:proofErr w:type="spellEnd"/>
      <w:r w:rsidR="0054690C" w:rsidRPr="00B247B1">
        <w:t xml:space="preserve">. На прощалната вечеря в Братислава споделих пред д-р </w:t>
      </w:r>
      <w:proofErr w:type="spellStart"/>
      <w:r w:rsidR="0054690C" w:rsidRPr="00B247B1">
        <w:t>Гром</w:t>
      </w:r>
      <w:proofErr w:type="spellEnd"/>
      <w:r w:rsidR="0054690C" w:rsidRPr="00B247B1">
        <w:t>,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13F99997" w14:textId="77777777" w:rsidR="0054690C" w:rsidRPr="00B247B1" w:rsidRDefault="0054690C" w:rsidP="00B115ED">
      <w:r w:rsidRPr="00B247B1">
        <w:t xml:space="preserve">В края на октомври с Милка и приятелката на Васко – Мариана, бяхме на клетвата му в град Ямбол. Мариана е внучка на сестрата на учинайка </w:t>
      </w:r>
      <w:proofErr w:type="spellStart"/>
      <w:r w:rsidRPr="00B247B1">
        <w:t>Жанка</w:t>
      </w:r>
      <w:proofErr w:type="spellEnd"/>
      <w:r w:rsidRPr="00B247B1">
        <w:t xml:space="preserve"> – Марийка.</w:t>
      </w:r>
    </w:p>
    <w:p w14:paraId="6985E582" w14:textId="77777777" w:rsidR="0054690C" w:rsidRPr="00B247B1" w:rsidRDefault="0054690C" w:rsidP="00B115ED">
      <w:r w:rsidRPr="00B247B1">
        <w:t>През 1974 г. икономическото състояние на ХЦП-Стара Загора се оказа много добро. Годишно в нашите люпилни излизаха 2,5 – 3 милиона пилета.</w:t>
      </w:r>
    </w:p>
    <w:p w14:paraId="50C29A25" w14:textId="77777777" w:rsidR="003A5D7F" w:rsidRPr="00B247B1" w:rsidRDefault="003A5D7F" w:rsidP="00B115ED">
      <w:r w:rsidRPr="00B247B1">
        <w:t xml:space="preserve">През декември, моят съученик Ангел Илиев – лесовъд, дари 100 питомни кестена, които засадихме до </w:t>
      </w:r>
      <w:proofErr w:type="spellStart"/>
      <w:r w:rsidRPr="00B247B1">
        <w:t>пуйкофермата</w:t>
      </w:r>
      <w:proofErr w:type="spellEnd"/>
      <w:r w:rsidRPr="00B247B1">
        <w:t>.</w:t>
      </w:r>
    </w:p>
    <w:p w14:paraId="54A06930" w14:textId="77777777" w:rsidR="003A5D7F" w:rsidRPr="00B247B1" w:rsidRDefault="003A5D7F" w:rsidP="00B115ED">
      <w:pPr>
        <w:rPr>
          <w:color w:val="000000" w:themeColor="text1"/>
        </w:rPr>
      </w:pPr>
      <w:r w:rsidRPr="00B247B1">
        <w:t xml:space="preserve">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w:t>
      </w:r>
      <w:proofErr w:type="spellStart"/>
      <w:r w:rsidRPr="00B247B1">
        <w:t>години,</w:t>
      </w:r>
      <w:r w:rsidR="00DF18EC" w:rsidRPr="00B247B1">
        <w:t>усещах</w:t>
      </w:r>
      <w:proofErr w:type="spellEnd"/>
      <w:r w:rsidR="00DF18EC" w:rsidRPr="00B247B1">
        <w:t>, че съм прехвърлил върха</w:t>
      </w:r>
      <w:r w:rsidRPr="00B247B1">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w:t>
      </w:r>
      <w:proofErr w:type="spellStart"/>
      <w:r w:rsidRPr="00B247B1">
        <w:t>профисионално</w:t>
      </w:r>
      <w:proofErr w:type="spellEnd"/>
      <w:r w:rsidRPr="00B247B1">
        <w:t xml:space="preserve"> ниво – старши научен сътрудник 1-ва степен, кандидат на селскостопанските науки, завеждаш секция и от тази година директор на ХЦП-Стара </w:t>
      </w:r>
      <w:r w:rsidRPr="00B247B1">
        <w:rPr>
          <w:color w:val="000000" w:themeColor="text1"/>
        </w:rPr>
        <w:t>Загора.</w:t>
      </w:r>
    </w:p>
    <w:p w14:paraId="28F037EC" w14:textId="514AF077" w:rsidR="000C1925" w:rsidRDefault="003A5D7F" w:rsidP="00B115ED">
      <w:r w:rsidRPr="00B247B1">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B247B1">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73218F">
        <w:t>снимка</w:t>
      </w:r>
      <w:r w:rsidR="00D02181" w:rsidRPr="00B247B1">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229E1847" w14:textId="77777777" w:rsidR="000C1925" w:rsidRDefault="00DF18EC" w:rsidP="00B115ED">
      <w:r w:rsidRPr="00B247B1">
        <w:t>На 9</w:t>
      </w:r>
      <w:r w:rsidR="00D02181" w:rsidRPr="00B247B1">
        <w:t xml:space="preserve"> май в цялата страна празнувахме тържествено </w:t>
      </w:r>
      <w:r w:rsidR="00A63320" w:rsidRPr="00B247B1">
        <w:t xml:space="preserve">30-годишнина от края на Втората световна война. От военният отдел на </w:t>
      </w:r>
      <w:r w:rsidR="00CC35EA" w:rsidRPr="00B247B1">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B247B1">
        <w:t>П</w:t>
      </w:r>
      <w:r w:rsidR="00CC35EA" w:rsidRPr="00B247B1">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26161078" w14:textId="77777777" w:rsidR="000C1925" w:rsidRDefault="00CC35EA" w:rsidP="00B115ED">
      <w:r w:rsidRPr="00B247B1">
        <w:t xml:space="preserve">През пролетта, със сглобяеми елементи, близо до входа на </w:t>
      </w:r>
      <w:proofErr w:type="spellStart"/>
      <w:r w:rsidRPr="00B247B1">
        <w:t>кокошкофермата</w:t>
      </w:r>
      <w:proofErr w:type="spellEnd"/>
      <w:r w:rsidRPr="00B247B1">
        <w:t xml:space="preserve"> започнахме строежа н</w:t>
      </w:r>
      <w:r w:rsidR="00DF18EC" w:rsidRPr="00B247B1">
        <w:t>а нова</w:t>
      </w:r>
      <w:r w:rsidRPr="00B247B1">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378299AB" w14:textId="77777777" w:rsidR="000C1925" w:rsidRDefault="00CC35EA" w:rsidP="00B115ED">
      <w:r w:rsidRPr="00B247B1">
        <w:t>През годината</w:t>
      </w:r>
      <w:r w:rsidR="00DF18EC" w:rsidRPr="00B247B1">
        <w:t xml:space="preserve"> разширихме и преустроихме етажът</w:t>
      </w:r>
      <w:r w:rsidRPr="00B247B1">
        <w:t xml:space="preserve"> над люпилнята. В двете нови стаи настанихме информационният център. Разширихме и лабораторията и я оборудвахме съвременно</w:t>
      </w:r>
      <w:r w:rsidR="00DF18EC" w:rsidRPr="00B247B1">
        <w:t>,</w:t>
      </w:r>
      <w:r w:rsidRPr="00B247B1">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B247B1">
        <w:t>П</w:t>
      </w:r>
      <w:r w:rsidRPr="00B247B1">
        <w:t xml:space="preserve"> – Стара 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w:t>
      </w:r>
      <w:proofErr w:type="spellStart"/>
      <w:r w:rsidRPr="00B247B1">
        <w:t>пилевоза</w:t>
      </w:r>
      <w:proofErr w:type="spellEnd"/>
      <w:r w:rsidRPr="00B247B1">
        <w:t>, за да можем да извозваме прои</w:t>
      </w:r>
      <w:r w:rsidR="00DF18EC" w:rsidRPr="00B247B1">
        <w:t>зведените от нашите люпилни пил</w:t>
      </w:r>
      <w:r w:rsidRPr="00B247B1">
        <w:t>ета до цялата страна.</w:t>
      </w:r>
    </w:p>
    <w:p w14:paraId="284E194D" w14:textId="77777777" w:rsidR="000C1925" w:rsidRDefault="00CC35EA" w:rsidP="00B115ED">
      <w:r w:rsidRPr="00B247B1">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B247B1">
        <w:t xml:space="preserve"> СЗ проф. В. Гр</w:t>
      </w:r>
      <w:r w:rsidRPr="00B247B1">
        <w:t>уев</w:t>
      </w:r>
      <w:r w:rsidR="00DF18EC" w:rsidRPr="00B247B1">
        <w:t>,</w:t>
      </w:r>
      <w:r w:rsidRPr="00B247B1">
        <w:t xml:space="preserve"> ме включи и активно участвах в изграждането на университета.</w:t>
      </w:r>
    </w:p>
    <w:p w14:paraId="572D7331" w14:textId="77777777" w:rsidR="000C1925" w:rsidRDefault="00CC35EA" w:rsidP="00B115ED">
      <w:r w:rsidRPr="00B247B1">
        <w:t>От п</w:t>
      </w:r>
      <w:r w:rsidR="007C5E2E" w:rsidRPr="00B247B1">
        <w:t>ролетта  започнахме строежа</w:t>
      </w:r>
      <w:r w:rsidRPr="00B247B1">
        <w:t xml:space="preserve"> на експериментална база на Зоотехническият факултет на територията н</w:t>
      </w:r>
      <w:r w:rsidR="007C5E2E" w:rsidRPr="00B247B1">
        <w:t>а НИГО. Бях натоварен с контролът</w:t>
      </w:r>
      <w:r w:rsidRPr="00B247B1">
        <w:t xml:space="preserve"> по изграждането и.</w:t>
      </w:r>
    </w:p>
    <w:p w14:paraId="05A8FEF0" w14:textId="77777777" w:rsidR="000C1925" w:rsidRDefault="00CC35EA" w:rsidP="00B115ED">
      <w:r w:rsidRPr="00B247B1">
        <w:t>В краят на 1975 г. бях избран за член на Общото събрание и на Академичният съвет на ВИЗВМ-СЗ, а също така и на факул</w:t>
      </w:r>
      <w:r w:rsidR="007C5E2E" w:rsidRPr="00B247B1">
        <w:t>тетният съвет на Зоотехническия</w:t>
      </w:r>
      <w:r w:rsidRPr="00B247B1">
        <w:t xml:space="preserve"> факултет. Всички тези допълнителни задължения доста затрудняваха работата ми в ХЦ</w:t>
      </w:r>
      <w:r w:rsidR="007C5E2E" w:rsidRPr="00B247B1">
        <w:t xml:space="preserve">П </w:t>
      </w:r>
      <w:r w:rsidRPr="00B247B1">
        <w:t>-СЗ.</w:t>
      </w:r>
    </w:p>
    <w:p w14:paraId="3F48F263" w14:textId="77777777" w:rsidR="000C1925" w:rsidRDefault="007C5E2E" w:rsidP="00B115ED">
      <w:r w:rsidRPr="00B247B1">
        <w:t>На 18 август</w:t>
      </w:r>
      <w:r w:rsidR="00CC35EA" w:rsidRPr="00B247B1">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B247B1">
        <w:t>а видим Васко в казармат</w:t>
      </w:r>
      <w:r w:rsidR="00CC35EA" w:rsidRPr="00B247B1">
        <w:t>а край Ямбол. После отидохме за седмица и до Розовец.</w:t>
      </w:r>
    </w:p>
    <w:p w14:paraId="6C879874" w14:textId="77777777" w:rsidR="000C1925" w:rsidRDefault="00CC35EA" w:rsidP="00B115ED">
      <w:r w:rsidRPr="00B247B1">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28F087D6" w14:textId="77777777" w:rsidR="000C1925" w:rsidRDefault="00CC35EA" w:rsidP="00B115ED">
      <w:r w:rsidRPr="00B247B1">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B247B1">
        <w:t xml:space="preserve"> Министерството на земеделието н</w:t>
      </w:r>
      <w:r w:rsidRPr="00B247B1">
        <w:t>а съвещания.</w:t>
      </w:r>
    </w:p>
    <w:p w14:paraId="2E97F396" w14:textId="77777777" w:rsidR="000C1925" w:rsidRDefault="007C5E2E" w:rsidP="00B115ED">
      <w:r w:rsidRPr="00B247B1">
        <w:t>Новата 1975</w:t>
      </w:r>
      <w:r w:rsidR="00CC35EA" w:rsidRPr="00B247B1">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B247B1">
        <w:t>есто в неделен ден</w:t>
      </w:r>
      <w:r w:rsidR="00CC35EA" w:rsidRPr="00B247B1">
        <w:t xml:space="preserve"> пътува</w:t>
      </w:r>
      <w:r w:rsidRPr="00B247B1">
        <w:t>х</w:t>
      </w:r>
      <w:r w:rsidR="00CC35EA" w:rsidRPr="00B247B1">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B247B1">
        <w:t>и книги</w:t>
      </w:r>
      <w:r w:rsidR="00CC35EA" w:rsidRPr="00B247B1">
        <w:t xml:space="preserve"> и да гледа детски анимации по телевизията. Смееше се като дете.</w:t>
      </w:r>
    </w:p>
    <w:p w14:paraId="166888FA" w14:textId="77777777" w:rsidR="000C1925" w:rsidRDefault="00CC35EA" w:rsidP="00B115ED">
      <w:r w:rsidRPr="00B247B1">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B247B1">
        <w:t xml:space="preserve">П </w:t>
      </w:r>
      <w:r w:rsidRPr="00B247B1">
        <w:t>-СЗ. Цонков обаче успя да ме убеди да остана още известно време, като ми обеща допълнително заплащане, което не изпълни.</w:t>
      </w:r>
    </w:p>
    <w:p w14:paraId="435B9D3C" w14:textId="77777777" w:rsidR="000C1925" w:rsidRDefault="007C5E2E" w:rsidP="00B115ED">
      <w:r w:rsidRPr="00B247B1">
        <w:t xml:space="preserve">С </w:t>
      </w:r>
      <w:r w:rsidR="00CC35EA" w:rsidRPr="00B247B1">
        <w:t>Указ на Държавният съвет № 517 от 26.04.1976 г. ХЦ</w:t>
      </w:r>
      <w:r w:rsidRPr="00B247B1">
        <w:t xml:space="preserve">П </w:t>
      </w:r>
      <w:r w:rsidR="00CC35EA" w:rsidRPr="00B247B1">
        <w:t>-СЗ беше награден с орден „Кирил и Методий” 1-ва степен за високоефективната ни дейност в областта на птицевъдството.</w:t>
      </w:r>
    </w:p>
    <w:p w14:paraId="2CABEC67" w14:textId="77777777" w:rsidR="000C1925" w:rsidRDefault="00CC35EA" w:rsidP="00B115ED">
      <w:r w:rsidRPr="00B247B1">
        <w:t xml:space="preserve">От </w:t>
      </w:r>
      <w:r w:rsidR="007C5E2E" w:rsidRPr="00B247B1">
        <w:t>14 до 19</w:t>
      </w:r>
      <w:r w:rsidRPr="00B247B1">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5A98EA95" w14:textId="42F7D39B" w:rsidR="000C1925" w:rsidRDefault="00CC35EA" w:rsidP="00B115ED">
      <w:r w:rsidRPr="00B247B1">
        <w:t>След доста нато</w:t>
      </w:r>
      <w:r w:rsidR="00DB1897" w:rsidRPr="00B247B1">
        <w:t>варено първо полугодие от 25 юли до 31 август</w:t>
      </w:r>
      <w:r w:rsidRPr="00B247B1">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B247B1">
        <w:t>вница”, Стара планина. После с братовчед</w:t>
      </w:r>
      <w:r w:rsidRPr="00B247B1">
        <w:t>ка ми Мера и съпругът и, с моята кола направихме двудне</w:t>
      </w:r>
      <w:r w:rsidR="008061AC" w:rsidRPr="00B247B1">
        <w:t>вна обиколка из страната. През К</w:t>
      </w:r>
      <w:r w:rsidRPr="00B247B1">
        <w:t xml:space="preserve">азанлък </w:t>
      </w:r>
      <w:r w:rsidR="008061AC" w:rsidRPr="00B247B1">
        <w:t xml:space="preserve">и Карлово, минахме през проходът </w:t>
      </w:r>
      <w:proofErr w:type="spellStart"/>
      <w:r w:rsidRPr="00B247B1">
        <w:t>Карнаре</w:t>
      </w:r>
      <w:proofErr w:type="spellEnd"/>
      <w:r w:rsidRPr="00B247B1">
        <w:t xml:space="preserve">-Троян,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w:t>
      </w:r>
      <w:proofErr w:type="spellStart"/>
      <w:r w:rsidRPr="00B247B1">
        <w:t>Царевеци</w:t>
      </w:r>
      <w:proofErr w:type="spellEnd"/>
      <w:r w:rsidRPr="00B247B1">
        <w:t xml:space="preserve"> Трапезица. От там в </w:t>
      </w:r>
      <w:proofErr w:type="spellStart"/>
      <w:r w:rsidRPr="00B247B1">
        <w:t>градДряново</w:t>
      </w:r>
      <w:proofErr w:type="spellEnd"/>
      <w:r w:rsidRPr="00B247B1">
        <w:t xml:space="preserve">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B247B1">
        <w:t>Стара Загора. С Милка съжалихме, ч</w:t>
      </w:r>
      <w:r w:rsidRPr="00B247B1">
        <w:t>е не взехме и Маринчо с нас.</w:t>
      </w:r>
      <w:r w:rsidR="00BB3347" w:rsidRPr="00B247B1">
        <w:t xml:space="preserve"> Последните дни от отпуската бяхме в Розовец при дядо Марин. </w:t>
      </w:r>
    </w:p>
    <w:p w14:paraId="376C34B0" w14:textId="77777777" w:rsidR="000C1925" w:rsidRDefault="00BB3347" w:rsidP="00B115ED">
      <w:r w:rsidRPr="00B247B1">
        <w:t xml:space="preserve">По същото време Васко </w:t>
      </w:r>
      <w:r w:rsidR="008061AC" w:rsidRPr="00B247B1">
        <w:t>си дойде за няколко дни, за да се запише в Университетът</w:t>
      </w:r>
      <w:r w:rsidRPr="00B247B1">
        <w:t xml:space="preserve"> в Пловдив. Уреди си квартира със съученика си Владо Няголов.</w:t>
      </w:r>
      <w:r w:rsidR="003A0D2E" w:rsidRPr="00B247B1">
        <w:t xml:space="preserve"> В краят на септември Васко приключи двугодишната </w:t>
      </w:r>
      <w:r w:rsidR="00B97BFC" w:rsidRPr="00B247B1">
        <w:t>си военна служба и на 1</w:t>
      </w:r>
      <w:r w:rsidR="003A0D2E" w:rsidRPr="00B247B1">
        <w:t xml:space="preserve"> октомври</w:t>
      </w:r>
      <w:r w:rsidR="0000499F" w:rsidRPr="00B247B1">
        <w:t xml:space="preserve"> замина в Пловдив като студент „Х</w:t>
      </w:r>
      <w:r w:rsidR="003A0D2E" w:rsidRPr="00B247B1">
        <w:t>уманна медицина</w:t>
      </w:r>
      <w:r w:rsidR="0000499F" w:rsidRPr="00B247B1">
        <w:t>”</w:t>
      </w:r>
      <w:r w:rsidR="003A0D2E" w:rsidRPr="00B247B1">
        <w:t xml:space="preserve">. Маринчо от септември беше </w:t>
      </w:r>
      <w:proofErr w:type="spellStart"/>
      <w:r w:rsidR="003A0D2E" w:rsidRPr="00B247B1">
        <w:t>абитурент</w:t>
      </w:r>
      <w:proofErr w:type="spellEnd"/>
      <w:r w:rsidR="003A0D2E" w:rsidRPr="00B247B1">
        <w:t>, като през октомври беше на бригада в село Зетьово за бране на памук.</w:t>
      </w:r>
    </w:p>
    <w:p w14:paraId="4D2E269E" w14:textId="77777777" w:rsidR="000C1925" w:rsidRDefault="005762E9" w:rsidP="00B115ED">
      <w:r w:rsidRPr="00B247B1">
        <w:t>От 11 до 16</w:t>
      </w:r>
      <w:r w:rsidR="003A0D2E" w:rsidRPr="00B247B1">
        <w:t xml:space="preserve"> септември с колегите Чичибаба и Бошнаков бяхме </w:t>
      </w:r>
      <w:r w:rsidRPr="00B247B1">
        <w:t>в ГДР, където отчита</w:t>
      </w:r>
      <w:r w:rsidR="003A0D2E" w:rsidRPr="00B247B1">
        <w:t>хме съвместната ни работа по създаване на хибридни кокошки от яйценосното направление на продуктивността.</w:t>
      </w:r>
    </w:p>
    <w:p w14:paraId="7E8C5DB3" w14:textId="77777777" w:rsidR="000C1925" w:rsidRDefault="005762E9" w:rsidP="00B115ED">
      <w:r w:rsidRPr="00B247B1">
        <w:t xml:space="preserve">От 28 септември до 05октомври </w:t>
      </w:r>
      <w:r w:rsidR="003A0D2E" w:rsidRPr="00B247B1">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B247B1">
        <w:t xml:space="preserve"> в България. Посетихме манастирът </w:t>
      </w:r>
      <w:r w:rsidR="003A0D2E" w:rsidRPr="00B247B1">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69F3A837" w14:textId="77777777" w:rsidR="000C1925" w:rsidRDefault="005762E9" w:rsidP="00B115ED">
      <w:r w:rsidRPr="00B247B1">
        <w:t xml:space="preserve">През есента ни </w:t>
      </w:r>
      <w:proofErr w:type="spellStart"/>
      <w:r w:rsidRPr="00B247B1">
        <w:t>поситиха</w:t>
      </w:r>
      <w:proofErr w:type="spellEnd"/>
      <w:r w:rsidRPr="00B247B1">
        <w:t xml:space="preserve"> колеги-птицевъди от И</w:t>
      </w:r>
      <w:r w:rsidR="003A0D2E" w:rsidRPr="00B247B1">
        <w:t>нститута по птицевъдство в Братислава. Единият от тях беше източно-православен и го водих на служба в църквата „Св. Димитър”.</w:t>
      </w:r>
    </w:p>
    <w:p w14:paraId="4389407D" w14:textId="77777777" w:rsidR="000C1925" w:rsidRDefault="003A0D2E" w:rsidP="00B115ED">
      <w:r w:rsidRPr="00B247B1">
        <w:t>Бях избран за делегат на Окръжната конференция на БКП в Стара Загора, но отношението ми към тях беше резервирано.</w:t>
      </w:r>
    </w:p>
    <w:p w14:paraId="037BD494" w14:textId="77777777" w:rsidR="000C1925" w:rsidRDefault="003A0D2E" w:rsidP="00B115ED">
      <w:r w:rsidRPr="00B247B1">
        <w:t>От началото на годината, ръководството на НПОП се премести в кв. „</w:t>
      </w:r>
      <w:proofErr w:type="spellStart"/>
      <w:r w:rsidRPr="00B247B1">
        <w:t>Илиенци</w:t>
      </w:r>
      <w:proofErr w:type="spellEnd"/>
      <w:r w:rsidRPr="00B247B1">
        <w:t>”, София. По този повод се наложи да ходя 4-5 пъти до там.</w:t>
      </w:r>
    </w:p>
    <w:p w14:paraId="4096EB16" w14:textId="77777777" w:rsidR="000C1925" w:rsidRDefault="003A0D2E" w:rsidP="00B115ED">
      <w:r w:rsidRPr="00B247B1">
        <w:t>На Мостреният панаир в Пловдив участвахме със собствен щанд.</w:t>
      </w:r>
    </w:p>
    <w:p w14:paraId="78C5831B" w14:textId="77777777" w:rsidR="000C1925" w:rsidRDefault="003A0D2E" w:rsidP="00B115ED">
      <w:r w:rsidRPr="00B247B1">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4C439406" w14:textId="77777777" w:rsidR="000C1925" w:rsidRDefault="005762E9" w:rsidP="00B115ED">
      <w:r w:rsidRPr="00B247B1">
        <w:t>На 19</w:t>
      </w:r>
      <w:r w:rsidR="003A0D2E" w:rsidRPr="00B247B1">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579295B3" w14:textId="77777777" w:rsidR="005762E9" w:rsidRPr="00B247B1" w:rsidRDefault="003A0D2E" w:rsidP="00B115ED">
      <w:r w:rsidRPr="00B247B1">
        <w:t xml:space="preserve">Пролетта Маринчо беше </w:t>
      </w:r>
      <w:proofErr w:type="spellStart"/>
      <w:r w:rsidRPr="00B247B1">
        <w:t>абитурент</w:t>
      </w:r>
      <w:proofErr w:type="spellEnd"/>
      <w:r w:rsidRPr="00B247B1">
        <w:t xml:space="preserve">.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w:t>
      </w:r>
      <w:proofErr w:type="spellStart"/>
      <w:r w:rsidRPr="00B247B1">
        <w:t>електроинжинерство</w:t>
      </w:r>
      <w:proofErr w:type="spellEnd"/>
      <w:r w:rsidRPr="00B247B1">
        <w:t xml:space="preserve">, но затова му беше необходима отлична диплома. Поради пререкания с учителите си, остана на матура по физика и български език. Изгуби много време и </w:t>
      </w:r>
      <w:proofErr w:type="spellStart"/>
      <w:r w:rsidRPr="00B247B1">
        <w:t>неможа</w:t>
      </w:r>
      <w:proofErr w:type="spellEnd"/>
      <w:r w:rsidRPr="00B247B1">
        <w:t xml:space="preserve"> да се подготви добре за кандидат</w:t>
      </w:r>
      <w:r w:rsidR="005762E9" w:rsidRPr="00B247B1">
        <w:t>-</w:t>
      </w:r>
      <w:r w:rsidRPr="00B247B1">
        <w:t>студентските изпити. След този неуспех, той се успокои бързо и до влизането си в казармата, започна работа в завод „Берое”.</w:t>
      </w:r>
    </w:p>
    <w:p w14:paraId="2D85E6F8" w14:textId="77777777" w:rsidR="000C1925" w:rsidRDefault="00E60ABB" w:rsidP="00B115ED">
      <w:r w:rsidRPr="00B247B1">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B247B1">
        <w:t>р</w:t>
      </w:r>
      <w:r w:rsidRPr="00B247B1">
        <w:t>ез обедната почивка да се прибира до вкъщи и да я наглежда.</w:t>
      </w:r>
    </w:p>
    <w:p w14:paraId="04FA8400" w14:textId="387DBB00" w:rsidR="00E60ABB" w:rsidRPr="00B247B1" w:rsidRDefault="005762E9" w:rsidP="00B115ED">
      <w:pPr>
        <w:rPr>
          <w:color w:val="FF0000"/>
        </w:rPr>
      </w:pPr>
      <w:r w:rsidRPr="00B247B1">
        <w:t>На 24</w:t>
      </w:r>
      <w:r w:rsidR="00E60ABB" w:rsidRPr="00B247B1">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p>
    <w:p w14:paraId="19A6A78E" w14:textId="77777777" w:rsidR="000C1925" w:rsidRDefault="005762E9" w:rsidP="00B115ED">
      <w:r w:rsidRPr="00B247B1">
        <w:t>От 8 до 22</w:t>
      </w:r>
      <w:r w:rsidR="00E60ABB" w:rsidRPr="00B247B1">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2976A4DD" w14:textId="77777777" w:rsidR="000C1925" w:rsidRDefault="005762E9" w:rsidP="00B115ED">
      <w:r w:rsidRPr="00B247B1">
        <w:t>На 15</w:t>
      </w:r>
      <w:r w:rsidR="00E60ABB" w:rsidRPr="00B247B1">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479F878E" w14:textId="77777777" w:rsidR="000C1925" w:rsidRDefault="005762E9" w:rsidP="00B115ED">
      <w:r w:rsidRPr="00B247B1">
        <w:t>От 17 до 22</w:t>
      </w:r>
      <w:r w:rsidR="007E40F2" w:rsidRPr="00B247B1">
        <w:t xml:space="preserve"> октомври бях ръководител на нашата делегация, уча</w:t>
      </w:r>
      <w:r w:rsidRPr="00B247B1">
        <w:t>с</w:t>
      </w:r>
      <w:r w:rsidR="007E40F2" w:rsidRPr="00B247B1">
        <w:t xml:space="preserve">твала на 11-то заседание на съвета към МКИСП </w:t>
      </w:r>
      <w:r w:rsidRPr="00B247B1">
        <w:t>н</w:t>
      </w:r>
      <w:r w:rsidR="007E40F2" w:rsidRPr="00B247B1">
        <w:t>а страните членки на СИВ, който се проведе в „Дома на учените –Ж. Кюри”, Варна. Участваха делегации от ГДР, Полша, Чехословакия и СССР, а заседани</w:t>
      </w:r>
      <w:r w:rsidRPr="00B247B1">
        <w:t>ето ръководеше моят приятел проф</w:t>
      </w:r>
      <w:r w:rsidR="007E40F2" w:rsidRPr="00B247B1">
        <w:t xml:space="preserve">. </w:t>
      </w:r>
      <w:proofErr w:type="spellStart"/>
      <w:r w:rsidR="007E40F2" w:rsidRPr="00B247B1">
        <w:t>Гром</w:t>
      </w:r>
      <w:proofErr w:type="spellEnd"/>
      <w:r w:rsidR="007E40F2" w:rsidRPr="00B247B1">
        <w:t xml:space="preserve"> от Братислава.</w:t>
      </w:r>
    </w:p>
    <w:p w14:paraId="4E20212F" w14:textId="77777777" w:rsidR="000C1925" w:rsidRDefault="005762E9" w:rsidP="00B115ED">
      <w:r w:rsidRPr="00B247B1">
        <w:t>На 4</w:t>
      </w:r>
      <w:r w:rsidR="007E40F2" w:rsidRPr="00B247B1">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41A5F6AB" w14:textId="77777777" w:rsidR="000C1925" w:rsidRDefault="007E40F2" w:rsidP="00B115ED">
      <w:r w:rsidRPr="00B247B1">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16F4DBDC" w14:textId="77777777" w:rsidR="000C1925" w:rsidRDefault="007E40F2" w:rsidP="00B115ED">
      <w:r w:rsidRPr="00B247B1">
        <w:t>Въпреки успехите в научната ми дейност и ръководството на ХЦ</w:t>
      </w:r>
      <w:r w:rsidR="005762E9" w:rsidRPr="00B247B1">
        <w:t xml:space="preserve">П </w:t>
      </w:r>
      <w:r w:rsidRPr="00B247B1">
        <w:t>-СЗ, често колегите ме критикуваха, че съм пренебрегвал интересите на науката, заради тия на ХЦ</w:t>
      </w:r>
      <w:r w:rsidR="005762E9" w:rsidRPr="00B247B1">
        <w:t>П</w:t>
      </w:r>
      <w:r w:rsidRPr="00B247B1">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4AA34350" w14:textId="77777777" w:rsidR="000C1925" w:rsidRDefault="007E40F2" w:rsidP="00B115ED">
      <w:r w:rsidRPr="00B247B1">
        <w:t>Новата 1978 г. посрещнахме без особено настроение. Въртяхме баницата само тримата с Милк</w:t>
      </w:r>
      <w:r w:rsidR="005762E9" w:rsidRPr="00B247B1">
        <w:t>а и майка ми. Васко беше в дома</w:t>
      </w:r>
      <w:r w:rsidRPr="00B247B1">
        <w:t xml:space="preserve"> на съпругата си, а Ма</w:t>
      </w:r>
      <w:r w:rsidR="005762E9" w:rsidRPr="00B247B1">
        <w:t>рин в казармата. Вечерта на 1</w:t>
      </w:r>
      <w:r w:rsidRPr="00B247B1">
        <w:t xml:space="preserve"> януари ни гостуваха само кумовете.</w:t>
      </w:r>
    </w:p>
    <w:p w14:paraId="745A3D55" w14:textId="77777777" w:rsidR="000C1925" w:rsidRDefault="007E40F2" w:rsidP="00B115ED">
      <w:r w:rsidRPr="00B247B1">
        <w:t>През годината ситуацията в семейството ми продължаваше да бъде усложнена. Милка все</w:t>
      </w:r>
      <w:r w:rsidR="005762E9" w:rsidRPr="00B247B1">
        <w:t>ки обед ходе</w:t>
      </w:r>
      <w:r w:rsidRPr="00B247B1">
        <w:t>ше до вкъщи да наглежда майка ми. На Васко</w:t>
      </w:r>
      <w:r w:rsidR="00B27ECB" w:rsidRPr="00B247B1">
        <w:t>,</w:t>
      </w:r>
      <w:r w:rsidRPr="00B247B1">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B247B1">
        <w:t xml:space="preserve">. Марин се </w:t>
      </w:r>
      <w:r w:rsidR="007560FE" w:rsidRPr="00B247B1">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proofErr w:type="spellStart"/>
      <w:r w:rsidR="00ED4194" w:rsidRPr="00B247B1">
        <w:t>призводство</w:t>
      </w:r>
      <w:proofErr w:type="spellEnd"/>
      <w:r w:rsidR="00ED4194" w:rsidRPr="00B247B1">
        <w:t xml:space="preserve"> в фелтфебел-школник</w:t>
      </w:r>
      <w:r w:rsidR="007560FE" w:rsidRPr="00B247B1">
        <w:t xml:space="preserve">. След това си дослужи в </w:t>
      </w:r>
      <w:proofErr w:type="spellStart"/>
      <w:r w:rsidR="007560FE" w:rsidRPr="00B247B1">
        <w:t>противовъждушното</w:t>
      </w:r>
      <w:proofErr w:type="spellEnd"/>
      <w:r w:rsidR="007560FE" w:rsidRPr="00B247B1">
        <w:t xml:space="preserve"> поделение в Нова Загора, като почти всеки неделен ден се връщаше при нас в Стара Загора.</w:t>
      </w:r>
    </w:p>
    <w:p w14:paraId="44EFEDF3" w14:textId="77777777" w:rsidR="000C1925" w:rsidRDefault="00ED4194" w:rsidP="00B115ED">
      <w:r w:rsidRPr="00B247B1">
        <w:t xml:space="preserve">От 10 август до 25 септември </w:t>
      </w:r>
      <w:r w:rsidR="007560FE" w:rsidRPr="00B247B1">
        <w:t>бях в дома</w:t>
      </w:r>
      <w:r w:rsidRPr="00B247B1">
        <w:t>шен отпуск. С Милка почивахме в</w:t>
      </w:r>
      <w:r w:rsidR="007560FE" w:rsidRPr="00B247B1">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w:t>
      </w:r>
      <w:proofErr w:type="spellStart"/>
      <w:r w:rsidR="007560FE" w:rsidRPr="00B247B1">
        <w:t>Смесището</w:t>
      </w:r>
      <w:proofErr w:type="spellEnd"/>
      <w:r w:rsidR="007560FE" w:rsidRPr="00B247B1">
        <w:t>” в Стара пл</w:t>
      </w:r>
      <w:r w:rsidRPr="00B247B1">
        <w:t>анина. Брахме малини и си</w:t>
      </w:r>
      <w:r w:rsidR="007560FE" w:rsidRPr="00B247B1">
        <w:t xml:space="preserve"> направихме вино от тях.</w:t>
      </w:r>
    </w:p>
    <w:p w14:paraId="438857B9" w14:textId="77777777" w:rsidR="000C1925" w:rsidRDefault="007560FE" w:rsidP="00B115ED">
      <w:r w:rsidRPr="00B247B1">
        <w:t>От 09до 16</w:t>
      </w:r>
      <w:r w:rsidR="00ED4194" w:rsidRPr="00B247B1">
        <w:t xml:space="preserve"> септември</w:t>
      </w:r>
      <w:r w:rsidRPr="00B247B1">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609A22E1" w14:textId="4A7BB2BC" w:rsidR="000C1925" w:rsidRDefault="007560FE" w:rsidP="00B115ED">
      <w:r w:rsidRPr="00B247B1">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B247B1">
        <w:t>о аз бях един от първите 30 по успех</w:t>
      </w:r>
      <w:r w:rsidRPr="00B247B1">
        <w:t xml:space="preserve">, дипломирали се през есента на 1948 г. Тържеството се проведе в аулата на факултета, в присъствието на някои от живите преподаватели. </w:t>
      </w:r>
    </w:p>
    <w:p w14:paraId="1439074E" w14:textId="77777777" w:rsidR="000C1925" w:rsidRDefault="007560FE" w:rsidP="00B115ED">
      <w:r w:rsidRPr="00B247B1">
        <w:t>Дейността ми през тази 1978 г. б</w:t>
      </w:r>
      <w:r w:rsidR="00ED4194" w:rsidRPr="00B247B1">
        <w:t>еше трудна, но успешна. На 28</w:t>
      </w:r>
      <w:r w:rsidRPr="00B247B1">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6AD9EE96" w14:textId="77777777" w:rsidR="000C1925" w:rsidRDefault="007560FE" w:rsidP="00B115ED">
      <w:r w:rsidRPr="00B247B1">
        <w:t>След събранието, говорих със съпругата на Цонков, като пожелах да отидем да го посетим. Отказа ни, като плачейки ни съобщи, че вс</w:t>
      </w:r>
      <w:r w:rsidR="00ED4194" w:rsidRPr="00B247B1">
        <w:t>еки момент чака края му. На 9</w:t>
      </w:r>
      <w:r w:rsidRPr="00B247B1">
        <w:t xml:space="preserve"> март 1</w:t>
      </w:r>
      <w:r w:rsidR="00ED4194" w:rsidRPr="00B247B1">
        <w:t>978 г. Цонков почина, а на 11 март</w:t>
      </w:r>
      <w:r w:rsidRPr="00B247B1">
        <w:t xml:space="preserve"> беше погребението му. Бях загубил най-добрият си колега-птицевъд и мой скъп приятел.</w:t>
      </w:r>
    </w:p>
    <w:p w14:paraId="45A2D39F" w14:textId="77777777" w:rsidR="000C1925" w:rsidRDefault="007560FE" w:rsidP="00B115ED">
      <w:r w:rsidRPr="00B247B1">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w:t>
      </w:r>
      <w:proofErr w:type="spellStart"/>
      <w:r w:rsidRPr="00B247B1">
        <w:t>Бабкок</w:t>
      </w:r>
      <w:proofErr w:type="spellEnd"/>
      <w:r w:rsidRPr="00B247B1">
        <w:t>”.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129D6098" w14:textId="77777777" w:rsidR="000C1925" w:rsidRDefault="007560FE" w:rsidP="00B115ED">
      <w:r w:rsidRPr="00B247B1">
        <w:t>Въпреки обещанията, тази година продължих да изпълнявам длъжността директор на ХЦ</w:t>
      </w:r>
      <w:r w:rsidR="00ED4194" w:rsidRPr="00B247B1">
        <w:t xml:space="preserve">П </w:t>
      </w:r>
      <w:r w:rsidRPr="00B247B1">
        <w:t>-СЗ. В заповедта ми се посочваше</w:t>
      </w:r>
      <w:r w:rsidR="00ED4194" w:rsidRPr="00B247B1">
        <w:t xml:space="preserve"> само заплатата ми като </w:t>
      </w:r>
      <w:proofErr w:type="spellStart"/>
      <w:r w:rsidR="00ED4194" w:rsidRPr="00B247B1">
        <w:t>старш</w:t>
      </w:r>
      <w:proofErr w:type="spellEnd"/>
      <w:r w:rsidR="00ED4194" w:rsidRPr="00B247B1">
        <w:t xml:space="preserve">. науч. </w:t>
      </w:r>
      <w:proofErr w:type="spellStart"/>
      <w:r w:rsidR="00ED4194" w:rsidRPr="00B247B1">
        <w:t>с</w:t>
      </w:r>
      <w:r w:rsidRPr="00B247B1">
        <w:t>ътр</w:t>
      </w:r>
      <w:proofErr w:type="spellEnd"/>
      <w:r w:rsidRPr="00B247B1">
        <w:t>. 1-ва степен, кандидат на селско</w:t>
      </w:r>
      <w:r w:rsidR="00ED4194" w:rsidRPr="00B247B1">
        <w:t>-</w:t>
      </w:r>
      <w:r w:rsidRPr="00B247B1">
        <w:t xml:space="preserve">стопанските науки, завеждащ научна секция и 16% за прослужени години ( 320+30+10+52), а аз претендирах само за </w:t>
      </w:r>
      <w:r w:rsidR="00ED4194" w:rsidRPr="00B247B1">
        <w:t xml:space="preserve">още </w:t>
      </w:r>
      <w:r w:rsidRPr="00B247B1">
        <w:t>50-60 лева месечно, които не ми бяха дадени и аз продължих да съм директор на доброволни начала.</w:t>
      </w:r>
    </w:p>
    <w:p w14:paraId="3A8F54ED" w14:textId="77777777" w:rsidR="000C1925" w:rsidRDefault="007560FE" w:rsidP="00B115ED">
      <w:r w:rsidRPr="00B247B1">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B247B1">
        <w:t>формираха, че за главен директор</w:t>
      </w:r>
      <w:r w:rsidRPr="00B247B1">
        <w:t xml:space="preserve"> на НПОП се обсъжда моето име. Аз отговорих, че няма как да приема.</w:t>
      </w:r>
    </w:p>
    <w:p w14:paraId="27B9DA4C" w14:textId="77777777" w:rsidR="000C1925" w:rsidRDefault="007560FE" w:rsidP="00B115ED">
      <w:r w:rsidRPr="00B247B1">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1FF8530E" w14:textId="77777777" w:rsidR="000C1925" w:rsidRDefault="007560FE" w:rsidP="00B115ED">
      <w:r w:rsidRPr="00B247B1">
        <w:t>През август за Генерален директор беше назначен Николай Пеев, научен сътрудник в ХЦ-</w:t>
      </w:r>
      <w:proofErr w:type="spellStart"/>
      <w:r w:rsidRPr="00B247B1">
        <w:t>Раниславци</w:t>
      </w:r>
      <w:proofErr w:type="spellEnd"/>
      <w:r w:rsidRPr="00B247B1">
        <w:t>.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14:paraId="1496F177" w14:textId="77777777" w:rsidR="000C1925" w:rsidRDefault="007560FE" w:rsidP="00B115ED">
      <w:r w:rsidRPr="00B247B1">
        <w:t>Връзките ни с птицекомбината в Плевен бяха много широки и творчески. Често К</w:t>
      </w:r>
      <w:r w:rsidR="00ED4194" w:rsidRPr="00B247B1">
        <w:t>.</w:t>
      </w:r>
      <w:r w:rsidRPr="00B247B1">
        <w:t xml:space="preserve"> Караджов ме изненадваше с оригиналните си идеи. Нашите </w:t>
      </w:r>
      <w:proofErr w:type="spellStart"/>
      <w:r w:rsidRPr="00B247B1">
        <w:t>взаимотношения</w:t>
      </w:r>
      <w:proofErr w:type="spellEnd"/>
      <w:r w:rsidRPr="00B247B1">
        <w:t xml:space="preserve"> можеха да бъдат пример за </w:t>
      </w:r>
      <w:proofErr w:type="spellStart"/>
      <w:r w:rsidRPr="00B247B1">
        <w:t>подръжание</w:t>
      </w:r>
      <w:proofErr w:type="spellEnd"/>
      <w:r w:rsidRPr="00B247B1">
        <w:t xml:space="preserve"> за останалите птицекомбинати в страната.</w:t>
      </w:r>
    </w:p>
    <w:p w14:paraId="7DBA309A" w14:textId="77777777" w:rsidR="000C1925" w:rsidRDefault="007560FE" w:rsidP="00B115ED">
      <w:r w:rsidRPr="00B247B1">
        <w:t xml:space="preserve">Чрез </w:t>
      </w:r>
      <w:r w:rsidR="00ED4194" w:rsidRPr="00B247B1">
        <w:t>„</w:t>
      </w:r>
      <w:proofErr w:type="spellStart"/>
      <w:r w:rsidRPr="00B247B1">
        <w:t>Родопаинпекс</w:t>
      </w:r>
      <w:proofErr w:type="spellEnd"/>
      <w:r w:rsidR="00ED4194" w:rsidRPr="00B247B1">
        <w:t>”</w:t>
      </w:r>
      <w:r w:rsidRPr="00B247B1">
        <w:t xml:space="preserve"> изнесохме с рекламна цел 1000 яйца за люпене за Гвинея.</w:t>
      </w:r>
    </w:p>
    <w:p w14:paraId="6AE783FF" w14:textId="77777777" w:rsidR="000C1925" w:rsidRDefault="007560FE" w:rsidP="00B115ED">
      <w:r w:rsidRPr="00B247B1">
        <w:t xml:space="preserve">През октомври двамата с Чичибаба бяхме в ГДР на заседание на комисията по птицевъдство към СИВ. Проведе се в института им по птицевъдство в </w:t>
      </w:r>
      <w:proofErr w:type="spellStart"/>
      <w:r w:rsidRPr="00B247B1">
        <w:t>Мербиц</w:t>
      </w:r>
      <w:proofErr w:type="spellEnd"/>
      <w:r w:rsidRPr="00B247B1">
        <w:t>,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B247B1">
        <w:t>их при изграждането на</w:t>
      </w:r>
      <w:r w:rsidRPr="00B247B1">
        <w:t xml:space="preserve"> племенна</w:t>
      </w:r>
      <w:r w:rsidR="001F15B9" w:rsidRPr="00B247B1">
        <w:t>та</w:t>
      </w:r>
      <w:r w:rsidRPr="00B247B1">
        <w:t xml:space="preserve"> птицеферма.</w:t>
      </w:r>
    </w:p>
    <w:p w14:paraId="4EBFB7CF" w14:textId="77777777" w:rsidR="000C1925" w:rsidRDefault="007560FE" w:rsidP="00B115ED">
      <w:r w:rsidRPr="00B247B1">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B247B1">
        <w:t>о</w:t>
      </w:r>
      <w:r w:rsidRPr="00B247B1">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B247B1">
        <w:t>, но след провала по изпита по „А</w:t>
      </w:r>
      <w:r w:rsidRPr="00B247B1">
        <w:t>натомия</w:t>
      </w:r>
      <w:r w:rsidR="001F15B9" w:rsidRPr="00B247B1">
        <w:t>”</w:t>
      </w:r>
      <w:r w:rsidRPr="00B247B1">
        <w:t xml:space="preserve"> и без да се посъветва с нас, подава молба и напуска университета. Опитът да го разубедя беше неуспешен</w:t>
      </w:r>
      <w:r w:rsidR="00C068B8" w:rsidRPr="00B247B1">
        <w:t xml:space="preserve"> и от август се при</w:t>
      </w:r>
      <w:r w:rsidR="001F15B9" w:rsidRPr="00B247B1">
        <w:t>б</w:t>
      </w:r>
      <w:r w:rsidR="00C068B8" w:rsidRPr="00B247B1">
        <w:t xml:space="preserve">ра в Стара Загора. Това, от което </w:t>
      </w:r>
      <w:r w:rsidR="001F15B9" w:rsidRPr="00B247B1">
        <w:t xml:space="preserve">най-много </w:t>
      </w:r>
      <w:r w:rsidR="00C068B8" w:rsidRPr="00B247B1">
        <w:t>се страхувахме с Милка</w:t>
      </w:r>
      <w:r w:rsidR="001F15B9" w:rsidRPr="00B247B1">
        <w:t>,</w:t>
      </w:r>
      <w:r w:rsidR="00C068B8" w:rsidRPr="00B247B1">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B247B1">
        <w:t>ата от Военното министерство сти</w:t>
      </w:r>
      <w:r w:rsidR="00C068B8" w:rsidRPr="00B247B1">
        <w:t>пендия от 960 лв.</w:t>
      </w:r>
    </w:p>
    <w:p w14:paraId="2BFB68E0" w14:textId="77777777" w:rsidR="000C1925" w:rsidRDefault="00C068B8" w:rsidP="00B115ED">
      <w:r w:rsidRPr="00B247B1">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66F329B2" w14:textId="77777777" w:rsidR="000C1925" w:rsidRDefault="00C068B8" w:rsidP="00B115ED">
      <w:r w:rsidRPr="00B247B1">
        <w:t xml:space="preserve">В края на </w:t>
      </w:r>
      <w:proofErr w:type="spellStart"/>
      <w:r w:rsidRPr="00B247B1">
        <w:t>септенври</w:t>
      </w:r>
      <w:proofErr w:type="spellEnd"/>
      <w:r w:rsidRPr="00B247B1">
        <w:t xml:space="preserve"> Марин приключи военната си служба и веднага постъпи на работа в завод „Берое”.</w:t>
      </w:r>
    </w:p>
    <w:p w14:paraId="19938714" w14:textId="77777777" w:rsidR="000C1925" w:rsidRDefault="00C068B8" w:rsidP="00B115ED">
      <w:r w:rsidRPr="00B247B1">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4BB1D5F1" w14:textId="77777777" w:rsidR="000C1925" w:rsidRDefault="001F15B9" w:rsidP="00B115ED">
      <w:r w:rsidRPr="00B247B1">
        <w:t>На 13 юли за 29-ти</w:t>
      </w:r>
      <w:r w:rsidR="00C068B8" w:rsidRPr="00B247B1">
        <w:t xml:space="preserve"> пъ</w:t>
      </w:r>
      <w:r w:rsidRPr="00B247B1">
        <w:t>т празнувахме „Деня на птицевъдът</w:t>
      </w:r>
      <w:r w:rsidR="00C068B8" w:rsidRPr="00B247B1">
        <w:t>”.</w:t>
      </w:r>
    </w:p>
    <w:p w14:paraId="006969ED" w14:textId="77777777" w:rsidR="000C1925" w:rsidRDefault="001F15B9" w:rsidP="00B115ED">
      <w:r w:rsidRPr="00B247B1">
        <w:t>От 18 до 29 септември</w:t>
      </w:r>
      <w:r w:rsidR="00C068B8" w:rsidRPr="00B247B1">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14:paraId="671167BC" w14:textId="77777777" w:rsidR="000C1925" w:rsidRDefault="001F15B9" w:rsidP="00B115ED">
      <w:r w:rsidRPr="00B247B1">
        <w:t>От 29 октомври до 02 ноември</w:t>
      </w:r>
      <w:r w:rsidR="00C068B8" w:rsidRPr="00B247B1">
        <w:t xml:space="preserve"> нашият ХЦ</w:t>
      </w:r>
      <w:r w:rsidR="0071011D" w:rsidRPr="00B247B1">
        <w:t>П</w:t>
      </w:r>
      <w:r w:rsidR="00C068B8" w:rsidRPr="00B247B1">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21C591CF" w14:textId="77777777" w:rsidR="000C1925" w:rsidRDefault="00C068B8" w:rsidP="00B115ED">
      <w:r w:rsidRPr="00B247B1">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B247B1">
        <w:t>П</w:t>
      </w:r>
      <w:r w:rsidRPr="00B247B1">
        <w:t xml:space="preserve"> загубих добрия си съветник Ж. Динев, но предприятието се развиваше добре. Авторитетът ми на </w:t>
      </w:r>
      <w:proofErr w:type="spellStart"/>
      <w:r w:rsidRPr="00B247B1">
        <w:t>сцециалист</w:t>
      </w:r>
      <w:proofErr w:type="spellEnd"/>
      <w:r w:rsidRPr="00B247B1">
        <w:t>-птицевъд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B247B1">
        <w:t>П</w:t>
      </w:r>
      <w:r w:rsidRPr="00B247B1">
        <w:t>.</w:t>
      </w:r>
    </w:p>
    <w:p w14:paraId="33777363" w14:textId="77777777" w:rsidR="000C1925" w:rsidRDefault="00C068B8" w:rsidP="00B115ED">
      <w:r w:rsidRPr="00B247B1">
        <w:t>През тази година навърших 55 години и ми беше трудно да участвам навсякъде и да се поддържам като добър специалист.</w:t>
      </w:r>
    </w:p>
    <w:p w14:paraId="089277DB" w14:textId="77777777" w:rsidR="000C1925" w:rsidRDefault="00414B0D" w:rsidP="00B115ED">
      <w:r w:rsidRPr="00B247B1">
        <w:t>Новата 1980 г. посрещнахме спазвайки семейните традиции. После Марин излезе при приятели, аз и Милка отидохме</w:t>
      </w:r>
      <w:r w:rsidR="0071011D" w:rsidRPr="00B247B1">
        <w:t xml:space="preserve"> у </w:t>
      </w:r>
      <w:proofErr w:type="spellStart"/>
      <w:r w:rsidR="0071011D" w:rsidRPr="00B247B1">
        <w:t>Жанкини</w:t>
      </w:r>
      <w:proofErr w:type="spellEnd"/>
      <w:r w:rsidR="0071011D" w:rsidRPr="00B247B1">
        <w:t xml:space="preserve">. </w:t>
      </w:r>
      <w:r w:rsidRPr="00B247B1">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w:t>
      </w:r>
      <w:proofErr w:type="spellStart"/>
      <w:r w:rsidRPr="00B247B1">
        <w:t>свиди</w:t>
      </w:r>
      <w:proofErr w:type="spellEnd"/>
      <w:r w:rsidRPr="00B247B1">
        <w:t xml:space="preserve">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760CCCB2" w14:textId="77777777" w:rsidR="000C1925" w:rsidRDefault="00414B0D" w:rsidP="00B115ED">
      <w:r w:rsidRPr="00B247B1">
        <w:t>Васко смени няколко работни места и най-накрая се стабилизира като</w:t>
      </w:r>
      <w:r w:rsidR="0071011D" w:rsidRPr="00B247B1">
        <w:t xml:space="preserve"> монтьор в завод „Червено знаме”</w:t>
      </w:r>
      <w:r w:rsidRPr="00B247B1">
        <w:t>. Под дав</w:t>
      </w:r>
      <w:r w:rsidR="0071011D" w:rsidRPr="00B247B1">
        <w:t>ление на майка си кандидатства В</w:t>
      </w:r>
      <w:r w:rsidRPr="00B247B1">
        <w:t xml:space="preserve">етеринарна медицина във ВИЗВМ-СЗ. Яви се на приемният изпит без никаква </w:t>
      </w:r>
      <w:proofErr w:type="spellStart"/>
      <w:r w:rsidRPr="00B247B1">
        <w:t>подготвка</w:t>
      </w:r>
      <w:proofErr w:type="spellEnd"/>
      <w:r w:rsidRPr="00B247B1">
        <w:t xml:space="preserve">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B247B1">
        <w:t>,</w:t>
      </w:r>
      <w:r w:rsidRPr="00B247B1">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B247B1">
        <w:t>ието на завода, учеш</w:t>
      </w:r>
      <w:r w:rsidRPr="00B247B1">
        <w:t>е задочно – вечер, в електротехникума – Стара Загора.</w:t>
      </w:r>
    </w:p>
    <w:p w14:paraId="6415B515" w14:textId="77777777" w:rsidR="000C1925" w:rsidRDefault="0071011D" w:rsidP="00B115ED">
      <w:r w:rsidRPr="00B247B1">
        <w:t>От 18 август до 25 септември</w:t>
      </w:r>
      <w:r w:rsidR="00414B0D" w:rsidRPr="00B247B1">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2FD0E08A" w14:textId="77777777" w:rsidR="000C1925" w:rsidRDefault="00414B0D" w:rsidP="00B115ED">
      <w:r w:rsidRPr="00B247B1">
        <w:t xml:space="preserve">Тази година комисията по Държавен контрол започна проверка на  научната и внедрителска дейност на НПОП за периода 1975 – 1979 г. </w:t>
      </w:r>
      <w:r w:rsidR="0071011D" w:rsidRPr="00B247B1">
        <w:t>Това създаде напрежение в</w:t>
      </w:r>
      <w:r w:rsidRPr="00B247B1">
        <w:t xml:space="preserve"> научна</w:t>
      </w:r>
      <w:r w:rsidR="0071011D" w:rsidRPr="00B247B1">
        <w:t>та ни</w:t>
      </w:r>
      <w:r w:rsidRPr="00B247B1">
        <w:t xml:space="preserve"> секция. В крайна сметка получихме най-добра оценка.</w:t>
      </w:r>
    </w:p>
    <w:p w14:paraId="7B42D5E9" w14:textId="77777777" w:rsidR="000C1925" w:rsidRDefault="00414B0D" w:rsidP="00B115ED">
      <w:r w:rsidRPr="00B247B1">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4E154C4C" w14:textId="77777777" w:rsidR="000C1925" w:rsidRDefault="003A0205" w:rsidP="00B115ED">
      <w:r w:rsidRPr="00B247B1">
        <w:t>През годината бях</w:t>
      </w:r>
      <w:r w:rsidR="0071011D" w:rsidRPr="00B247B1">
        <w:t xml:space="preserve">ме посетени още от проф. </w:t>
      </w:r>
      <w:proofErr w:type="spellStart"/>
      <w:r w:rsidR="0071011D" w:rsidRPr="00B247B1">
        <w:t>Шпачек</w:t>
      </w:r>
      <w:proofErr w:type="spellEnd"/>
      <w:r w:rsidR="0071011D" w:rsidRPr="00B247B1">
        <w:t xml:space="preserve"> от Чехословакия, д-р Михай от </w:t>
      </w:r>
      <w:r w:rsidRPr="00B247B1">
        <w:t xml:space="preserve">Румъния, проф. </w:t>
      </w:r>
      <w:proofErr w:type="spellStart"/>
      <w:r w:rsidRPr="00B247B1">
        <w:t>Фосини</w:t>
      </w:r>
      <w:r w:rsidR="0071011D" w:rsidRPr="00B247B1">
        <w:t>н</w:t>
      </w:r>
      <w:proofErr w:type="spellEnd"/>
      <w:r w:rsidR="0071011D" w:rsidRPr="00B247B1">
        <w:t xml:space="preserve"> от</w:t>
      </w:r>
      <w:r w:rsidRPr="00B247B1">
        <w:t xml:space="preserve"> СССР и от двама кубински специалисти. С всички обменихме полезен опит.</w:t>
      </w:r>
    </w:p>
    <w:p w14:paraId="221CD4CE" w14:textId="77777777" w:rsidR="000C1925" w:rsidRDefault="0071011D" w:rsidP="00B115ED">
      <w:r w:rsidRPr="00B247B1">
        <w:t>На 11</w:t>
      </w:r>
      <w:r w:rsidR="003A0205" w:rsidRPr="00B247B1">
        <w:t xml:space="preserve"> юли тържеств</w:t>
      </w:r>
      <w:r w:rsidRPr="00B247B1">
        <w:t>ено чествахме „Деня на птицевъдът</w:t>
      </w:r>
      <w:r w:rsidR="003A0205" w:rsidRPr="00B247B1">
        <w:t>”. Присъстваха над 250 души, заедно с 20 души представители от филиала в Нова Загора.</w:t>
      </w:r>
    </w:p>
    <w:p w14:paraId="471CAA78" w14:textId="77777777" w:rsidR="000C1925" w:rsidRDefault="003A0205" w:rsidP="00B115ED">
      <w:r w:rsidRPr="00B247B1">
        <w:t xml:space="preserve">В края на октомври цялата </w:t>
      </w:r>
      <w:proofErr w:type="spellStart"/>
      <w:r w:rsidRPr="00B247B1">
        <w:t>проф</w:t>
      </w:r>
      <w:proofErr w:type="spellEnd"/>
      <w:r w:rsidRPr="00B247B1">
        <w:t>-група на администрацията бяхме на двудневен излет в хижа „Теменуга”, източно от връх Бузлуджа в Стара планина.</w:t>
      </w:r>
    </w:p>
    <w:p w14:paraId="31C489F2" w14:textId="77777777" w:rsidR="000C1925" w:rsidRDefault="003A0205" w:rsidP="00B115ED">
      <w:r w:rsidRPr="00B247B1">
        <w:t>Продължавах участието си в Партийният комитет и Академичният съвет на ВИЗВМ-СЗ, както и на научния</w:t>
      </w:r>
      <w:r w:rsidR="0071011D" w:rsidRPr="00B247B1">
        <w:t>т</w:t>
      </w:r>
      <w:r w:rsidRPr="00B247B1">
        <w:t xml:space="preserve"> съвет на Зоотехническият факултет. Активно участвах в </w:t>
      </w:r>
      <w:r w:rsidR="0071011D" w:rsidRPr="00B247B1">
        <w:t>работата на к</w:t>
      </w:r>
      <w:r w:rsidRPr="00B247B1">
        <w:t>атедрата по птицевъдство, с</w:t>
      </w:r>
      <w:r w:rsidR="0071011D" w:rsidRPr="00B247B1">
        <w:t xml:space="preserve">тараейки се да поддържам добри </w:t>
      </w:r>
      <w:proofErr w:type="spellStart"/>
      <w:r w:rsidR="0071011D" w:rsidRPr="00B247B1">
        <w:t>в</w:t>
      </w:r>
      <w:r w:rsidRPr="00B247B1">
        <w:t>заимотношения</w:t>
      </w:r>
      <w:proofErr w:type="spellEnd"/>
      <w:r w:rsidRPr="00B247B1">
        <w:t xml:space="preserve">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B247B1">
        <w:t>т</w:t>
      </w:r>
      <w:r w:rsidRPr="00B247B1">
        <w:t xml:space="preserve"> ми лекторски опит и на това, че от 1971 г. моята титла е равна на професо</w:t>
      </w:r>
      <w:r w:rsidR="0071011D" w:rsidRPr="00B247B1">
        <w:t>рската. Това можеше да стане</w:t>
      </w:r>
      <w:r w:rsidRPr="00B247B1">
        <w:t xml:space="preserve"> само с решение на Академичния</w:t>
      </w:r>
      <w:r w:rsidR="0071011D" w:rsidRPr="00B247B1">
        <w:t>т</w:t>
      </w:r>
      <w:r w:rsidRPr="00B247B1">
        <w:t xml:space="preserve"> им съвет, на който бях редовен член.</w:t>
      </w:r>
    </w:p>
    <w:p w14:paraId="5BECE646" w14:textId="77777777" w:rsidR="000C1925" w:rsidRDefault="0071011D" w:rsidP="00B115ED">
      <w:r w:rsidRPr="00B247B1">
        <w:t>От 29 септември до 04 октомври</w:t>
      </w:r>
      <w:r w:rsidR="00824042" w:rsidRPr="00B247B1">
        <w:t xml:space="preserve"> бях в Краков, Полша</w:t>
      </w:r>
      <w:r w:rsidRPr="00B247B1">
        <w:t>,</w:t>
      </w:r>
      <w:r w:rsidR="00824042" w:rsidRPr="00B247B1">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B247B1">
        <w:t xml:space="preserve">Чехословакия </w:t>
      </w:r>
      <w:r w:rsidR="00824042" w:rsidRPr="00B247B1">
        <w:t xml:space="preserve">през август </w:t>
      </w:r>
      <w:r w:rsidRPr="00B247B1">
        <w:t>и изграждането на профсъюзът</w:t>
      </w:r>
      <w:r w:rsidR="00824042" w:rsidRPr="00B247B1">
        <w:t xml:space="preserve"> „Солидарност”, начело с Лех Вал</w:t>
      </w:r>
      <w:r w:rsidRPr="00B247B1">
        <w:t>енса. В Краков посетихме дворецът</w:t>
      </w:r>
      <w:r w:rsidR="00824042" w:rsidRPr="00B247B1">
        <w:t xml:space="preserve"> в центъра на града – стара столица на Полша. А</w:t>
      </w:r>
      <w:r w:rsidRPr="00B247B1">
        <w:t>рхитектурата беше впечатляваща, а</w:t>
      </w:r>
      <w:r w:rsidR="00824042" w:rsidRPr="00B247B1">
        <w:t xml:space="preserve"> река Висла минаваше покрай старинните сгради. По магазините и улиците можеха да се видят м</w:t>
      </w:r>
      <w:r w:rsidR="002A3AF8" w:rsidRPr="00B247B1">
        <w:t>ного фотографии на новоизбрания</w:t>
      </w:r>
      <w:r w:rsidR="00824042" w:rsidRPr="00B247B1">
        <w:t xml:space="preserve"> папа, роден в близост до града. Самият папа Йоан-Павел 1-ви</w:t>
      </w:r>
      <w:r w:rsidR="002A3AF8" w:rsidRPr="00B247B1">
        <w:t xml:space="preserve">, като младеж </w:t>
      </w:r>
      <w:r w:rsidR="00824042" w:rsidRPr="00B247B1">
        <w:t xml:space="preserve"> участвал във войната срещу немските окупатори. След заседанието ни водиха с малък автобус в </w:t>
      </w:r>
      <w:proofErr w:type="spellStart"/>
      <w:r w:rsidR="00824042" w:rsidRPr="00B247B1">
        <w:t>Закопане</w:t>
      </w:r>
      <w:proofErr w:type="spellEnd"/>
      <w:r w:rsidR="00824042" w:rsidRPr="00B247B1">
        <w:t>, във Висок</w:t>
      </w:r>
      <w:r w:rsidR="002A3AF8" w:rsidRPr="00B247B1">
        <w:t>ите Татри, близо до Чехословакия</w:t>
      </w:r>
      <w:r w:rsidR="00824042" w:rsidRPr="00B247B1">
        <w:t xml:space="preserve">. На връщане проф. </w:t>
      </w:r>
      <w:proofErr w:type="spellStart"/>
      <w:r w:rsidR="00824042" w:rsidRPr="00B247B1">
        <w:t>Венжик</w:t>
      </w:r>
      <w:proofErr w:type="spellEnd"/>
      <w:r w:rsidR="00824042" w:rsidRPr="00B247B1">
        <w:t xml:space="preserve"> ни води в новопостроената си вила, където си устроихме забавна вечер.</w:t>
      </w:r>
    </w:p>
    <w:p w14:paraId="2A4AF1B5" w14:textId="77777777" w:rsidR="00824042" w:rsidRPr="00B247B1" w:rsidRDefault="00824042" w:rsidP="00B115ED">
      <w:r w:rsidRPr="00B247B1">
        <w:t xml:space="preserve">Тази 1980 г. беше </w:t>
      </w:r>
      <w:proofErr w:type="spellStart"/>
      <w:r w:rsidRPr="00B247B1">
        <w:t>своебразен</w:t>
      </w:r>
      <w:proofErr w:type="spellEnd"/>
      <w:r w:rsidRPr="00B247B1">
        <w:t xml:space="preserve">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18278446" w14:textId="77777777" w:rsidR="000C1925" w:rsidRDefault="002A3AF8" w:rsidP="00B115ED">
      <w:r w:rsidRPr="00B247B1">
        <w:t>През тази година о</w:t>
      </w:r>
      <w:r w:rsidR="00AA3241" w:rsidRPr="00B247B1">
        <w:t>свен грижи за старата си майка, други проблеми семейството ми н</w:t>
      </w:r>
      <w:r w:rsidRPr="00B247B1">
        <w:t>ямаше</w:t>
      </w:r>
      <w:r w:rsidR="00AA3241" w:rsidRPr="00B247B1">
        <w:t xml:space="preserve">. Новата 1981 г. посрещнахме спазвайки семейните традиции. Влошаването на </w:t>
      </w:r>
      <w:proofErr w:type="spellStart"/>
      <w:r w:rsidR="00AA3241" w:rsidRPr="00B247B1">
        <w:t>артеросклерозата</w:t>
      </w:r>
      <w:proofErr w:type="spellEnd"/>
      <w:r w:rsidR="00AA3241" w:rsidRPr="00B247B1">
        <w:t xml:space="preserve">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B247B1">
        <w:t xml:space="preserve"> и я посещаваше, за да я проверя</w:t>
      </w:r>
      <w:r w:rsidR="00AA3241" w:rsidRPr="00B247B1">
        <w:t xml:space="preserve">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w:t>
      </w:r>
      <w:proofErr w:type="spellStart"/>
      <w:r w:rsidR="00AA3241" w:rsidRPr="00B247B1">
        <w:t>Зиза</w:t>
      </w:r>
      <w:proofErr w:type="spellEnd"/>
      <w:r w:rsidR="00AA3241" w:rsidRPr="00B247B1">
        <w:t>, която му даваше бонбони. Не зная защо, но тя често го наричаше Петьо.</w:t>
      </w:r>
    </w:p>
    <w:p w14:paraId="3F0A2AE6" w14:textId="77777777" w:rsidR="000C1925" w:rsidRDefault="002A3AF8" w:rsidP="00B115ED">
      <w:r w:rsidRPr="00B247B1">
        <w:t>От 15 август до 22 септември бях в домашен отпуск с Милка и Стефко</w:t>
      </w:r>
      <w:r w:rsidR="00AA3241" w:rsidRPr="00B247B1">
        <w:t xml:space="preserve"> на Старозагорските бани, за 14 дни, в почивната станция на птицекомбината. След това ходихме до Розовец.</w:t>
      </w:r>
    </w:p>
    <w:p w14:paraId="041C9F9C" w14:textId="77777777" w:rsidR="000C1925" w:rsidRDefault="00AA3241" w:rsidP="00B115ED">
      <w:r w:rsidRPr="00B247B1">
        <w:t>През тази година, чрез Държавен архив във Велико Търново получих удостоверение № ОВ-Е-3207, доказващо участието ми във</w:t>
      </w:r>
      <w:r w:rsidR="002A3AF8" w:rsidRPr="00B247B1">
        <w:t xml:space="preserve"> Втората световна война. На 9</w:t>
      </w:r>
      <w:r w:rsidRPr="00B247B1">
        <w:t xml:space="preserve"> май с бай Добри отново се събрахме, за да отпразнуваме „Денят на победата”.</w:t>
      </w:r>
    </w:p>
    <w:p w14:paraId="5923E648" w14:textId="77777777" w:rsidR="000C1925" w:rsidRDefault="00AA3241" w:rsidP="00B115ED">
      <w:r w:rsidRPr="00B247B1">
        <w:t>През годината продължавах да изнасям лекции на различни места в България.</w:t>
      </w:r>
    </w:p>
    <w:p w14:paraId="5146445A" w14:textId="77777777" w:rsidR="000C1925" w:rsidRDefault="002A3AF8" w:rsidP="00B115ED">
      <w:r w:rsidRPr="00B247B1">
        <w:t>От 12 до 18</w:t>
      </w:r>
      <w:r w:rsidR="00AA3241" w:rsidRPr="00B247B1">
        <w:t xml:space="preserve"> октомври бях командирован от НАПС в Унгария със задачата да проуча техният опит по отглеждане на птиците в </w:t>
      </w:r>
      <w:proofErr w:type="spellStart"/>
      <w:r w:rsidR="00AA3241" w:rsidRPr="00B247B1">
        <w:t>личнто</w:t>
      </w:r>
      <w:proofErr w:type="spellEnd"/>
      <w:r w:rsidR="00AA3241" w:rsidRPr="00B247B1">
        <w:t xml:space="preserve">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w:t>
      </w:r>
      <w:proofErr w:type="spellStart"/>
      <w:r w:rsidR="00AA3241" w:rsidRPr="00B247B1">
        <w:t>ободудване</w:t>
      </w:r>
      <w:proofErr w:type="spellEnd"/>
      <w:r w:rsidR="00AA3241" w:rsidRPr="00B247B1">
        <w:t xml:space="preserve"> и фуражни смески. Всички стопани бяха осигурени ветеринарно и з</w:t>
      </w:r>
      <w:r w:rsidRPr="00B247B1">
        <w:t>оотехнически, а накрая цялата продукция от яйца и птиче мес</w:t>
      </w:r>
      <w:r w:rsidR="00AA3241" w:rsidRPr="00B247B1">
        <w:t>о се изкупуваше от държавата. След завръщането си, с доклад до МЗПХ, предложих внедряването на унгар</w:t>
      </w:r>
      <w:r w:rsidRPr="00B247B1">
        <w:t>ският опит да се прил</w:t>
      </w:r>
      <w:r w:rsidR="00AA3241" w:rsidRPr="00B247B1">
        <w:t>ага и в нашата страна.</w:t>
      </w:r>
    </w:p>
    <w:p w14:paraId="0FB915A1" w14:textId="77777777" w:rsidR="000C1925" w:rsidRDefault="00AA3241" w:rsidP="00B115ED">
      <w:r w:rsidRPr="00B247B1">
        <w:t>През годината с няколко колеги подготвихме докладите, с които да участваме на Световният конгрес по птицевъдство в Полша.</w:t>
      </w:r>
    </w:p>
    <w:p w14:paraId="4A7F684D" w14:textId="77777777" w:rsidR="000C1925" w:rsidRDefault="00AA3241" w:rsidP="00B115ED">
      <w:r w:rsidRPr="00B247B1">
        <w:t>За добро изпълнение на плановете на ХЦ</w:t>
      </w:r>
      <w:r w:rsidR="002A3AF8" w:rsidRPr="00B247B1">
        <w:t xml:space="preserve">П </w:t>
      </w:r>
      <w:r w:rsidRPr="00B247B1">
        <w:t>-СЗ</w:t>
      </w:r>
      <w:r w:rsidR="002A3AF8" w:rsidRPr="00B247B1">
        <w:t xml:space="preserve"> през 1981 г.,</w:t>
      </w:r>
      <w:r w:rsidRPr="00B247B1">
        <w:t xml:space="preserve"> бях награден от НПОП с 400 лв.</w:t>
      </w:r>
    </w:p>
    <w:p w14:paraId="14D12F43" w14:textId="77777777" w:rsidR="000C1925" w:rsidRDefault="00AA3241" w:rsidP="00B115ED">
      <w:r w:rsidRPr="00B247B1">
        <w:t>Независимо от някои неблагоприятн</w:t>
      </w:r>
      <w:r w:rsidR="002A3AF8" w:rsidRPr="00B247B1">
        <w:t>и за мен събития, 1981 г.</w:t>
      </w:r>
      <w:r w:rsidRPr="00B247B1">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B247B1">
        <w:t>ело Лясково. Чувствах обаче</w:t>
      </w:r>
      <w:r w:rsidRPr="00B247B1">
        <w:t xml:space="preserve"> влиянието на възрастта ми</w:t>
      </w:r>
      <w:r w:rsidR="002A3AF8" w:rsidRPr="00B247B1">
        <w:t>,</w:t>
      </w:r>
      <w:r w:rsidRPr="00B247B1">
        <w:t xml:space="preserve"> върху работоспособността и възможностите ми.</w:t>
      </w:r>
    </w:p>
    <w:p w14:paraId="380ED649" w14:textId="77777777" w:rsidR="000C1925" w:rsidRDefault="00AA3241" w:rsidP="00B115ED">
      <w:r w:rsidRPr="00B247B1">
        <w:t>Новата 1982 г. посрещнахме зае</w:t>
      </w:r>
      <w:r w:rsidR="002A3AF8" w:rsidRPr="00B247B1">
        <w:t>дно с тригодишния ми внук Стефк</w:t>
      </w:r>
      <w:r w:rsidRPr="00B247B1">
        <w:t xml:space="preserve">о. Заради него останахме вкъщи, край </w:t>
      </w:r>
      <w:r w:rsidR="00640F46" w:rsidRPr="00B247B1">
        <w:t>телевизора</w:t>
      </w:r>
      <w:r w:rsidRPr="00B247B1">
        <w:t>, а сутринта той ни сурвака за здраве. Милка след това го води при семейството на брат ми Жоро.</w:t>
      </w:r>
    </w:p>
    <w:p w14:paraId="2C3F8A29" w14:textId="77777777" w:rsidR="000C1925" w:rsidRDefault="00AA3241" w:rsidP="00B115ED">
      <w:r w:rsidRPr="00B247B1">
        <w:t>Състоянието на майка ми продължаваше да се влошава. Тя живе</w:t>
      </w:r>
      <w:r w:rsidR="00BA67DC" w:rsidRPr="00B247B1">
        <w:t>еше в някакъв неин, нереален свя</w:t>
      </w:r>
      <w:r w:rsidRPr="00B247B1">
        <w:t xml:space="preserve">т, свързан с миналото и. След </w:t>
      </w:r>
      <w:r w:rsidR="00BA67DC" w:rsidRPr="00B247B1">
        <w:t xml:space="preserve">всяко връщане от работа, Милка </w:t>
      </w:r>
      <w:r w:rsidRPr="00B247B1">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B247B1">
        <w:t>продължаваше да отказва. На 3 май тя</w:t>
      </w:r>
      <w:r w:rsidRPr="00B247B1">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B247B1">
        <w:t>а „Денят на победата” – 9 май</w:t>
      </w:r>
      <w:r w:rsidRPr="00B247B1">
        <w:t>.</w:t>
      </w:r>
    </w:p>
    <w:p w14:paraId="1CA3FFFE" w14:textId="77777777" w:rsidR="000C1925" w:rsidRDefault="00AA3241" w:rsidP="00B115ED">
      <w:r w:rsidRPr="00B247B1">
        <w:t>От Бургас дойдоха братовчедките Руска и Стефана. Постарах се да организирам достойно погребение, като разноските поех изцяло аз.</w:t>
      </w:r>
    </w:p>
    <w:p w14:paraId="5AA0767C" w14:textId="77777777" w:rsidR="000C1925" w:rsidRDefault="00AA3241" w:rsidP="00B115ED">
      <w:r w:rsidRPr="00B247B1">
        <w:t>Не зная защо, но смъртта на майка ми понесох сравнително по-леко от тази на б</w:t>
      </w:r>
      <w:r w:rsidR="00BA67DC" w:rsidRPr="00B247B1">
        <w:t xml:space="preserve">аща ми. В нашето семейство </w:t>
      </w:r>
      <w:r w:rsidRPr="00B247B1">
        <w:t xml:space="preserve">аз </w:t>
      </w:r>
      <w:r w:rsidR="00BA67DC" w:rsidRPr="00B247B1">
        <w:t xml:space="preserve">вече </w:t>
      </w:r>
      <w:r w:rsidRPr="00B247B1">
        <w:t>бях най-възрастният.</w:t>
      </w:r>
    </w:p>
    <w:p w14:paraId="58EE4A43" w14:textId="77777777" w:rsidR="000C1925" w:rsidRDefault="00AA3241" w:rsidP="00B115ED">
      <w:r w:rsidRPr="00B247B1">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48A3D6AA" w14:textId="77777777" w:rsidR="000C1925" w:rsidRDefault="00AA3241" w:rsidP="00B115ED">
      <w:r w:rsidRPr="00B247B1">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B247B1">
        <w:t>дисертационната</w:t>
      </w:r>
      <w:r w:rsidRPr="00B247B1">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B247B1">
        <w:t>т</w:t>
      </w:r>
      <w:r w:rsidRPr="00B247B1">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506F07EE" w14:textId="77777777" w:rsidR="00AA3241" w:rsidRPr="00B247B1" w:rsidRDefault="002F3486" w:rsidP="00B115ED">
      <w:r w:rsidRPr="00B247B1">
        <w:t>От 5 до 31</w:t>
      </w:r>
      <w:r w:rsidR="00AA3241" w:rsidRPr="00B247B1">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B247B1">
        <w:t>на почивка в Смолян. Там с внукът</w:t>
      </w:r>
      <w:r w:rsidR="00AA3241" w:rsidRPr="00B247B1">
        <w:t xml:space="preserve"> ми, който беше послушно дете, обиколихме око</w:t>
      </w:r>
      <w:r w:rsidRPr="00B247B1">
        <w:t>лните върхове. Ходихме и до Смол</w:t>
      </w:r>
      <w:r w:rsidR="00AA3241" w:rsidRPr="00B247B1">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4E901CF0" w14:textId="77777777" w:rsidR="00AA3241" w:rsidRPr="00B247B1" w:rsidRDefault="00AA3241" w:rsidP="00B115ED">
      <w:r w:rsidRPr="00B247B1">
        <w:t xml:space="preserve">В края на септември Марин обяви, че ще се жени за приятелката </w:t>
      </w:r>
      <w:r w:rsidR="007D56AD" w:rsidRPr="00B247B1">
        <w:t xml:space="preserve">си Дора. Тя беше студентка 2-ри </w:t>
      </w:r>
      <w:r w:rsidRPr="00B247B1">
        <w:t>курс в МЕИ – Варна. Ние с Милка веднага се съгласихме, имайки опита от женитбата на Васко.</w:t>
      </w:r>
      <w:r w:rsidR="004046D8" w:rsidRPr="00B247B1">
        <w:t xml:space="preserve"> Ходихме до Гълъбово, за да се запознаем с родителите и – Запрян и Тонка. Те бяха от село </w:t>
      </w:r>
      <w:r w:rsidR="007D56AD" w:rsidRPr="00B247B1">
        <w:t xml:space="preserve">Разделна, но работиха в „Марица - </w:t>
      </w:r>
      <w:r w:rsidR="004046D8" w:rsidRPr="00B247B1">
        <w:t>Изток” и имаха собствен дом в Гълъбово.</w:t>
      </w:r>
    </w:p>
    <w:p w14:paraId="09B2F71C" w14:textId="77777777" w:rsidR="004046D8" w:rsidRDefault="007D56AD" w:rsidP="00B115ED">
      <w:r w:rsidRPr="00B247B1">
        <w:t>На 9</w:t>
      </w:r>
      <w:r w:rsidR="004046D8" w:rsidRPr="00B247B1">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B247B1">
        <w:t>празненство</w:t>
      </w:r>
      <w:r w:rsidR="004046D8" w:rsidRPr="00B247B1">
        <w:t>, но в Гълъбово.</w:t>
      </w:r>
    </w:p>
    <w:p w14:paraId="31BEB16F" w14:textId="77777777" w:rsidR="00C875B7" w:rsidRDefault="00C875B7" w:rsidP="00C875B7">
      <w:pPr>
        <w:keepNext/>
      </w:pPr>
      <w:r w:rsidRPr="005B6708">
        <w:rPr>
          <w:lang w:val="en-US"/>
        </w:rPr>
        <w:drawing>
          <wp:inline distT="0" distB="0" distL="0" distR="0" wp14:anchorId="6B5A0BB9" wp14:editId="78809AE2">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BA9B501" w14:textId="2C90F2F0" w:rsidR="00C875B7" w:rsidRPr="00B247B1" w:rsidRDefault="00C875B7" w:rsidP="00C875B7">
      <w:pPr>
        <w:pStyle w:val="Caption"/>
      </w:pPr>
      <w:r w:rsidRPr="0047601C">
        <w:t>Сватбена снимка на Дора и Марин Ножчеви със</w:t>
      </w:r>
      <w:r w:rsidR="0073218F">
        <w:t xml:space="preserve"> Стефан и Милка Ножчеви</w:t>
      </w:r>
      <w:r w:rsidRPr="0047601C">
        <w:t>, Запрян и Тонка Иванови</w:t>
      </w:r>
    </w:p>
    <w:p w14:paraId="3891E4B8" w14:textId="77777777" w:rsidR="004046D8" w:rsidRPr="00B247B1" w:rsidRDefault="004046D8" w:rsidP="00B115ED">
      <w:r w:rsidRPr="00B247B1">
        <w:t xml:space="preserve">Марин и Дора щяха да останат да живеят </w:t>
      </w:r>
      <w:r w:rsidR="007D56AD" w:rsidRPr="00B247B1">
        <w:t>вкъщ</w:t>
      </w:r>
      <w:r w:rsidRPr="00B247B1">
        <w:t>и и ги настанихме в детската стая. Няколко дни след това Дора замина за Варна. С Милка пое</w:t>
      </w:r>
      <w:r w:rsidR="007D56AD" w:rsidRPr="00B247B1">
        <w:t xml:space="preserve">хме част от издръжката на младото </w:t>
      </w:r>
      <w:r w:rsidRPr="00B247B1">
        <w:t xml:space="preserve"> семейство.</w:t>
      </w:r>
    </w:p>
    <w:p w14:paraId="50003C56" w14:textId="77777777" w:rsidR="000C1925" w:rsidRDefault="004046D8" w:rsidP="00B115ED">
      <w:r w:rsidRPr="00B247B1">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B247B1">
        <w:t>, той</w:t>
      </w:r>
      <w:r w:rsidRPr="00B247B1">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B247B1">
        <w:t>остоянна помощ и консултации,</w:t>
      </w:r>
      <w:r w:rsidRPr="00B247B1">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B247B1">
        <w:t xml:space="preserve"> Бях обеден, </w:t>
      </w:r>
      <w:r w:rsidR="00D22F6E" w:rsidRPr="00B247B1">
        <w:t>че моите съвети биха били напълно безполезни</w:t>
      </w:r>
      <w:r w:rsidR="007D56AD" w:rsidRPr="00B247B1">
        <w:t>,</w:t>
      </w:r>
      <w:r w:rsidR="00D22F6E" w:rsidRPr="00B247B1">
        <w:t xml:space="preserve"> без неговата голяма енергия и творчески възможности.</w:t>
      </w:r>
    </w:p>
    <w:p w14:paraId="341792BF" w14:textId="77777777" w:rsidR="000C1925" w:rsidRDefault="007D56AD" w:rsidP="00B115ED">
      <w:r w:rsidRPr="00B247B1">
        <w:t>На 1</w:t>
      </w:r>
      <w:r w:rsidR="00D22F6E" w:rsidRPr="00B247B1">
        <w:t xml:space="preserve"> юни бях с групата делегати от НПОП на Учредителното събрание за възстановяване на </w:t>
      </w:r>
      <w:r w:rsidR="00B237D4" w:rsidRPr="00B247B1">
        <w:t>Селско</w:t>
      </w:r>
      <w:r w:rsidR="00D22F6E" w:rsidRPr="00B247B1">
        <w:t>-стопанската академия. На Общото й събрание, аз бях избран за член.</w:t>
      </w:r>
    </w:p>
    <w:p w14:paraId="07658B9F" w14:textId="77777777" w:rsidR="000C1925" w:rsidRDefault="00D22F6E" w:rsidP="00B115ED">
      <w:r w:rsidRPr="00B247B1">
        <w:t>На 14 юли за 32-ри път празнувахме „Денят на птицевъда”. Присъстваха над 250 души от всички звена на ХЦ</w:t>
      </w:r>
      <w:r w:rsidR="007D56AD" w:rsidRPr="00B247B1">
        <w:t xml:space="preserve">П </w:t>
      </w:r>
      <w:r w:rsidRPr="00B247B1">
        <w:t>-СЗ.</w:t>
      </w:r>
    </w:p>
    <w:p w14:paraId="5DAA0B42" w14:textId="77777777" w:rsidR="000C1925" w:rsidRDefault="00D22F6E" w:rsidP="00B115ED">
      <w:r w:rsidRPr="00B247B1">
        <w:t>Продължавах редовните си посещения на птице</w:t>
      </w:r>
      <w:r w:rsidR="007D56AD" w:rsidRPr="00B247B1">
        <w:t>ферми в цялата страна. Институтът</w:t>
      </w:r>
      <w:r w:rsidRPr="00B247B1">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B247B1">
        <w:t>рецензент</w:t>
      </w:r>
      <w:r w:rsidRPr="00B247B1">
        <w:t xml:space="preserve"> по различни статии и книги.</w:t>
      </w:r>
    </w:p>
    <w:p w14:paraId="5F7EBB2A" w14:textId="77777777" w:rsidR="000C1925" w:rsidRDefault="00D22F6E" w:rsidP="00B115ED">
      <w:r w:rsidRPr="00B247B1">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B247B1">
        <w:t>кокошоферма</w:t>
      </w:r>
      <w:r w:rsidRPr="00B247B1">
        <w:t>. Макар и да навърших 58 години, бях все още здрав и можех да бъда полезен на семейството си и на родното птицевъдство.</w:t>
      </w:r>
    </w:p>
    <w:p w14:paraId="1BDF3272" w14:textId="77777777" w:rsidR="000C1925" w:rsidRDefault="00D22F6E" w:rsidP="00B115ED">
      <w:r w:rsidRPr="00B247B1">
        <w:t>Новата 1983 г. посрещнахме с Марин и снахата Дора, спазвайки семейните традиции. След 22ч. младите излязоха с приятели, а ние с Милка ос</w:t>
      </w:r>
      <w:r w:rsidR="007D56AD" w:rsidRPr="00B247B1">
        <w:t>танахме пред телевизора. На 1</w:t>
      </w:r>
      <w:r w:rsidRPr="00B247B1">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5C9F0060" w14:textId="77777777" w:rsidR="000C1925" w:rsidRDefault="007D56AD" w:rsidP="00B115ED">
      <w:r w:rsidRPr="00B247B1">
        <w:t>На 9</w:t>
      </w:r>
      <w:r w:rsidR="00D22F6E" w:rsidRPr="00B247B1">
        <w:t xml:space="preserve"> май, с Добри Иванов празнувахме в ресторант „Кипарис” </w:t>
      </w:r>
      <w:r w:rsidRPr="00B247B1">
        <w:t xml:space="preserve"> - </w:t>
      </w:r>
      <w:r w:rsidR="00D22F6E" w:rsidRPr="00B247B1">
        <w:t>„Деня на победата”, спазвайки традицията като ветерани от войната.</w:t>
      </w:r>
    </w:p>
    <w:p w14:paraId="5ADE4F38" w14:textId="77777777" w:rsidR="000C1925" w:rsidRDefault="00047830" w:rsidP="00B115ED">
      <w:r w:rsidRPr="00B247B1">
        <w:t>На 21</w:t>
      </w:r>
      <w:r w:rsidR="00D22F6E" w:rsidRPr="00B247B1">
        <w:t xml:space="preserve"> май се роди първият ми внук от малкият</w:t>
      </w:r>
      <w:r w:rsidR="007665DC" w:rsidRPr="00B247B1">
        <w:t xml:space="preserve"> ми син. Водих Дора до родилния</w:t>
      </w:r>
      <w:r w:rsidR="00D22F6E" w:rsidRPr="00B247B1">
        <w:t xml:space="preserve"> дом и я помолих ако е момче, да го кръсти на баща си. Същата веч</w:t>
      </w:r>
      <w:r w:rsidR="007665DC" w:rsidRPr="00B247B1">
        <w:t xml:space="preserve">ер трябваше да замина за </w:t>
      </w:r>
      <w:proofErr w:type="spellStart"/>
      <w:r w:rsidR="007665DC" w:rsidRPr="00B247B1">
        <w:t>София.</w:t>
      </w:r>
      <w:r w:rsidR="00D22F6E" w:rsidRPr="00B247B1">
        <w:t>Чествахме</w:t>
      </w:r>
      <w:proofErr w:type="spellEnd"/>
      <w:r w:rsidR="00D22F6E" w:rsidRPr="00B247B1">
        <w:t xml:space="preserve">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B247B1">
        <w:t xml:space="preserve">е </w:t>
      </w:r>
      <w:r w:rsidR="00D22F6E" w:rsidRPr="00B247B1">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1D920A36" w14:textId="77777777" w:rsidR="00D22F6E" w:rsidRPr="00B247B1" w:rsidRDefault="00D22F6E" w:rsidP="00B115ED">
      <w:r w:rsidRPr="00B247B1">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B247B1">
        <w:t>беше само н</w:t>
      </w:r>
      <w:r w:rsidRPr="00B247B1">
        <w:t>а 3 месеца и половина и много трудно понесе раздялата с майка си и изкуственото захранване.</w:t>
      </w:r>
    </w:p>
    <w:p w14:paraId="069E7E8E" w14:textId="77777777" w:rsidR="00D22F6E" w:rsidRPr="00B247B1" w:rsidRDefault="007665DC" w:rsidP="00B115ED">
      <w:r w:rsidRPr="00B247B1">
        <w:t>На 15</w:t>
      </w:r>
      <w:r w:rsidR="00D22F6E" w:rsidRPr="00B247B1">
        <w:t xml:space="preserve"> ноември почина учинайка ми </w:t>
      </w:r>
      <w:proofErr w:type="spellStart"/>
      <w:r w:rsidR="00D22F6E" w:rsidRPr="00B247B1">
        <w:t>Жанка</w:t>
      </w:r>
      <w:proofErr w:type="spellEnd"/>
      <w:r w:rsidR="00D22F6E" w:rsidRPr="00B247B1">
        <w:t>.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0969C543" w14:textId="77777777" w:rsidR="00D22F6E" w:rsidRPr="00B247B1" w:rsidRDefault="00D22F6E" w:rsidP="00B115ED">
      <w:r w:rsidRPr="00B247B1">
        <w:t xml:space="preserve">През годината, в научната секция и </w:t>
      </w:r>
      <w:r w:rsidR="001D7A2B" w:rsidRPr="00B247B1">
        <w:t>ХЦ</w:t>
      </w:r>
      <w:r w:rsidR="00096268" w:rsidRPr="00B247B1">
        <w:t xml:space="preserve">П - </w:t>
      </w:r>
      <w:r w:rsidR="001D7A2B" w:rsidRPr="00B247B1">
        <w:t xml:space="preserve">СЗ работите ми вървяха много добре. Получихме добри резултати на конкурсното изпитване на нашите кокошки – СЗ-80 и СЗ-81 в Чехословакия и ГДР. Така авторитетът ми като птицевъд-специалист се </w:t>
      </w:r>
      <w:proofErr w:type="spellStart"/>
      <w:r w:rsidR="001D7A2B" w:rsidRPr="00B247B1">
        <w:t>повеши</w:t>
      </w:r>
      <w:proofErr w:type="spellEnd"/>
      <w:r w:rsidR="001D7A2B" w:rsidRPr="00B247B1">
        <w:t xml:space="preserve">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39C14D3E" w14:textId="77777777" w:rsidR="001D7A2B" w:rsidRPr="00B247B1" w:rsidRDefault="001D7A2B" w:rsidP="00B115ED">
      <w:r w:rsidRPr="00B247B1">
        <w:t>Продължи съвместната ни дейност по създаване на новата хибридна кокошка в птицекомбината в град Плевен, която К. Караджов нареч</w:t>
      </w:r>
      <w:r w:rsidR="00096268" w:rsidRPr="00B247B1">
        <w:t xml:space="preserve">е </w:t>
      </w:r>
      <w:proofErr w:type="spellStart"/>
      <w:r w:rsidR="00096268" w:rsidRPr="00B247B1">
        <w:t>Пн</w:t>
      </w:r>
      <w:proofErr w:type="spellEnd"/>
      <w:r w:rsidR="00096268" w:rsidRPr="00B247B1">
        <w:t xml:space="preserve">-О. Работих и по мини - </w:t>
      </w:r>
      <w:r w:rsidRPr="00B247B1">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47BD1C50" w14:textId="77777777" w:rsidR="001D7A2B" w:rsidRPr="00B247B1" w:rsidRDefault="001D7A2B" w:rsidP="00B115ED">
      <w:r w:rsidRPr="00B247B1">
        <w:t xml:space="preserve">През годината на посещение при нас бяха: Жан  </w:t>
      </w:r>
      <w:proofErr w:type="spellStart"/>
      <w:r w:rsidRPr="00B247B1">
        <w:t>Дериер</w:t>
      </w:r>
      <w:r w:rsidR="00096268" w:rsidRPr="00B247B1">
        <w:t>от</w:t>
      </w:r>
      <w:proofErr w:type="spellEnd"/>
      <w:r w:rsidR="00096268" w:rsidRPr="00B247B1">
        <w:t xml:space="preserve"> Франция, </w:t>
      </w:r>
      <w:proofErr w:type="spellStart"/>
      <w:r w:rsidR="00096268" w:rsidRPr="00B247B1">
        <w:t>ПеберХалей</w:t>
      </w:r>
      <w:proofErr w:type="spellEnd"/>
      <w:r w:rsidR="00096268" w:rsidRPr="00B247B1">
        <w:t xml:space="preserve"> – </w:t>
      </w:r>
      <w:proofErr w:type="spellStart"/>
      <w:r w:rsidR="00096268" w:rsidRPr="00B247B1">
        <w:t>пуйковъд</w:t>
      </w:r>
      <w:proofErr w:type="spellEnd"/>
      <w:r w:rsidR="00096268" w:rsidRPr="00B247B1">
        <w:t xml:space="preserve"> от Канада и група от Институтът</w:t>
      </w:r>
      <w:r w:rsidRPr="00B247B1">
        <w:t xml:space="preserve"> по птицевъдство в град </w:t>
      </w:r>
      <w:proofErr w:type="spellStart"/>
      <w:r w:rsidRPr="00B247B1">
        <w:t>Загорск</w:t>
      </w:r>
      <w:proofErr w:type="spellEnd"/>
      <w:r w:rsidRPr="00B247B1">
        <w:t>, СССР.</w:t>
      </w:r>
    </w:p>
    <w:p w14:paraId="3CF40C45" w14:textId="77777777" w:rsidR="001D7A2B" w:rsidRPr="00B247B1" w:rsidRDefault="001D7A2B" w:rsidP="00B115ED">
      <w:r w:rsidRPr="00B247B1">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7987796C" w14:textId="77777777" w:rsidR="001D7A2B" w:rsidRPr="00B247B1" w:rsidRDefault="001D7A2B" w:rsidP="00B115ED">
      <w:r w:rsidRPr="00B247B1">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B247B1">
        <w:t>П</w:t>
      </w:r>
      <w:r w:rsidRPr="00B247B1">
        <w:t xml:space="preserve">, който да изпълнява ролята на новата племенна </w:t>
      </w:r>
      <w:proofErr w:type="spellStart"/>
      <w:r w:rsidRPr="00B247B1">
        <w:t>кокошкоферма</w:t>
      </w:r>
      <w:proofErr w:type="spellEnd"/>
      <w:r w:rsidRPr="00B247B1">
        <w:t>. Заедно с него към ХЦ</w:t>
      </w:r>
      <w:r w:rsidR="00096268" w:rsidRPr="00B247B1">
        <w:t xml:space="preserve">П </w:t>
      </w:r>
      <w:r w:rsidRPr="00B247B1">
        <w:t xml:space="preserve">-СЗ беше прехвърлен и Професионалният учебен център, тъй като ръководителите му бяха предимно от нашата научна секция. </w:t>
      </w:r>
    </w:p>
    <w:p w14:paraId="5D4A1394" w14:textId="77777777" w:rsidR="001D7A2B" w:rsidRPr="00B247B1" w:rsidRDefault="001D7A2B" w:rsidP="00B115ED">
      <w:r w:rsidRPr="00B247B1">
        <w:t>Много време ни отне подготовката на организираната от НАПС изложба в Пловдив, по случай 120 години селско стопанство в България.</w:t>
      </w:r>
      <w:r w:rsidR="00096268" w:rsidRPr="00B247B1">
        <w:t xml:space="preserve"> В нея участвахме с отделен пави</w:t>
      </w:r>
      <w:r w:rsidRPr="00B247B1">
        <w:t xml:space="preserve">лион и представяхме кокошките – СЗЧ, НХ, СЗ-80 и СЗ-81, както и породите пуйки – Севернокавказка бронзова, </w:t>
      </w:r>
      <w:proofErr w:type="spellStart"/>
      <w:r w:rsidRPr="00B247B1">
        <w:t>Белствилска</w:t>
      </w:r>
      <w:proofErr w:type="spellEnd"/>
      <w:r w:rsidRPr="00B247B1">
        <w:t xml:space="preserve">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7DDDEB9B" w14:textId="77777777" w:rsidR="001D7A2B" w:rsidRPr="00B247B1" w:rsidRDefault="001D7A2B" w:rsidP="00B115ED">
      <w:r w:rsidRPr="00B247B1">
        <w:t>В началото на юли тържествено чествах</w:t>
      </w:r>
      <w:r w:rsidR="00096268" w:rsidRPr="00B247B1">
        <w:t>ме „Деня на птицевъдът</w:t>
      </w:r>
      <w:r w:rsidRPr="00B247B1">
        <w:t>”, заедно с двата филиала в Чирпан и Нова Загора.</w:t>
      </w:r>
    </w:p>
    <w:p w14:paraId="45A48727" w14:textId="77777777" w:rsidR="000C1925" w:rsidRDefault="00F64DD4" w:rsidP="00F64DD4">
      <w:r w:rsidRPr="00B247B1">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B247B1">
        <w:t>, както и в научните съвети на И</w:t>
      </w:r>
      <w:r w:rsidRPr="00B247B1">
        <w:t>нститута по птицевъдство и Контролната станция към него.</w:t>
      </w:r>
      <w:r w:rsidR="00096268" w:rsidRPr="00B247B1">
        <w:t xml:space="preserve"> Т</w:t>
      </w:r>
      <w:r w:rsidRPr="00B247B1">
        <w:t>ази 1983 г. беше една от най-успешните в дейността на ХЦ</w:t>
      </w:r>
      <w:r w:rsidR="00096268" w:rsidRPr="00B247B1">
        <w:t xml:space="preserve">П </w:t>
      </w:r>
      <w:r w:rsidRPr="00B247B1">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B247B1">
        <w:t>ключен във всички възможни научн</w:t>
      </w:r>
      <w:r w:rsidRPr="00B247B1">
        <w:t xml:space="preserve">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w:t>
      </w:r>
      <w:proofErr w:type="spellStart"/>
      <w:r w:rsidRPr="00B247B1">
        <w:t>итрябваше</w:t>
      </w:r>
      <w:proofErr w:type="spellEnd"/>
      <w:r w:rsidRPr="00B247B1">
        <w:t xml:space="preserve"> да се пост</w:t>
      </w:r>
      <w:r w:rsidR="00096268" w:rsidRPr="00B247B1">
        <w:t>арая да съхраня постигнатото до</w:t>
      </w:r>
      <w:r w:rsidRPr="00B247B1">
        <w:t>сега до пенсионирането ми. За израстването ми като птицевъд, голямо значение имаше първоначалният заряд, даден ми от моя</w:t>
      </w:r>
      <w:r w:rsidR="00096268" w:rsidRPr="00B247B1">
        <w:t>т</w:t>
      </w:r>
      <w:r w:rsidRPr="00B247B1">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53E1C818" w14:textId="77777777" w:rsidR="000C1925" w:rsidRDefault="00F64DD4" w:rsidP="00F64DD4">
      <w:r w:rsidRPr="00B247B1">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B247B1">
        <w:t xml:space="preserve"> Бях малко песимистично настроен, за</w:t>
      </w:r>
      <w:r w:rsidR="00096268" w:rsidRPr="00B247B1">
        <w:t xml:space="preserve">щото през тази година навършвах </w:t>
      </w:r>
      <w:r w:rsidR="00913355" w:rsidRPr="00B247B1">
        <w:t>60 години. Налагаше се да върша само, което мога, ползвайки натрупаният опит и помощта на колектива.</w:t>
      </w:r>
    </w:p>
    <w:p w14:paraId="17C63443" w14:textId="77777777" w:rsidR="000C1925" w:rsidRDefault="00913355" w:rsidP="00F64DD4">
      <w:r w:rsidRPr="00B247B1">
        <w:t xml:space="preserve">През май Маринчо навърши една годинка и вече можеше да ходи. През юни го приеха в детската градина на бул. „Руски”. </w:t>
      </w:r>
      <w:r w:rsidR="00096268" w:rsidRPr="00B247B1">
        <w:t>В почивните дни взимах двамата с</w:t>
      </w:r>
      <w:r w:rsidRPr="00B247B1">
        <w:t>и внука на разходки до Аязмото и Стадиона.</w:t>
      </w:r>
    </w:p>
    <w:p w14:paraId="29CFA544" w14:textId="77777777" w:rsidR="000C1925" w:rsidRDefault="00913355" w:rsidP="00F64DD4">
      <w:r w:rsidRPr="00B247B1">
        <w:t>С Добри Иван</w:t>
      </w:r>
      <w:r w:rsidR="00096268" w:rsidRPr="00B247B1">
        <w:t>ов спазихме традицията и на 9</w:t>
      </w:r>
      <w:r w:rsidRPr="00B247B1">
        <w:t xml:space="preserve"> май празнувахме „Деня на победата”.</w:t>
      </w:r>
    </w:p>
    <w:p w14:paraId="1E03DAA7" w14:textId="77777777" w:rsidR="000C1925" w:rsidRDefault="00913355" w:rsidP="00F64DD4">
      <w:r w:rsidRPr="00B247B1">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14E7EDF2" w14:textId="77777777" w:rsidR="000C1925" w:rsidRDefault="00913355" w:rsidP="00F64DD4">
      <w:r w:rsidRPr="00B247B1">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B247B1">
        <w:rPr>
          <w:color w:val="FF0000"/>
        </w:rPr>
        <w:t>СНИМКА</w:t>
      </w:r>
    </w:p>
    <w:p w14:paraId="20A01603" w14:textId="77777777" w:rsidR="000C1925" w:rsidRDefault="00096268" w:rsidP="00F64DD4">
      <w:r w:rsidRPr="00B247B1">
        <w:t>От 20 август до 9</w:t>
      </w:r>
      <w:r w:rsidR="00913355" w:rsidRPr="00B247B1">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B247B1">
        <w:t>тя имаше изпитна сесия. На 21</w:t>
      </w:r>
      <w:r w:rsidR="00913355" w:rsidRPr="00B247B1">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B247B1">
        <w:t>ато пренощуваха една нощ</w:t>
      </w:r>
      <w:r w:rsidR="00913355" w:rsidRPr="00B247B1">
        <w:t>. След заминаването им, Милка ми каза, че Дора и се е похвалила, че е бременна</w:t>
      </w:r>
      <w:r w:rsidRPr="00B247B1">
        <w:t xml:space="preserve"> отново</w:t>
      </w:r>
      <w:r w:rsidR="00913355" w:rsidRPr="00B247B1">
        <w:t>.</w:t>
      </w:r>
    </w:p>
    <w:p w14:paraId="3879344D" w14:textId="77777777" w:rsidR="000C1925" w:rsidRDefault="00913355" w:rsidP="00F64DD4">
      <w:r w:rsidRPr="00B247B1">
        <w:t>През тази година нямах проблеми както в науката, така и в</w:t>
      </w:r>
      <w:r w:rsidR="00865652" w:rsidRPr="00B247B1">
        <w:t xml:space="preserve"> производството. В Институтът ни п</w:t>
      </w:r>
      <w:r w:rsidRPr="00B247B1">
        <w:t xml:space="preserve">осетиха специалисти от Естония, </w:t>
      </w:r>
      <w:r w:rsidR="00865652" w:rsidRPr="00B247B1">
        <w:t>СССР и ГДР. На 5</w:t>
      </w:r>
      <w:r w:rsidRPr="00B247B1">
        <w:t xml:space="preserve"> ноември по указания на ССА</w:t>
      </w:r>
      <w:r w:rsidR="00865652" w:rsidRPr="00B247B1">
        <w:t>, годишният научен съвет на И</w:t>
      </w:r>
      <w:r w:rsidRPr="00B247B1">
        <w:t xml:space="preserve">нститута по птицевъдство в Костинброд беше </w:t>
      </w:r>
      <w:r w:rsidR="00865652" w:rsidRPr="00B247B1">
        <w:t>проведен по-рано. След него чествахме</w:t>
      </w:r>
      <w:r w:rsidRPr="00B247B1">
        <w:t xml:space="preserve"> и моят 60-годишен юбилей, на който присъства цялото ръко</w:t>
      </w:r>
      <w:r w:rsidR="00865652" w:rsidRPr="00B247B1">
        <w:t>водство на НПОП. Директорът на И</w:t>
      </w:r>
      <w:r w:rsidRPr="00B247B1">
        <w:t>нститута по птицевъдство Г. Исаев, направи подробно изложение на 35-годиш</w:t>
      </w:r>
      <w:r w:rsidR="00865652" w:rsidRPr="00B247B1">
        <w:t xml:space="preserve">ната ми дейност като птицевъд , </w:t>
      </w:r>
      <w:r w:rsidRPr="00B247B1">
        <w:t>п</w:t>
      </w:r>
      <w:r w:rsidR="00865652" w:rsidRPr="00B247B1">
        <w:t>риносът ми за птицевъдната наука и</w:t>
      </w:r>
      <w:r w:rsidRPr="00B247B1">
        <w:t xml:space="preserve"> за развитието и изграждането на промишленото птицевъдство у нас. От името на ръководств</w:t>
      </w:r>
      <w:r w:rsidR="00865652" w:rsidRPr="00B247B1">
        <w:t>ото на НПОП ми беше връчен орден</w:t>
      </w:r>
      <w:r w:rsidRPr="00B247B1">
        <w:t xml:space="preserve"> „Червено знаме на труда, с който ме награждаваше Министерски съвет.</w:t>
      </w:r>
    </w:p>
    <w:p w14:paraId="1CD84531" w14:textId="77777777" w:rsidR="000C1925" w:rsidRDefault="00865652" w:rsidP="00F64DD4">
      <w:r w:rsidRPr="00B247B1">
        <w:t>От 9 до 15</w:t>
      </w:r>
      <w:r w:rsidR="00913355" w:rsidRPr="00B247B1">
        <w:t xml:space="preserve"> декември заедно с </w:t>
      </w:r>
      <w:proofErr w:type="spellStart"/>
      <w:r w:rsidR="00913355" w:rsidRPr="00B247B1">
        <w:t>В.Тодорова</w:t>
      </w:r>
      <w:proofErr w:type="spellEnd"/>
      <w:r w:rsidR="00913355" w:rsidRPr="00B247B1">
        <w:t xml:space="preserve"> и Н. Бачев бяхме на международното съвещание по работа с пуйките в Университета на град Лайпциг, ГД</w:t>
      </w:r>
      <w:r w:rsidRPr="00B247B1">
        <w:t xml:space="preserve">Р. Присъстваха представители </w:t>
      </w:r>
      <w:proofErr w:type="spellStart"/>
      <w:r w:rsidRPr="00B247B1">
        <w:t>от</w:t>
      </w:r>
      <w:r w:rsidR="00913355" w:rsidRPr="00B247B1">
        <w:t>:ГФР</w:t>
      </w:r>
      <w:proofErr w:type="spellEnd"/>
      <w:r w:rsidR="00913355" w:rsidRPr="00B247B1">
        <w:t>, Норвегия, Полша и Чехословакия. Ние изнесохме три научни доклада, като установихме добри контакти, особено с представителите на Норвегия.</w:t>
      </w:r>
    </w:p>
    <w:p w14:paraId="2FE32CC3" w14:textId="77777777" w:rsidR="000C1925" w:rsidRDefault="00913355" w:rsidP="00F64DD4">
      <w:r w:rsidRPr="00B247B1">
        <w:t>Тази година в ХЦ</w:t>
      </w:r>
      <w:r w:rsidR="00865652" w:rsidRPr="00B247B1">
        <w:t xml:space="preserve">П </w:t>
      </w:r>
      <w:r w:rsidRPr="00B247B1">
        <w:t>-СЗ разполагахме с 240 000 кокошки-</w:t>
      </w:r>
      <w:proofErr w:type="spellStart"/>
      <w:r w:rsidRPr="00B247B1">
        <w:t>насачки</w:t>
      </w:r>
      <w:proofErr w:type="spellEnd"/>
      <w:r w:rsidRPr="00B247B1">
        <w:t xml:space="preserve"> и отделно 16 000 пуйки-носачки. Произвеждахме 48 милиона яйца, к</w:t>
      </w:r>
      <w:r w:rsidR="00865652" w:rsidRPr="00B247B1">
        <w:t>ато от тях 12 милиона за люпене</w:t>
      </w:r>
      <w:r w:rsidRPr="00B247B1">
        <w:t xml:space="preserve">. Имахме 7 породи и 19 </w:t>
      </w:r>
      <w:proofErr w:type="spellStart"/>
      <w:r w:rsidRPr="00B247B1">
        <w:t>линиии</w:t>
      </w:r>
      <w:proofErr w:type="spellEnd"/>
      <w:r w:rsidRPr="00B247B1">
        <w:t xml:space="preserve"> кокошки, а пуйки 5 породи в 7 линии.</w:t>
      </w:r>
    </w:p>
    <w:p w14:paraId="39390504" w14:textId="4FC4B3FC" w:rsidR="000C1925" w:rsidRDefault="00913355" w:rsidP="00F64DD4">
      <w:r w:rsidRPr="00B247B1">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p>
    <w:p w14:paraId="5B822B91" w14:textId="77777777" w:rsidR="000C1925" w:rsidRDefault="00913355" w:rsidP="00F64DD4">
      <w:r w:rsidRPr="00B247B1">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B247B1">
        <w:t xml:space="preserve">аседание на научна секция, </w:t>
      </w:r>
      <w:r w:rsidRPr="00B247B1">
        <w:t>всички колеги го одобриха. Ще цитирам само мнението на колегата К. Кунев: „ Сериозно съм разтревожен от съдбата на нашата секция и ХЦ</w:t>
      </w:r>
      <w:r w:rsidR="00865652" w:rsidRPr="00B247B1">
        <w:t xml:space="preserve">П </w:t>
      </w:r>
      <w:r w:rsidRPr="00B247B1">
        <w:t>-</w:t>
      </w:r>
      <w:ins w:id="2" w:author="Eli" w:date="2025-08-09T14:53:00Z" w16du:dateUtc="2025-08-09T11:53:00Z">
        <w:r w:rsidR="0073218F">
          <w:t xml:space="preserve"> </w:t>
        </w:r>
      </w:ins>
      <w:r w:rsidRPr="00B247B1">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2BCE2D99" w14:textId="77777777" w:rsidR="000C1925" w:rsidRDefault="00913355" w:rsidP="00F64DD4">
      <w:r w:rsidRPr="00B247B1">
        <w:t>Докладът-мнение изпратих на 11.05.1984 г. до ОК на БКП-СЗ, с копия до ВИЗВМ-СЗ, Института по птицевъдство  - Костинброд, НПОП, ССА и МЗХП.</w:t>
      </w:r>
    </w:p>
    <w:p w14:paraId="1FB80AD8" w14:textId="77777777" w:rsidR="000C1925" w:rsidRDefault="00865652" w:rsidP="00F64DD4">
      <w:r w:rsidRPr="00B247B1">
        <w:t>Докато бях в домашен отпуск ОК</w:t>
      </w:r>
      <w:r w:rsidR="00913355" w:rsidRPr="00B247B1">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B247B1">
        <w:t>, ССА и МЗХП. На 25 октомври,</w:t>
      </w:r>
      <w:r w:rsidR="00913355" w:rsidRPr="00B247B1">
        <w:t xml:space="preserve"> изненадващо за мен</w:t>
      </w:r>
      <w:r w:rsidRPr="00B247B1">
        <w:t>,</w:t>
      </w:r>
      <w:r w:rsidR="00913355" w:rsidRPr="00B247B1">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7284C626" w14:textId="77777777" w:rsidR="000C1925" w:rsidRDefault="00865652" w:rsidP="00F64DD4">
      <w:r w:rsidRPr="00B247B1">
        <w:t>От 17 до 23</w:t>
      </w:r>
      <w:r w:rsidR="00913355" w:rsidRPr="00B247B1">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w:t>
      </w:r>
      <w:proofErr w:type="spellStart"/>
      <w:r w:rsidR="00913355" w:rsidRPr="00B247B1">
        <w:t>Пче</w:t>
      </w:r>
      <w:proofErr w:type="spellEnd"/>
      <w:r w:rsidR="00913355" w:rsidRPr="00B247B1">
        <w:t xml:space="preserve"> и два пъти във Виена, но не посмях да прескоча до Феликсдор</w:t>
      </w:r>
      <w:r w:rsidR="00E645D9" w:rsidRPr="00B247B1">
        <w:t>ф</w:t>
      </w:r>
      <w:r w:rsidR="00913355" w:rsidRPr="00B247B1">
        <w:t xml:space="preserve"> (Золенау), заради близостта им до военният завод </w:t>
      </w:r>
      <w:proofErr w:type="spellStart"/>
      <w:r w:rsidR="00913355" w:rsidRPr="00B247B1">
        <w:t>Блюмау</w:t>
      </w:r>
      <w:proofErr w:type="spellEnd"/>
      <w:r w:rsidR="00913355" w:rsidRPr="00B247B1">
        <w:t xml:space="preserve">. След това бяхме в Прага, Берлин, Дрезден, а на връщане в Братислава, Будапеща, </w:t>
      </w:r>
      <w:proofErr w:type="spellStart"/>
      <w:r w:rsidR="00913355" w:rsidRPr="00B247B1">
        <w:t>Кечкемед</w:t>
      </w:r>
      <w:proofErr w:type="spellEnd"/>
      <w:r w:rsidR="00913355" w:rsidRPr="00B247B1">
        <w:t>, Сегед, Суботица, Нови Сад и Белград. В тези страни посетихме няколко птицекомбината и институти по птицевъдство.</w:t>
      </w:r>
    </w:p>
    <w:p w14:paraId="6AB29D28" w14:textId="77777777" w:rsidR="000C1925" w:rsidRDefault="00913355" w:rsidP="00F64DD4">
      <w:r w:rsidRPr="00B247B1">
        <w:t>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избран за член на Общото и събрание. Бях на 5-дневен курс в НПОП по новият икономически механизъм</w:t>
      </w:r>
      <w:r w:rsidR="00E645D9" w:rsidRPr="00B247B1">
        <w:t>.</w:t>
      </w:r>
      <w:r w:rsidRPr="00B247B1">
        <w:t xml:space="preserve"> Присъствах и на награждаване ръководството на НПОП, като първенец на НАПС. Като чле</w:t>
      </w:r>
      <w:r w:rsidR="00E645D9" w:rsidRPr="00B247B1">
        <w:t>н на Специализираният научен съв</w:t>
      </w:r>
      <w:r w:rsidRPr="00B247B1">
        <w:t xml:space="preserve">ет по </w:t>
      </w:r>
      <w:proofErr w:type="spellStart"/>
      <w:r w:rsidRPr="00B247B1">
        <w:t>животновъдствопри</w:t>
      </w:r>
      <w:proofErr w:type="spellEnd"/>
      <w:r w:rsidRPr="00B247B1">
        <w:t xml:space="preserve">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w:t>
      </w:r>
      <w:proofErr w:type="spellStart"/>
      <w:r w:rsidRPr="00B247B1">
        <w:t>овският</w:t>
      </w:r>
      <w:proofErr w:type="spellEnd"/>
      <w:r w:rsidRPr="00B247B1">
        <w:t xml:space="preserve"> Партиен комитет.</w:t>
      </w:r>
    </w:p>
    <w:p w14:paraId="61440363" w14:textId="77777777" w:rsidR="000C1925" w:rsidRDefault="00913355" w:rsidP="00F64DD4">
      <w:r w:rsidRPr="00B247B1">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B247B1">
        <w:t>П</w:t>
      </w:r>
      <w:r w:rsidRPr="00B247B1">
        <w:t xml:space="preserve"> и ВИЗВМ. В края на 1984 г. ни бяха отпуснати 80 парцела от по 850 м2 непосредствено до село Малка Верея. </w:t>
      </w:r>
      <w:r w:rsidR="008F4822" w:rsidRPr="00B247B1">
        <w:t xml:space="preserve">С </w:t>
      </w:r>
      <w:proofErr w:type="spellStart"/>
      <w:r w:rsidR="008F4822" w:rsidRPr="00B247B1">
        <w:t>удостовериение</w:t>
      </w:r>
      <w:proofErr w:type="spellEnd"/>
      <w:r w:rsidR="008F4822" w:rsidRPr="00B247B1">
        <w:t xml:space="preserve"> №65-Б от 28.</w:t>
      </w:r>
      <w:r w:rsidR="00E645D9" w:rsidRPr="00B247B1">
        <w:t>0</w:t>
      </w:r>
      <w:r w:rsidR="008F4822" w:rsidRPr="00B247B1">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0942D079" w14:textId="77777777" w:rsidR="000C1925" w:rsidRDefault="008F4822" w:rsidP="00F64DD4">
      <w:r w:rsidRPr="00B247B1">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63446DD3" w14:textId="77777777" w:rsidR="000C1925" w:rsidRDefault="008F4822" w:rsidP="00F64DD4">
      <w:r w:rsidRPr="00B247B1">
        <w:t xml:space="preserve">На 20 декември в птицекомбината пристигна Главен директор Хр. </w:t>
      </w:r>
      <w:proofErr w:type="spellStart"/>
      <w:r w:rsidRPr="00B247B1">
        <w:t>Ковачишки</w:t>
      </w:r>
      <w:proofErr w:type="spellEnd"/>
      <w:r w:rsidRPr="00B247B1">
        <w:t xml:space="preserve"> и ме извика на лична среща. Опита се да ме убеди да остана директор на ХЦ</w:t>
      </w:r>
      <w:r w:rsidR="00E645D9" w:rsidRPr="00B247B1">
        <w:t>П</w:t>
      </w:r>
      <w:r w:rsidRPr="00B247B1">
        <w:t>. Аз държах твърдо да бъда освободен, независимо от последствията за ХЦ</w:t>
      </w:r>
      <w:r w:rsidR="00E645D9" w:rsidRPr="00B247B1">
        <w:t xml:space="preserve">П </w:t>
      </w:r>
      <w:r w:rsidRPr="00B247B1">
        <w:t xml:space="preserve">-СЗ. След това заедно отидохме до ОК на БКП-СЗ при В. Видев, за да обсъдим </w:t>
      </w:r>
      <w:proofErr w:type="spellStart"/>
      <w:r w:rsidRPr="00B247B1">
        <w:t>бъдещеят</w:t>
      </w:r>
      <w:proofErr w:type="spellEnd"/>
      <w:r w:rsidRPr="00B247B1">
        <w:t xml:space="preserve"> ми заместник.</w:t>
      </w:r>
    </w:p>
    <w:p w14:paraId="53361683" w14:textId="77777777" w:rsidR="000C1925" w:rsidRDefault="008F4822" w:rsidP="00F64DD4">
      <w:r w:rsidRPr="00B247B1">
        <w:t>Приключих 1984 г. с много добро изпълнение на</w:t>
      </w:r>
      <w:r w:rsidR="00A6616C" w:rsidRPr="00B247B1">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14:paraId="5D0A77C7" w14:textId="77777777" w:rsidR="000C1925" w:rsidRDefault="00A6616C" w:rsidP="00F64DD4">
      <w:r w:rsidRPr="00B247B1">
        <w:t>Посрещнах новата 1985 г. сравнително спокойно, спазва</w:t>
      </w:r>
      <w:r w:rsidR="00E645D9" w:rsidRPr="00B247B1">
        <w:t>йки традициите в семейството. В Н</w:t>
      </w:r>
      <w:r w:rsidRPr="00B247B1">
        <w:t>овогодишната нощ, след вечеря Марин и Дора отидоха при приятели, а ние с Милка и малкият Маринчо ос</w:t>
      </w:r>
      <w:r w:rsidR="00E645D9" w:rsidRPr="00B247B1">
        <w:t>танахме край телевизора. На 1</w:t>
      </w:r>
      <w:r w:rsidRPr="00B247B1">
        <w:t xml:space="preserve"> януари обядвахме заедно със семействата на двамата ми сина с печена пуйка. След това ни сурвакаха и двамата ни внука.</w:t>
      </w:r>
    </w:p>
    <w:p w14:paraId="75A2057A" w14:textId="77777777" w:rsidR="000C1925" w:rsidRDefault="00A6616C" w:rsidP="00F64DD4">
      <w:r w:rsidRPr="00B247B1">
        <w:t xml:space="preserve">Макар и още директор, от началото на януари се настаних в самостоятелна стая, над люпилнята в </w:t>
      </w:r>
      <w:proofErr w:type="spellStart"/>
      <w:r w:rsidRPr="00B247B1">
        <w:t>кокошкофермат</w:t>
      </w:r>
      <w:r w:rsidR="00E645D9" w:rsidRPr="00B247B1">
        <w:t>а</w:t>
      </w:r>
      <w:proofErr w:type="spellEnd"/>
      <w:r w:rsidR="00E645D9" w:rsidRPr="00B247B1">
        <w:t>, в съседство с информационният</w:t>
      </w:r>
      <w:r w:rsidRPr="00B247B1">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B247B1">
        <w:t xml:space="preserve"> архив и желязната каса. С</w:t>
      </w:r>
      <w:r w:rsidRPr="00B247B1">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63B900A5" w14:textId="77777777" w:rsidR="000C1925" w:rsidRDefault="00A6616C" w:rsidP="00F64DD4">
      <w:r w:rsidRPr="00B247B1">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време изнесох цикъл лекции на студенти от Либия в нашият ПУЦ. Отделях </w:t>
      </w:r>
      <w:r w:rsidR="00E645D9" w:rsidRPr="00B247B1">
        <w:t>време и за преустройството на фи</w:t>
      </w:r>
      <w:r w:rsidRPr="00B247B1">
        <w:t>лиала в Чирпан, а така също и за подобряване на селекционната работа с пуйките.</w:t>
      </w:r>
    </w:p>
    <w:p w14:paraId="4B5AA65D" w14:textId="77777777" w:rsidR="000C1925" w:rsidRDefault="009B4ACD" w:rsidP="00F64DD4">
      <w:r w:rsidRPr="00B247B1">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B247B1">
        <w:t>то на Н. Бачев за директор на ХЦП. Той се съгласи и наскоро след това</w:t>
      </w:r>
      <w:r w:rsidRPr="00B247B1">
        <w:t xml:space="preserve"> Бачев беше официално предложен за такъв.</w:t>
      </w:r>
    </w:p>
    <w:p w14:paraId="6FAD1141" w14:textId="77777777" w:rsidR="000C1925" w:rsidRDefault="00CE2F1D" w:rsidP="00F64DD4">
      <w:r w:rsidRPr="00B247B1">
        <w:t>На 14</w:t>
      </w:r>
      <w:r w:rsidR="009B4ACD" w:rsidRPr="00B247B1">
        <w:t xml:space="preserve"> март, в присъс</w:t>
      </w:r>
      <w:r w:rsidRPr="00B247B1">
        <w:t>твието на Генералният директор Х</w:t>
      </w:r>
      <w:r w:rsidR="009B4ACD" w:rsidRPr="00B247B1">
        <w:t xml:space="preserve">р. </w:t>
      </w:r>
      <w:proofErr w:type="spellStart"/>
      <w:r w:rsidR="009B4ACD" w:rsidRPr="00B247B1">
        <w:t>Ковачишки</w:t>
      </w:r>
      <w:proofErr w:type="spellEnd"/>
      <w:r w:rsidR="009B4ACD" w:rsidRPr="00B247B1">
        <w:t>,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5D7BD1CA" w14:textId="77777777" w:rsidR="000C1925" w:rsidRDefault="009B4ACD" w:rsidP="00F64DD4">
      <w:r w:rsidRPr="00B247B1">
        <w:t>При разпределението на парцелите в Малка Верея, моят се оказа между тези на проф. Алекс</w:t>
      </w:r>
      <w:r w:rsidR="00CE2F1D" w:rsidRPr="00B247B1">
        <w:t xml:space="preserve">иев и Ав. Петков. Всички места предварително бяха </w:t>
      </w:r>
      <w:proofErr w:type="spellStart"/>
      <w:r w:rsidR="00CE2F1D" w:rsidRPr="00B247B1">
        <w:t>ре</w:t>
      </w:r>
      <w:r w:rsidRPr="00B247B1">
        <w:t>головани</w:t>
      </w:r>
      <w:proofErr w:type="spellEnd"/>
      <w:r w:rsidRPr="00B247B1">
        <w:t xml:space="preserve">.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w:t>
      </w:r>
      <w:proofErr w:type="spellStart"/>
      <w:r w:rsidRPr="00B247B1">
        <w:t>напоявамеи</w:t>
      </w:r>
      <w:proofErr w:type="spellEnd"/>
      <w:r w:rsidRPr="00B247B1">
        <w:t xml:space="preserve">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w:t>
      </w:r>
      <w:proofErr w:type="spellStart"/>
      <w:r w:rsidRPr="00B247B1">
        <w:t>лозички</w:t>
      </w:r>
      <w:proofErr w:type="spellEnd"/>
      <w:r w:rsidRPr="00B247B1">
        <w:t xml:space="preserve">. Лозите бяха от сортовете: </w:t>
      </w:r>
      <w:proofErr w:type="spellStart"/>
      <w:r w:rsidRPr="00B247B1">
        <w:t>Болгар</w:t>
      </w:r>
      <w:proofErr w:type="spellEnd"/>
      <w:r w:rsidRPr="00B247B1">
        <w:t xml:space="preserve">,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w:t>
      </w:r>
      <w:proofErr w:type="spellStart"/>
      <w:r w:rsidRPr="00B247B1">
        <w:t>пацела</w:t>
      </w:r>
      <w:proofErr w:type="spellEnd"/>
      <w:r w:rsidRPr="00B247B1">
        <w:t xml:space="preserve"> от страната на пътя. Осигурих желязна входна врата.</w:t>
      </w:r>
    </w:p>
    <w:p w14:paraId="722C10DD" w14:textId="77777777" w:rsidR="000C1925" w:rsidRDefault="009B4ACD" w:rsidP="00F64DD4">
      <w:r w:rsidRPr="00B247B1">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B247B1">
        <w:t>очувствието не само на мъжки бащ</w:t>
      </w:r>
      <w:r w:rsidRPr="00B247B1">
        <w:t>а, но и на дядо.</w:t>
      </w:r>
    </w:p>
    <w:p w14:paraId="1F8FF05D" w14:textId="77777777" w:rsidR="000C1925" w:rsidRDefault="00837C5B" w:rsidP="00F64DD4">
      <w:r w:rsidRPr="00B247B1">
        <w:t>На 9</w:t>
      </w:r>
      <w:r w:rsidR="009B4ACD" w:rsidRPr="00B247B1">
        <w:t xml:space="preserve"> май, с Добри Иванов, в ресторант „Кипарис”, чествахме 40-годишнината от краят на Втората световна война</w:t>
      </w:r>
      <w:r w:rsidRPr="00B247B1">
        <w:t>.</w:t>
      </w:r>
      <w:r w:rsidR="009B4ACD" w:rsidRPr="00B247B1">
        <w:t xml:space="preserve"> Най-после реших и изпратих документите си до Централният военен архив – Велико Търново. От там получих удостоверение №</w:t>
      </w:r>
      <w:r w:rsidR="00B0106B" w:rsidRPr="00B247B1">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B247B1">
        <w:t xml:space="preserve">П </w:t>
      </w:r>
      <w:r w:rsidR="00B0106B" w:rsidRPr="00B247B1">
        <w:t>-</w:t>
      </w:r>
      <w:r w:rsidRPr="00B247B1">
        <w:t xml:space="preserve"> СЗ</w:t>
      </w:r>
      <w:r w:rsidR="00B0106B" w:rsidRPr="00B247B1">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B247B1">
        <w:t>П</w:t>
      </w:r>
      <w:r w:rsidR="00B0106B" w:rsidRPr="00B247B1">
        <w:t xml:space="preserve"> не знаеше за този период от живота ми. В кварталният клуб на Отечествения фронт, също организирах подобно честване.</w:t>
      </w:r>
    </w:p>
    <w:p w14:paraId="7004DFD9" w14:textId="77777777" w:rsidR="000C1925" w:rsidRDefault="00B0106B" w:rsidP="00F64DD4">
      <w:r w:rsidRPr="00B247B1">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060C6D4A" w14:textId="77777777" w:rsidR="000C1925" w:rsidRDefault="00B0106B" w:rsidP="00F64DD4">
      <w:r w:rsidRPr="00B247B1">
        <w:t>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25C96143" w14:textId="77777777" w:rsidR="000C1925" w:rsidRDefault="00B0106B" w:rsidP="00F64DD4">
      <w:r w:rsidRPr="00B247B1">
        <w:t>В края на годината бях освобо</w:t>
      </w:r>
      <w:r w:rsidR="00837C5B" w:rsidRPr="00B247B1">
        <w:t>ден от ръководствата на НПОП и Н</w:t>
      </w:r>
      <w:r w:rsidRPr="00B247B1">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B247B1">
        <w:t>т</w:t>
      </w:r>
      <w:r w:rsidRPr="00B247B1">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B247B1">
        <w:t>ът</w:t>
      </w:r>
      <w:r w:rsidRPr="00B247B1">
        <w:t xml:space="preserve"> по птицевъдство. Бях още и в състава на Координационният съвет по животновъдство към НАПС и Експертният съвет към ССА.</w:t>
      </w:r>
    </w:p>
    <w:p w14:paraId="39A515B7" w14:textId="77777777" w:rsidR="000C1925" w:rsidRDefault="00B0106B" w:rsidP="00F64DD4">
      <w:r w:rsidRPr="00B247B1">
        <w:t xml:space="preserve">По същото време от Института по птицевъдство ми възложиха , заедно с колежката Симона Ралчева, да организираме посрещането на Андрей </w:t>
      </w:r>
      <w:proofErr w:type="spellStart"/>
      <w:r w:rsidRPr="00B247B1">
        <w:t>Хласкон</w:t>
      </w:r>
      <w:proofErr w:type="spellEnd"/>
      <w:r w:rsidRPr="00B247B1">
        <w:t xml:space="preserve"> и Стефан </w:t>
      </w:r>
      <w:proofErr w:type="spellStart"/>
      <w:r w:rsidRPr="00B247B1">
        <w:t>Решевски</w:t>
      </w:r>
      <w:proofErr w:type="spellEnd"/>
      <w:r w:rsidRPr="00B247B1">
        <w:t xml:space="preserve">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0D3EE72C" w14:textId="77777777" w:rsidR="000C1925" w:rsidRDefault="00B0106B" w:rsidP="00F64DD4">
      <w:r w:rsidRPr="00B247B1">
        <w:t xml:space="preserve">През ноември ни гостува </w:t>
      </w:r>
      <w:proofErr w:type="spellStart"/>
      <w:r w:rsidRPr="00B247B1">
        <w:t>РаабДиаб</w:t>
      </w:r>
      <w:proofErr w:type="spellEnd"/>
      <w:r w:rsidRPr="00B247B1">
        <w:t>, завеждащ отдел „животновъдство” към Министерството на земеделието н</w:t>
      </w:r>
      <w:r w:rsidR="00837C5B" w:rsidRPr="00B247B1">
        <w:t>а Ирак. На същият, през 1977 г.</w:t>
      </w:r>
      <w:r w:rsidRPr="00B247B1">
        <w:t xml:space="preserve">, бях рецензент на </w:t>
      </w:r>
      <w:proofErr w:type="spellStart"/>
      <w:r w:rsidRPr="00B247B1">
        <w:t>десертацията</w:t>
      </w:r>
      <w:proofErr w:type="spellEnd"/>
      <w:r w:rsidRPr="00B247B1">
        <w:t xml:space="preserve"> му, когато беше на посещение в Института по птицевъдство.</w:t>
      </w:r>
    </w:p>
    <w:p w14:paraId="413746B8" w14:textId="77777777" w:rsidR="000C1925" w:rsidRDefault="00B0106B" w:rsidP="00F64DD4">
      <w:r w:rsidRPr="00B247B1">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B247B1">
        <w:t>ра</w:t>
      </w:r>
      <w:r w:rsidRPr="00B247B1">
        <w:t>та световна война.</w:t>
      </w:r>
    </w:p>
    <w:p w14:paraId="00A0E27B" w14:textId="77777777" w:rsidR="000C1925" w:rsidRDefault="009E4DE2" w:rsidP="00F64DD4">
      <w:r w:rsidRPr="00B247B1">
        <w:t>Периодът между 1974 и 1985 г., като директор на ХЦ</w:t>
      </w:r>
      <w:r w:rsidR="00837C5B" w:rsidRPr="00B247B1">
        <w:t xml:space="preserve">П </w:t>
      </w:r>
      <w:r w:rsidRPr="00B247B1">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B247B1">
        <w:t>иятие. В началото</w:t>
      </w:r>
      <w:r w:rsidRPr="00B247B1">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w:t>
      </w:r>
      <w:proofErr w:type="spellStart"/>
      <w:r w:rsidRPr="00B247B1">
        <w:t>сутришни</w:t>
      </w:r>
      <w:proofErr w:type="spellEnd"/>
      <w:r w:rsidRPr="00B247B1">
        <w:t xml:space="preserve">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B247B1">
        <w:t xml:space="preserve"> или на мачове на „Берое”. В събота вечер често се събирахме с кумовете (</w:t>
      </w:r>
      <w:proofErr w:type="spellStart"/>
      <w:r w:rsidR="00CB6452" w:rsidRPr="00B247B1">
        <w:t>Инчето</w:t>
      </w:r>
      <w:proofErr w:type="spellEnd"/>
      <w:r w:rsidR="00CB6452" w:rsidRPr="00B247B1">
        <w:t xml:space="preserve"> и Тенко) на раздумка, като припявахме и стари градски песни. След раждането и на последния ми внук, ограничихме и тези срещи.</w:t>
      </w:r>
    </w:p>
    <w:p w14:paraId="371D2FCC" w14:textId="77777777" w:rsidR="00CB6452" w:rsidRPr="00B247B1" w:rsidRDefault="00CB6452" w:rsidP="00F64DD4">
      <w:r w:rsidRPr="00B247B1">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w:t>
      </w:r>
      <w:proofErr w:type="spellStart"/>
      <w:r w:rsidRPr="00B247B1">
        <w:t>Dumspirospera</w:t>
      </w:r>
      <w:proofErr w:type="spellEnd"/>
      <w:r w:rsidRPr="00B247B1">
        <w:t>!” (Докато дишам, надявам се!</w:t>
      </w:r>
      <w:r w:rsidR="002F748A" w:rsidRPr="00B247B1">
        <w:t>)</w:t>
      </w:r>
      <w:r w:rsidRPr="00B247B1">
        <w:t>”.</w:t>
      </w:r>
    </w:p>
    <w:p w14:paraId="75BF77E7" w14:textId="4839995F" w:rsidR="005B6708" w:rsidRDefault="005B6708">
      <w:pPr>
        <w:ind w:firstLine="0"/>
        <w:jc w:val="left"/>
        <w:rPr>
          <w:b/>
          <w:sz w:val="36"/>
          <w:szCs w:val="36"/>
        </w:rPr>
      </w:pPr>
      <w:r>
        <w:br w:type="page"/>
      </w:r>
    </w:p>
    <w:p w14:paraId="5EABD708" w14:textId="77777777" w:rsidR="002F748A" w:rsidRPr="00E7584A" w:rsidRDefault="0073218F" w:rsidP="005B6708">
      <w:pPr>
        <w:pStyle w:val="Heading1"/>
        <w:ind w:firstLine="0"/>
      </w:pPr>
      <w:r w:rsidRPr="00E7584A">
        <w:t>15. СТАРШИ НАУЧЕН СЪТРУДНИК 1-ВА СТЕПЕН, КАНДИДАТ</w:t>
      </w:r>
      <w:ins w:id="3" w:author="Eli" w:date="2025-08-09T14:53:00Z" w16du:dateUtc="2025-08-09T11:53:00Z">
        <w:r w:rsidRPr="00E7584A">
          <w:t xml:space="preserve"> </w:t>
        </w:r>
      </w:ins>
      <w:r>
        <w:t xml:space="preserve"> </w:t>
      </w:r>
      <w:r w:rsidRPr="00E7584A">
        <w:t xml:space="preserve">НА </w:t>
      </w:r>
      <w:r w:rsidR="002F748A" w:rsidRPr="00E7584A">
        <w:t>СЕЛСКОСТОПАНСКИТЕ НАУКИ</w:t>
      </w:r>
      <w:r w:rsidR="00B247B1" w:rsidRPr="00E7584A">
        <w:br/>
      </w:r>
      <w:r w:rsidR="002F748A" w:rsidRPr="00E7584A">
        <w:t>1986-1990 г.</w:t>
      </w:r>
    </w:p>
    <w:p w14:paraId="016538E8" w14:textId="77777777" w:rsidR="002F748A" w:rsidRPr="00B247B1" w:rsidRDefault="002F748A" w:rsidP="00B115ED">
      <w:pPr>
        <w:jc w:val="center"/>
        <w:rPr>
          <w:sz w:val="36"/>
          <w:szCs w:val="36"/>
        </w:rPr>
      </w:pPr>
    </w:p>
    <w:p w14:paraId="2344DE72" w14:textId="77777777" w:rsidR="000C1925" w:rsidRDefault="000C1925" w:rsidP="00B115ED">
      <w:pPr>
        <w:jc w:val="center"/>
        <w:rPr>
          <w:sz w:val="36"/>
          <w:szCs w:val="36"/>
        </w:rPr>
      </w:pPr>
    </w:p>
    <w:p w14:paraId="24167DCE" w14:textId="77777777" w:rsidR="000C1925" w:rsidRDefault="002F748A" w:rsidP="002F748A">
      <w:r w:rsidRPr="00B247B1">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0DE50445" w14:textId="77777777" w:rsidR="000C1925" w:rsidRDefault="002F748A" w:rsidP="002F748A">
      <w:r w:rsidRPr="00B247B1">
        <w:t>Новата година посрещнахме, спазвайки семейните традиции</w:t>
      </w:r>
      <w:r w:rsidR="00025A24" w:rsidRPr="00B247B1">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B247B1">
        <w:t>ето на Новата година. Н</w:t>
      </w:r>
      <w:r w:rsidR="00025A24" w:rsidRPr="00B247B1">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B247B1">
        <w:t xml:space="preserve">, правена за Бъдни вечер и </w:t>
      </w:r>
      <w:r w:rsidR="00025A24" w:rsidRPr="00B247B1">
        <w:t xml:space="preserve">Коледа. </w:t>
      </w:r>
      <w:proofErr w:type="spellStart"/>
      <w:r w:rsidR="00025A24" w:rsidRPr="00B247B1">
        <w:t>Сутинта</w:t>
      </w:r>
      <w:proofErr w:type="spellEnd"/>
      <w:r w:rsidR="00025A24" w:rsidRPr="00B247B1">
        <w:t xml:space="preserve"> оставихме подаръците под нея, като обяснихме на Маринчо, че </w:t>
      </w:r>
      <w:proofErr w:type="spellStart"/>
      <w:r w:rsidR="00025A24" w:rsidRPr="00B247B1">
        <w:t>Дадо</w:t>
      </w:r>
      <w:proofErr w:type="spellEnd"/>
      <w:r w:rsidR="00025A24" w:rsidRPr="00B247B1">
        <w:t xml:space="preserve">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25E17E48" w14:textId="77777777" w:rsidR="000C1925" w:rsidRDefault="00026990" w:rsidP="002F748A">
      <w:r w:rsidRPr="00B247B1">
        <w:t>На 1</w:t>
      </w:r>
      <w:r w:rsidR="0092438F" w:rsidRPr="00B247B1">
        <w:t xml:space="preserve"> януари отново обядвахме цялата фамили</w:t>
      </w:r>
      <w:r w:rsidRPr="00B247B1">
        <w:t xml:space="preserve">я с печена Новогодишна пуйка. С </w:t>
      </w:r>
      <w:r w:rsidR="0092438F" w:rsidRPr="00B247B1">
        <w:t>Милка бяхме много щастливи, заобиколени от синове, снахи и внуци.</w:t>
      </w:r>
    </w:p>
    <w:p w14:paraId="56B65C9F" w14:textId="77777777" w:rsidR="000C1925" w:rsidRDefault="0092438F" w:rsidP="002F748A">
      <w:r w:rsidRPr="00B247B1">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B247B1">
        <w:t xml:space="preserve"> На последните местни избори, беше избран за Общински съветник. Съпругата му Дора, като задочен студент по </w:t>
      </w:r>
      <w:proofErr w:type="spellStart"/>
      <w:r w:rsidR="00461A1D" w:rsidRPr="00B247B1">
        <w:t>електроинжинерство</w:t>
      </w:r>
      <w:proofErr w:type="spellEnd"/>
      <w:r w:rsidR="00461A1D" w:rsidRPr="00B247B1">
        <w:t>, работеше в завод „Мебел”. Като краснописец, Марин често и чертаеше и надписваше схемите по студентските и работи.</w:t>
      </w:r>
    </w:p>
    <w:p w14:paraId="2D0C1465" w14:textId="77777777" w:rsidR="000C1925" w:rsidRDefault="00461A1D" w:rsidP="002F748A">
      <w:r w:rsidRPr="00B247B1">
        <w:t>С Димо Иванов не пропуснахме да честваме и тази година „Деня на победата”.</w:t>
      </w:r>
    </w:p>
    <w:p w14:paraId="43773391" w14:textId="77777777" w:rsidR="000C1925" w:rsidRDefault="00461A1D" w:rsidP="002F748A">
      <w:r w:rsidRPr="00B247B1">
        <w:t xml:space="preserve">С Милка през почивните дни бяхме винаги на </w:t>
      </w:r>
      <w:proofErr w:type="spellStart"/>
      <w:r w:rsidRPr="00B247B1">
        <w:t>пацела</w:t>
      </w:r>
      <w:proofErr w:type="spellEnd"/>
      <w:r w:rsidRPr="00B247B1">
        <w:t xml:space="preserve"> в Малка Верея. Тази пролет насадихме арпаджик, картофи, чесън и 10 нови овощни дръвчета. После добавихме и боб, фъстъци и домати. От ХЦ</w:t>
      </w:r>
      <w:r w:rsidR="00026990" w:rsidRPr="00B247B1">
        <w:t>П</w:t>
      </w:r>
      <w:r w:rsidRPr="00B247B1">
        <w:t xml:space="preserve"> закупих за 50 лева един бракуван инкубатор „Универсал”, който монтирахме на парцела, на предварително подготвена ци</w:t>
      </w:r>
      <w:r w:rsidR="00026990" w:rsidRPr="00B247B1">
        <w:t>ментова площадка. Над него</w:t>
      </w:r>
      <w:r w:rsidRPr="00B247B1">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B247B1">
        <w:t xml:space="preserve"> През есента първо наторихме, а след това и засяхме нови 32 </w:t>
      </w:r>
      <w:proofErr w:type="spellStart"/>
      <w:r w:rsidR="006B775A" w:rsidRPr="00B247B1">
        <w:t>лозички</w:t>
      </w:r>
      <w:proofErr w:type="spellEnd"/>
      <w:r w:rsidR="006B775A" w:rsidRPr="00B247B1">
        <w:t>.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4F022973" w14:textId="77777777" w:rsidR="000C1925" w:rsidRDefault="006B775A" w:rsidP="002F748A">
      <w:r w:rsidRPr="00B247B1">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B247B1">
        <w:t>ционният център, който беше в съ</w:t>
      </w:r>
      <w:r w:rsidRPr="00B247B1">
        <w:t xml:space="preserve">седство с кабинета ми. От есента на 1985 г. Шарланов и Кунев започнаха да разработват хабилитационни работи, за да участват с тях в конкурси за </w:t>
      </w:r>
      <w:proofErr w:type="spellStart"/>
      <w:r w:rsidRPr="00B247B1">
        <w:t>ст.н.сътрудници</w:t>
      </w:r>
      <w:proofErr w:type="spellEnd"/>
      <w:r w:rsidRPr="00B247B1">
        <w:t xml:space="preserve"> 1-ва степен</w:t>
      </w:r>
      <w:r w:rsidR="00951414" w:rsidRPr="00B247B1">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B247B1">
        <w:t>актувах постоянно с техническия</w:t>
      </w:r>
      <w:r w:rsidR="00951414" w:rsidRPr="00B247B1">
        <w:t xml:space="preserve"> персонал. Те бяха изненадани от моята взискателност и прецизност</w:t>
      </w:r>
      <w:r w:rsidR="00026990" w:rsidRPr="00B247B1">
        <w:t xml:space="preserve"> в работата. От своя страна и</w:t>
      </w:r>
      <w:r w:rsidR="00951414" w:rsidRPr="00B247B1">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B247B1">
        <w:t>татът</w:t>
      </w:r>
      <w:r w:rsidR="00951414" w:rsidRPr="00B247B1">
        <w:t xml:space="preserve"> от по-активната ми дейност в момента.</w:t>
      </w:r>
    </w:p>
    <w:p w14:paraId="20FD1093" w14:textId="77777777" w:rsidR="000C1925" w:rsidRDefault="00026990" w:rsidP="002F748A">
      <w:r w:rsidRPr="00B247B1">
        <w:t>От 1</w:t>
      </w:r>
      <w:r w:rsidR="00951414" w:rsidRPr="00B247B1">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B247B1">
        <w:t xml:space="preserve"> Аз получих заповед № АС-1-63 от 15.07.1986 </w:t>
      </w:r>
      <w:proofErr w:type="spellStart"/>
      <w:r w:rsidRPr="00B247B1">
        <w:t>г.</w:t>
      </w:r>
      <w:r w:rsidR="00F07B95" w:rsidRPr="00B247B1">
        <w:t>за</w:t>
      </w:r>
      <w:proofErr w:type="spellEnd"/>
      <w:r w:rsidR="00F07B95" w:rsidRPr="00B247B1">
        <w:t xml:space="preserve"> освобождаване като завеждащ секция.</w:t>
      </w:r>
    </w:p>
    <w:p w14:paraId="27718B2E" w14:textId="77777777" w:rsidR="000C1925" w:rsidRDefault="00026990" w:rsidP="002F748A">
      <w:r w:rsidRPr="00B247B1">
        <w:t>П</w:t>
      </w:r>
      <w:r w:rsidR="00F07B95" w:rsidRPr="00B247B1">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B247B1">
        <w:t>С К. Кунев на няколко пъти посещавахме птицекомбината в град Плевен, където работихме по новият хибрид „ПН-О”, по-късно наречен от хората просто „</w:t>
      </w:r>
      <w:proofErr w:type="spellStart"/>
      <w:r w:rsidR="0081581F" w:rsidRPr="00B247B1">
        <w:t>Плевенката</w:t>
      </w:r>
      <w:proofErr w:type="spellEnd"/>
      <w:r w:rsidR="0081581F" w:rsidRPr="00B247B1">
        <w:t>”.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w:t>
      </w:r>
      <w:proofErr w:type="spellStart"/>
      <w:r w:rsidR="0081581F" w:rsidRPr="00B247B1">
        <w:t>Хилекс</w:t>
      </w:r>
      <w:proofErr w:type="spellEnd"/>
      <w:r w:rsidR="0081581F" w:rsidRPr="00B247B1">
        <w:t xml:space="preserve"> бял”.</w:t>
      </w:r>
    </w:p>
    <w:p w14:paraId="49F52AE4" w14:textId="77777777" w:rsidR="000C1925" w:rsidRDefault="0081581F" w:rsidP="002F748A">
      <w:r w:rsidRPr="00B247B1">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B247B1">
        <w:t xml:space="preserve">по птицевъдство – </w:t>
      </w:r>
      <w:r w:rsidR="00F85E34" w:rsidRPr="00B247B1">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5D7B5C18" w14:textId="77777777" w:rsidR="000C1925" w:rsidRDefault="00F85E34" w:rsidP="002F748A">
      <w:r w:rsidRPr="00B247B1">
        <w:t>Със синовете ми редовно посещавах футболните мачове на ФК „Берое”, за което споменах и преди. Нашият отбор беше вече 29 години в „А” РФГ</w:t>
      </w:r>
      <w:r w:rsidR="00600F81" w:rsidRPr="00B247B1">
        <w:t>, като 4 пъти беше носител на Балканската купа (1968, 1969, 1983 и 1984 г.), 4 пъти финалист за купата на Съветската армия (1962, 1965, 1967 и 1977 г.) и 4 п</w:t>
      </w:r>
      <w:r w:rsidR="0050534F" w:rsidRPr="00B247B1">
        <w:t>ъти участва в</w:t>
      </w:r>
      <w:r w:rsidR="00600F81" w:rsidRPr="00B247B1">
        <w:t xml:space="preserve"> Европейските футболни турнири на УЕФА. През тази 1986 г. </w:t>
      </w:r>
      <w:proofErr w:type="spellStart"/>
      <w:r w:rsidR="00600F81" w:rsidRPr="00B247B1">
        <w:t>ФК”Берое</w:t>
      </w:r>
      <w:proofErr w:type="spellEnd"/>
      <w:r w:rsidR="00600F81" w:rsidRPr="00B247B1">
        <w:t xml:space="preserve">” се класира на първо място в „А” РФГ и стана </w:t>
      </w:r>
      <w:r w:rsidR="0050534F" w:rsidRPr="00B247B1">
        <w:t>Републикански първенец. На 19</w:t>
      </w:r>
      <w:r w:rsidR="00600F81" w:rsidRPr="00B247B1">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6088FACE" w14:textId="77777777" w:rsidR="000C1925" w:rsidRDefault="00600F81" w:rsidP="002F748A">
      <w:r w:rsidRPr="00B247B1">
        <w:t>Въпрек</w:t>
      </w:r>
      <w:r w:rsidR="0050534F" w:rsidRPr="00B247B1">
        <w:t>и честото боледуване от синузит и мигрена,</w:t>
      </w:r>
      <w:r w:rsidRPr="00B247B1">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020A94DF" w14:textId="77777777" w:rsidR="000C1925" w:rsidRDefault="00600F81" w:rsidP="002F748A">
      <w:r w:rsidRPr="00B247B1">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B247B1">
        <w:t>, сурвакаха ни, получиха подаръците си, наблюдаваха гърмежите и фо</w:t>
      </w:r>
      <w:r w:rsidR="0050534F" w:rsidRPr="00B247B1">
        <w:t>й</w:t>
      </w:r>
      <w:r w:rsidR="006D2D92" w:rsidRPr="00B247B1">
        <w:t>ерверките от балкона и едва тогава легнаха да спят.</w:t>
      </w:r>
    </w:p>
    <w:p w14:paraId="6AFDCEEE" w14:textId="77777777" w:rsidR="000C1925" w:rsidRDefault="0050534F" w:rsidP="002F748A">
      <w:r w:rsidRPr="00B247B1">
        <w:t>На 1</w:t>
      </w:r>
      <w:r w:rsidR="006D2D92" w:rsidRPr="00B247B1">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25F868D7" w14:textId="77777777" w:rsidR="000C1925" w:rsidRDefault="006D2D92" w:rsidP="002F748A">
      <w:r w:rsidRPr="00B247B1">
        <w:t>Маринчо беше вече в детска градина, а Милко тръгна на ясла. Сутрин, тръгвайки на работа, ги водехме с Милка, а вечер ги прибираше Дора.</w:t>
      </w:r>
    </w:p>
    <w:p w14:paraId="45DACB8F" w14:textId="77777777" w:rsidR="000C1925" w:rsidRDefault="006D2D92" w:rsidP="002F748A">
      <w:r w:rsidRPr="00B247B1">
        <w:t xml:space="preserve">От тази </w:t>
      </w:r>
      <w:proofErr w:type="spellStart"/>
      <w:r w:rsidRPr="00B247B1">
        <w:t>есен,баща</w:t>
      </w:r>
      <w:proofErr w:type="spellEnd"/>
      <w:r w:rsidRPr="00B247B1">
        <w:t xml:space="preserve">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B247B1">
        <w:t>а и започна подготовката си за Д</w:t>
      </w:r>
      <w:r w:rsidRPr="00B247B1">
        <w:t>ържавният изпит.</w:t>
      </w:r>
    </w:p>
    <w:p w14:paraId="75C0036A" w14:textId="77777777" w:rsidR="000C1925" w:rsidRDefault="0050534F" w:rsidP="002F748A">
      <w:r w:rsidRPr="00B247B1">
        <w:t>На 9</w:t>
      </w:r>
      <w:r w:rsidR="006D2D92" w:rsidRPr="00B247B1">
        <w:t xml:space="preserve"> май с Димо Иванов </w:t>
      </w:r>
      <w:proofErr w:type="spellStart"/>
      <w:r w:rsidR="006D2D92" w:rsidRPr="00B247B1">
        <w:t>проведохне</w:t>
      </w:r>
      <w:proofErr w:type="spellEnd"/>
      <w:r w:rsidR="006D2D92" w:rsidRPr="00B247B1">
        <w:t xml:space="preserve"> традиционната си почерпка като ветерани от войната.</w:t>
      </w:r>
    </w:p>
    <w:p w14:paraId="624FEADF" w14:textId="77777777" w:rsidR="000C1925" w:rsidRDefault="006D2D92" w:rsidP="002F748A">
      <w:r w:rsidRPr="00B247B1">
        <w:t>Домашната си отпуска пол</w:t>
      </w:r>
      <w:r w:rsidR="006F3531" w:rsidRPr="00B247B1">
        <w:t xml:space="preserve">звах на два пъти и я посветих на занимания с внуците или </w:t>
      </w:r>
      <w:r w:rsidR="0050534F" w:rsidRPr="00B247B1">
        <w:t xml:space="preserve">да ходя </w:t>
      </w:r>
      <w:r w:rsidR="006F3531" w:rsidRPr="00B247B1">
        <w:t>до Малка Верея.</w:t>
      </w:r>
    </w:p>
    <w:p w14:paraId="2EF26679" w14:textId="77777777" w:rsidR="000C1925" w:rsidRDefault="0050534F" w:rsidP="002F748A">
      <w:r w:rsidRPr="00B247B1">
        <w:t>На 24</w:t>
      </w:r>
      <w:r w:rsidR="006F3531" w:rsidRPr="00B247B1">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2451F44B" w14:textId="77777777" w:rsidR="000C1925" w:rsidRDefault="0050534F" w:rsidP="002F748A">
      <w:r w:rsidRPr="00B247B1">
        <w:t>На парцелът</w:t>
      </w:r>
      <w:r w:rsidR="006F3531" w:rsidRPr="00B247B1">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7715ADE5" w14:textId="77777777" w:rsidR="000C1925" w:rsidRDefault="006F3531" w:rsidP="002F748A">
      <w:r w:rsidRPr="00B247B1">
        <w:t xml:space="preserve">През май месец, с протокол № 41 от 27.05.1987 г., ССА одобри масово внедряване в страната на създаденият в птицекомбинат Плевен </w:t>
      </w:r>
      <w:proofErr w:type="spellStart"/>
      <w:r w:rsidRPr="00B247B1">
        <w:t>ползвателен</w:t>
      </w:r>
      <w:proofErr w:type="spellEnd"/>
      <w:r w:rsidRPr="00B247B1">
        <w:t xml:space="preserve"> хибрид „ПН-О”.</w:t>
      </w:r>
    </w:p>
    <w:p w14:paraId="15BD236E" w14:textId="77777777" w:rsidR="000C1925" w:rsidRDefault="006F3531" w:rsidP="002F748A">
      <w:r w:rsidRPr="00B247B1">
        <w:t xml:space="preserve">В началото на юли Бачев организира много добре </w:t>
      </w:r>
      <w:r w:rsidR="002F7FCF" w:rsidRPr="00B247B1">
        <w:t>честването на „Деня на птицевъда”. В доклада си той посочи, че продължава традицията положена от Иван Табаков и Стефан Ножчев.</w:t>
      </w:r>
    </w:p>
    <w:p w14:paraId="1404E28B" w14:textId="77777777" w:rsidR="000C1925" w:rsidRDefault="002F7FCF" w:rsidP="002F748A">
      <w:r w:rsidRPr="00B247B1">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w:t>
      </w:r>
      <w:proofErr w:type="spellStart"/>
      <w:r w:rsidRPr="00B247B1">
        <w:t>кориспондентите</w:t>
      </w:r>
      <w:proofErr w:type="spellEnd"/>
      <w:r w:rsidRPr="00B247B1">
        <w:t xml:space="preserve"> и академиците. За мен това беше най-високото признание като специалист-птицевъд.</w:t>
      </w:r>
    </w:p>
    <w:p w14:paraId="1A73AF16" w14:textId="77777777" w:rsidR="000C1925" w:rsidRDefault="00451A64" w:rsidP="002F748A">
      <w:r w:rsidRPr="00B247B1">
        <w:t>На 2</w:t>
      </w:r>
      <w:r w:rsidR="002F7FCF" w:rsidRPr="00B247B1">
        <w:t xml:space="preserve"> октомври участвах на първото заседание на Комисията по животновъдс</w:t>
      </w:r>
      <w:r w:rsidRPr="00B247B1">
        <w:t>тво и ветеринарна медицина към В</w:t>
      </w:r>
      <w:r w:rsidR="002F7FCF" w:rsidRPr="00B247B1">
        <w:t>АК.</w:t>
      </w:r>
    </w:p>
    <w:p w14:paraId="6310A87F" w14:textId="77777777" w:rsidR="000C1925" w:rsidRDefault="00451A64" w:rsidP="002F748A">
      <w:r w:rsidRPr="00B247B1">
        <w:t>На 8</w:t>
      </w:r>
      <w:r w:rsidR="002F7FCF" w:rsidRPr="00B247B1">
        <w:t xml:space="preserve"> октомври, работейки </w:t>
      </w:r>
      <w:r w:rsidRPr="00B247B1">
        <w:t>в канцеларията си, започн</w:t>
      </w:r>
      <w:r w:rsidR="002F7FCF" w:rsidRPr="00B247B1">
        <w:t>ах</w:t>
      </w:r>
      <w:r w:rsidRPr="00B247B1">
        <w:t>а</w:t>
      </w:r>
      <w:r w:rsidR="002F7FCF" w:rsidRPr="00B247B1">
        <w:t xml:space="preserve"> слаби болки в стомаха и къркорене на червата. Наскоро след това почувствах значително навлажняване на ануса. </w:t>
      </w:r>
      <w:proofErr w:type="spellStart"/>
      <w:r w:rsidR="002F7FCF" w:rsidRPr="00B247B1">
        <w:t>Заклюих</w:t>
      </w:r>
      <w:proofErr w:type="spellEnd"/>
      <w:r w:rsidR="002F7FCF" w:rsidRPr="00B247B1">
        <w:t xml:space="preserve"> вратата, свалих си панталоните и видях, че гащетата ми са напоени с кръв.</w:t>
      </w:r>
      <w:r w:rsidR="00F877C1" w:rsidRPr="00B247B1">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w:t>
      </w:r>
      <w:proofErr w:type="spellStart"/>
      <w:r w:rsidR="00F877C1" w:rsidRPr="00B247B1">
        <w:t>Семеонов</w:t>
      </w:r>
      <w:proofErr w:type="spellEnd"/>
      <w:r w:rsidR="00F877C1" w:rsidRPr="00B247B1">
        <w:t xml:space="preserve">,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w:t>
      </w:r>
      <w:proofErr w:type="spellStart"/>
      <w:r w:rsidR="00F877C1" w:rsidRPr="00B247B1">
        <w:t>медицихският</w:t>
      </w:r>
      <w:proofErr w:type="spellEnd"/>
      <w:r w:rsidR="00F877C1" w:rsidRPr="00B247B1">
        <w:t xml:space="preserve">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B247B1">
        <w:t xml:space="preserve"> След това се обадих и на Милка и я помолих да се върне вкъщи и да ми приготви </w:t>
      </w:r>
      <w:r w:rsidRPr="00B247B1">
        <w:t>дрехи за болницата. Известих и</w:t>
      </w:r>
      <w:r w:rsidR="00A641A6" w:rsidRPr="00B247B1">
        <w:t xml:space="preserve"> на Бачев за случващото се. Към 11:30 ч. излязох на портала на птицефермата, за да чакам Бърза помощ. После реших да се </w:t>
      </w:r>
      <w:proofErr w:type="spellStart"/>
      <w:r w:rsidR="00A641A6" w:rsidRPr="00B247B1">
        <w:t>предвижа</w:t>
      </w:r>
      <w:proofErr w:type="spellEnd"/>
      <w:r w:rsidR="00A641A6" w:rsidRPr="00B247B1">
        <w:t xml:space="preserve">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w:t>
      </w:r>
      <w:proofErr w:type="spellStart"/>
      <w:r w:rsidR="00A641A6" w:rsidRPr="00B247B1">
        <w:t>одеало</w:t>
      </w:r>
      <w:proofErr w:type="spellEnd"/>
      <w:r w:rsidR="00A641A6" w:rsidRPr="00B247B1">
        <w:t xml:space="preserve">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w:t>
      </w:r>
      <w:proofErr w:type="spellStart"/>
      <w:r w:rsidR="00A641A6" w:rsidRPr="00B247B1">
        <w:t>прдотвратили</w:t>
      </w:r>
      <w:proofErr w:type="spellEnd"/>
      <w:r w:rsidR="00A641A6" w:rsidRPr="00B247B1">
        <w:t xml:space="preserve"> най-лошото. Знаех, че смъртта от загуба на кръв е най-безболезнената и леката. При първото посещение на Милка на следващият ден</w:t>
      </w:r>
      <w:r w:rsidRPr="00B247B1">
        <w:t>,</w:t>
      </w:r>
      <w:r w:rsidR="00A641A6" w:rsidRPr="00B247B1">
        <w:t xml:space="preserve"> съм и казал: „Уми</w:t>
      </w:r>
      <w:r w:rsidR="00E538A8" w:rsidRPr="00B247B1">
        <w:t xml:space="preserve">рането било много лесно нещо. Заспиваш и не се събуждаш!”. Вечерта, въпреки препоръката да не ставам от леглото, реших да отида до тоалетната, която беше в стаята. Успешно стигнах до нея, но когато съм </w:t>
      </w:r>
      <w:proofErr w:type="spellStart"/>
      <w:r w:rsidR="00E538A8" w:rsidRPr="00B247B1">
        <w:t>влязал</w:t>
      </w:r>
      <w:proofErr w:type="spellEnd"/>
      <w:r w:rsidR="00E538A8" w:rsidRPr="00B247B1">
        <w:t xml:space="preserve"> вътре съм </w:t>
      </w:r>
      <w:proofErr w:type="spellStart"/>
      <w:r w:rsidR="00E538A8" w:rsidRPr="00B247B1">
        <w:t>припаданал</w:t>
      </w:r>
      <w:proofErr w:type="spellEnd"/>
      <w:r w:rsidR="00E538A8" w:rsidRPr="00B247B1">
        <w:t xml:space="preserve">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B247B1">
        <w:t>тановят причината</w:t>
      </w:r>
      <w:r w:rsidR="00E538A8" w:rsidRPr="00B247B1">
        <w:t>.</w:t>
      </w:r>
      <w:r w:rsidR="00BE5D22" w:rsidRPr="00B247B1">
        <w:t xml:space="preserve"> Наложи се да обикалям по доста кабинети в болницата. Със </w:t>
      </w:r>
      <w:r w:rsidR="00287558" w:rsidRPr="00B247B1">
        <w:t xml:space="preserve">съдействието на д-р </w:t>
      </w:r>
      <w:proofErr w:type="spellStart"/>
      <w:r w:rsidR="00287558" w:rsidRPr="00B247B1">
        <w:t>Хаджипетков</w:t>
      </w:r>
      <w:proofErr w:type="spellEnd"/>
      <w:r w:rsidR="00287558" w:rsidRPr="00B247B1">
        <w:t>, съученик на Васко, посетих урологията, където установиха увеличаване на простата ми жлеза.</w:t>
      </w:r>
    </w:p>
    <w:p w14:paraId="111CF13F" w14:textId="77777777" w:rsidR="000C1925" w:rsidRDefault="00287558" w:rsidP="002F748A">
      <w:r w:rsidRPr="00B247B1">
        <w:t xml:space="preserve">Всеки ден след работа, при мен идваше Милка, често </w:t>
      </w:r>
      <w:r w:rsidR="005C4C19" w:rsidRPr="00B247B1">
        <w:t xml:space="preserve">беше </w:t>
      </w:r>
      <w:r w:rsidRPr="00B247B1">
        <w:t xml:space="preserve">с внуците ми. Посещаваха ме и синовете и снахата Дора. </w:t>
      </w:r>
      <w:r w:rsidR="005C4C19" w:rsidRPr="00B247B1">
        <w:t>От колегите само Кунев ме дойде</w:t>
      </w:r>
      <w:r w:rsidRPr="00B247B1">
        <w:t xml:space="preserve"> два пъти.</w:t>
      </w:r>
    </w:p>
    <w:p w14:paraId="1E5FC0F3" w14:textId="77777777" w:rsidR="000C1925" w:rsidRDefault="00287558" w:rsidP="002F748A">
      <w:r w:rsidRPr="00B247B1">
        <w:t>На 19-тият ден, след изследване със специален маркуч, вкаран о</w:t>
      </w:r>
      <w:r w:rsidR="0068407D" w:rsidRPr="00B247B1">
        <w:t>т д-р Ников в дебелото ми черво, беше открит папилом с размер 3 мм ширина и 7 мм дължи</w:t>
      </w:r>
      <w:r w:rsidR="005C4C19" w:rsidRPr="00B247B1">
        <w:t xml:space="preserve">на, на 52 см от ануса. На 26 октомври </w:t>
      </w:r>
      <w:r w:rsidR="0068407D" w:rsidRPr="00B247B1">
        <w:t xml:space="preserve"> д-р Ников извърши операцията п</w:t>
      </w:r>
      <w:r w:rsidR="005C4C19" w:rsidRPr="00B247B1">
        <w:t>о отстраняването му, а на 28-ми</w:t>
      </w:r>
      <w:r w:rsidR="0068407D" w:rsidRPr="00B247B1">
        <w:t xml:space="preserve"> бях изписан от болницата.</w:t>
      </w:r>
    </w:p>
    <w:p w14:paraId="5A79F38E" w14:textId="77777777" w:rsidR="000C1925" w:rsidRDefault="005C4C19" w:rsidP="002F748A">
      <w:r w:rsidRPr="00B247B1">
        <w:t>На 12 ноември</w:t>
      </w:r>
      <w:r w:rsidR="0068407D" w:rsidRPr="00B247B1">
        <w:t xml:space="preserve"> бях на работа, а на следващият ден пътувах за София, да уч</w:t>
      </w:r>
      <w:r w:rsidRPr="00B247B1">
        <w:t>а</w:t>
      </w:r>
      <w:r w:rsidR="0068407D" w:rsidRPr="00B247B1">
        <w:t>ствам в заседание на Комисията към ВАК.</w:t>
      </w:r>
    </w:p>
    <w:p w14:paraId="13818128" w14:textId="77777777" w:rsidR="000C1925" w:rsidRDefault="0068407D" w:rsidP="002F748A">
      <w:r w:rsidRPr="00B247B1">
        <w:t>По молба на К. Караджов, разработих проект за изграждане на самостоятелен Хибриден Център към птицекомбината в град Плевен.</w:t>
      </w:r>
    </w:p>
    <w:p w14:paraId="6A448497" w14:textId="77777777" w:rsidR="000C1925" w:rsidRDefault="0068407D" w:rsidP="002F748A">
      <w:r w:rsidRPr="00B247B1">
        <w:t xml:space="preserve">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w:t>
      </w:r>
      <w:proofErr w:type="spellStart"/>
      <w:r w:rsidRPr="00B247B1">
        <w:t>ветеринаро</w:t>
      </w:r>
      <w:proofErr w:type="spellEnd"/>
      <w:r w:rsidRPr="00B247B1">
        <w:t>-медицинските науки към ВАК, беше най-голямото признание досега за мен.</w:t>
      </w:r>
    </w:p>
    <w:p w14:paraId="619F835F" w14:textId="77777777" w:rsidR="000C1925" w:rsidRDefault="0068407D" w:rsidP="002F748A">
      <w:r w:rsidRPr="00B247B1">
        <w:t xml:space="preserve">Новата 1988 г. посрещнахме покрай приготвената още от Коледните празници, добре украсена елха, спазвайки семейните традиции. </w:t>
      </w:r>
      <w:r w:rsidR="00E86B9A" w:rsidRPr="00B247B1">
        <w:t>Внуците ми вече бяха по-големи – Стефко на 8, Маринчо на 4,5 и Милко на 2,5 години и през почивните дни</w:t>
      </w:r>
      <w:r w:rsidR="005C4C19" w:rsidRPr="00B247B1">
        <w:t xml:space="preserve"> излизахме до Аязмото и Стадионът </w:t>
      </w:r>
      <w:r w:rsidR="00E86B9A" w:rsidRPr="00B247B1">
        <w:t>заедно.</w:t>
      </w:r>
    </w:p>
    <w:p w14:paraId="3F7FD0A4" w14:textId="77777777" w:rsidR="000C1925" w:rsidRDefault="00E86B9A" w:rsidP="002F748A">
      <w:r w:rsidRPr="00B247B1">
        <w:t xml:space="preserve">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w:t>
      </w:r>
      <w:proofErr w:type="spellStart"/>
      <w:r w:rsidRPr="00B247B1">
        <w:t>елетроинжинер</w:t>
      </w:r>
      <w:proofErr w:type="spellEnd"/>
      <w:r w:rsidRPr="00B247B1">
        <w:t xml:space="preserve"> в завод „Мебел”. Големият ми син и съпругата му също работеха.</w:t>
      </w:r>
    </w:p>
    <w:p w14:paraId="25740A75" w14:textId="77777777" w:rsidR="000C1925" w:rsidRDefault="00E86B9A" w:rsidP="002F748A">
      <w:r w:rsidRPr="00B247B1">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B247B1">
        <w:t>о, че с Иван Славков решили</w:t>
      </w:r>
      <w:r w:rsidRPr="00B247B1">
        <w:t xml:space="preserve"> пъ</w:t>
      </w:r>
      <w:r w:rsidR="005C4C19" w:rsidRPr="00B247B1">
        <w:t>рвата ни среща да е в Плевен, ощ</w:t>
      </w:r>
      <w:r w:rsidRPr="00B247B1">
        <w:t>е тази година. Веднага му отговорих, че приемам да участвам в сбирките. Наскоро след това, получих покана от Иван Славко</w:t>
      </w:r>
      <w:r w:rsidR="005C4C19" w:rsidRPr="00B247B1">
        <w:t>в за срещата, насрочена за 23</w:t>
      </w:r>
      <w:r w:rsidRPr="00B247B1">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6FC1ED0A" w14:textId="77777777" w:rsidR="000C1925" w:rsidRDefault="005C4C19" w:rsidP="002F748A">
      <w:r w:rsidRPr="00B247B1">
        <w:t>На 22</w:t>
      </w:r>
      <w:r w:rsidR="00E86B9A" w:rsidRPr="00B247B1">
        <w:t xml:space="preserve"> февруари с Милка</w:t>
      </w:r>
      <w:r w:rsidR="0080619E" w:rsidRPr="00B247B1">
        <w:t xml:space="preserve"> пътувахме с автобуса за Плевен, където бяхме посрещн</w:t>
      </w:r>
      <w:r w:rsidRPr="00B247B1">
        <w:t>ати от семейство Славкови. След</w:t>
      </w:r>
      <w:r w:rsidR="0080619E" w:rsidRPr="00B247B1">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B247B1">
        <w:t xml:space="preserve"> Като председател на групата тогава, отчетох, че вината е моя. След доста закачки и шеги, приехме план-програма по години</w:t>
      </w:r>
      <w:r w:rsidRPr="00B247B1">
        <w:t>,</w:t>
      </w:r>
      <w:r w:rsidR="00081E78" w:rsidRPr="00B247B1">
        <w:t xml:space="preserve"> за следващите срещи. След това веселбата продължи до късно през </w:t>
      </w:r>
      <w:proofErr w:type="spellStart"/>
      <w:r w:rsidR="00081E78" w:rsidRPr="00B247B1">
        <w:t>ноща</w:t>
      </w:r>
      <w:proofErr w:type="spellEnd"/>
      <w:r w:rsidR="00081E78" w:rsidRPr="00B247B1">
        <w:t>,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B247B1">
        <w:t xml:space="preserve">. Вероятно обиден от това, той не дойде на тази среща. Не забравихме да </w:t>
      </w:r>
      <w:proofErr w:type="spellStart"/>
      <w:r w:rsidR="00DA3A1B" w:rsidRPr="00B247B1">
        <w:t>почтем</w:t>
      </w:r>
      <w:proofErr w:type="spellEnd"/>
      <w:r w:rsidR="00DA3A1B" w:rsidRPr="00B247B1">
        <w:t xml:space="preserve"> паметта на починалия наш член Ганчо Марков. При откриването на тържеството, станахме прави и изпяхме химна на „МАМ”</w:t>
      </w:r>
      <w:r w:rsidRPr="00B247B1">
        <w:t xml:space="preserve"> и </w:t>
      </w:r>
      <w:r w:rsidR="00DA3A1B" w:rsidRPr="00B247B1">
        <w:t xml:space="preserve"> „</w:t>
      </w:r>
      <w:proofErr w:type="spellStart"/>
      <w:r w:rsidR="00DA3A1B" w:rsidRPr="00B247B1">
        <w:t>Мамският</w:t>
      </w:r>
      <w:proofErr w:type="spellEnd"/>
      <w:r w:rsidR="00DA3A1B" w:rsidRPr="00B247B1">
        <w:t xml:space="preserve">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B247B1">
        <w:t>.</w:t>
      </w:r>
      <w:r w:rsidR="00DA3A1B" w:rsidRPr="00B247B1">
        <w:t>, при Грозеви в Русе през 1991 г</w:t>
      </w:r>
      <w:r w:rsidRPr="00B247B1">
        <w:t>.</w:t>
      </w:r>
      <w:r w:rsidR="00DA3A1B" w:rsidRPr="00B247B1">
        <w:t xml:space="preserve"> и при Цекови в </w:t>
      </w:r>
      <w:proofErr w:type="spellStart"/>
      <w:r w:rsidR="00DA3A1B" w:rsidRPr="00B247B1">
        <w:t>Меездра</w:t>
      </w:r>
      <w:proofErr w:type="spellEnd"/>
      <w:r w:rsidR="00DA3A1B" w:rsidRPr="00B247B1">
        <w:t xml:space="preserve"> през 1992 г. Пожелахме си да бъдем живи и здрави, за да ги повторим в същият ред, като реш</w:t>
      </w:r>
      <w:r w:rsidRPr="00B247B1">
        <w:t>ихме да ги</w:t>
      </w:r>
      <w:r w:rsidR="00DA3A1B" w:rsidRPr="00B247B1">
        <w:t xml:space="preserve"> правим предимно през лятото.</w:t>
      </w:r>
    </w:p>
    <w:p w14:paraId="7DAF7DDC" w14:textId="5BE1E7AD" w:rsidR="000C1925" w:rsidRDefault="00DA3A1B" w:rsidP="002F748A">
      <w:r w:rsidRPr="00B247B1">
        <w:t xml:space="preserve">На следващият ден се разходихме из Плевен и си направихме групова </w:t>
      </w:r>
      <w:r w:rsidR="0073218F">
        <w:t>снимка</w:t>
      </w:r>
      <w:r w:rsidRPr="00B247B1">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B247B1">
        <w:t xml:space="preserve">му </w:t>
      </w:r>
      <w:r w:rsidRPr="00B247B1">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14:paraId="507C4A0C" w14:textId="77777777" w:rsidR="000C1925" w:rsidRDefault="00C4766F" w:rsidP="002F748A">
      <w:r w:rsidRPr="00B247B1">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B247B1">
        <w:t xml:space="preserve"> логопед, а след това с Дора беше</w:t>
      </w:r>
      <w:r w:rsidRPr="00B247B1">
        <w:t xml:space="preserve"> на лекар и в София. При бавен говор заекването почти не се забелязваше.</w:t>
      </w:r>
    </w:p>
    <w:p w14:paraId="4B318234" w14:textId="77777777" w:rsidR="000C1925" w:rsidRDefault="00C4766F" w:rsidP="002F748A">
      <w:r w:rsidRPr="00B247B1">
        <w:t>От</w:t>
      </w:r>
      <w:r w:rsidR="005C4C19" w:rsidRPr="00B247B1">
        <w:t xml:space="preserve"> ранна пролет, с Милка ходихме </w:t>
      </w:r>
      <w:r w:rsidRPr="00B247B1">
        <w:t>п</w:t>
      </w:r>
      <w:r w:rsidR="005C4C19" w:rsidRPr="00B247B1">
        <w:t>рез свободното си време на Малка</w:t>
      </w:r>
      <w:r w:rsidRPr="00B247B1">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B247B1">
        <w:t>отвсякъде с мрежа. П</w:t>
      </w:r>
      <w:r w:rsidRPr="00B247B1">
        <w:t xml:space="preserve">оложихме и кабели за </w:t>
      </w:r>
      <w:proofErr w:type="spellStart"/>
      <w:r w:rsidRPr="00B247B1">
        <w:t>елетроснабдяване</w:t>
      </w:r>
      <w:proofErr w:type="spellEnd"/>
      <w:r w:rsidRPr="00B247B1">
        <w:t xml:space="preserve"> на мястото, които Марин монтира. Свърза и водната помпа с електричество.</w:t>
      </w:r>
    </w:p>
    <w:p w14:paraId="455CE88C" w14:textId="77777777" w:rsidR="000C1925" w:rsidRDefault="00C4766F" w:rsidP="002F748A">
      <w:r w:rsidRPr="00B247B1">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18520CAB" w14:textId="77777777" w:rsidR="000C1925" w:rsidRDefault="00C4766F" w:rsidP="002F748A">
      <w:r w:rsidRPr="00B247B1">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B247B1">
        <w:t xml:space="preserve">Повече от година се оплакваше, че не е добре, </w:t>
      </w:r>
      <w:proofErr w:type="spellStart"/>
      <w:r w:rsidR="00F44B82" w:rsidRPr="00B247B1">
        <w:t>новъпреки</w:t>
      </w:r>
      <w:proofErr w:type="spellEnd"/>
      <w:r w:rsidR="00F44B82" w:rsidRPr="00B247B1">
        <w:t xml:space="preserve">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w:t>
      </w:r>
      <w:proofErr w:type="spellStart"/>
      <w:r w:rsidR="00F44B82" w:rsidRPr="00B247B1">
        <w:t>занимарил</w:t>
      </w:r>
      <w:proofErr w:type="spellEnd"/>
      <w:r w:rsidR="00F44B82" w:rsidRPr="00B247B1">
        <w:t xml:space="preserve"> двора в Розовец.</w:t>
      </w:r>
    </w:p>
    <w:p w14:paraId="1EBCAC61" w14:textId="77777777" w:rsidR="000C1925" w:rsidRDefault="00F44B82" w:rsidP="002F748A">
      <w:r w:rsidRPr="00B247B1">
        <w:t>Месец по-късно Георги</w:t>
      </w:r>
      <w:r w:rsidR="00DE59FA" w:rsidRPr="00B247B1">
        <w:t xml:space="preserve"> го довежда</w:t>
      </w:r>
      <w:r w:rsidRPr="00B247B1">
        <w:t xml:space="preserve"> за контролен преглед в Стара Загора. Установяват разсейки и му дават най-много 6 месеца живот. С </w:t>
      </w:r>
      <w:r w:rsidR="00DE59FA" w:rsidRPr="00B247B1">
        <w:t>Милка съжалихме, че се доверихме</w:t>
      </w:r>
      <w:r w:rsidRPr="00B247B1">
        <w:t xml:space="preserve"> на брат му и не се погрижихме навреме за баща и.</w:t>
      </w:r>
    </w:p>
    <w:p w14:paraId="472DB7D1" w14:textId="77777777" w:rsidR="000C1925" w:rsidRDefault="00DE59FA" w:rsidP="002F748A">
      <w:r w:rsidRPr="00B247B1">
        <w:t>На 9</w:t>
      </w:r>
      <w:r w:rsidR="00F44B82" w:rsidRPr="00B247B1">
        <w:t xml:space="preserve"> септември бяхме в село Розовец при дядо Марин. Той беше зле и това беше пос</w:t>
      </w:r>
      <w:r w:rsidRPr="00B247B1">
        <w:t>ледната ни среща. Почина на 6</w:t>
      </w:r>
      <w:r w:rsidR="00F44B82" w:rsidRPr="00B247B1">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14:paraId="3FF197B4" w14:textId="77777777" w:rsidR="000C1925" w:rsidRDefault="00F44B82" w:rsidP="002F748A">
      <w:r w:rsidRPr="00B247B1">
        <w:t xml:space="preserve">През </w:t>
      </w:r>
      <w:r w:rsidR="00C40AF3" w:rsidRPr="00B247B1">
        <w:t>домашн</w:t>
      </w:r>
      <w:r w:rsidR="00DE59FA" w:rsidRPr="00B247B1">
        <w:t>ият си отпуск ходих на преглед з</w:t>
      </w:r>
      <w:r w:rsidR="00C40AF3" w:rsidRPr="00B247B1">
        <w:t>а простатат</w:t>
      </w:r>
      <w:r w:rsidR="00DE59FA" w:rsidRPr="00B247B1">
        <w:t>а м</w:t>
      </w:r>
      <w:r w:rsidR="00C40AF3" w:rsidRPr="00B247B1">
        <w:t xml:space="preserve">и. Д-р </w:t>
      </w:r>
      <w:proofErr w:type="spellStart"/>
      <w:r w:rsidR="00C40AF3" w:rsidRPr="00B247B1">
        <w:t>Лапарев</w:t>
      </w:r>
      <w:proofErr w:type="spellEnd"/>
      <w:r w:rsidR="00C40AF3" w:rsidRPr="00B247B1">
        <w:t xml:space="preserve">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3255B8DF" w14:textId="77777777" w:rsidR="000C1925" w:rsidRDefault="00DE59FA" w:rsidP="002F748A">
      <w:r w:rsidRPr="00B247B1">
        <w:t>На 29</w:t>
      </w:r>
      <w:r w:rsidR="00C40AF3" w:rsidRPr="00B247B1">
        <w:t xml:space="preserve"> октомври се навършиха 40 години откакто започна работата ми в Института.</w:t>
      </w:r>
    </w:p>
    <w:p w14:paraId="1DA20CBE" w14:textId="77777777" w:rsidR="000C1925" w:rsidRDefault="00C40AF3" w:rsidP="002F748A">
      <w:r w:rsidRPr="00B247B1">
        <w:t>Често посещавах птицекомбинат</w:t>
      </w:r>
      <w:r w:rsidR="000A58D7" w:rsidRPr="00B247B1">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w:t>
      </w:r>
      <w:proofErr w:type="spellStart"/>
      <w:r w:rsidR="000A58D7" w:rsidRPr="00B247B1">
        <w:t>Ломан</w:t>
      </w:r>
      <w:proofErr w:type="spellEnd"/>
      <w:r w:rsidR="000A58D7" w:rsidRPr="00B247B1">
        <w:t>” и холандската „</w:t>
      </w:r>
      <w:proofErr w:type="spellStart"/>
      <w:r w:rsidR="000A58D7" w:rsidRPr="00B247B1">
        <w:t>Еврибрид</w:t>
      </w:r>
      <w:proofErr w:type="spellEnd"/>
      <w:r w:rsidR="000A58D7" w:rsidRPr="00B247B1">
        <w:t>”. Присъствах на всички срещи с международни представители.</w:t>
      </w:r>
    </w:p>
    <w:p w14:paraId="6CCFA4AB" w14:textId="77777777" w:rsidR="000A58D7" w:rsidRPr="00B247B1" w:rsidRDefault="000A58D7" w:rsidP="002F748A">
      <w:r w:rsidRPr="00B247B1">
        <w:t xml:space="preserve">И тази година като член, участвах в заседанията на споменатите </w:t>
      </w:r>
      <w:r w:rsidR="00DE59FA" w:rsidRPr="00B247B1">
        <w:t xml:space="preserve">през </w:t>
      </w:r>
      <w:r w:rsidRPr="00B247B1">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B247B1">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B247B1">
        <w:t xml:space="preserve">лния директор Хр. </w:t>
      </w:r>
      <w:proofErr w:type="spellStart"/>
      <w:r w:rsidR="00DE59FA" w:rsidRPr="00B247B1">
        <w:t>Кавачишки</w:t>
      </w:r>
      <w:proofErr w:type="spellEnd"/>
      <w:r w:rsidR="00DE59FA" w:rsidRPr="00B247B1">
        <w:t xml:space="preserve"> на х</w:t>
      </w:r>
      <w:r w:rsidR="004427FE" w:rsidRPr="00B247B1">
        <w:t xml:space="preserve">абилитационният му труд, с който се участва на конкурса за </w:t>
      </w:r>
      <w:proofErr w:type="spellStart"/>
      <w:r w:rsidR="004427FE" w:rsidRPr="00B247B1">
        <w:t>ст.н.с</w:t>
      </w:r>
      <w:r w:rsidR="00DE59FA" w:rsidRPr="00B247B1">
        <w:t>ътр</w:t>
      </w:r>
      <w:proofErr w:type="spellEnd"/>
      <w:r w:rsidR="00DE59FA" w:rsidRPr="00B247B1">
        <w:t>. 1-ва степе</w:t>
      </w:r>
      <w:r w:rsidR="004427FE" w:rsidRPr="00B247B1">
        <w:t>н</w:t>
      </w:r>
      <w:r w:rsidR="00A91E88" w:rsidRPr="00B247B1">
        <w:t>. Поради много слабата му  обща научна продукция първоначално отказах, но под давл</w:t>
      </w:r>
      <w:r w:rsidR="00DE59FA" w:rsidRPr="00B247B1">
        <w:t>ението на В. Чичибаба, после</w:t>
      </w:r>
      <w:r w:rsidR="00A91E88" w:rsidRPr="00B247B1">
        <w:t xml:space="preserve"> приех, макар да бях убеден, че след като бъде избран, Комисията към ВАК трудно ще го утвърди. </w:t>
      </w:r>
    </w:p>
    <w:p w14:paraId="74ED378B" w14:textId="77777777" w:rsidR="000C1925" w:rsidRDefault="00DE59FA" w:rsidP="002F748A">
      <w:r w:rsidRPr="00B247B1">
        <w:t>От 23 до 26</w:t>
      </w:r>
      <w:r w:rsidR="00A91E88" w:rsidRPr="00B247B1">
        <w:t xml:space="preserve"> октомври с колегите участвахме във Варна на научната конференция по „Проблемите на промишленото производство на </w:t>
      </w:r>
      <w:r w:rsidRPr="00B247B1">
        <w:t>яйца”, организирана от Институтът</w:t>
      </w:r>
      <w:r w:rsidR="00A91E88" w:rsidRPr="00B247B1">
        <w:t xml:space="preserve"> по птицевъдство.</w:t>
      </w:r>
    </w:p>
    <w:p w14:paraId="4B78C06A" w14:textId="77777777" w:rsidR="000C1925" w:rsidRDefault="00A91E88" w:rsidP="002F748A">
      <w:r w:rsidRPr="00B247B1">
        <w:t xml:space="preserve">През тази 1988 г. бях със сравнително разклатено самочувствие, породено от влошеното ми здравословно състояние. Стараех се да </w:t>
      </w:r>
      <w:proofErr w:type="spellStart"/>
      <w:r w:rsidRPr="00B247B1">
        <w:t>роботя</w:t>
      </w:r>
      <w:proofErr w:type="spellEnd"/>
      <w:r w:rsidRPr="00B247B1">
        <w:t xml:space="preserve"> ефективно като специалист-птицевъд и да подд</w:t>
      </w:r>
      <w:r w:rsidR="00DE59FA" w:rsidRPr="00B247B1">
        <w:t>ържам авторитетът си. Исках</w:t>
      </w:r>
      <w:r w:rsidRPr="00B247B1">
        <w:t xml:space="preserve"> да бъда пример за </w:t>
      </w:r>
      <w:proofErr w:type="spellStart"/>
      <w:r w:rsidRPr="00B247B1">
        <w:t>подръжание</w:t>
      </w:r>
      <w:proofErr w:type="spellEnd"/>
      <w:r w:rsidRPr="00B247B1">
        <w:t xml:space="preserve"> както на тези, с които работех, така и на близките си.</w:t>
      </w:r>
    </w:p>
    <w:p w14:paraId="727A7227" w14:textId="77777777" w:rsidR="000C1925" w:rsidRDefault="00A91E88" w:rsidP="002F748A">
      <w:r w:rsidRPr="00B247B1">
        <w:t xml:space="preserve">Новата 1989 г. посрещнахме, спазвайки семейните традиции. </w:t>
      </w:r>
      <w:r w:rsidR="00AA7A15" w:rsidRPr="00B247B1">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B247B1">
        <w:t xml:space="preserve"> Коледа, богато </w:t>
      </w:r>
      <w:proofErr w:type="spellStart"/>
      <w:r w:rsidR="00DE59FA" w:rsidRPr="00B247B1">
        <w:t>окрасена</w:t>
      </w:r>
      <w:proofErr w:type="spellEnd"/>
      <w:r w:rsidR="00DE59FA" w:rsidRPr="00B247B1">
        <w:t xml:space="preserve"> от внуш</w:t>
      </w:r>
      <w:r w:rsidR="00AA7A15" w:rsidRPr="00B247B1">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5E7A4597" w14:textId="77777777" w:rsidR="000C1925" w:rsidRDefault="00AA7A15" w:rsidP="002F748A">
      <w:r w:rsidRPr="00B247B1">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B247B1">
        <w:t>, реших да се оперирам. На 14</w:t>
      </w:r>
      <w:r w:rsidRPr="00B247B1">
        <w:t xml:space="preserve"> февруари, при едно изследване, се установи задържане на голямо количество урина в пикочният ми </w:t>
      </w:r>
      <w:r w:rsidR="00DE59FA" w:rsidRPr="00B247B1">
        <w:t>мехур, което наложи</w:t>
      </w:r>
      <w:r w:rsidRPr="00B247B1">
        <w:t xml:space="preserve"> незабавна операция.  Бях приет в Урологията на Окръжна </w:t>
      </w:r>
      <w:r w:rsidR="00DE59FA" w:rsidRPr="00B247B1">
        <w:t>болница – Стара Загора. На 27 фев</w:t>
      </w:r>
      <w:r w:rsidRPr="00B247B1">
        <w:t>руари ме оперираха успешно</w:t>
      </w:r>
      <w:r w:rsidR="0074213D" w:rsidRPr="00B247B1">
        <w:t xml:space="preserve">. Раната бързо </w:t>
      </w:r>
      <w:proofErr w:type="spellStart"/>
      <w:r w:rsidR="0074213D" w:rsidRPr="00B247B1">
        <w:t>зарастна</w:t>
      </w:r>
      <w:proofErr w:type="spellEnd"/>
      <w:r w:rsidR="0074213D" w:rsidRPr="00B247B1">
        <w:t xml:space="preserve"> и на 3-тия ден ми махнаха конците и се опитвах да ставам.</w:t>
      </w:r>
    </w:p>
    <w:p w14:paraId="13CCA2C7" w14:textId="77777777" w:rsidR="000C1925" w:rsidRDefault="00DE59FA" w:rsidP="002F748A">
      <w:r w:rsidRPr="00B247B1">
        <w:t>До 14</w:t>
      </w:r>
      <w:r w:rsidR="0074213D" w:rsidRPr="00B247B1">
        <w:t xml:space="preserve"> април бях в болнични, като няколко пъти ходих на контролни прегледи. След болничните</w:t>
      </w:r>
      <w:r w:rsidRPr="00B247B1">
        <w:t>,</w:t>
      </w:r>
      <w:r w:rsidR="0074213D" w:rsidRPr="00B247B1">
        <w:t xml:space="preserve"> използ</w:t>
      </w:r>
      <w:r w:rsidRPr="00B247B1">
        <w:t>вах домашната си отпуска до 5</w:t>
      </w:r>
      <w:r w:rsidR="0074213D" w:rsidRPr="00B247B1">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w:t>
      </w:r>
      <w:proofErr w:type="spellStart"/>
      <w:r w:rsidR="0074213D" w:rsidRPr="00B247B1">
        <w:t>цементов</w:t>
      </w:r>
      <w:proofErr w:type="spellEnd"/>
      <w:r w:rsidR="0074213D" w:rsidRPr="00B247B1">
        <w:t xml:space="preserve"> постамент за помпата и вече можехме с натискането на едно копче да имаме течаща вода.</w:t>
      </w:r>
    </w:p>
    <w:p w14:paraId="2C8D5581" w14:textId="000BAD49" w:rsidR="000C1925" w:rsidRDefault="0074213D" w:rsidP="002F748A">
      <w:r w:rsidRPr="00B247B1">
        <w:t xml:space="preserve">На 14 и 15 юни с Милка посрещнахме колегите-агрономи от „МАМ”-ската група. По това време Марин, Дора и </w:t>
      </w:r>
      <w:r w:rsidR="00DE59FA" w:rsidRPr="00B247B1">
        <w:t>децата бяха на почивка на море</w:t>
      </w:r>
      <w:r w:rsidRPr="00B247B1">
        <w:t>. Четирите семейства нощуваха вкъщи, а</w:t>
      </w:r>
      <w:r w:rsidR="00DE59FA" w:rsidRPr="00B247B1">
        <w:t xml:space="preserve"> ние с Милка в Лиляна. Г</w:t>
      </w:r>
      <w:r w:rsidRPr="00B247B1">
        <w:t xml:space="preserve">остихме </w:t>
      </w:r>
      <w:r w:rsidR="00DE59FA" w:rsidRPr="00B247B1">
        <w:t xml:space="preserve">ги </w:t>
      </w:r>
      <w:r w:rsidRPr="00B247B1">
        <w:t>с голяма печена пуйка</w:t>
      </w:r>
      <w:r w:rsidR="00AB6806" w:rsidRPr="00B247B1">
        <w:t>. Вечерта забавата продължи до къ</w:t>
      </w:r>
      <w:r w:rsidR="00DE59FA" w:rsidRPr="00B247B1">
        <w:t>сно. На следващият ден се разход</w:t>
      </w:r>
      <w:r w:rsidR="00AB6806" w:rsidRPr="00B247B1">
        <w:t xml:space="preserve">ихме из града, Аязмото и до Паметника на бранителите ( Чадър могила). Там си направихме хубава </w:t>
      </w:r>
      <w:r w:rsidR="00AB6806" w:rsidRPr="00B247B1">
        <w:t>групова</w:t>
      </w:r>
      <w:r w:rsidR="0073218F">
        <w:rPr>
          <w:color w:val="FF0000"/>
        </w:rPr>
        <w:t xml:space="preserve"> </w:t>
      </w:r>
      <w:r w:rsidR="0073218F">
        <w:t>снимка</w:t>
      </w:r>
      <w:r w:rsidR="00AB6806" w:rsidRPr="00B247B1">
        <w:t xml:space="preserve"> за спомен. Следобед се разделихме на Старозагорската гара и си пожелахме отново да се съберем догодина в семейство Дикови в София.</w:t>
      </w:r>
    </w:p>
    <w:p w14:paraId="45160BF5" w14:textId="77777777" w:rsidR="000C1925" w:rsidRDefault="00AB6806" w:rsidP="002F748A">
      <w:r w:rsidRPr="00B247B1">
        <w:t xml:space="preserve">По време на отпуската си, Марин и Дора ходиха с </w:t>
      </w:r>
      <w:proofErr w:type="spellStart"/>
      <w:r w:rsidRPr="00B247B1">
        <w:t>Трабантчето</w:t>
      </w:r>
      <w:proofErr w:type="spellEnd"/>
      <w:r w:rsidRPr="00B247B1">
        <w:t xml:space="preserve"> си до ГДР, където почиваха 14 дни в станция, с която завод „Берое” имал договор, разположена край река </w:t>
      </w:r>
      <w:proofErr w:type="spellStart"/>
      <w:r w:rsidRPr="00B247B1">
        <w:t>Заале</w:t>
      </w:r>
      <w:proofErr w:type="spellEnd"/>
      <w:r w:rsidRPr="00B247B1">
        <w:t>. След това няколко дни обикаляха из Чехословакия, Унгария, Румъния и Югославия. Завърнаха се доволни и с много подаръци за децата.</w:t>
      </w:r>
    </w:p>
    <w:p w14:paraId="79D58487" w14:textId="77777777" w:rsidR="000C1925" w:rsidRDefault="00AB6806" w:rsidP="002F748A">
      <w:r w:rsidRPr="00B247B1">
        <w:t xml:space="preserve">В края на годината двете </w:t>
      </w:r>
      <w:proofErr w:type="spellStart"/>
      <w:r w:rsidRPr="00B247B1">
        <w:t>Германии</w:t>
      </w:r>
      <w:proofErr w:type="spellEnd"/>
      <w:r w:rsidRPr="00B247B1">
        <w:t xml:space="preserve"> се обединиха и беше съборена Берлинската стена.</w:t>
      </w:r>
    </w:p>
    <w:p w14:paraId="0F4A16AC" w14:textId="77777777" w:rsidR="000C1925" w:rsidRDefault="00AB6806" w:rsidP="002F748A">
      <w:r w:rsidRPr="00B247B1">
        <w:t>През юли тържествено празнувахме „Денят на птицевъда”, в присъствието на новият директор на Института по птицевъд</w:t>
      </w:r>
      <w:r w:rsidR="000C1D62" w:rsidRPr="00B247B1">
        <w:t>ство Александър Бошнаков, назнач</w:t>
      </w:r>
      <w:r w:rsidRPr="00B247B1">
        <w:t>ен на 01.07.1989 г.</w:t>
      </w:r>
    </w:p>
    <w:p w14:paraId="2854800E" w14:textId="5B036D69" w:rsidR="000C1925" w:rsidRPr="005B6708" w:rsidRDefault="00AB6806" w:rsidP="002F748A">
      <w:r w:rsidRPr="00B247B1">
        <w:t xml:space="preserve">За последен път през септември и октомври проведох отбора на младите птици и </w:t>
      </w:r>
      <w:r w:rsidR="00B67827" w:rsidRPr="00B247B1">
        <w:t>формирах основните стада от всички линии и породи кокошки. Това бях вършил 35</w:t>
      </w:r>
      <w:r w:rsidR="000C1D62" w:rsidRPr="00B247B1">
        <w:t xml:space="preserve"> години без прекъсване. От 16 до 18</w:t>
      </w:r>
      <w:r w:rsidR="00B67827" w:rsidRPr="00B247B1">
        <w:t xml:space="preserve"> октомври участвах в научната конференция по проблемите на промишленото птицевъдство във Варна</w:t>
      </w:r>
      <w:r w:rsidR="0073218F" w:rsidRPr="005B6708">
        <w:t>.</w:t>
      </w:r>
    </w:p>
    <w:p w14:paraId="4CC15C12" w14:textId="77777777" w:rsidR="000C1925" w:rsidRDefault="00B67827" w:rsidP="002F748A">
      <w:r w:rsidRPr="00B247B1">
        <w:t xml:space="preserve">Ръководството на Института по птицевъдство ми предложи да ме пенсионира едва след изтичането на мандата ми в Комисията по животновъдните и </w:t>
      </w:r>
      <w:proofErr w:type="spellStart"/>
      <w:r w:rsidRPr="00B247B1">
        <w:t>ветеринаро</w:t>
      </w:r>
      <w:proofErr w:type="spellEnd"/>
      <w:r w:rsidRPr="00B247B1">
        <w:t>-медицинските науки към ВАК, през есента на 1990 г. Аз обач</w:t>
      </w:r>
      <w:r w:rsidR="000C1D62" w:rsidRPr="00B247B1">
        <w:t>е отказах и по моя молба от 1</w:t>
      </w:r>
      <w:r w:rsidRPr="00B247B1">
        <w:t xml:space="preserve"> ноември 1989 г. бях пенсиониран, малко след като навърш</w:t>
      </w:r>
      <w:r w:rsidR="000C1D62" w:rsidRPr="00B247B1">
        <w:t>их 65 години. Институтът</w:t>
      </w:r>
      <w:r w:rsidRPr="00B247B1">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30F60737" w14:textId="77777777" w:rsidR="000C1925" w:rsidRDefault="00B67827" w:rsidP="002F748A">
      <w:r w:rsidRPr="00B247B1">
        <w:t>Отначало</w:t>
      </w:r>
      <w:r w:rsidR="000C1D62" w:rsidRPr="00B247B1">
        <w:t>,</w:t>
      </w:r>
      <w:r w:rsidRPr="00B247B1">
        <w:t xml:space="preserve"> след пенсионирането си, всеки ден ходих до ХЦ</w:t>
      </w:r>
      <w:r w:rsidR="000C1D62" w:rsidRPr="00B247B1">
        <w:t xml:space="preserve">П </w:t>
      </w:r>
      <w:r w:rsidRPr="00B247B1">
        <w:t>-СЗ, за да довърша подреждането на птицевъдния архив. Там подготвих и докладите си за Комисията към ВАК,</w:t>
      </w:r>
      <w:r w:rsidR="000C1D62" w:rsidRPr="00B247B1">
        <w:t xml:space="preserve"> както</w:t>
      </w:r>
      <w:r w:rsidRPr="00B247B1">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w:t>
      </w:r>
      <w:proofErr w:type="spellStart"/>
      <w:r w:rsidRPr="00B247B1">
        <w:t>кокошкофермата</w:t>
      </w:r>
      <w:proofErr w:type="spellEnd"/>
      <w:r w:rsidRPr="00B247B1">
        <w:t xml:space="preserve"> с нищо не промениха отношението си към мен.</w:t>
      </w:r>
    </w:p>
    <w:p w14:paraId="697F994D" w14:textId="77777777" w:rsidR="000C1925" w:rsidRDefault="00C81024" w:rsidP="002F748A">
      <w:r w:rsidRPr="00B247B1">
        <w:t>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прослужено време. Не представих само 38-те си месеца военна служба, тъй като за пълна пенсия бяха необходими 32 години стаж.</w:t>
      </w:r>
    </w:p>
    <w:p w14:paraId="5F291462" w14:textId="77777777" w:rsidR="000C1925" w:rsidRDefault="00C81024" w:rsidP="002F748A">
      <w:r w:rsidRPr="00B247B1">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B247B1">
        <w:t xml:space="preserve"> когато обявиха, че на станалия</w:t>
      </w:r>
      <w:r w:rsidRPr="00B247B1">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B247B1">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45FFE5A4" w14:textId="77777777" w:rsidR="000C1925" w:rsidRDefault="00880DF6" w:rsidP="002F748A">
      <w:r w:rsidRPr="00B247B1">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B247B1">
        <w:t xml:space="preserve">спяха да я доживеят. Приключвах </w:t>
      </w:r>
      <w:r w:rsidRPr="00B247B1">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14:paraId="0519AFF4" w14:textId="77777777" w:rsidR="000C1925" w:rsidRDefault="000C1D62" w:rsidP="002F748A">
      <w:r w:rsidRPr="00B247B1">
        <w:t>Новата 1</w:t>
      </w:r>
      <w:r w:rsidR="00880DF6" w:rsidRPr="00B247B1">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457FE248" w14:textId="77777777" w:rsidR="000C1925" w:rsidRDefault="00880DF6" w:rsidP="002F748A">
      <w:r w:rsidRPr="00B247B1">
        <w:t>В началото на тази година почти всеки ден ходих до ХЦ</w:t>
      </w:r>
      <w:r w:rsidR="000C1D62" w:rsidRPr="00B247B1">
        <w:t xml:space="preserve">П </w:t>
      </w:r>
      <w:r w:rsidRPr="00B247B1">
        <w:t>-СЗ</w:t>
      </w:r>
      <w:r w:rsidR="00300378" w:rsidRPr="00B247B1">
        <w:t>, където в кабинета си довърших подреждането на птицевъдния архив. Отчислих се от ППО на БКП в ХЦ</w:t>
      </w:r>
      <w:r w:rsidR="000C1D62" w:rsidRPr="00B247B1">
        <w:t>П</w:t>
      </w:r>
      <w:r w:rsidR="00300378" w:rsidRPr="00B247B1">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5618B84D" w14:textId="77777777" w:rsidR="000C1925" w:rsidRDefault="00300378" w:rsidP="002F748A">
      <w:r w:rsidRPr="00B247B1">
        <w:t>На 18 януари получих първата си пенсия, която заедно с полагащите ми се 3 заплати</w:t>
      </w:r>
      <w:r w:rsidR="00D63642" w:rsidRPr="00B247B1">
        <w:t>,</w:t>
      </w:r>
      <w:r w:rsidRPr="00B247B1">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B247B1">
        <w:t>С мен бях довел</w:t>
      </w:r>
      <w:r w:rsidRPr="00B247B1">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w:t>
      </w:r>
      <w:proofErr w:type="spellStart"/>
      <w:r w:rsidRPr="00B247B1">
        <w:t>израстнал</w:t>
      </w:r>
      <w:proofErr w:type="spellEnd"/>
      <w:r w:rsidRPr="00B247B1">
        <w:t xml:space="preserve"> като специалист-птицевъд. Накрая завърших с </w:t>
      </w:r>
      <w:proofErr w:type="spellStart"/>
      <w:r w:rsidRPr="00B247B1">
        <w:t>диумите</w:t>
      </w:r>
      <w:proofErr w:type="spellEnd"/>
      <w:r w:rsidRPr="00B247B1">
        <w:t>: „</w:t>
      </w:r>
      <w:r w:rsidR="006B2E64" w:rsidRPr="00B247B1">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14:paraId="0D633B24" w14:textId="77777777" w:rsidR="000C1925" w:rsidRDefault="006B2E64" w:rsidP="002F748A">
      <w:r w:rsidRPr="00B247B1">
        <w:t xml:space="preserve">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w:t>
      </w:r>
      <w:proofErr w:type="spellStart"/>
      <w:r w:rsidRPr="00B247B1">
        <w:t>стации</w:t>
      </w:r>
      <w:proofErr w:type="spellEnd"/>
      <w:r w:rsidRPr="00B247B1">
        <w:t>, с кратки анотации към тях. Не се разделих и с книгата-дневник, започната от Иван Табаков и продължена от мен.</w:t>
      </w:r>
    </w:p>
    <w:p w14:paraId="32E08D66" w14:textId="77777777" w:rsidR="000C1925" w:rsidRDefault="006B2E64" w:rsidP="002F748A">
      <w:r w:rsidRPr="00B247B1">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B247B1">
        <w:t>П, но аз отказах, защ</w:t>
      </w:r>
      <w:r w:rsidRPr="00B247B1">
        <w:t>ото не желаех да се местя в Плевен, а и трябваше да полагам грижи за здравето си.</w:t>
      </w:r>
    </w:p>
    <w:p w14:paraId="6B9D5A2B" w14:textId="77777777" w:rsidR="000C1925" w:rsidRDefault="006B2E64" w:rsidP="002F748A">
      <w:r w:rsidRPr="00B247B1">
        <w:t xml:space="preserve">През юли 1990 г. ми изтече мандата в Комисията по животновъдните и </w:t>
      </w:r>
      <w:proofErr w:type="spellStart"/>
      <w:r w:rsidRPr="00B247B1">
        <w:t>ветеринаро</w:t>
      </w:r>
      <w:proofErr w:type="spellEnd"/>
      <w:r w:rsidRPr="00B247B1">
        <w:t>-медицински</w:t>
      </w:r>
      <w:r w:rsidR="003B53A9" w:rsidRPr="00B247B1">
        <w:t xml:space="preserve"> науки към ВАК. Сам прекратих участието си в Научният съвет към ИЖ-Костинброд и този към Института по </w:t>
      </w:r>
      <w:r w:rsidR="00042E8F" w:rsidRPr="00B247B1">
        <w:t>птицевъдство</w:t>
      </w:r>
      <w:r w:rsidR="003B53A9" w:rsidRPr="00B247B1">
        <w:t>, както и като член на Общото събрание на ССА. По този начин считах, че ще е по-лесно да се приспособя към пенсионирането.</w:t>
      </w:r>
    </w:p>
    <w:p w14:paraId="0E9914D7" w14:textId="77777777" w:rsidR="003B53A9" w:rsidRPr="00B247B1" w:rsidRDefault="003B53A9" w:rsidP="002F748A">
      <w:r w:rsidRPr="00B247B1">
        <w:t xml:space="preserve">Така от август 1990 г. почти напълно преустанових активното си участие и дейност като специалист-птицевъд. </w:t>
      </w:r>
    </w:p>
    <w:p w14:paraId="21C14144" w14:textId="77777777" w:rsidR="00AB6806" w:rsidRPr="00B247B1" w:rsidRDefault="00AB6806" w:rsidP="002F748A"/>
    <w:p w14:paraId="0DF19A49" w14:textId="77777777" w:rsidR="0046507B" w:rsidRPr="00B247B1" w:rsidRDefault="0046507B" w:rsidP="002F748A"/>
    <w:p w14:paraId="08B88810" w14:textId="77777777" w:rsidR="0046507B" w:rsidRPr="00B247B1" w:rsidRDefault="0046507B">
      <w:r w:rsidRPr="00B247B1">
        <w:br w:type="page"/>
      </w:r>
    </w:p>
    <w:p w14:paraId="2A48815D" w14:textId="251CE2DF" w:rsidR="00B247B1" w:rsidRPr="00B247B1" w:rsidRDefault="00B247B1" w:rsidP="00B247B1">
      <w:pPr>
        <w:pStyle w:val="Heading1"/>
      </w:pPr>
      <w:r w:rsidRPr="00B247B1">
        <w:t>16. ПЕНСИОНЕР</w:t>
      </w:r>
      <w:r w:rsidRPr="00B247B1">
        <w:br/>
        <w:t>1990</w:t>
      </w:r>
      <w:ins w:id="4" w:author="Eli" w:date="2025-08-09T14:53:00Z" w16du:dateUtc="2025-08-09T11:53:00Z">
        <w:r w:rsidRPr="00B247B1">
          <w:t>-</w:t>
        </w:r>
      </w:ins>
      <w:r w:rsidRPr="00B247B1">
        <w:t>2005</w:t>
      </w:r>
    </w:p>
    <w:p w14:paraId="3A97A56D" w14:textId="77777777" w:rsidR="000C1925" w:rsidRDefault="000C1925" w:rsidP="00B247B1"/>
    <w:p w14:paraId="66B21BDD" w14:textId="77777777" w:rsidR="000C1925" w:rsidRDefault="00B247B1" w:rsidP="00B247B1">
      <w:r w:rsidRPr="00B247B1">
        <w:t>Бях пенсионер от януари 1989 г., но действително се</w:t>
      </w:r>
      <w:r w:rsidR="0073218F" w:rsidRPr="005B6708">
        <w:t xml:space="preserve"> </w:t>
      </w:r>
      <w:r w:rsidRPr="00B247B1">
        <w:t>почу</w:t>
      </w:r>
      <w:r>
        <w:t>в</w:t>
      </w:r>
      <w:r w:rsidRPr="00B247B1">
        <w:t>ств</w:t>
      </w:r>
      <w:r w:rsidR="001025D1">
        <w:t>ах такъв едва от юли 1990 г</w:t>
      </w:r>
      <w:r w:rsidRPr="00B247B1">
        <w:t>. Вниманието ми беше вече насочено към проблемите на семей</w:t>
      </w:r>
      <w:r w:rsidR="001025D1">
        <w:t>ството. Занимавах се предимно с</w:t>
      </w:r>
      <w:r w:rsidRPr="00B247B1">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59E3E23F" w14:textId="43AFD897" w:rsidR="000C1925" w:rsidRDefault="00B247B1" w:rsidP="00B247B1">
      <w:r w:rsidRPr="00B247B1">
        <w:t xml:space="preserve">На парцела направих калдъръмена </w:t>
      </w:r>
      <w:r w:rsidR="001025D1">
        <w:t>пътека до входа на бараката. С</w:t>
      </w:r>
      <w:r w:rsidRPr="00B247B1">
        <w:t xml:space="preserve"> тръби и стоманена </w:t>
      </w:r>
      <w:proofErr w:type="spellStart"/>
      <w:r w:rsidR="00EB6640">
        <w:t>т</w:t>
      </w:r>
      <w:r w:rsidRPr="00B247B1">
        <w:t>ел,подпомогнат</w:t>
      </w:r>
      <w:proofErr w:type="spellEnd"/>
      <w:r w:rsidRPr="00B247B1">
        <w:t xml:space="preserve"> от сватанака Запрян и двамата сина</w:t>
      </w:r>
      <w:r w:rsidR="001025D1">
        <w:rPr>
          <w:lang w:val="en-US"/>
        </w:rPr>
        <w:t>,</w:t>
      </w:r>
      <w:r w:rsidRPr="00B247B1">
        <w:t xml:space="preserve"> направихме чардак за лозите</w:t>
      </w:r>
      <w:r w:rsidR="0073218F">
        <w:t xml:space="preserve"> </w:t>
      </w:r>
      <w:r w:rsidRPr="00B247B1">
        <w:t>-</w:t>
      </w:r>
      <w:r w:rsidR="0073218F">
        <w:t xml:space="preserve"> </w:t>
      </w:r>
      <w:r w:rsidRPr="00B247B1">
        <w:t>асми пред бараката. Марин свърза с кабели еле</w:t>
      </w:r>
      <w:r w:rsidR="00EB6640">
        <w:t>кт</w:t>
      </w:r>
      <w:r w:rsidRPr="00B247B1">
        <w:t xml:space="preserve">ромотора на водната помпа </w:t>
      </w:r>
      <w:r w:rsidR="00EB6640">
        <w:t>и</w:t>
      </w:r>
      <w:r w:rsidRPr="00B247B1">
        <w:t xml:space="preserve"> веч</w:t>
      </w:r>
      <w:r w:rsidR="001025D1">
        <w:t>е вадехме с нея вода</w:t>
      </w:r>
      <w:r w:rsidRPr="00B247B1">
        <w:t>.</w:t>
      </w:r>
      <w:r w:rsidR="0073218F" w:rsidRPr="005B6708">
        <w:t xml:space="preserve"> </w:t>
      </w:r>
      <w:r w:rsidRPr="00B247B1">
        <w:t xml:space="preserve">При нужда </w:t>
      </w:r>
      <w:r w:rsidRPr="00B247B1">
        <w:t>поливахме</w:t>
      </w:r>
      <w:r w:rsidR="001025D1">
        <w:rPr>
          <w:lang w:val="en-US"/>
        </w:rPr>
        <w:t xml:space="preserve"> </w:t>
      </w:r>
      <w:r w:rsidRPr="00B247B1">
        <w:t>засадените</w:t>
      </w:r>
      <w:r w:rsidRPr="00B247B1">
        <w:t xml:space="preserve"> площи и осигурихме получаването на много </w:t>
      </w:r>
      <w:r w:rsidRPr="00B247B1">
        <w:t>добра</w:t>
      </w:r>
      <w:r w:rsidR="001025D1">
        <w:rPr>
          <w:lang w:val="en-US"/>
        </w:rPr>
        <w:t xml:space="preserve"> </w:t>
      </w:r>
      <w:r w:rsidR="001025D1">
        <w:t>реколта</w:t>
      </w:r>
      <w:r w:rsidR="001025D1">
        <w:t>, п</w:t>
      </w:r>
      <w:r w:rsidRPr="00B247B1">
        <w:t>ри направени разходи през годината общо за около</w:t>
      </w:r>
      <w:r w:rsidR="0073218F">
        <w:t xml:space="preserve"> </w:t>
      </w:r>
      <w:r w:rsidRPr="00B247B1">
        <w:t xml:space="preserve">400 </w:t>
      </w:r>
      <w:proofErr w:type="spellStart"/>
      <w:r w:rsidRPr="00B247B1">
        <w:t>лева,приходите</w:t>
      </w:r>
      <w:proofErr w:type="spellEnd"/>
      <w:r w:rsidRPr="00B247B1">
        <w:t xml:space="preserve"> от реколтата бяха за около 2000 лева</w:t>
      </w:r>
      <w:r w:rsidR="00EB6640">
        <w:t>.</w:t>
      </w:r>
      <w:r w:rsidRPr="00B247B1">
        <w:t xml:space="preserve"> Споменах вече,</w:t>
      </w:r>
      <w:r w:rsidR="0073218F">
        <w:t xml:space="preserve"> </w:t>
      </w:r>
      <w:r w:rsidRPr="00B247B1">
        <w:t xml:space="preserve">че си водех </w:t>
      </w:r>
      <w:r w:rsidR="00EB6640" w:rsidRPr="00B247B1">
        <w:t>подробен</w:t>
      </w:r>
      <w:r w:rsidRPr="00B247B1">
        <w:t xml:space="preserve"> дневник за </w:t>
      </w:r>
      <w:r w:rsidR="001025D1">
        <w:t xml:space="preserve">работата на </w:t>
      </w:r>
      <w:r w:rsidRPr="00B247B1">
        <w:t>парцела</w:t>
      </w:r>
      <w:r w:rsidR="00EB6640">
        <w:t>.</w:t>
      </w:r>
    </w:p>
    <w:p w14:paraId="166B797C" w14:textId="58E09D28" w:rsidR="00B247B1" w:rsidRPr="00B247B1" w:rsidRDefault="00B247B1" w:rsidP="00B247B1">
      <w:r w:rsidRPr="00B247B1">
        <w:t xml:space="preserve">Освен със съседите </w:t>
      </w:r>
      <w:r w:rsidR="00EB6640">
        <w:t xml:space="preserve">- </w:t>
      </w:r>
      <w:r w:rsidRPr="00B247B1">
        <w:t>споменатите вече професори</w:t>
      </w:r>
      <w:r w:rsidR="00EB6640">
        <w:t xml:space="preserve">, </w:t>
      </w:r>
      <w:r w:rsidRPr="00B247B1">
        <w:t>установи</w:t>
      </w:r>
      <w:r w:rsidR="00EB6640">
        <w:t>х</w:t>
      </w:r>
      <w:r w:rsidRPr="00B247B1">
        <w:t xml:space="preserve"> близки връзки и с Коста Райков. Той беше от с</w:t>
      </w:r>
      <w:r w:rsidR="00EB6640">
        <w:t xml:space="preserve">. </w:t>
      </w:r>
      <w:r w:rsidRPr="00B247B1">
        <w:t>Ковачево</w:t>
      </w:r>
      <w:r w:rsidR="001025D1">
        <w:t xml:space="preserve"> </w:t>
      </w:r>
      <w:r w:rsidRPr="00B247B1">
        <w:t>и</w:t>
      </w:r>
      <w:r w:rsidRPr="00B247B1">
        <w:t xml:space="preserve"> </w:t>
      </w:r>
      <w:r w:rsidR="00EB6640">
        <w:t xml:space="preserve">беше </w:t>
      </w:r>
      <w:r w:rsidRPr="00B247B1">
        <w:t xml:space="preserve">работил с баща си като </w:t>
      </w:r>
      <w:proofErr w:type="spellStart"/>
      <w:r w:rsidRPr="00B247B1">
        <w:t>коларо</w:t>
      </w:r>
      <w:proofErr w:type="spellEnd"/>
      <w:r w:rsidRPr="00B247B1">
        <w:t>-железар в Раднево</w:t>
      </w:r>
      <w:r w:rsidR="00EB6640">
        <w:t xml:space="preserve">. </w:t>
      </w:r>
      <w:r w:rsidRPr="00B247B1">
        <w:t>Съпругата му Янка,</w:t>
      </w:r>
      <w:r w:rsidR="001025D1">
        <w:t xml:space="preserve"> по майчина линия,</w:t>
      </w:r>
      <w:r w:rsidRPr="00B247B1">
        <w:t xml:space="preserve"> произхождаше от с.</w:t>
      </w:r>
      <w:r w:rsidR="0073218F">
        <w:t xml:space="preserve"> </w:t>
      </w:r>
      <w:r w:rsidRPr="00B247B1">
        <w:t>Ги</w:t>
      </w:r>
      <w:r w:rsidR="00EB6640">
        <w:t>п</w:t>
      </w:r>
      <w:r w:rsidRPr="00B247B1">
        <w:t>сово</w:t>
      </w:r>
      <w:r w:rsidR="00EB6640">
        <w:t xml:space="preserve"> (</w:t>
      </w:r>
      <w:r w:rsidRPr="00B247B1">
        <w:t>Трън</w:t>
      </w:r>
      <w:r w:rsidR="00EB6640">
        <w:t>)</w:t>
      </w:r>
      <w:r w:rsidRPr="00B247B1">
        <w:t>,</w:t>
      </w:r>
      <w:r w:rsidR="0073218F">
        <w:t xml:space="preserve"> </w:t>
      </w:r>
      <w:r w:rsidRPr="00B247B1">
        <w:t xml:space="preserve">като </w:t>
      </w:r>
      <w:r w:rsidR="00EB6640" w:rsidRPr="00B247B1">
        <w:t>някогашният</w:t>
      </w:r>
      <w:r w:rsidRPr="00B247B1">
        <w:t xml:space="preserve"> ни съсед Теню Желязков</w:t>
      </w:r>
      <w:r w:rsidR="001025D1">
        <w:t xml:space="preserve"> и</w:t>
      </w:r>
      <w:r w:rsidR="0073218F">
        <w:t xml:space="preserve"> </w:t>
      </w:r>
      <w:r w:rsidR="001025D1">
        <w:t>беше вуйчо.</w:t>
      </w:r>
      <w:r w:rsidRPr="00B247B1">
        <w:t xml:space="preserve"> Бай Коста обработваше </w:t>
      </w:r>
      <w:proofErr w:type="spellStart"/>
      <w:r w:rsidRPr="00B247B1">
        <w:t>парцела,</w:t>
      </w:r>
      <w:r w:rsidR="00CE62A3" w:rsidRPr="00B247B1">
        <w:t>собственост</w:t>
      </w:r>
      <w:proofErr w:type="spellEnd"/>
      <w:r w:rsidRPr="00B247B1">
        <w:t xml:space="preserve"> на зет му Иван Бозев,</w:t>
      </w:r>
      <w:r w:rsidR="0073218F">
        <w:t xml:space="preserve"> </w:t>
      </w:r>
      <w:r w:rsidRPr="00B247B1">
        <w:t>бивш секретар на ОК на БКП</w:t>
      </w:r>
      <w:r w:rsidR="0073218F">
        <w:t xml:space="preserve"> </w:t>
      </w:r>
      <w:r w:rsidRPr="00B247B1">
        <w:t>-</w:t>
      </w:r>
      <w:r w:rsidR="0073218F">
        <w:t xml:space="preserve"> </w:t>
      </w:r>
      <w:r w:rsidRPr="00B247B1">
        <w:t>СЗ</w:t>
      </w:r>
      <w:r w:rsidR="00330583">
        <w:t>.</w:t>
      </w:r>
    </w:p>
    <w:p w14:paraId="3420416C" w14:textId="77777777" w:rsidR="00B247B1" w:rsidRPr="00B247B1" w:rsidRDefault="00B247B1" w:rsidP="00B247B1">
      <w:r w:rsidRPr="00B247B1">
        <w:t>До края на 1990 г</w:t>
      </w:r>
      <w:r w:rsidR="00CE62A3">
        <w:t>.</w:t>
      </w:r>
      <w:r w:rsidRPr="00B247B1">
        <w:t xml:space="preserve"> с Ми</w:t>
      </w:r>
      <w:r w:rsidR="00CE62A3">
        <w:t>л</w:t>
      </w:r>
      <w:r w:rsidRPr="00B247B1">
        <w:t xml:space="preserve">ка обработвахме и 200 </w:t>
      </w:r>
      <w:r w:rsidR="00CE62A3">
        <w:t>кв.м.</w:t>
      </w:r>
      <w:r w:rsidRPr="00B247B1">
        <w:t xml:space="preserve"> в племенната кокошоферма,</w:t>
      </w:r>
      <w:r w:rsidR="0073218F">
        <w:t xml:space="preserve"> </w:t>
      </w:r>
      <w:r w:rsidRPr="00B247B1">
        <w:t>от които получихме</w:t>
      </w:r>
      <w:r w:rsidR="0073218F">
        <w:t xml:space="preserve"> </w:t>
      </w:r>
      <w:r w:rsidRPr="00B247B1">
        <w:t>продукция за около 200 лева</w:t>
      </w:r>
      <w:r w:rsidR="00CE62A3">
        <w:t>.</w:t>
      </w:r>
    </w:p>
    <w:p w14:paraId="547A88A0" w14:textId="3BF9EC3C" w:rsidR="00B247B1" w:rsidRPr="00B247B1" w:rsidRDefault="00B247B1" w:rsidP="00B247B1">
      <w:r w:rsidRPr="00B247B1">
        <w:t>На</w:t>
      </w:r>
      <w:r w:rsidR="00CE62A3">
        <w:t xml:space="preserve"> 1 </w:t>
      </w:r>
      <w:r w:rsidRPr="00B247B1">
        <w:t>и</w:t>
      </w:r>
      <w:r w:rsidR="0073218F">
        <w:t xml:space="preserve"> </w:t>
      </w:r>
      <w:r w:rsidRPr="00B247B1">
        <w:t>2 юли с Милка бяхме в София,</w:t>
      </w:r>
      <w:r w:rsidR="0073218F">
        <w:t xml:space="preserve"> </w:t>
      </w:r>
      <w:r w:rsidRPr="00B247B1">
        <w:t>за да присъ</w:t>
      </w:r>
      <w:r w:rsidR="00CE62A3">
        <w:t>с</w:t>
      </w:r>
      <w:r w:rsidRPr="00B247B1">
        <w:t>тваме</w:t>
      </w:r>
      <w:r w:rsidR="0073218F">
        <w:t xml:space="preserve"> </w:t>
      </w:r>
      <w:r w:rsidRPr="00B247B1">
        <w:t xml:space="preserve">на срещата с петте </w:t>
      </w:r>
      <w:r w:rsidR="00CE62A3" w:rsidRPr="00B247B1">
        <w:t>семейства</w:t>
      </w:r>
      <w:r w:rsidRPr="00B247B1">
        <w:t xml:space="preserve"> на колегите агрономи в дома на Иван Диков</w:t>
      </w:r>
      <w:r w:rsidR="00CE62A3">
        <w:t>.</w:t>
      </w:r>
      <w:r w:rsidR="0073218F">
        <w:t xml:space="preserve"> </w:t>
      </w:r>
      <w:r w:rsidR="00CE62A3">
        <w:t>Всички</w:t>
      </w:r>
      <w:r w:rsidR="0073218F">
        <w:t xml:space="preserve"> </w:t>
      </w:r>
      <w:r w:rsidR="001025D1">
        <w:t>дойдоха</w:t>
      </w:r>
      <w:r w:rsidRPr="00B247B1">
        <w:t xml:space="preserve"> , въпреки прекараната</w:t>
      </w:r>
      <w:r w:rsidR="0073218F">
        <w:t xml:space="preserve"> </w:t>
      </w:r>
      <w:r w:rsidRPr="00B247B1">
        <w:t xml:space="preserve">тежка операция от Васил Грозев. </w:t>
      </w:r>
      <w:r w:rsidR="0073218F">
        <w:t>Беше</w:t>
      </w:r>
      <w:r w:rsidRPr="00B247B1">
        <w:t xml:space="preserve"> много забавно,</w:t>
      </w:r>
      <w:r w:rsidR="0073218F">
        <w:t xml:space="preserve"> </w:t>
      </w:r>
      <w:r w:rsidRPr="00B247B1">
        <w:t>като си пожелахме да сме живи и здрави и бъдем всички и на</w:t>
      </w:r>
      <w:r w:rsidR="0073218F">
        <w:t xml:space="preserve"> </w:t>
      </w:r>
      <w:r w:rsidRPr="00B247B1">
        <w:t>четвъртата среща в Русе</w:t>
      </w:r>
      <w:r w:rsidR="00CE62A3">
        <w:t>.</w:t>
      </w:r>
      <w:r w:rsidRPr="00B247B1">
        <w:t xml:space="preserve"> Докато бяхме в София с Ми</w:t>
      </w:r>
      <w:r w:rsidR="00CE62A3">
        <w:t>л</w:t>
      </w:r>
      <w:r w:rsidRPr="00B247B1">
        <w:t>ка посетихме семейството на Марин Камбуров.</w:t>
      </w:r>
    </w:p>
    <w:p w14:paraId="7BD84B65" w14:textId="77777777" w:rsidR="00B247B1" w:rsidRPr="00B247B1" w:rsidRDefault="00B247B1" w:rsidP="00B247B1">
      <w:r w:rsidRPr="00B247B1">
        <w:t>През август се наложи Милка,</w:t>
      </w:r>
      <w:r w:rsidR="0073218F">
        <w:t xml:space="preserve"> </w:t>
      </w:r>
      <w:r w:rsidRPr="00B247B1">
        <w:t>заедно с внука Маринчо да</w:t>
      </w:r>
      <w:r w:rsidR="0073218F">
        <w:t xml:space="preserve"> </w:t>
      </w:r>
      <w:r w:rsidRPr="00B247B1">
        <w:t xml:space="preserve">ходи до </w:t>
      </w:r>
      <w:proofErr w:type="spellStart"/>
      <w:r w:rsidRPr="00B247B1">
        <w:t>гр.Враца</w:t>
      </w:r>
      <w:proofErr w:type="spellEnd"/>
      <w:r w:rsidRPr="00B247B1">
        <w:t xml:space="preserve"> и </w:t>
      </w:r>
      <w:proofErr w:type="spellStart"/>
      <w:r w:rsidRPr="00B247B1">
        <w:t>гр.Павликени</w:t>
      </w:r>
      <w:proofErr w:type="spellEnd"/>
      <w:r w:rsidRPr="00B247B1">
        <w:t xml:space="preserve"> на препоръчани лечители</w:t>
      </w:r>
      <w:r w:rsidR="001025D1">
        <w:t xml:space="preserve"> за </w:t>
      </w:r>
      <w:r w:rsidRPr="00B247B1">
        <w:t>неговото заекване</w:t>
      </w:r>
      <w:r w:rsidR="00CE62A3">
        <w:t>.</w:t>
      </w:r>
      <w:r w:rsidRPr="00B247B1">
        <w:t xml:space="preserve"> От тази есен той беше вече в </w:t>
      </w:r>
      <w:r w:rsidR="00CE62A3">
        <w:t xml:space="preserve">първи </w:t>
      </w:r>
      <w:r w:rsidRPr="00B247B1">
        <w:t>клас,</w:t>
      </w:r>
      <w:r w:rsidR="0073218F">
        <w:t xml:space="preserve"> </w:t>
      </w:r>
      <w:r w:rsidRPr="00B247B1">
        <w:t>а Милко навърши 5 години</w:t>
      </w:r>
      <w:r w:rsidR="00CE62A3">
        <w:t>.</w:t>
      </w:r>
      <w:r w:rsidRPr="00B247B1">
        <w:t xml:space="preserve"> Двамата</w:t>
      </w:r>
      <w:r w:rsidR="0073218F">
        <w:t xml:space="preserve"> </w:t>
      </w:r>
      <w:r w:rsidRPr="00B247B1">
        <w:t>два пъти седмично</w:t>
      </w:r>
      <w:r w:rsidR="0073218F">
        <w:t xml:space="preserve"> </w:t>
      </w:r>
      <w:r w:rsidRPr="00B247B1">
        <w:t>посещава</w:t>
      </w:r>
      <w:r w:rsidR="00CE62A3">
        <w:t>ха</w:t>
      </w:r>
      <w:r w:rsidRPr="00B247B1">
        <w:t xml:space="preserve"> школата за изучава</w:t>
      </w:r>
      <w:r w:rsidR="001025D1">
        <w:t>не на</w:t>
      </w:r>
      <w:r w:rsidRPr="00B247B1">
        <w:t xml:space="preserve"> английски език. Внукът Стефко</w:t>
      </w:r>
      <w:r w:rsidR="0073218F">
        <w:t xml:space="preserve"> </w:t>
      </w:r>
      <w:r w:rsidRPr="00B247B1">
        <w:t xml:space="preserve">беше вече в </w:t>
      </w:r>
      <w:r w:rsidR="00CE62A3">
        <w:t>седми</w:t>
      </w:r>
      <w:r w:rsidRPr="00B247B1">
        <w:t xml:space="preserve"> клас.</w:t>
      </w:r>
    </w:p>
    <w:p w14:paraId="33D169C3" w14:textId="4DA74802" w:rsidR="00B247B1" w:rsidRPr="004A2BD5" w:rsidRDefault="00B247B1" w:rsidP="00B247B1">
      <w:pPr>
        <w:rPr>
          <w:lang w:val="en-US"/>
        </w:rPr>
      </w:pPr>
      <w:r w:rsidRPr="00B247B1">
        <w:t>От тази есен</w:t>
      </w:r>
      <w:r w:rsidR="00CE62A3">
        <w:t xml:space="preserve">, </w:t>
      </w:r>
      <w:r w:rsidRPr="00B247B1">
        <w:t>синът ми М</w:t>
      </w:r>
      <w:r w:rsidR="00CE62A3">
        <w:t>а</w:t>
      </w:r>
      <w:r w:rsidRPr="00B247B1">
        <w:t>ри</w:t>
      </w:r>
      <w:r w:rsidR="00CE62A3">
        <w:t>н</w:t>
      </w:r>
      <w:r w:rsidRPr="00B247B1">
        <w:t>,</w:t>
      </w:r>
      <w:r w:rsidR="0073218F">
        <w:t xml:space="preserve"> </w:t>
      </w:r>
      <w:r w:rsidRPr="00B247B1">
        <w:t>след сериозни противоречия</w:t>
      </w:r>
      <w:r w:rsidR="0073218F">
        <w:t xml:space="preserve"> </w:t>
      </w:r>
      <w:r w:rsidRPr="00B247B1">
        <w:t>с един преподавател</w:t>
      </w:r>
      <w:r w:rsidR="00CE62A3">
        <w:t xml:space="preserve">, </w:t>
      </w:r>
      <w:r w:rsidR="00CE62A3" w:rsidRPr="00B247B1">
        <w:t>както вече посочих</w:t>
      </w:r>
      <w:r w:rsidR="00CE62A3">
        <w:t>,</w:t>
      </w:r>
      <w:r w:rsidRPr="00B247B1">
        <w:t xml:space="preserve"> неоправдано напусна</w:t>
      </w:r>
      <w:r w:rsidR="0073218F">
        <w:t xml:space="preserve"> </w:t>
      </w:r>
      <w:r w:rsidRPr="00B247B1">
        <w:t>МЕ</w:t>
      </w:r>
      <w:r w:rsidR="00E7584A">
        <w:t>И</w:t>
      </w:r>
      <w:r w:rsidRPr="00B247B1">
        <w:t xml:space="preserve"> - Ва</w:t>
      </w:r>
      <w:r w:rsidR="00E7584A">
        <w:t>р</w:t>
      </w:r>
      <w:r w:rsidRPr="00B247B1">
        <w:t>на. Той проявяваше някои мои качества</w:t>
      </w:r>
      <w:r w:rsidR="00E7584A">
        <w:t>.</w:t>
      </w:r>
      <w:r w:rsidRPr="00B247B1">
        <w:t xml:space="preserve"> Големият</w:t>
      </w:r>
      <w:r w:rsidR="0073218F">
        <w:t xml:space="preserve"> </w:t>
      </w:r>
      <w:r w:rsidRPr="00B247B1">
        <w:t>ми син Васил, продължаваше да работи като монтьор в завод</w:t>
      </w:r>
      <w:r w:rsidR="0073218F">
        <w:t xml:space="preserve"> </w:t>
      </w:r>
      <w:r w:rsidR="0073218F">
        <w:t>„</w:t>
      </w:r>
      <w:r w:rsidR="0073218F">
        <w:t>Червено знаме</w:t>
      </w:r>
      <w:r w:rsidR="0073218F">
        <w:t>”</w:t>
      </w:r>
      <w:r w:rsidR="00E7584A">
        <w:t>.</w:t>
      </w:r>
    </w:p>
    <w:p w14:paraId="03D3324A" w14:textId="113E172C" w:rsidR="00B247B1" w:rsidRPr="00B247B1" w:rsidRDefault="00B247B1" w:rsidP="00B247B1">
      <w:r w:rsidRPr="00B247B1">
        <w:t>През тази 1990 година, развитието на политическите съб</w:t>
      </w:r>
      <w:r w:rsidR="00E7584A">
        <w:t>и</w:t>
      </w:r>
      <w:r w:rsidRPr="00B247B1">
        <w:t>тия в страната след смяната на Т</w:t>
      </w:r>
      <w:r w:rsidR="001025D1">
        <w:t>одор</w:t>
      </w:r>
      <w:r w:rsidRPr="00B247B1">
        <w:t xml:space="preserve"> Живков,</w:t>
      </w:r>
      <w:r w:rsidR="0073218F">
        <w:t xml:space="preserve"> </w:t>
      </w:r>
      <w:r w:rsidRPr="00B247B1">
        <w:t>предизвикваха моите съмнения в правилната им насоченост</w:t>
      </w:r>
      <w:r w:rsidR="00E7584A">
        <w:t>.</w:t>
      </w:r>
      <w:r w:rsidRPr="00B247B1">
        <w:t xml:space="preserve"> Въпреки</w:t>
      </w:r>
      <w:r w:rsidR="0073218F">
        <w:t xml:space="preserve"> </w:t>
      </w:r>
      <w:r w:rsidRPr="00B247B1">
        <w:t>спечел</w:t>
      </w:r>
      <w:r w:rsidR="001025D1">
        <w:t>ените избори от преименуваната на</w:t>
      </w:r>
      <w:r w:rsidR="0073218F">
        <w:t xml:space="preserve"> </w:t>
      </w:r>
      <w:r w:rsidR="001C436E">
        <w:t>Б</w:t>
      </w:r>
      <w:r w:rsidRPr="00B247B1">
        <w:t>СП наша партия,</w:t>
      </w:r>
      <w:r w:rsidR="0073218F">
        <w:t xml:space="preserve"> </w:t>
      </w:r>
      <w:r w:rsidRPr="00B247B1">
        <w:t>правителството на Андрей Луканов започна целенасочено да руши</w:t>
      </w:r>
      <w:r w:rsidR="0073218F">
        <w:t xml:space="preserve"> </w:t>
      </w:r>
      <w:r w:rsidRPr="00B247B1">
        <w:t>създаденото след 9-ти септември 1944 година, а след приемането на новат</w:t>
      </w:r>
      <w:r w:rsidR="001C436E">
        <w:t>а</w:t>
      </w:r>
      <w:r w:rsidRPr="00B247B1">
        <w:t xml:space="preserve"> конституция да въвежда</w:t>
      </w:r>
      <w:r w:rsidR="0073218F">
        <w:t xml:space="preserve"> </w:t>
      </w:r>
      <w:r w:rsidR="0073218F">
        <w:t>„</w:t>
      </w:r>
      <w:r w:rsidR="0073218F">
        <w:t>пазарната икономика</w:t>
      </w:r>
      <w:r w:rsidR="0073218F">
        <w:t>”</w:t>
      </w:r>
      <w:r w:rsidR="001C436E">
        <w:t xml:space="preserve"> и</w:t>
      </w:r>
      <w:r w:rsidRPr="00B247B1">
        <w:t xml:space="preserve"> да </w:t>
      </w:r>
      <w:r w:rsidR="001C436E" w:rsidRPr="00B247B1">
        <w:t>възстановява</w:t>
      </w:r>
      <w:r w:rsidRPr="00B247B1">
        <w:t xml:space="preserve"> капиталистическите порядки</w:t>
      </w:r>
      <w:r w:rsidR="001C436E">
        <w:t>.</w:t>
      </w:r>
      <w:r w:rsidRPr="00B247B1">
        <w:t xml:space="preserve"> Най-много ме</w:t>
      </w:r>
      <w:r w:rsidR="0073218F">
        <w:t xml:space="preserve"> </w:t>
      </w:r>
      <w:r w:rsidR="001C436E" w:rsidRPr="00B247B1">
        <w:t>смущава</w:t>
      </w:r>
      <w:r w:rsidR="001C436E">
        <w:t>ш</w:t>
      </w:r>
      <w:r w:rsidR="001C436E" w:rsidRPr="00B247B1">
        <w:t>е</w:t>
      </w:r>
      <w:r w:rsidRPr="00B247B1">
        <w:t>,</w:t>
      </w:r>
      <w:r w:rsidR="0073218F">
        <w:t xml:space="preserve"> </w:t>
      </w:r>
      <w:r w:rsidRPr="00B247B1">
        <w:t>че най-активните в тези действия бяха главно вис</w:t>
      </w:r>
      <w:r w:rsidR="001C436E">
        <w:t>ш</w:t>
      </w:r>
      <w:r w:rsidRPr="00B247B1">
        <w:t xml:space="preserve">ите партийни и </w:t>
      </w:r>
      <w:r w:rsidR="001C436E" w:rsidRPr="00B247B1">
        <w:t>правителствени</w:t>
      </w:r>
      <w:r w:rsidRPr="00B247B1">
        <w:t xml:space="preserve"> кадри. Хранех надежди,</w:t>
      </w:r>
      <w:r w:rsidR="0073218F">
        <w:t xml:space="preserve"> </w:t>
      </w:r>
      <w:r w:rsidRPr="00B247B1">
        <w:t>че</w:t>
      </w:r>
      <w:r w:rsidR="0073218F">
        <w:t xml:space="preserve"> </w:t>
      </w:r>
      <w:r w:rsidRPr="00B247B1">
        <w:t xml:space="preserve">това ще бъде преодоляно и </w:t>
      </w:r>
      <w:r w:rsidR="001C436E" w:rsidRPr="00B247B1">
        <w:t>ограничено</w:t>
      </w:r>
      <w:r w:rsidR="001C436E">
        <w:t xml:space="preserve">. </w:t>
      </w:r>
      <w:r w:rsidRPr="00B247B1">
        <w:t>Та нали още съществуваше Варшавският договор,</w:t>
      </w:r>
      <w:r w:rsidR="0073218F">
        <w:t xml:space="preserve"> </w:t>
      </w:r>
      <w:r w:rsidRPr="00B247B1">
        <w:t>СИВ и СССР</w:t>
      </w:r>
      <w:r w:rsidR="001C436E">
        <w:t>?</w:t>
      </w:r>
    </w:p>
    <w:p w14:paraId="583CE931" w14:textId="2AAAAB8A" w:rsidR="003D4720" w:rsidRDefault="00B247B1" w:rsidP="00B247B1">
      <w:r w:rsidRPr="00B247B1">
        <w:t>При раздялата си през лятото с техническият птицевъден</w:t>
      </w:r>
      <w:r w:rsidR="0073218F">
        <w:t xml:space="preserve"> </w:t>
      </w:r>
      <w:r w:rsidRPr="00B247B1">
        <w:t>персонал</w:t>
      </w:r>
      <w:r w:rsidR="001025D1">
        <w:t>,</w:t>
      </w:r>
      <w:r w:rsidRPr="00B247B1">
        <w:t xml:space="preserve"> имах разговор по тези промени,</w:t>
      </w:r>
      <w:r w:rsidR="0073218F">
        <w:t xml:space="preserve"> </w:t>
      </w:r>
      <w:r w:rsidRPr="00B247B1">
        <w:t>като им посочих моят</w:t>
      </w:r>
      <w:r w:rsidR="0073218F">
        <w:t xml:space="preserve"> </w:t>
      </w:r>
      <w:r w:rsidRPr="00B247B1">
        <w:t>пример като ръководител и член на БКП</w:t>
      </w:r>
      <w:r w:rsidR="004A2BD5">
        <w:rPr>
          <w:lang w:val="en-US"/>
        </w:rPr>
        <w:t>.</w:t>
      </w:r>
      <w:r w:rsidRPr="00B247B1">
        <w:t xml:space="preserve"> Те ми</w:t>
      </w:r>
      <w:r w:rsidR="0073218F">
        <w:t xml:space="preserve"> </w:t>
      </w:r>
      <w:r w:rsidRPr="00B247B1">
        <w:t>отговориха,</w:t>
      </w:r>
      <w:r w:rsidR="0073218F">
        <w:t xml:space="preserve"> </w:t>
      </w:r>
      <w:r w:rsidRPr="00B247B1">
        <w:t xml:space="preserve">че съм бил от </w:t>
      </w:r>
      <w:r w:rsidR="004A2BD5" w:rsidRPr="00B247B1">
        <w:t>редките</w:t>
      </w:r>
      <w:r w:rsidRPr="00B247B1">
        <w:t xml:space="preserve"> изключения</w:t>
      </w:r>
      <w:r w:rsidR="004A2BD5">
        <w:rPr>
          <w:lang w:val="en-US"/>
        </w:rPr>
        <w:t>.</w:t>
      </w:r>
      <w:r w:rsidR="003433DE">
        <w:t xml:space="preserve"> Относно капитализмът</w:t>
      </w:r>
      <w:r w:rsidRPr="00B247B1">
        <w:t xml:space="preserve"> в западните страни,</w:t>
      </w:r>
      <w:r w:rsidR="0073218F">
        <w:t xml:space="preserve"> </w:t>
      </w:r>
      <w:r w:rsidRPr="00B247B1">
        <w:t>от който те очакваха за себе си по-</w:t>
      </w:r>
      <w:r w:rsidR="003433DE">
        <w:t>ви</w:t>
      </w:r>
      <w:r w:rsidRPr="00B247B1">
        <w:t>соки</w:t>
      </w:r>
      <w:r w:rsidR="0073218F">
        <w:t xml:space="preserve"> </w:t>
      </w:r>
      <w:r w:rsidRPr="00B247B1">
        <w:t>запла</w:t>
      </w:r>
      <w:r w:rsidR="004A2BD5">
        <w:t>т</w:t>
      </w:r>
      <w:r w:rsidRPr="00B247B1">
        <w:t>и и по-добро бъдеще</w:t>
      </w:r>
      <w:r w:rsidR="004A2BD5">
        <w:t>,</w:t>
      </w:r>
      <w:r w:rsidR="0073218F">
        <w:t xml:space="preserve"> </w:t>
      </w:r>
      <w:r w:rsidR="004A2BD5">
        <w:t>разказах</w:t>
      </w:r>
      <w:r w:rsidRPr="00B247B1">
        <w:t>,</w:t>
      </w:r>
      <w:r w:rsidR="004A2BD5">
        <w:t xml:space="preserve"> ч</w:t>
      </w:r>
      <w:r w:rsidRPr="00B247B1">
        <w:t>е</w:t>
      </w:r>
      <w:r w:rsidR="0073218F">
        <w:t xml:space="preserve"> </w:t>
      </w:r>
      <w:r w:rsidRPr="00B247B1">
        <w:t>ние по-старите</w:t>
      </w:r>
      <w:r w:rsidR="003433DE">
        <w:t>,</w:t>
      </w:r>
      <w:r w:rsidRPr="00B247B1">
        <w:t xml:space="preserve"> помним добре капитализма и </w:t>
      </w:r>
      <w:proofErr w:type="spellStart"/>
      <w:r w:rsidRPr="00B247B1">
        <w:t>монар</w:t>
      </w:r>
      <w:r w:rsidR="004A2BD5">
        <w:t>х</w:t>
      </w:r>
      <w:r w:rsidRPr="00B247B1">
        <w:t>о</w:t>
      </w:r>
      <w:proofErr w:type="spellEnd"/>
      <w:r w:rsidR="0073218F">
        <w:t xml:space="preserve"> </w:t>
      </w:r>
      <w:r w:rsidRPr="00B247B1">
        <w:t>-</w:t>
      </w:r>
      <w:r w:rsidR="0073218F">
        <w:t xml:space="preserve"> </w:t>
      </w:r>
      <w:r w:rsidRPr="00B247B1">
        <w:t>фашизма</w:t>
      </w:r>
      <w:r w:rsidR="004A2BD5">
        <w:t>.</w:t>
      </w:r>
      <w:r w:rsidRPr="00B247B1">
        <w:t xml:space="preserve"> Познавах добре и сегашния</w:t>
      </w:r>
      <w:r w:rsidR="003433DE">
        <w:t>т, съвременен капитализъм от пос</w:t>
      </w:r>
      <w:r w:rsidRPr="00B247B1">
        <w:t>е</w:t>
      </w:r>
      <w:r w:rsidR="003433DE">
        <w:t>ще</w:t>
      </w:r>
      <w:r w:rsidRPr="00B247B1">
        <w:t>нията си във Франция</w:t>
      </w:r>
      <w:r w:rsidR="004A2BD5">
        <w:t xml:space="preserve">, </w:t>
      </w:r>
      <w:r w:rsidRPr="00B247B1">
        <w:t>Германия и Испания</w:t>
      </w:r>
      <w:r w:rsidR="004A2BD5">
        <w:t xml:space="preserve">. </w:t>
      </w:r>
      <w:r w:rsidRPr="00B247B1">
        <w:t>Обясних им,</w:t>
      </w:r>
      <w:r w:rsidR="0073218F">
        <w:t xml:space="preserve"> </w:t>
      </w:r>
      <w:r w:rsidRPr="00B247B1">
        <w:t xml:space="preserve">че </w:t>
      </w:r>
      <w:r w:rsidR="004A2BD5" w:rsidRPr="00B247B1">
        <w:t>възстановяване</w:t>
      </w:r>
      <w:r w:rsidR="0073218F">
        <w:t xml:space="preserve"> </w:t>
      </w:r>
      <w:r w:rsidR="004A2BD5">
        <w:t xml:space="preserve">на </w:t>
      </w:r>
      <w:r w:rsidR="004A2BD5" w:rsidRPr="00B247B1">
        <w:t>капиталистическите</w:t>
      </w:r>
      <w:r w:rsidRPr="00B247B1">
        <w:t xml:space="preserve"> порядки у нас</w:t>
      </w:r>
      <w:r w:rsidR="003433DE">
        <w:t>,</w:t>
      </w:r>
      <w:r w:rsidRPr="00B247B1">
        <w:t xml:space="preserve"> ще доведе до бъ</w:t>
      </w:r>
      <w:r w:rsidR="004A2BD5">
        <w:t>р</w:t>
      </w:r>
      <w:r w:rsidRPr="00B247B1">
        <w:t>зото забогатяване на ограничен кръг хора,</w:t>
      </w:r>
      <w:r w:rsidR="0073218F">
        <w:t xml:space="preserve"> </w:t>
      </w:r>
      <w:r w:rsidRPr="00B247B1">
        <w:t xml:space="preserve">за </w:t>
      </w:r>
      <w:r w:rsidR="004A2BD5" w:rsidRPr="00B247B1">
        <w:t>сметка</w:t>
      </w:r>
      <w:r w:rsidR="003433DE">
        <w:t xml:space="preserve"> </w:t>
      </w:r>
      <w:r w:rsidR="004A2BD5">
        <w:t>на</w:t>
      </w:r>
      <w:r w:rsidR="004A2BD5">
        <w:t xml:space="preserve"> </w:t>
      </w:r>
      <w:r w:rsidRPr="00B247B1">
        <w:t>обедняването на останалите,</w:t>
      </w:r>
      <w:r w:rsidR="0073218F">
        <w:t xml:space="preserve"> </w:t>
      </w:r>
      <w:r w:rsidRPr="00B247B1">
        <w:t>както и</w:t>
      </w:r>
      <w:r w:rsidR="004A2BD5">
        <w:t xml:space="preserve"> до</w:t>
      </w:r>
      <w:r w:rsidRPr="00B247B1">
        <w:t xml:space="preserve"> възникването на голяма безработица</w:t>
      </w:r>
      <w:r w:rsidR="004A2BD5">
        <w:t>.</w:t>
      </w:r>
      <w:r w:rsidRPr="00B247B1">
        <w:t xml:space="preserve"> Здравеопазването,</w:t>
      </w:r>
      <w:r w:rsidR="003433DE">
        <w:t xml:space="preserve"> образованието </w:t>
      </w:r>
      <w:r w:rsidRPr="00B247B1">
        <w:t>и другите социални придобивки</w:t>
      </w:r>
      <w:r w:rsidR="003D4720">
        <w:t>,</w:t>
      </w:r>
      <w:r w:rsidRPr="00B247B1">
        <w:t xml:space="preserve"> ще станат постепенно напълно платени</w:t>
      </w:r>
      <w:r w:rsidR="004A2BD5">
        <w:t xml:space="preserve">. </w:t>
      </w:r>
      <w:r w:rsidRPr="00B247B1">
        <w:t>Помня,</w:t>
      </w:r>
      <w:r w:rsidR="0073218F">
        <w:t xml:space="preserve"> </w:t>
      </w:r>
      <w:r w:rsidRPr="00B247B1">
        <w:t>като дете на учителско семейство, колко бедно сме живели</w:t>
      </w:r>
      <w:r w:rsidR="003D4720">
        <w:t>.</w:t>
      </w:r>
      <w:r w:rsidRPr="00B247B1">
        <w:t xml:space="preserve"> Накрая им казах:</w:t>
      </w:r>
      <w:r w:rsidR="0073218F">
        <w:t xml:space="preserve"> </w:t>
      </w:r>
      <w:r w:rsidR="0073218F">
        <w:t>„</w:t>
      </w:r>
      <w:r w:rsidR="003433DE">
        <w:t>Д</w:t>
      </w:r>
      <w:r w:rsidRPr="00B247B1">
        <w:t>ано не съм прав в мрачните си прогнози</w:t>
      </w:r>
      <w:r w:rsidR="003D4720">
        <w:t>.</w:t>
      </w:r>
      <w:r w:rsidR="0073218F">
        <w:t xml:space="preserve"> </w:t>
      </w:r>
      <w:r w:rsidR="003D4720">
        <w:t>А</w:t>
      </w:r>
      <w:r w:rsidRPr="00B247B1">
        <w:t>ко аз се ока</w:t>
      </w:r>
      <w:r w:rsidR="003D4720">
        <w:t>ж</w:t>
      </w:r>
      <w:r w:rsidRPr="00B247B1">
        <w:t>а прав,</w:t>
      </w:r>
      <w:r w:rsidR="0073218F">
        <w:t xml:space="preserve"> </w:t>
      </w:r>
      <w:r w:rsidRPr="00B247B1">
        <w:t>след няколко години, особено зле ще бъдем,</w:t>
      </w:r>
      <w:r w:rsidR="0073218F">
        <w:t xml:space="preserve"> </w:t>
      </w:r>
      <w:r w:rsidRPr="00B247B1">
        <w:t>не само ние като пе</w:t>
      </w:r>
      <w:r w:rsidR="003D4720">
        <w:t>н</w:t>
      </w:r>
      <w:r w:rsidRPr="00B247B1">
        <w:t>сионери</w:t>
      </w:r>
      <w:r w:rsidR="003433DE">
        <w:t>те</w:t>
      </w:r>
      <w:r w:rsidRPr="00B247B1">
        <w:t>,</w:t>
      </w:r>
      <w:r w:rsidR="003433DE">
        <w:t xml:space="preserve"> но и в</w:t>
      </w:r>
      <w:r w:rsidRPr="00B247B1">
        <w:t>ие обикновените служители и работници</w:t>
      </w:r>
      <w:r w:rsidR="003D4720">
        <w:t xml:space="preserve">. </w:t>
      </w:r>
      <w:r w:rsidRPr="00B247B1">
        <w:t>Такова бъдеще ще очаква вашите деца и внуци</w:t>
      </w:r>
      <w:r w:rsidR="003D4720">
        <w:t>.</w:t>
      </w:r>
      <w:r w:rsidR="0073218F">
        <w:t>”</w:t>
      </w:r>
    </w:p>
    <w:p w14:paraId="33CAF25D" w14:textId="0B82B4CC" w:rsidR="00B247B1" w:rsidRPr="00B247B1" w:rsidRDefault="00B247B1" w:rsidP="00B247B1">
      <w:r w:rsidRPr="00B247B1">
        <w:t>През тази година, колежката Вълка</w:t>
      </w:r>
      <w:r w:rsidR="00D07E5F">
        <w:t>н</w:t>
      </w:r>
      <w:r w:rsidR="003433DE">
        <w:t xml:space="preserve">а </w:t>
      </w:r>
      <w:r w:rsidRPr="00B247B1">
        <w:t xml:space="preserve">Тодорова </w:t>
      </w:r>
      <w:r w:rsidRPr="00B247B1">
        <w:t>стана</w:t>
      </w:r>
      <w:r w:rsidR="003433DE">
        <w:t xml:space="preserve"> </w:t>
      </w:r>
      <w:proofErr w:type="spellStart"/>
      <w:r w:rsidRPr="00B247B1">
        <w:t>социал</w:t>
      </w:r>
      <w:proofErr w:type="spellEnd"/>
      <w:r w:rsidRPr="00B247B1">
        <w:t>-</w:t>
      </w:r>
      <w:r w:rsidRPr="00B247B1">
        <w:t>демократ и се включи в дейността на Съюза на демократичните сили</w:t>
      </w:r>
      <w:r w:rsidR="003433DE">
        <w:t xml:space="preserve"> (СДС)</w:t>
      </w:r>
      <w:r w:rsidRPr="00B247B1">
        <w:t>. Като такава беше избрана за депутат във</w:t>
      </w:r>
      <w:r w:rsidR="0073218F">
        <w:t xml:space="preserve"> </w:t>
      </w:r>
      <w:r w:rsidRPr="00B247B1">
        <w:t>Вел</w:t>
      </w:r>
      <w:r w:rsidR="00D07E5F">
        <w:t>и</w:t>
      </w:r>
      <w:r w:rsidRPr="00B247B1">
        <w:t xml:space="preserve">кото народно събрание. </w:t>
      </w:r>
      <w:r w:rsidR="003D4720">
        <w:t>Б</w:t>
      </w:r>
      <w:r w:rsidRPr="00B247B1">
        <w:t>еше вклю</w:t>
      </w:r>
      <w:r w:rsidR="003D4720">
        <w:t>ч</w:t>
      </w:r>
      <w:r w:rsidRPr="00B247B1">
        <w:t>ена в ръководството на</w:t>
      </w:r>
      <w:r w:rsidR="0073218F">
        <w:t xml:space="preserve"> </w:t>
      </w:r>
      <w:r w:rsidRPr="00B247B1">
        <w:t>партията на Петър Дертлиев</w:t>
      </w:r>
      <w:r w:rsidR="003D4720">
        <w:t>.</w:t>
      </w:r>
      <w:r w:rsidR="003433DE">
        <w:t xml:space="preserve"> Колегата </w:t>
      </w:r>
      <w:proofErr w:type="spellStart"/>
      <w:r w:rsidR="003433DE">
        <w:t>Куню</w:t>
      </w:r>
      <w:proofErr w:type="spellEnd"/>
      <w:r w:rsidR="003433DE">
        <w:t xml:space="preserve"> </w:t>
      </w:r>
      <w:r w:rsidRPr="00B247B1">
        <w:t>Кунев,</w:t>
      </w:r>
      <w:r w:rsidR="0073218F">
        <w:t xml:space="preserve"> </w:t>
      </w:r>
      <w:r w:rsidRPr="00B247B1">
        <w:t>следи</w:t>
      </w:r>
      <w:r w:rsidR="0073218F">
        <w:t xml:space="preserve"> </w:t>
      </w:r>
      <w:r w:rsidR="00D07E5F" w:rsidRPr="00B247B1">
        <w:t>известни</w:t>
      </w:r>
      <w:r w:rsidRPr="00B247B1">
        <w:t xml:space="preserve"> колебания стана член на БЗНС</w:t>
      </w:r>
      <w:r w:rsidR="0073218F">
        <w:t xml:space="preserve"> </w:t>
      </w:r>
      <w:r w:rsidR="0073218F">
        <w:t>–„</w:t>
      </w:r>
      <w:r w:rsidR="0073218F">
        <w:t>Никола Петков</w:t>
      </w:r>
      <w:r w:rsidR="0073218F">
        <w:t>”</w:t>
      </w:r>
      <w:r w:rsidR="003D4720">
        <w:t>.</w:t>
      </w:r>
      <w:r w:rsidR="003D4720">
        <w:t xml:space="preserve"> </w:t>
      </w:r>
      <w:r w:rsidRPr="00B247B1">
        <w:t>На мен обясни,</w:t>
      </w:r>
      <w:r w:rsidR="0073218F">
        <w:t xml:space="preserve"> </w:t>
      </w:r>
      <w:r w:rsidRPr="00B247B1">
        <w:t>че го прави заради репресираният</w:t>
      </w:r>
      <w:r w:rsidR="003D4720">
        <w:t xml:space="preserve"> баща</w:t>
      </w:r>
      <w:r w:rsidRPr="00B247B1">
        <w:t xml:space="preserve"> на </w:t>
      </w:r>
      <w:r w:rsidR="003D4720">
        <w:t>съ</w:t>
      </w:r>
      <w:r w:rsidRPr="00B247B1">
        <w:t>пругата си</w:t>
      </w:r>
      <w:r w:rsidR="003D4720">
        <w:t>.</w:t>
      </w:r>
      <w:r w:rsidR="003433DE">
        <w:t xml:space="preserve"> Колегата Никола</w:t>
      </w:r>
      <w:r w:rsidR="0073218F">
        <w:t xml:space="preserve"> </w:t>
      </w:r>
      <w:r w:rsidRPr="00B247B1">
        <w:t>Бачев,</w:t>
      </w:r>
      <w:r w:rsidR="0073218F">
        <w:t xml:space="preserve"> </w:t>
      </w:r>
      <w:r w:rsidRPr="00B247B1">
        <w:t>изненадващо за мен</w:t>
      </w:r>
      <w:r w:rsidR="0073218F">
        <w:t xml:space="preserve"> </w:t>
      </w:r>
      <w:r w:rsidRPr="00B247B1">
        <w:t xml:space="preserve">остана, както </w:t>
      </w:r>
      <w:r w:rsidR="003D4720" w:rsidRPr="00B247B1">
        <w:t>заявяваше</w:t>
      </w:r>
      <w:r w:rsidRPr="00B247B1">
        <w:t xml:space="preserve"> публично</w:t>
      </w:r>
      <w:r w:rsidR="003D4720">
        <w:t xml:space="preserve">, </w:t>
      </w:r>
      <w:r w:rsidR="003433DE">
        <w:t xml:space="preserve">че е </w:t>
      </w:r>
      <w:r w:rsidR="0073218F">
        <w:t>„</w:t>
      </w:r>
      <w:r w:rsidRPr="00B247B1">
        <w:t>праволинеен к</w:t>
      </w:r>
      <w:r w:rsidR="003D4720">
        <w:t>о</w:t>
      </w:r>
      <w:r w:rsidRPr="00B247B1">
        <w:t>м</w:t>
      </w:r>
      <w:r w:rsidR="003D4720">
        <w:t>у</w:t>
      </w:r>
      <w:r w:rsidR="0073218F">
        <w:t>нист</w:t>
      </w:r>
      <w:r w:rsidRPr="00B247B1">
        <w:t>" и</w:t>
      </w:r>
      <w:r w:rsidR="003433DE">
        <w:t xml:space="preserve"> </w:t>
      </w:r>
      <w:r w:rsidR="003D4720" w:rsidRPr="00B247B1">
        <w:t>държеше</w:t>
      </w:r>
      <w:r w:rsidRPr="00B247B1">
        <w:t xml:space="preserve"> да се </w:t>
      </w:r>
      <w:r w:rsidR="003D4720">
        <w:t>об</w:t>
      </w:r>
      <w:r w:rsidRPr="00B247B1">
        <w:t>ръщат към него с</w:t>
      </w:r>
      <w:r w:rsidR="0073218F">
        <w:t xml:space="preserve"> </w:t>
      </w:r>
      <w:r w:rsidR="0073218F">
        <w:t>„</w:t>
      </w:r>
      <w:r w:rsidR="0073218F">
        <w:t>другарю</w:t>
      </w:r>
      <w:r w:rsidR="0073218F">
        <w:t>”</w:t>
      </w:r>
      <w:r w:rsidR="003D4720">
        <w:t>.</w:t>
      </w:r>
      <w:r w:rsidRPr="00B247B1">
        <w:t xml:space="preserve"> Колегата Димитър Шар</w:t>
      </w:r>
      <w:r w:rsidR="00D07E5F">
        <w:t>л</w:t>
      </w:r>
      <w:r w:rsidRPr="00B247B1">
        <w:t>анов,</w:t>
      </w:r>
      <w:r w:rsidR="0073218F">
        <w:t xml:space="preserve"> </w:t>
      </w:r>
      <w:r w:rsidRPr="00B247B1">
        <w:t xml:space="preserve">като секретар на </w:t>
      </w:r>
      <w:r w:rsidR="003D4720">
        <w:t>ППО</w:t>
      </w:r>
      <w:r w:rsidRPr="00B247B1">
        <w:t xml:space="preserve"> на Б</w:t>
      </w:r>
      <w:r w:rsidR="003D4720">
        <w:t>К</w:t>
      </w:r>
      <w:r w:rsidRPr="00B247B1">
        <w:t>П,</w:t>
      </w:r>
      <w:r w:rsidR="003433DE">
        <w:t xml:space="preserve"> след преименуването и</w:t>
      </w:r>
      <w:r w:rsidRPr="00B247B1">
        <w:t xml:space="preserve"> в БСП</w:t>
      </w:r>
      <w:r w:rsidR="003433DE">
        <w:t>,</w:t>
      </w:r>
      <w:r w:rsidRPr="00B247B1">
        <w:t xml:space="preserve"> на </w:t>
      </w:r>
      <w:r w:rsidR="00D07E5F" w:rsidRPr="00B247B1">
        <w:t>събрание</w:t>
      </w:r>
      <w:r w:rsidRPr="00B247B1">
        <w:t xml:space="preserve"> пред всички</w:t>
      </w:r>
      <w:r w:rsidR="003433DE">
        <w:t>,</w:t>
      </w:r>
      <w:r w:rsidRPr="00B247B1">
        <w:t xml:space="preserve"> си изважда и скъсва</w:t>
      </w:r>
      <w:r w:rsidR="0073218F">
        <w:t xml:space="preserve"> </w:t>
      </w:r>
      <w:r w:rsidRPr="00B247B1">
        <w:t>партийната членска книжка,</w:t>
      </w:r>
      <w:r w:rsidR="0073218F">
        <w:t xml:space="preserve"> </w:t>
      </w:r>
      <w:r w:rsidRPr="00B247B1">
        <w:t>заявявайки:</w:t>
      </w:r>
      <w:r w:rsidR="0073218F">
        <w:t xml:space="preserve"> </w:t>
      </w:r>
      <w:r w:rsidR="0073218F">
        <w:t>„</w:t>
      </w:r>
      <w:r w:rsidRPr="00B247B1">
        <w:t xml:space="preserve">Не мога да </w:t>
      </w:r>
      <w:r w:rsidRPr="00B247B1">
        <w:t>членувам</w:t>
      </w:r>
      <w:r w:rsidR="005B6708">
        <w:rPr>
          <w:lang w:val="en-US"/>
        </w:rPr>
        <w:t xml:space="preserve"> </w:t>
      </w:r>
      <w:r w:rsidRPr="00B247B1">
        <w:t>в</w:t>
      </w:r>
      <w:r w:rsidRPr="00B247B1">
        <w:t xml:space="preserve"> </w:t>
      </w:r>
      <w:r w:rsidR="001E5CF7" w:rsidRPr="00B247B1">
        <w:t>Партията</w:t>
      </w:r>
      <w:r w:rsidR="0073218F">
        <w:t>, която така подло ме измами</w:t>
      </w:r>
      <w:r w:rsidR="0073218F">
        <w:t>!”</w:t>
      </w:r>
    </w:p>
    <w:p w14:paraId="0BC0B367" w14:textId="62671101" w:rsidR="001E5CF7" w:rsidRDefault="00B247B1" w:rsidP="00B247B1">
      <w:r w:rsidRPr="00B247B1">
        <w:t>Повечето от членовете на БКП в ХЦП</w:t>
      </w:r>
      <w:r w:rsidR="0073218F">
        <w:t xml:space="preserve"> </w:t>
      </w:r>
      <w:r w:rsidRPr="00B247B1">
        <w:t>-</w:t>
      </w:r>
      <w:r w:rsidR="0073218F">
        <w:t xml:space="preserve"> </w:t>
      </w:r>
      <w:r w:rsidRPr="00B247B1">
        <w:t xml:space="preserve">СЗ останаха да членуват и в БСП. Сега си спомням думите на </w:t>
      </w:r>
      <w:r w:rsidR="001E5CF7" w:rsidRPr="00B247B1">
        <w:t>безпартийния</w:t>
      </w:r>
      <w:r w:rsidR="0073218F">
        <w:t xml:space="preserve"> </w:t>
      </w:r>
      <w:r w:rsidRPr="00B247B1">
        <w:t>агроном</w:t>
      </w:r>
      <w:r w:rsidR="003433DE">
        <w:t xml:space="preserve"> </w:t>
      </w:r>
      <w:r w:rsidRPr="00B247B1">
        <w:t>в</w:t>
      </w:r>
      <w:r w:rsidR="0073218F">
        <w:t xml:space="preserve"> НИГО</w:t>
      </w:r>
      <w:r w:rsidR="0073218F">
        <w:t xml:space="preserve"> -</w:t>
      </w:r>
      <w:r w:rsidR="0073218F">
        <w:t xml:space="preserve"> </w:t>
      </w:r>
      <w:r w:rsidRPr="00B247B1">
        <w:t>Димитър Илчев</w:t>
      </w:r>
      <w:r w:rsidR="003433DE">
        <w:t xml:space="preserve">: </w:t>
      </w:r>
      <w:r w:rsidR="001E5CF7">
        <w:t>„</w:t>
      </w:r>
      <w:r w:rsidRPr="00B247B1">
        <w:t>Сега Ножчев,</w:t>
      </w:r>
      <w:r w:rsidR="0073218F">
        <w:t xml:space="preserve"> </w:t>
      </w:r>
      <w:r w:rsidRPr="00B247B1">
        <w:t>за всички ще стане ясно,</w:t>
      </w:r>
      <w:r w:rsidR="003433DE">
        <w:t xml:space="preserve"> кои от в</w:t>
      </w:r>
      <w:r w:rsidRPr="00B247B1">
        <w:t>ас са били истин</w:t>
      </w:r>
      <w:r w:rsidR="001E5CF7">
        <w:t>с</w:t>
      </w:r>
      <w:r w:rsidRPr="00B247B1">
        <w:t>ки</w:t>
      </w:r>
      <w:r w:rsidR="0073218F">
        <w:t xml:space="preserve"> </w:t>
      </w:r>
      <w:r w:rsidRPr="00B247B1">
        <w:t>комунисти</w:t>
      </w:r>
      <w:r w:rsidR="001E5CF7">
        <w:t>.</w:t>
      </w:r>
      <w:r w:rsidRPr="00B247B1">
        <w:t xml:space="preserve"> Напускат </w:t>
      </w:r>
      <w:r w:rsidR="001E5CF7">
        <w:t>в</w:t>
      </w:r>
      <w:r w:rsidRPr="00B247B1">
        <w:t>и всички</w:t>
      </w:r>
      <w:r w:rsidR="0073218F">
        <w:t xml:space="preserve"> </w:t>
      </w:r>
      <w:r w:rsidR="001E5CF7" w:rsidRPr="00B247B1">
        <w:t>бояджии</w:t>
      </w:r>
      <w:r w:rsidR="003433DE">
        <w:t>!</w:t>
      </w:r>
      <w:r w:rsidR="001E5CF7">
        <w:t xml:space="preserve">“. </w:t>
      </w:r>
    </w:p>
    <w:p w14:paraId="7AAF332E" w14:textId="10B72AA0" w:rsidR="000C1925" w:rsidRDefault="00B247B1" w:rsidP="00B247B1">
      <w:r w:rsidRPr="00B247B1">
        <w:t xml:space="preserve">По подобен начин се развиха събитията и в нашата </w:t>
      </w:r>
      <w:r w:rsidR="001E5CF7" w:rsidRPr="00B247B1">
        <w:t>квартална</w:t>
      </w:r>
      <w:r w:rsidRPr="00B247B1">
        <w:t xml:space="preserve"> партийна ор</w:t>
      </w:r>
      <w:r w:rsidR="001E5CF7">
        <w:t>г</w:t>
      </w:r>
      <w:r w:rsidRPr="00B247B1">
        <w:t>анизация. От 70 души нейни членове,</w:t>
      </w:r>
      <w:r w:rsidR="0073218F">
        <w:t xml:space="preserve"> </w:t>
      </w:r>
      <w:r w:rsidRPr="00B247B1">
        <w:t xml:space="preserve">само </w:t>
      </w:r>
      <w:r w:rsidR="001E5CF7">
        <w:t xml:space="preserve">9 </w:t>
      </w:r>
      <w:r w:rsidRPr="00B247B1">
        <w:t>души гласува</w:t>
      </w:r>
      <w:r w:rsidR="001E5CF7">
        <w:t>х</w:t>
      </w:r>
      <w:r w:rsidRPr="00B247B1">
        <w:t>а против преименуването на БКП в БСП</w:t>
      </w:r>
      <w:r w:rsidR="001E5CF7">
        <w:t>.</w:t>
      </w:r>
      <w:r w:rsidRPr="00B247B1">
        <w:t xml:space="preserve"> Създадоха</w:t>
      </w:r>
      <w:r w:rsidR="0073218F">
        <w:t xml:space="preserve"> </w:t>
      </w:r>
      <w:r w:rsidRPr="00B247B1">
        <w:t xml:space="preserve">се </w:t>
      </w:r>
      <w:r w:rsidR="001E5CF7">
        <w:t>ПП</w:t>
      </w:r>
      <w:r w:rsidRPr="00B247B1">
        <w:t>О по</w:t>
      </w:r>
      <w:r w:rsidR="0073218F">
        <w:t xml:space="preserve"> </w:t>
      </w:r>
      <w:r w:rsidR="0073218F">
        <w:t>„</w:t>
      </w:r>
      <w:r w:rsidR="0073218F">
        <w:t>интереси</w:t>
      </w:r>
      <w:r w:rsidR="0073218F">
        <w:t>”</w:t>
      </w:r>
      <w:r w:rsidRPr="00B247B1">
        <w:t xml:space="preserve"> и по този начин младите,</w:t>
      </w:r>
      <w:r w:rsidR="0073218F">
        <w:t xml:space="preserve"> </w:t>
      </w:r>
      <w:r w:rsidRPr="00B247B1">
        <w:t>които работеха</w:t>
      </w:r>
      <w:r w:rsidR="0073218F">
        <w:t xml:space="preserve"> </w:t>
      </w:r>
      <w:r w:rsidRPr="00B247B1">
        <w:t>отидоха в тях, а ние предимно пенсионерите</w:t>
      </w:r>
      <w:r w:rsidR="003433DE">
        <w:t>,</w:t>
      </w:r>
      <w:r w:rsidRPr="00B247B1">
        <w:t xml:space="preserve"> останахме в организациите по кварталите</w:t>
      </w:r>
      <w:r w:rsidR="001E5CF7">
        <w:t>.</w:t>
      </w:r>
      <w:r w:rsidRPr="00B247B1">
        <w:t xml:space="preserve"> Например снахата Дора се прехвърли</w:t>
      </w:r>
      <w:r w:rsidR="0073218F">
        <w:t xml:space="preserve"> </w:t>
      </w:r>
      <w:r w:rsidRPr="00B247B1">
        <w:t>към организацията на енергетиците</w:t>
      </w:r>
      <w:r w:rsidR="001E5CF7">
        <w:t>.</w:t>
      </w:r>
      <w:r w:rsidRPr="00B247B1">
        <w:t xml:space="preserve"> Под мое давление,</w:t>
      </w:r>
      <w:r w:rsidR="0073218F">
        <w:t xml:space="preserve"> </w:t>
      </w:r>
      <w:r w:rsidRPr="00B247B1">
        <w:t>синът</w:t>
      </w:r>
      <w:r w:rsidR="0073218F">
        <w:t xml:space="preserve"> </w:t>
      </w:r>
      <w:r w:rsidRPr="00B247B1">
        <w:t>ми Марин остана в кварталната организация</w:t>
      </w:r>
      <w:r w:rsidR="007E7CB5">
        <w:t xml:space="preserve">. </w:t>
      </w:r>
      <w:r w:rsidRPr="00B247B1">
        <w:t xml:space="preserve">Самият аз се стараех да </w:t>
      </w:r>
      <w:r w:rsidR="007E7CB5" w:rsidRPr="00B247B1">
        <w:t>участвам</w:t>
      </w:r>
      <w:r w:rsidRPr="00B247B1">
        <w:t xml:space="preserve"> а</w:t>
      </w:r>
      <w:r w:rsidR="00EF2C3E">
        <w:t>ктивно в нея</w:t>
      </w:r>
      <w:r w:rsidRPr="00B247B1">
        <w:t>.</w:t>
      </w:r>
      <w:r w:rsidR="0073218F">
        <w:t xml:space="preserve"> </w:t>
      </w:r>
      <w:r w:rsidRPr="00B247B1">
        <w:t>Бях застъпник на БСП при изборите за Велико народно събрание</w:t>
      </w:r>
      <w:r w:rsidR="0073218F">
        <w:t xml:space="preserve"> (ВНС)</w:t>
      </w:r>
      <w:r w:rsidR="007E7CB5">
        <w:t>.</w:t>
      </w:r>
      <w:r w:rsidRPr="00B247B1">
        <w:t xml:space="preserve"> Хората още ни вярваха и спечелихме изборите.</w:t>
      </w:r>
      <w:r w:rsidR="0073218F">
        <w:t xml:space="preserve"> </w:t>
      </w:r>
      <w:r w:rsidRPr="00B247B1">
        <w:t>Бях отговорник и на 9 души партийни членове,</w:t>
      </w:r>
      <w:r w:rsidR="0073218F">
        <w:t xml:space="preserve"> </w:t>
      </w:r>
      <w:r w:rsidRPr="00B247B1">
        <w:t>жи</w:t>
      </w:r>
      <w:r w:rsidR="007E7CB5">
        <w:t>в</w:t>
      </w:r>
      <w:r w:rsidRPr="00B247B1">
        <w:t>е</w:t>
      </w:r>
      <w:r w:rsidR="007E7CB5">
        <w:t>е</w:t>
      </w:r>
      <w:r w:rsidRPr="00B247B1">
        <w:t>щи в нашият блок</w:t>
      </w:r>
      <w:r w:rsidR="007E7CB5">
        <w:t xml:space="preserve">. </w:t>
      </w:r>
      <w:r w:rsidRPr="00B247B1">
        <w:t>Въпреки болшинството на БСП във ВНС,</w:t>
      </w:r>
      <w:r w:rsidR="0073218F">
        <w:t xml:space="preserve"> </w:t>
      </w:r>
      <w:r w:rsidRPr="00B247B1">
        <w:t>пров</w:t>
      </w:r>
      <w:r w:rsidR="007E7CB5">
        <w:t>о</w:t>
      </w:r>
      <w:r w:rsidRPr="00B247B1">
        <w:t>киран от</w:t>
      </w:r>
      <w:r w:rsidR="0073218F">
        <w:t xml:space="preserve"> </w:t>
      </w:r>
      <w:r w:rsidRPr="00B247B1">
        <w:t>С</w:t>
      </w:r>
      <w:r w:rsidR="007E7CB5">
        <w:t>Д</w:t>
      </w:r>
      <w:r w:rsidRPr="00B247B1">
        <w:t>С</w:t>
      </w:r>
      <w:r w:rsidR="007E7CB5">
        <w:t>,</w:t>
      </w:r>
      <w:r w:rsidR="00EF2C3E">
        <w:t xml:space="preserve"> президентът</w:t>
      </w:r>
      <w:r w:rsidR="0073218F">
        <w:t xml:space="preserve"> </w:t>
      </w:r>
      <w:r w:rsidR="007E7CB5">
        <w:t>П</w:t>
      </w:r>
      <w:r w:rsidRPr="00B247B1">
        <w:t>етър Младено</w:t>
      </w:r>
      <w:r w:rsidR="007E7CB5">
        <w:t>в си</w:t>
      </w:r>
      <w:r w:rsidR="0073218F">
        <w:t xml:space="preserve"> </w:t>
      </w:r>
      <w:r w:rsidR="007E7CB5">
        <w:t>по</w:t>
      </w:r>
      <w:r w:rsidRPr="00B247B1">
        <w:t>даде оставката. С подкрепата</w:t>
      </w:r>
      <w:r w:rsidR="007E7CB5">
        <w:t xml:space="preserve"> н</w:t>
      </w:r>
      <w:r w:rsidRPr="00B247B1">
        <w:t xml:space="preserve">а </w:t>
      </w:r>
      <w:r w:rsidR="007E7CB5">
        <w:t>БСП</w:t>
      </w:r>
      <w:r w:rsidR="00EF2C3E">
        <w:t>,</w:t>
      </w:r>
      <w:r w:rsidR="007E7CB5">
        <w:t xml:space="preserve"> ВНС избра</w:t>
      </w:r>
      <w:r w:rsidR="0073218F">
        <w:t xml:space="preserve"> </w:t>
      </w:r>
      <w:r w:rsidR="007E7CB5">
        <w:t>з</w:t>
      </w:r>
      <w:r w:rsidRPr="00B247B1">
        <w:t>а президент Желю Желев</w:t>
      </w:r>
      <w:r w:rsidR="007E7CB5">
        <w:t xml:space="preserve">. </w:t>
      </w:r>
      <w:r w:rsidRPr="00B247B1">
        <w:t>В края на годи</w:t>
      </w:r>
      <w:r w:rsidR="007E7CB5">
        <w:t>на</w:t>
      </w:r>
      <w:r w:rsidRPr="00B247B1">
        <w:t>т</w:t>
      </w:r>
      <w:r w:rsidR="007E7CB5">
        <w:t xml:space="preserve">а </w:t>
      </w:r>
      <w:r w:rsidRPr="00B247B1">
        <w:t xml:space="preserve">СДС организира кампания за сваляне и </w:t>
      </w:r>
      <w:r w:rsidR="0073218F">
        <w:t xml:space="preserve">на </w:t>
      </w:r>
      <w:r w:rsidRPr="00B247B1">
        <w:t xml:space="preserve">правителството на </w:t>
      </w:r>
      <w:r w:rsidR="007E7CB5" w:rsidRPr="00B247B1">
        <w:t>Андрей</w:t>
      </w:r>
      <w:r w:rsidRPr="00B247B1">
        <w:t xml:space="preserve"> Луканов. По този повод на събрания на нашата </w:t>
      </w:r>
      <w:r w:rsidR="007E7CB5">
        <w:t>ПП</w:t>
      </w:r>
      <w:r w:rsidRPr="00B247B1">
        <w:t>О заявих</w:t>
      </w:r>
      <w:r w:rsidR="0073218F">
        <w:t xml:space="preserve"> </w:t>
      </w:r>
      <w:r w:rsidRPr="00B247B1">
        <w:t>следното:</w:t>
      </w:r>
      <w:r w:rsidR="00BF318F">
        <w:t xml:space="preserve"> „</w:t>
      </w:r>
      <w:r w:rsidRPr="00B247B1">
        <w:t>Както се развиват нещата,</w:t>
      </w:r>
      <w:r w:rsidR="0073218F">
        <w:t xml:space="preserve"> </w:t>
      </w:r>
      <w:r w:rsidRPr="00B247B1">
        <w:t>скоро БСП може да стане</w:t>
      </w:r>
      <w:r w:rsidR="0073218F">
        <w:t xml:space="preserve"> </w:t>
      </w:r>
      <w:r w:rsidRPr="00B247B1">
        <w:t>опозиционна партия</w:t>
      </w:r>
      <w:r w:rsidR="007E7CB5">
        <w:t>.</w:t>
      </w:r>
      <w:r w:rsidRPr="00B247B1">
        <w:t xml:space="preserve"> Дано не се стигне до положението, да п</w:t>
      </w:r>
      <w:r w:rsidR="00EF2C3E">
        <w:t>реминем и към нелегална дейност</w:t>
      </w:r>
      <w:r w:rsidR="00BF318F">
        <w:t>.“</w:t>
      </w:r>
    </w:p>
    <w:p w14:paraId="2E4B77D4" w14:textId="30AA4F76" w:rsidR="00B247B1" w:rsidRPr="00B247B1" w:rsidRDefault="00B247B1" w:rsidP="00B247B1">
      <w:r w:rsidRPr="00B247B1">
        <w:t>По средата на годината от Института по птицевъдство беше отпечатана пълна библиография на нау</w:t>
      </w:r>
      <w:r w:rsidR="00BF318F">
        <w:t>ч</w:t>
      </w:r>
      <w:r w:rsidR="00EF2C3E">
        <w:t>ната ми дейност, н</w:t>
      </w:r>
      <w:r w:rsidRPr="00B247B1">
        <w:t>е</w:t>
      </w:r>
      <w:r w:rsidR="0073218F">
        <w:t xml:space="preserve"> </w:t>
      </w:r>
      <w:r w:rsidRPr="00B247B1">
        <w:t>беше добре редактирана,</w:t>
      </w:r>
      <w:r w:rsidR="0073218F">
        <w:t xml:space="preserve"> </w:t>
      </w:r>
      <w:r w:rsidRPr="00B247B1">
        <w:t>но им благодарих.</w:t>
      </w:r>
    </w:p>
    <w:p w14:paraId="2040CD45" w14:textId="77777777" w:rsidR="000C1925" w:rsidRDefault="00B247B1" w:rsidP="00B247B1">
      <w:r w:rsidRPr="00B247B1">
        <w:t>Новата 1991 година посрещнахме както всяка година</w:t>
      </w:r>
      <w:r w:rsidR="00BF318F">
        <w:t xml:space="preserve">. </w:t>
      </w:r>
      <w:r w:rsidRPr="00B247B1">
        <w:t>В</w:t>
      </w:r>
      <w:r w:rsidR="00BF318F">
        <w:t>ъ</w:t>
      </w:r>
      <w:r w:rsidRPr="00B247B1">
        <w:t>преки започналата инфлация,</w:t>
      </w:r>
      <w:r w:rsidR="0073218F">
        <w:t xml:space="preserve"> </w:t>
      </w:r>
      <w:r w:rsidRPr="00B247B1">
        <w:t>семейството ни беше още икономически добре.</w:t>
      </w:r>
      <w:r w:rsidR="0073218F">
        <w:t xml:space="preserve"> </w:t>
      </w:r>
      <w:r w:rsidRPr="00B247B1">
        <w:t>По Коледните и Новогодишни празници трапезата ни</w:t>
      </w:r>
      <w:r w:rsidR="0073218F">
        <w:t xml:space="preserve"> </w:t>
      </w:r>
      <w:r w:rsidRPr="00B247B1">
        <w:t>беше богата.</w:t>
      </w:r>
      <w:r w:rsidR="0073218F">
        <w:t xml:space="preserve"> </w:t>
      </w:r>
      <w:r w:rsidRPr="00B247B1">
        <w:t>На 1 януари бяхме отново събрани на обед у нас</w:t>
      </w:r>
      <w:r w:rsidR="00EF2C3E">
        <w:t xml:space="preserve"> цялата фамилия Ножчеви -</w:t>
      </w:r>
      <w:r w:rsidR="0073218F">
        <w:t xml:space="preserve"> </w:t>
      </w:r>
      <w:r w:rsidR="00BF318F">
        <w:t>в</w:t>
      </w:r>
      <w:r w:rsidRPr="00B247B1">
        <w:t>нуците ми б</w:t>
      </w:r>
      <w:r w:rsidR="000F18E3">
        <w:t>ях</w:t>
      </w:r>
      <w:r w:rsidRPr="00B247B1">
        <w:t>а вече големи.</w:t>
      </w:r>
      <w:r w:rsidR="0073218F">
        <w:t xml:space="preserve"> </w:t>
      </w:r>
      <w:r w:rsidRPr="00B247B1">
        <w:t>Стефко</w:t>
      </w:r>
      <w:r w:rsidR="0073218F">
        <w:t xml:space="preserve"> </w:t>
      </w:r>
      <w:r w:rsidRPr="00B247B1">
        <w:t>навър</w:t>
      </w:r>
      <w:r w:rsidR="00BF318F">
        <w:t>ш</w:t>
      </w:r>
      <w:r w:rsidRPr="00B247B1">
        <w:t>и 12, Маринчо 8</w:t>
      </w:r>
      <w:r w:rsidR="00BF318F">
        <w:t>,</w:t>
      </w:r>
      <w:r w:rsidRPr="00B247B1">
        <w:t xml:space="preserve"> а Милко 6 години</w:t>
      </w:r>
      <w:r w:rsidR="00BF318F">
        <w:t xml:space="preserve">. </w:t>
      </w:r>
      <w:r w:rsidRPr="00B247B1">
        <w:t>Последният от есента</w:t>
      </w:r>
      <w:r w:rsidR="0073218F">
        <w:t xml:space="preserve"> </w:t>
      </w:r>
      <w:r w:rsidRPr="00B247B1">
        <w:t>ще</w:t>
      </w:r>
      <w:r w:rsidR="00BF318F">
        <w:t>ш</w:t>
      </w:r>
      <w:r w:rsidRPr="00B247B1">
        <w:t xml:space="preserve">е да бъде в </w:t>
      </w:r>
      <w:r w:rsidR="00BF318F">
        <w:t xml:space="preserve">първи </w:t>
      </w:r>
      <w:r w:rsidRPr="00B247B1">
        <w:t>клас</w:t>
      </w:r>
      <w:r w:rsidR="00BF318F">
        <w:t>.</w:t>
      </w:r>
      <w:r w:rsidRPr="00B247B1">
        <w:t xml:space="preserve"> Синовете и снахите работеха, а нашите пенсии </w:t>
      </w:r>
      <w:r w:rsidR="00EF2C3E">
        <w:t xml:space="preserve">бяха </w:t>
      </w:r>
      <w:r w:rsidRPr="00B247B1">
        <w:t>задоволителни</w:t>
      </w:r>
      <w:r w:rsidR="00BF318F">
        <w:t>.</w:t>
      </w:r>
    </w:p>
    <w:p w14:paraId="710F8DF4" w14:textId="41EEEBDC" w:rsidR="00B247B1" w:rsidRPr="00B247B1" w:rsidRDefault="00B247B1" w:rsidP="00B247B1">
      <w:r w:rsidRPr="00B247B1">
        <w:t>На 21 януари почина бившият директор на птицекомбината</w:t>
      </w:r>
      <w:r w:rsidR="0073218F">
        <w:t xml:space="preserve"> </w:t>
      </w:r>
      <w:r w:rsidRPr="00B247B1">
        <w:t>в Стара Загора - Любо Илиев</w:t>
      </w:r>
      <w:r w:rsidR="00BF318F">
        <w:t xml:space="preserve">. </w:t>
      </w:r>
      <w:r w:rsidRPr="00B247B1">
        <w:t>Неговото име доста често споменавам в</w:t>
      </w:r>
      <w:r w:rsidR="0073218F">
        <w:t xml:space="preserve"> </w:t>
      </w:r>
      <w:r w:rsidR="0073218F">
        <w:t>„</w:t>
      </w:r>
      <w:r w:rsidR="0073218F">
        <w:t>Очерка</w:t>
      </w:r>
      <w:r w:rsidR="0073218F">
        <w:t>”</w:t>
      </w:r>
      <w:r w:rsidR="00BF318F">
        <w:t>.</w:t>
      </w:r>
      <w:r w:rsidRPr="00B247B1">
        <w:t xml:space="preserve"> Бяхме много добри приятели</w:t>
      </w:r>
      <w:r w:rsidR="00BF318F">
        <w:t xml:space="preserve"> - з</w:t>
      </w:r>
      <w:r w:rsidRPr="00B247B1">
        <w:t>а него аз бях</w:t>
      </w:r>
      <w:r w:rsidR="0073218F">
        <w:t xml:space="preserve"> </w:t>
      </w:r>
      <w:r w:rsidR="0073218F">
        <w:t>„</w:t>
      </w:r>
      <w:r w:rsidR="0073218F">
        <w:t>Ножчето</w:t>
      </w:r>
      <w:r w:rsidR="0073218F">
        <w:t>”</w:t>
      </w:r>
      <w:r w:rsidRPr="00B247B1">
        <w:t>,</w:t>
      </w:r>
      <w:r w:rsidR="0073218F">
        <w:t xml:space="preserve"> а той за мене </w:t>
      </w:r>
      <w:r w:rsidR="0073218F">
        <w:t>„</w:t>
      </w:r>
      <w:r w:rsidR="0073218F">
        <w:t>бати Любо</w:t>
      </w:r>
      <w:r w:rsidR="0073218F">
        <w:t>”</w:t>
      </w:r>
      <w:r w:rsidRPr="00B247B1">
        <w:t>.</w:t>
      </w:r>
      <w:r w:rsidRPr="00B247B1">
        <w:t xml:space="preserve"> </w:t>
      </w:r>
      <w:r w:rsidR="00BF318F" w:rsidRPr="00B247B1">
        <w:t>Много</w:t>
      </w:r>
      <w:r w:rsidRPr="00B247B1">
        <w:t xml:space="preserve"> тежко понасяше</w:t>
      </w:r>
      <w:r w:rsidR="0073218F">
        <w:t xml:space="preserve"> </w:t>
      </w:r>
      <w:r w:rsidRPr="00B247B1">
        <w:t>промените след 10.</w:t>
      </w:r>
      <w:r w:rsidR="00EF2C3E">
        <w:t>11</w:t>
      </w:r>
      <w:r w:rsidR="000F18E3">
        <w:t>.</w:t>
      </w:r>
      <w:r w:rsidRPr="00B247B1">
        <w:t xml:space="preserve">1989 година. </w:t>
      </w:r>
      <w:r w:rsidR="00D07E5F" w:rsidRPr="00B247B1">
        <w:t>Почувствал</w:t>
      </w:r>
      <w:r w:rsidRPr="00B247B1">
        <w:t xml:space="preserve"> края си,</w:t>
      </w:r>
      <w:r w:rsidR="0073218F">
        <w:t xml:space="preserve"> </w:t>
      </w:r>
      <w:r w:rsidRPr="00B247B1">
        <w:t xml:space="preserve">той поръчва на </w:t>
      </w:r>
      <w:r w:rsidR="000F18E3" w:rsidRPr="00B247B1">
        <w:t>съпругата</w:t>
      </w:r>
      <w:r w:rsidRPr="00B247B1">
        <w:t xml:space="preserve"> си </w:t>
      </w:r>
      <w:r w:rsidR="000F18E3">
        <w:t>д</w:t>
      </w:r>
      <w:r w:rsidRPr="00B247B1">
        <w:t>а ме помоли аз да произнеса надгробното му слово</w:t>
      </w:r>
      <w:r w:rsidR="000F18E3">
        <w:t xml:space="preserve">. </w:t>
      </w:r>
      <w:r w:rsidRPr="00B247B1">
        <w:t>Трогнат от това му желание,</w:t>
      </w:r>
      <w:r w:rsidR="0073218F">
        <w:t xml:space="preserve"> </w:t>
      </w:r>
      <w:r w:rsidRPr="00B247B1">
        <w:t>аз приех</w:t>
      </w:r>
      <w:r w:rsidR="000F18E3">
        <w:t>.</w:t>
      </w:r>
      <w:r w:rsidR="00EF2C3E">
        <w:t xml:space="preserve"> На него</w:t>
      </w:r>
      <w:r w:rsidRPr="00B247B1">
        <w:t xml:space="preserve"> аз </w:t>
      </w:r>
      <w:r w:rsidR="000F18E3" w:rsidRPr="00B247B1">
        <w:t>посочих</w:t>
      </w:r>
      <w:r w:rsidRPr="00B247B1">
        <w:t xml:space="preserve"> преди всичко заслугите му по изграждането на един от първите птицекомбинати в страната. Разделих</w:t>
      </w:r>
      <w:r w:rsidR="0073218F">
        <w:t xml:space="preserve"> </w:t>
      </w:r>
      <w:r w:rsidRPr="00B247B1">
        <w:t>се с един от най-добрите си птицевъдни приятели</w:t>
      </w:r>
      <w:r w:rsidR="000F18E3">
        <w:t>.</w:t>
      </w:r>
    </w:p>
    <w:p w14:paraId="7CC5CB30" w14:textId="5A07F11D" w:rsidR="00B247B1" w:rsidRPr="00B247B1" w:rsidRDefault="00B247B1" w:rsidP="00B247B1">
      <w:r w:rsidRPr="00B247B1">
        <w:t>През месец мар</w:t>
      </w:r>
      <w:r w:rsidR="000F18E3">
        <w:t>т,</w:t>
      </w:r>
      <w:r w:rsidRPr="00B247B1">
        <w:t xml:space="preserve"> изненадващо за нас с </w:t>
      </w:r>
      <w:r w:rsidR="000F18E3">
        <w:t>М</w:t>
      </w:r>
      <w:r w:rsidRPr="00B247B1">
        <w:t>илка,</w:t>
      </w:r>
      <w:r w:rsidR="0073218F">
        <w:t xml:space="preserve"> </w:t>
      </w:r>
      <w:r w:rsidRPr="00B247B1">
        <w:t xml:space="preserve">синът </w:t>
      </w:r>
      <w:r w:rsidRPr="00B247B1">
        <w:t>ни</w:t>
      </w:r>
      <w:r w:rsidR="00EF2C3E">
        <w:t xml:space="preserve"> </w:t>
      </w:r>
      <w:r w:rsidRPr="00B247B1">
        <w:t>Марин</w:t>
      </w:r>
      <w:r w:rsidRPr="00B247B1">
        <w:t xml:space="preserve"> напусна работата си в завод</w:t>
      </w:r>
      <w:r w:rsidR="0073218F">
        <w:t xml:space="preserve"> </w:t>
      </w:r>
      <w:r w:rsidR="0073218F">
        <w:t>„</w:t>
      </w:r>
      <w:r w:rsidR="0073218F">
        <w:t>Берое</w:t>
      </w:r>
      <w:r w:rsidR="0073218F">
        <w:t>”</w:t>
      </w:r>
      <w:r w:rsidRPr="00B247B1">
        <w:t xml:space="preserve"> и се премести на</w:t>
      </w:r>
      <w:r w:rsidR="0073218F">
        <w:t xml:space="preserve"> </w:t>
      </w:r>
      <w:r w:rsidRPr="00B247B1">
        <w:t>работа в Пощата.</w:t>
      </w:r>
      <w:r w:rsidR="0073218F">
        <w:t xml:space="preserve"> </w:t>
      </w:r>
      <w:r w:rsidRPr="00B247B1">
        <w:t>Преди това същото бяха направили и колегите</w:t>
      </w:r>
      <w:r w:rsidR="00EF2C3E">
        <w:t xml:space="preserve"> му</w:t>
      </w:r>
      <w:r w:rsidR="0073218F">
        <w:t xml:space="preserve"> -</w:t>
      </w:r>
      <w:r w:rsidR="0073218F">
        <w:t xml:space="preserve"> </w:t>
      </w:r>
      <w:r w:rsidRPr="00B247B1">
        <w:t>Митю и Стоян</w:t>
      </w:r>
      <w:r w:rsidR="00EF2C3E">
        <w:t>.</w:t>
      </w:r>
      <w:r w:rsidRPr="00B247B1">
        <w:t xml:space="preserve"> Не му поискахме обяснение,</w:t>
      </w:r>
      <w:r w:rsidR="0073218F">
        <w:t xml:space="preserve"> </w:t>
      </w:r>
      <w:r w:rsidRPr="00B247B1">
        <w:t>защото знаехме,</w:t>
      </w:r>
      <w:r w:rsidR="0073218F">
        <w:t xml:space="preserve"> </w:t>
      </w:r>
      <w:r w:rsidRPr="00B247B1">
        <w:t>че той винаги добре обмисля действията си</w:t>
      </w:r>
      <w:r w:rsidR="000F18E3">
        <w:t xml:space="preserve">. </w:t>
      </w:r>
      <w:r w:rsidRPr="00B247B1">
        <w:t xml:space="preserve">По-късно се </w:t>
      </w:r>
      <w:proofErr w:type="spellStart"/>
      <w:r w:rsidRPr="00B247B1">
        <w:t>оказа,че</w:t>
      </w:r>
      <w:proofErr w:type="spellEnd"/>
      <w:r w:rsidRPr="00B247B1">
        <w:t xml:space="preserve"> е имал основателна причина,</w:t>
      </w:r>
      <w:r w:rsidR="0073218F">
        <w:t xml:space="preserve"> </w:t>
      </w:r>
      <w:r w:rsidRPr="00B247B1">
        <w:t>която не ни</w:t>
      </w:r>
      <w:r w:rsidR="00EF2C3E">
        <w:t xml:space="preserve"> каза</w:t>
      </w:r>
      <w:r w:rsidRPr="00B247B1">
        <w:t>,</w:t>
      </w:r>
      <w:r w:rsidR="0073218F">
        <w:t xml:space="preserve"> </w:t>
      </w:r>
      <w:r w:rsidRPr="00B247B1">
        <w:t>за да не ни тревожи.</w:t>
      </w:r>
    </w:p>
    <w:p w14:paraId="4B10F2E3" w14:textId="2FBB30EF" w:rsidR="000C1925" w:rsidRDefault="00EF2C3E" w:rsidP="00B247B1">
      <w:r>
        <w:t>В почивните дни с</w:t>
      </w:r>
      <w:r w:rsidR="00B247B1" w:rsidRPr="00B247B1">
        <w:t xml:space="preserve"> Милка и внуците често бяхме</w:t>
      </w:r>
      <w:r w:rsidR="0073218F">
        <w:t xml:space="preserve"> </w:t>
      </w:r>
      <w:r w:rsidR="00B247B1" w:rsidRPr="00B247B1">
        <w:t>на парцела в с.</w:t>
      </w:r>
      <w:r w:rsidR="0073218F">
        <w:t xml:space="preserve"> </w:t>
      </w:r>
      <w:r w:rsidR="00B247B1" w:rsidRPr="00B247B1">
        <w:t>М</w:t>
      </w:r>
      <w:r w:rsidR="000F18E3">
        <w:t xml:space="preserve">алка </w:t>
      </w:r>
      <w:r w:rsidR="00B247B1" w:rsidRPr="00B247B1">
        <w:t>Верея</w:t>
      </w:r>
      <w:r w:rsidR="000F18E3">
        <w:t xml:space="preserve">. </w:t>
      </w:r>
      <w:r w:rsidR="00B247B1" w:rsidRPr="00B247B1">
        <w:t>Понякога</w:t>
      </w:r>
      <w:r w:rsidR="0073218F">
        <w:t xml:space="preserve"> </w:t>
      </w:r>
      <w:r w:rsidR="00B247B1" w:rsidRPr="00B247B1">
        <w:t xml:space="preserve">с тримата внуци организирах походи до </w:t>
      </w:r>
      <w:proofErr w:type="spellStart"/>
      <w:r w:rsidR="00B247B1" w:rsidRPr="00B247B1">
        <w:t>Казлера</w:t>
      </w:r>
      <w:proofErr w:type="spellEnd"/>
      <w:r w:rsidR="00B247B1" w:rsidRPr="00B247B1">
        <w:t xml:space="preserve"> или село Дъбрава</w:t>
      </w:r>
      <w:r w:rsidR="000F18E3">
        <w:t>.</w:t>
      </w:r>
      <w:r w:rsidR="00B247B1" w:rsidRPr="00B247B1">
        <w:t xml:space="preserve"> Посещава</w:t>
      </w:r>
      <w:r w:rsidR="000F18E3">
        <w:t>х</w:t>
      </w:r>
      <w:r w:rsidR="00B247B1" w:rsidRPr="00B247B1">
        <w:t>ме и футболните мачове на ФК</w:t>
      </w:r>
      <w:r w:rsidR="0073218F">
        <w:t xml:space="preserve"> </w:t>
      </w:r>
      <w:r w:rsidR="0073218F">
        <w:t>„</w:t>
      </w:r>
      <w:r w:rsidR="0073218F">
        <w:t>Берое</w:t>
      </w:r>
      <w:r w:rsidR="0073218F">
        <w:t>”</w:t>
      </w:r>
      <w:r w:rsidR="000F18E3">
        <w:t>.</w:t>
      </w:r>
      <w:r w:rsidR="000F18E3">
        <w:t xml:space="preserve"> </w:t>
      </w:r>
      <w:r w:rsidR="00B247B1" w:rsidRPr="00B247B1">
        <w:t>През лятото</w:t>
      </w:r>
      <w:r>
        <w:t xml:space="preserve"> с</w:t>
      </w:r>
      <w:r w:rsidR="00B247B1" w:rsidRPr="00B247B1">
        <w:t xml:space="preserve"> Москвича и Трабанта често посещавахме и Старозагор</w:t>
      </w:r>
      <w:r w:rsidR="000F18E3">
        <w:t>ските</w:t>
      </w:r>
      <w:r w:rsidR="00B247B1" w:rsidRPr="00B247B1">
        <w:t xml:space="preserve"> бани. Марин със снахата и внуците ходеха на откритият плувен басейн,</w:t>
      </w:r>
      <w:r>
        <w:t xml:space="preserve"> а ние с</w:t>
      </w:r>
      <w:r w:rsidR="00B247B1" w:rsidRPr="00B247B1">
        <w:t xml:space="preserve"> Милк</w:t>
      </w:r>
      <w:r>
        <w:t>а се къпехме в минералната баня.</w:t>
      </w:r>
      <w:r w:rsidR="00B247B1" w:rsidRPr="00B247B1">
        <w:t xml:space="preserve"> През</w:t>
      </w:r>
      <w:r w:rsidR="0073218F">
        <w:t xml:space="preserve"> </w:t>
      </w:r>
      <w:r w:rsidR="00B247B1" w:rsidRPr="00B247B1">
        <w:t>останалото време с внуците всяка неделя се къпехме в "</w:t>
      </w:r>
      <w:proofErr w:type="spellStart"/>
      <w:r w:rsidR="00B247B1" w:rsidRPr="00B247B1">
        <w:t>Живкината</w:t>
      </w:r>
      <w:proofErr w:type="spellEnd"/>
      <w:r w:rsidR="00B247B1" w:rsidRPr="00B247B1">
        <w:t>"</w:t>
      </w:r>
      <w:r w:rsidR="001053D6">
        <w:t xml:space="preserve">, </w:t>
      </w:r>
      <w:r w:rsidR="000F18E3" w:rsidRPr="00B247B1">
        <w:t>квартална</w:t>
      </w:r>
      <w:r w:rsidR="00B247B1" w:rsidRPr="00B247B1">
        <w:t xml:space="preserve"> баня</w:t>
      </w:r>
      <w:r w:rsidR="000F18E3">
        <w:t>.</w:t>
      </w:r>
    </w:p>
    <w:p w14:paraId="6442D171" w14:textId="6EFAD30B" w:rsidR="000C1925" w:rsidRDefault="00B247B1" w:rsidP="00B247B1">
      <w:r w:rsidRPr="00B247B1">
        <w:t>През есенно</w:t>
      </w:r>
      <w:r w:rsidR="0073218F">
        <w:t xml:space="preserve"> </w:t>
      </w:r>
      <w:r w:rsidRPr="00B247B1">
        <w:t>-</w:t>
      </w:r>
      <w:r w:rsidR="0073218F">
        <w:t xml:space="preserve"> </w:t>
      </w:r>
      <w:r w:rsidRPr="00B247B1">
        <w:t xml:space="preserve">зимният сезон, почти </w:t>
      </w:r>
      <w:r w:rsidR="000F18E3">
        <w:t>всяка</w:t>
      </w:r>
      <w:r w:rsidRPr="00B247B1">
        <w:t xml:space="preserve"> събота или неделя</w:t>
      </w:r>
      <w:r w:rsidR="00C20B9D">
        <w:t>, с братовчедката Мера и съпруга и</w:t>
      </w:r>
      <w:r w:rsidRPr="00B247B1">
        <w:t xml:space="preserve"> Петко</w:t>
      </w:r>
      <w:r w:rsidR="00C20B9D">
        <w:t>, си правехме размене</w:t>
      </w:r>
      <w:r w:rsidRPr="00B247B1">
        <w:t>ни гостувания. Преди правех</w:t>
      </w:r>
      <w:r w:rsidR="00C20B9D">
        <w:t xml:space="preserve">ме такива и с кумовете Тенко и </w:t>
      </w:r>
      <w:proofErr w:type="spellStart"/>
      <w:r w:rsidR="00C20B9D">
        <w:t>И</w:t>
      </w:r>
      <w:r w:rsidRPr="00B247B1">
        <w:t>нчето</w:t>
      </w:r>
      <w:proofErr w:type="spellEnd"/>
      <w:r w:rsidRPr="00B247B1">
        <w:t>,</w:t>
      </w:r>
      <w:r w:rsidR="0073218F">
        <w:t xml:space="preserve"> </w:t>
      </w:r>
      <w:r w:rsidRPr="00B247B1">
        <w:t xml:space="preserve">но тази година </w:t>
      </w:r>
      <w:r w:rsidR="00C20B9D">
        <w:t xml:space="preserve">те </w:t>
      </w:r>
      <w:r w:rsidR="000F18E3" w:rsidRPr="00B247B1">
        <w:t>отидоха</w:t>
      </w:r>
      <w:r w:rsidRPr="00B247B1">
        <w:t xml:space="preserve"> да зимуват в София</w:t>
      </w:r>
      <w:r w:rsidR="000F18E3">
        <w:t>.</w:t>
      </w:r>
      <w:r w:rsidR="0073218F">
        <w:t xml:space="preserve"> </w:t>
      </w:r>
      <w:r w:rsidR="000F18E3" w:rsidRPr="00B247B1">
        <w:t>Правихме</w:t>
      </w:r>
      <w:r w:rsidRPr="00B247B1">
        <w:t xml:space="preserve"> </w:t>
      </w:r>
      <w:r w:rsidRPr="00B247B1">
        <w:t>си</w:t>
      </w:r>
      <w:r w:rsidR="00C20B9D">
        <w:t xml:space="preserve"> </w:t>
      </w:r>
      <w:r w:rsidRPr="00B247B1">
        <w:t>малки</w:t>
      </w:r>
      <w:r w:rsidRPr="00B247B1">
        <w:t xml:space="preserve"> </w:t>
      </w:r>
      <w:r w:rsidR="000F18E3" w:rsidRPr="00B247B1">
        <w:t>почерпки</w:t>
      </w:r>
      <w:r w:rsidRPr="00B247B1">
        <w:t xml:space="preserve"> и играехме белот</w:t>
      </w:r>
      <w:r w:rsidR="000F18E3">
        <w:t>.</w:t>
      </w:r>
      <w:r w:rsidRPr="00B247B1">
        <w:t xml:space="preserve"> Започна да ме посещава и </w:t>
      </w:r>
      <w:r w:rsidR="000F18E3">
        <w:t>б</w:t>
      </w:r>
      <w:r w:rsidRPr="00B247B1">
        <w:t>рат ми Жоро,</w:t>
      </w:r>
      <w:r w:rsidR="0073218F">
        <w:t xml:space="preserve"> </w:t>
      </w:r>
      <w:r w:rsidRPr="00B247B1">
        <w:t xml:space="preserve">но ние </w:t>
      </w:r>
      <w:r w:rsidR="000F18E3" w:rsidRPr="00B247B1">
        <w:t>отбягвахме</w:t>
      </w:r>
      <w:r w:rsidRPr="00B247B1">
        <w:t xml:space="preserve"> да ходим у тях</w:t>
      </w:r>
      <w:r w:rsidR="000F18E3">
        <w:t xml:space="preserve">, </w:t>
      </w:r>
      <w:r w:rsidRPr="00B247B1">
        <w:t>заради съпругата му,</w:t>
      </w:r>
      <w:r w:rsidR="000F18E3">
        <w:t xml:space="preserve"> с </w:t>
      </w:r>
      <w:r w:rsidRPr="00B247B1">
        <w:t xml:space="preserve">която не </w:t>
      </w:r>
      <w:r w:rsidR="000F18E3">
        <w:t>се разбирах.</w:t>
      </w:r>
      <w:r w:rsidRPr="00B247B1">
        <w:t xml:space="preserve"> След операцията на гърлото,</w:t>
      </w:r>
      <w:r w:rsidR="0073218F">
        <w:t xml:space="preserve"> </w:t>
      </w:r>
      <w:r w:rsidRPr="00B247B1">
        <w:t xml:space="preserve">брат ми употребяваше </w:t>
      </w:r>
      <w:r w:rsidR="00C20B9D" w:rsidRPr="00B247B1">
        <w:t xml:space="preserve">по-малко </w:t>
      </w:r>
      <w:r w:rsidRPr="00B247B1">
        <w:t>алкохол</w:t>
      </w:r>
      <w:r w:rsidR="000F18E3">
        <w:t>.</w:t>
      </w:r>
      <w:r w:rsidR="0073218F">
        <w:t xml:space="preserve"> </w:t>
      </w:r>
      <w:r w:rsidR="000F18E3">
        <w:t>Заради п</w:t>
      </w:r>
      <w:r w:rsidRPr="00B247B1">
        <w:t>рестоя</w:t>
      </w:r>
      <w:r w:rsidR="0073218F">
        <w:t>т</w:t>
      </w:r>
      <w:r w:rsidRPr="00B247B1">
        <w:t xml:space="preserve"> </w:t>
      </w:r>
      <w:r w:rsidR="000F18E3">
        <w:t xml:space="preserve">си </w:t>
      </w:r>
      <w:r w:rsidR="0073218F">
        <w:t>във военната болница и заради</w:t>
      </w:r>
      <w:r w:rsidR="00C20B9D">
        <w:t xml:space="preserve"> бол</w:t>
      </w:r>
      <w:r w:rsidR="0009056C" w:rsidRPr="00B247B1">
        <w:t>ното</w:t>
      </w:r>
      <w:r w:rsidRPr="00B247B1">
        <w:t xml:space="preserve"> си сърце</w:t>
      </w:r>
      <w:r w:rsidR="00C20B9D">
        <w:t>,</w:t>
      </w:r>
      <w:r w:rsidR="000F18E3">
        <w:t xml:space="preserve"> се</w:t>
      </w:r>
      <w:r w:rsidR="0073218F">
        <w:t xml:space="preserve"> </w:t>
      </w:r>
      <w:r w:rsidR="000F18E3">
        <w:t>п</w:t>
      </w:r>
      <w:r w:rsidRPr="00B247B1">
        <w:t xml:space="preserve">ринуди да напусне </w:t>
      </w:r>
      <w:r w:rsidR="000F18E3">
        <w:t>работата си.</w:t>
      </w:r>
      <w:r w:rsidRPr="00B247B1">
        <w:t xml:space="preserve"> Много обичаше да се  забавлява с нашите внуци и те го обичаха. </w:t>
      </w:r>
      <w:r w:rsidR="000F18E3" w:rsidRPr="00B247B1">
        <w:t>Обикновено</w:t>
      </w:r>
      <w:r w:rsidR="00C20B9D">
        <w:t xml:space="preserve"> повече</w:t>
      </w:r>
      <w:r w:rsidRPr="00B247B1">
        <w:t xml:space="preserve">то от времето си </w:t>
      </w:r>
      <w:r w:rsidR="000F18E3" w:rsidRPr="00B247B1">
        <w:t>прекарваше</w:t>
      </w:r>
      <w:r w:rsidRPr="00B247B1">
        <w:t xml:space="preserve"> по пейките в Градската градина,</w:t>
      </w:r>
      <w:r w:rsidR="0073218F">
        <w:t xml:space="preserve"> </w:t>
      </w:r>
      <w:r w:rsidRPr="00B247B1">
        <w:t>близо до жилището си.</w:t>
      </w:r>
    </w:p>
    <w:p w14:paraId="7269DA3A" w14:textId="1F12BEDF" w:rsidR="000C1925" w:rsidRDefault="00C20B9D" w:rsidP="00B247B1">
      <w:r>
        <w:t xml:space="preserve">От </w:t>
      </w:r>
      <w:r w:rsidR="00B247B1" w:rsidRPr="00B247B1">
        <w:t xml:space="preserve"> мар</w:t>
      </w:r>
      <w:r w:rsidR="000F18E3">
        <w:t>т</w:t>
      </w:r>
      <w:r w:rsidR="00B247B1" w:rsidRPr="00B247B1">
        <w:t xml:space="preserve"> до ноември ние с Милка</w:t>
      </w:r>
      <w:r w:rsidR="0073218F">
        <w:t xml:space="preserve"> </w:t>
      </w:r>
      <w:r w:rsidR="00B247B1" w:rsidRPr="00B247B1">
        <w:t>прекарвахме на парцела в М</w:t>
      </w:r>
      <w:r w:rsidR="000F18E3">
        <w:t>алка</w:t>
      </w:r>
      <w:r w:rsidR="00B247B1" w:rsidRPr="00B247B1">
        <w:t xml:space="preserve"> Верея</w:t>
      </w:r>
      <w:r w:rsidR="000F18E3">
        <w:t>.</w:t>
      </w:r>
      <w:r w:rsidR="00B247B1" w:rsidRPr="00B247B1">
        <w:t xml:space="preserve"> П</w:t>
      </w:r>
      <w:r w:rsidR="000F18E3">
        <w:t>р</w:t>
      </w:r>
      <w:r w:rsidR="00B247B1" w:rsidRPr="00B247B1">
        <w:t>одължавах да водя книгата</w:t>
      </w:r>
      <w:r w:rsidR="0073218F">
        <w:t xml:space="preserve"> </w:t>
      </w:r>
      <w:r w:rsidR="00B247B1" w:rsidRPr="00B247B1">
        <w:t>-</w:t>
      </w:r>
      <w:r w:rsidR="0073218F">
        <w:t xml:space="preserve"> </w:t>
      </w:r>
      <w:r w:rsidR="00B247B1" w:rsidRPr="00B247B1">
        <w:t xml:space="preserve">дневник за </w:t>
      </w:r>
      <w:r w:rsidR="000F18E3">
        <w:t>работата</w:t>
      </w:r>
      <w:r w:rsidR="00B247B1" w:rsidRPr="00B247B1">
        <w:t xml:space="preserve"> и получаваната продукция</w:t>
      </w:r>
      <w:r w:rsidR="000F18E3">
        <w:t>.</w:t>
      </w:r>
      <w:r w:rsidR="00B247B1" w:rsidRPr="00B247B1">
        <w:t xml:space="preserve"> По този начи</w:t>
      </w:r>
      <w:r w:rsidR="000F18E3">
        <w:t>н</w:t>
      </w:r>
      <w:r w:rsidR="0073218F">
        <w:t xml:space="preserve"> </w:t>
      </w:r>
      <w:r w:rsidR="000F18E3" w:rsidRPr="00B247B1">
        <w:t>осмислях</w:t>
      </w:r>
      <w:r w:rsidR="0073218F">
        <w:t xml:space="preserve"> </w:t>
      </w:r>
      <w:r w:rsidR="00B247B1" w:rsidRPr="00B247B1">
        <w:t>времето си</w:t>
      </w:r>
      <w:r w:rsidR="000F18E3">
        <w:t>.</w:t>
      </w:r>
      <w:r w:rsidR="00B247B1" w:rsidRPr="00B247B1">
        <w:t xml:space="preserve"> При разходи около </w:t>
      </w:r>
      <w:r w:rsidR="00B247B1" w:rsidRPr="00B247B1">
        <w:t>1</w:t>
      </w:r>
      <w:r w:rsidR="0073218F">
        <w:t xml:space="preserve"> </w:t>
      </w:r>
      <w:r w:rsidR="00B247B1" w:rsidRPr="00B247B1">
        <w:t>00</w:t>
      </w:r>
      <w:r>
        <w:t>0</w:t>
      </w:r>
      <w:r w:rsidR="00B247B1" w:rsidRPr="00B247B1">
        <w:t xml:space="preserve"> лева,</w:t>
      </w:r>
      <w:r w:rsidR="0073218F">
        <w:t xml:space="preserve"> </w:t>
      </w:r>
      <w:r w:rsidR="000F18E3" w:rsidRPr="00B247B1">
        <w:t>получихме</w:t>
      </w:r>
      <w:r w:rsidR="00B247B1" w:rsidRPr="00B247B1">
        <w:t xml:space="preserve"> продукция</w:t>
      </w:r>
      <w:r>
        <w:t xml:space="preserve"> за 6 456</w:t>
      </w:r>
      <w:r w:rsidR="00B247B1" w:rsidRPr="00B247B1">
        <w:t xml:space="preserve"> лева</w:t>
      </w:r>
      <w:r w:rsidR="000F18E3">
        <w:t>.</w:t>
      </w:r>
      <w:r w:rsidR="00B247B1" w:rsidRPr="00B247B1">
        <w:t xml:space="preserve"> Тази година засадихме и първите три ябълки</w:t>
      </w:r>
      <w:r w:rsidR="00EA77CB">
        <w:t xml:space="preserve">. </w:t>
      </w:r>
      <w:r w:rsidR="00B247B1" w:rsidRPr="00B247B1">
        <w:t>С получената продукция направихме много компоти,</w:t>
      </w:r>
      <w:r w:rsidR="0073218F">
        <w:t xml:space="preserve"> </w:t>
      </w:r>
      <w:r w:rsidR="00B247B1" w:rsidRPr="00B247B1">
        <w:t>сиропи,</w:t>
      </w:r>
      <w:r>
        <w:t xml:space="preserve"> сладка </w:t>
      </w:r>
      <w:r w:rsidR="00B247B1" w:rsidRPr="00B247B1">
        <w:t>и други,</w:t>
      </w:r>
      <w:r w:rsidR="0073218F">
        <w:t xml:space="preserve"> </w:t>
      </w:r>
      <w:r w:rsidR="00B247B1" w:rsidRPr="00B247B1">
        <w:t xml:space="preserve">като част от тях дадохме и </w:t>
      </w:r>
      <w:r w:rsidR="00B247B1" w:rsidRPr="00B247B1">
        <w:t>на</w:t>
      </w:r>
      <w:r>
        <w:t xml:space="preserve"> </w:t>
      </w:r>
      <w:r w:rsidR="00B247B1" w:rsidRPr="00B247B1">
        <w:t>семейството</w:t>
      </w:r>
      <w:r w:rsidR="00B247B1" w:rsidRPr="00B247B1">
        <w:t xml:space="preserve"> на Васко</w:t>
      </w:r>
      <w:r w:rsidR="00EA77CB">
        <w:t xml:space="preserve">, който пък смени буталата на Москвича ни в работилницата на НИГО. </w:t>
      </w:r>
      <w:r w:rsidR="00B247B1" w:rsidRPr="00B247B1">
        <w:t>През свободното си вр</w:t>
      </w:r>
      <w:r>
        <w:t>еме започнах да проучвам минало</w:t>
      </w:r>
      <w:r w:rsidR="00B247B1" w:rsidRPr="00B247B1">
        <w:t>то на фамилията Ножчеви,</w:t>
      </w:r>
      <w:r w:rsidR="0073218F">
        <w:t xml:space="preserve"> </w:t>
      </w:r>
      <w:r w:rsidR="00B247B1" w:rsidRPr="00B247B1">
        <w:t>главно на баща ми и дядо м</w:t>
      </w:r>
      <w:r w:rsidR="00EA77CB">
        <w:t>и.</w:t>
      </w:r>
    </w:p>
    <w:p w14:paraId="61E5DEC6" w14:textId="2D312ADC" w:rsidR="000C1925" w:rsidRDefault="00B247B1" w:rsidP="00B247B1">
      <w:r w:rsidRPr="00B247B1">
        <w:t xml:space="preserve">На </w:t>
      </w:r>
      <w:r w:rsidR="00EA77CB">
        <w:t>2</w:t>
      </w:r>
      <w:r w:rsidRPr="00B247B1">
        <w:t>7 ноември с Милка</w:t>
      </w:r>
      <w:r w:rsidR="0073218F">
        <w:t xml:space="preserve"> </w:t>
      </w:r>
      <w:r w:rsidRPr="00B247B1">
        <w:t>бяхме в София</w:t>
      </w:r>
      <w:r w:rsidR="00C20B9D">
        <w:t>,</w:t>
      </w:r>
      <w:r w:rsidRPr="00B247B1">
        <w:t xml:space="preserve"> като аз участва</w:t>
      </w:r>
      <w:r w:rsidR="00EA77CB">
        <w:t>х</w:t>
      </w:r>
      <w:r w:rsidRPr="00B247B1">
        <w:t xml:space="preserve"> в Учредителния конгрес на Съюза на птицевъдите в България</w:t>
      </w:r>
      <w:r w:rsidR="00EA77CB">
        <w:t>.</w:t>
      </w:r>
      <w:r w:rsidR="0073218F">
        <w:t xml:space="preserve"> </w:t>
      </w:r>
      <w:r w:rsidRPr="00B247B1">
        <w:t>Двама</w:t>
      </w:r>
      <w:r w:rsidR="00EA77CB">
        <w:t>та</w:t>
      </w:r>
      <w:r w:rsidRPr="00B247B1">
        <w:t xml:space="preserve"> с Димитър </w:t>
      </w:r>
      <w:proofErr w:type="spellStart"/>
      <w:r w:rsidRPr="00B247B1">
        <w:t>Бальозов</w:t>
      </w:r>
      <w:proofErr w:type="spellEnd"/>
      <w:r w:rsidRPr="00B247B1">
        <w:t>,</w:t>
      </w:r>
      <w:r w:rsidR="0073218F">
        <w:t xml:space="preserve"> </w:t>
      </w:r>
      <w:r w:rsidRPr="00B247B1">
        <w:t>макар и пенсионери</w:t>
      </w:r>
      <w:r w:rsidR="00EA77CB">
        <w:t xml:space="preserve">, </w:t>
      </w:r>
      <w:r w:rsidRPr="00B247B1">
        <w:t>бяхме в</w:t>
      </w:r>
      <w:r w:rsidR="0073218F">
        <w:t xml:space="preserve"> </w:t>
      </w:r>
      <w:r w:rsidRPr="00B247B1">
        <w:t>деловият президиум</w:t>
      </w:r>
      <w:r w:rsidR="00EA77CB">
        <w:t xml:space="preserve">. </w:t>
      </w:r>
      <w:r w:rsidR="00EA77CB" w:rsidRPr="00B247B1">
        <w:t>Присъства</w:t>
      </w:r>
      <w:r w:rsidRPr="00B247B1">
        <w:t xml:space="preserve"> и зам</w:t>
      </w:r>
      <w:r w:rsidR="00EA77CB">
        <w:t>. м</w:t>
      </w:r>
      <w:r w:rsidRPr="00B247B1">
        <w:t>инистър Георги Танев,</w:t>
      </w:r>
      <w:r w:rsidR="0073218F">
        <w:t xml:space="preserve"> </w:t>
      </w:r>
      <w:r w:rsidRPr="00B247B1">
        <w:t>а събранието ръководи Ва</w:t>
      </w:r>
      <w:r w:rsidR="00D07E5F">
        <w:t>с</w:t>
      </w:r>
      <w:r w:rsidRPr="00B247B1">
        <w:t>ил Чичибаба,</w:t>
      </w:r>
      <w:r w:rsidR="0073218F">
        <w:t xml:space="preserve"> </w:t>
      </w:r>
      <w:r w:rsidRPr="00B247B1">
        <w:t>зам</w:t>
      </w:r>
      <w:r w:rsidR="00EA77CB">
        <w:t>.</w:t>
      </w:r>
      <w:r w:rsidR="00993860">
        <w:t xml:space="preserve"> </w:t>
      </w:r>
      <w:r w:rsidR="00EA77CB">
        <w:t>п</w:t>
      </w:r>
      <w:r w:rsidRPr="00B247B1">
        <w:t>редседател на ССА</w:t>
      </w:r>
      <w:r w:rsidR="00EA77CB">
        <w:t xml:space="preserve">. </w:t>
      </w:r>
      <w:r w:rsidRPr="00B247B1">
        <w:t>Аз направих изказване за задачите на Съюза</w:t>
      </w:r>
      <w:r w:rsidR="00C20B9D">
        <w:t>,</w:t>
      </w:r>
      <w:r w:rsidRPr="00B247B1">
        <w:t xml:space="preserve"> при новата </w:t>
      </w:r>
      <w:r w:rsidR="00EA77CB">
        <w:t>об</w:t>
      </w:r>
      <w:r w:rsidRPr="00B247B1">
        <w:t xml:space="preserve">становка в страната. За </w:t>
      </w:r>
      <w:r w:rsidR="00C20B9D">
        <w:t>председател</w:t>
      </w:r>
      <w:r w:rsidRPr="00B247B1">
        <w:t xml:space="preserve"> беше избран колегата Борис Стоименов, възпитаник на нашата старозаго</w:t>
      </w:r>
      <w:r w:rsidR="00EA77CB">
        <w:t>рска</w:t>
      </w:r>
      <w:r w:rsidRPr="00B247B1">
        <w:t xml:space="preserve"> научна птицевъдна секция</w:t>
      </w:r>
      <w:r w:rsidR="00EA77CB">
        <w:t>.</w:t>
      </w:r>
      <w:r w:rsidRPr="00B247B1">
        <w:t xml:space="preserve"> Решен</w:t>
      </w:r>
      <w:r w:rsidR="00EA77CB">
        <w:t>о</w:t>
      </w:r>
      <w:r w:rsidRPr="00B247B1">
        <w:t xml:space="preserve"> беше и </w:t>
      </w:r>
      <w:r w:rsidR="00EA77CB" w:rsidRPr="00B247B1">
        <w:t>издаването</w:t>
      </w:r>
      <w:r w:rsidRPr="00B247B1">
        <w:t xml:space="preserve"> на с</w:t>
      </w:r>
      <w:r w:rsidR="00EA77CB">
        <w:t>пис</w:t>
      </w:r>
      <w:r w:rsidRPr="00B247B1">
        <w:t>ание</w:t>
      </w:r>
      <w:r w:rsidR="00EA77CB">
        <w:t xml:space="preserve"> „</w:t>
      </w:r>
      <w:r w:rsidRPr="00B247B1">
        <w:t>Птицевъдство</w:t>
      </w:r>
      <w:r w:rsidR="00EA77CB">
        <w:t>“</w:t>
      </w:r>
      <w:r w:rsidRPr="00B247B1">
        <w:t xml:space="preserve"> от</w:t>
      </w:r>
      <w:r w:rsidR="00C20B9D">
        <w:t xml:space="preserve"> 1992 г</w:t>
      </w:r>
      <w:r w:rsidR="00EA77CB">
        <w:t xml:space="preserve">. </w:t>
      </w:r>
      <w:r w:rsidRPr="00B247B1">
        <w:t>По искане на Центъра за научно</w:t>
      </w:r>
      <w:ins w:id="5" w:author="Eli" w:date="2025-08-09T14:53:00Z" w16du:dateUtc="2025-08-09T11:53:00Z">
        <w:r w:rsidR="00993860">
          <w:t xml:space="preserve"> </w:t>
        </w:r>
        <w:r w:rsidRPr="00B247B1">
          <w:t>-</w:t>
        </w:r>
        <w:r w:rsidR="00993860">
          <w:t xml:space="preserve"> </w:t>
        </w:r>
      </w:ins>
      <w:r w:rsidRPr="00B247B1">
        <w:t xml:space="preserve">техническа </w:t>
      </w:r>
      <w:proofErr w:type="spellStart"/>
      <w:r w:rsidRPr="00B247B1">
        <w:t>информациякъм</w:t>
      </w:r>
      <w:proofErr w:type="spellEnd"/>
      <w:r w:rsidRPr="00B247B1">
        <w:t xml:space="preserve"> ССА, написах кратък наръчник за отглеждане птиците в личното стопанство</w:t>
      </w:r>
      <w:r w:rsidR="00EA77CB">
        <w:t>.</w:t>
      </w:r>
    </w:p>
    <w:p w14:paraId="4AA04DF0" w14:textId="24023B47" w:rsidR="000C1925" w:rsidRDefault="00B247B1" w:rsidP="00B247B1">
      <w:r w:rsidRPr="00B247B1">
        <w:t xml:space="preserve">Тази </w:t>
      </w:r>
      <w:r w:rsidR="00EA77CB" w:rsidRPr="00B247B1">
        <w:t>есен</w:t>
      </w:r>
      <w:r w:rsidRPr="00B247B1">
        <w:t xml:space="preserve"> в града случайно срещнах агронома Панайот Манолов</w:t>
      </w:r>
      <w:r w:rsidR="0009056C">
        <w:t>. П</w:t>
      </w:r>
      <w:r w:rsidRPr="00B247B1">
        <w:t>енсионер като мен</w:t>
      </w:r>
      <w:r w:rsidR="00C20B9D">
        <w:t xml:space="preserve">, </w:t>
      </w:r>
      <w:r w:rsidRPr="00B247B1">
        <w:t>той бил сътрудник на седмичния</w:t>
      </w:r>
      <w:r w:rsidR="00993860">
        <w:t xml:space="preserve"> </w:t>
      </w:r>
      <w:r w:rsidRPr="00B247B1">
        <w:t>вестник</w:t>
      </w:r>
      <w:r w:rsidR="00993860">
        <w:t xml:space="preserve"> </w:t>
      </w:r>
      <w:r w:rsidR="00993860">
        <w:t>„</w:t>
      </w:r>
      <w:r w:rsidRPr="00B247B1">
        <w:t>ВИ</w:t>
      </w:r>
      <w:r w:rsidR="0009056C">
        <w:t>К</w:t>
      </w:r>
      <w:r w:rsidR="00993860">
        <w:t>”</w:t>
      </w:r>
      <w:r w:rsidR="0009056C">
        <w:t>,</w:t>
      </w:r>
      <w:r w:rsidR="0009056C">
        <w:t xml:space="preserve"> </w:t>
      </w:r>
      <w:r w:rsidR="00C20B9D">
        <w:t>издаван от ОКС - гр.</w:t>
      </w:r>
      <w:r w:rsidR="00993860">
        <w:t xml:space="preserve"> </w:t>
      </w:r>
      <w:r w:rsidRPr="00B247B1">
        <w:t>Стара Загора</w:t>
      </w:r>
      <w:r w:rsidR="0009056C">
        <w:t xml:space="preserve">. </w:t>
      </w:r>
      <w:r w:rsidRPr="00B247B1">
        <w:t>Главен редактор</w:t>
      </w:r>
      <w:r w:rsidR="00993860">
        <w:t xml:space="preserve"> </w:t>
      </w:r>
      <w:r w:rsidRPr="00B247B1">
        <w:t>му беше литературни</w:t>
      </w:r>
      <w:r w:rsidR="0009056C">
        <w:t>я</w:t>
      </w:r>
      <w:r w:rsidR="00C20B9D">
        <w:t>т</w:t>
      </w:r>
      <w:r w:rsidRPr="00B247B1">
        <w:t xml:space="preserve"> критик и поет Таню Клисуров. Маноло</w:t>
      </w:r>
      <w:r w:rsidR="0009056C">
        <w:t xml:space="preserve">в </w:t>
      </w:r>
      <w:r w:rsidRPr="00B247B1">
        <w:t>ме заведе при него в редакцията на вестника и ме убеди да</w:t>
      </w:r>
      <w:r w:rsidR="00993860">
        <w:t xml:space="preserve"> </w:t>
      </w:r>
      <w:r w:rsidRPr="00B247B1">
        <w:t xml:space="preserve">напиша няколко </w:t>
      </w:r>
      <w:r w:rsidR="0009056C" w:rsidRPr="00B247B1">
        <w:t>статии</w:t>
      </w:r>
      <w:r w:rsidRPr="00B247B1">
        <w:t xml:space="preserve"> по птицевъдство</w:t>
      </w:r>
      <w:r w:rsidR="0009056C">
        <w:t>.</w:t>
      </w:r>
      <w:r w:rsidRPr="00B247B1">
        <w:t xml:space="preserve"> До края на годината</w:t>
      </w:r>
      <w:r w:rsidR="00993860">
        <w:t xml:space="preserve"> </w:t>
      </w:r>
      <w:r w:rsidRPr="00B247B1">
        <w:t xml:space="preserve">бяха отпечатани </w:t>
      </w:r>
      <w:r w:rsidR="0009056C" w:rsidRPr="00B247B1">
        <w:t>статии</w:t>
      </w:r>
      <w:r w:rsidR="0009056C">
        <w:t>те</w:t>
      </w:r>
      <w:r w:rsidR="00993860">
        <w:t xml:space="preserve"> </w:t>
      </w:r>
      <w:r w:rsidR="0009056C">
        <w:t>„</w:t>
      </w:r>
      <w:r w:rsidRPr="00B247B1">
        <w:t>Отглеждане и хранене на кокошки</w:t>
      </w:r>
      <w:r w:rsidR="00993860">
        <w:t xml:space="preserve"> </w:t>
      </w:r>
      <w:r w:rsidRPr="00B247B1">
        <w:t>-</w:t>
      </w:r>
      <w:r w:rsidR="00993860">
        <w:t xml:space="preserve"> </w:t>
      </w:r>
      <w:r w:rsidRPr="00B247B1">
        <w:t>носачки през зимата" и</w:t>
      </w:r>
      <w:r w:rsidR="0009056C">
        <w:t xml:space="preserve"> „</w:t>
      </w:r>
      <w:r w:rsidRPr="00B247B1">
        <w:t>Изисквания към помещенията за</w:t>
      </w:r>
      <w:r w:rsidR="00993860">
        <w:t xml:space="preserve"> </w:t>
      </w:r>
      <w:r w:rsidRPr="00B247B1">
        <w:t>отглеждане на пилета и кокошки</w:t>
      </w:r>
      <w:r w:rsidR="0009056C">
        <w:t>“.</w:t>
      </w:r>
    </w:p>
    <w:p w14:paraId="02DABB45" w14:textId="18E421FF" w:rsidR="000C1925" w:rsidRDefault="00B247B1" w:rsidP="00B247B1">
      <w:r w:rsidRPr="00B247B1">
        <w:t>След оставката на правителството на Андрей Луканов,</w:t>
      </w:r>
      <w:r w:rsidR="00993860">
        <w:t xml:space="preserve"> </w:t>
      </w:r>
      <w:r w:rsidRPr="00B247B1">
        <w:t>въпреки мнозинството на БСП в ВНС</w:t>
      </w:r>
      <w:r w:rsidR="0009056C">
        <w:t xml:space="preserve">, </w:t>
      </w:r>
      <w:r w:rsidRPr="00B247B1">
        <w:t>беше избрано коалиционно</w:t>
      </w:r>
      <w:r w:rsidR="00993860">
        <w:t xml:space="preserve"> </w:t>
      </w:r>
      <w:r w:rsidRPr="00B247B1">
        <w:t>правителство начело в Димитър Попов</w:t>
      </w:r>
      <w:r w:rsidR="0009056C">
        <w:t>.</w:t>
      </w:r>
      <w:r w:rsidRPr="00B247B1">
        <w:t xml:space="preserve"> Икономическото положение в страната продължаваше да се </w:t>
      </w:r>
      <w:proofErr w:type="spellStart"/>
      <w:r w:rsidRPr="00B247B1">
        <w:t>влошава.Ликвидирани</w:t>
      </w:r>
      <w:proofErr w:type="spellEnd"/>
      <w:r w:rsidR="00993860">
        <w:t xml:space="preserve"> </w:t>
      </w:r>
      <w:r w:rsidRPr="00B247B1">
        <w:t>бяха Дър</w:t>
      </w:r>
      <w:r w:rsidR="0009056C">
        <w:t>ж</w:t>
      </w:r>
      <w:r w:rsidRPr="00B247B1">
        <w:t>а</w:t>
      </w:r>
      <w:r w:rsidR="0009056C">
        <w:t>в</w:t>
      </w:r>
      <w:r w:rsidR="00405843">
        <w:t>ният планов комитет и Комитетът</w:t>
      </w:r>
      <w:r w:rsidRPr="00B247B1">
        <w:t xml:space="preserve"> за държавен контрол,</w:t>
      </w:r>
      <w:r w:rsidR="00993860">
        <w:t xml:space="preserve"> </w:t>
      </w:r>
      <w:r w:rsidRPr="00B247B1">
        <w:t>с цел свободно да се развива</w:t>
      </w:r>
      <w:r w:rsidR="00993860">
        <w:t xml:space="preserve"> </w:t>
      </w:r>
      <w:r w:rsidR="00993860">
        <w:t>„</w:t>
      </w:r>
      <w:r w:rsidRPr="00B247B1">
        <w:t>п</w:t>
      </w:r>
      <w:r w:rsidR="00993860">
        <w:t>азарната</w:t>
      </w:r>
      <w:r w:rsidR="00993860">
        <w:t>”</w:t>
      </w:r>
      <w:r w:rsidRPr="00B247B1">
        <w:t xml:space="preserve"> икономика</w:t>
      </w:r>
      <w:r w:rsidR="0009056C">
        <w:t>.</w:t>
      </w:r>
      <w:r w:rsidRPr="00B247B1">
        <w:t xml:space="preserve"> Заедно с нея се развихри още повече инфлацията,</w:t>
      </w:r>
      <w:r w:rsidR="00993860">
        <w:t xml:space="preserve"> </w:t>
      </w:r>
      <w:r w:rsidRPr="00B247B1">
        <w:t>отразила се на</w:t>
      </w:r>
      <w:r w:rsidR="00993860">
        <w:t xml:space="preserve"> </w:t>
      </w:r>
      <w:r w:rsidR="0009056C" w:rsidRPr="00B247B1">
        <w:t>платежоспособността</w:t>
      </w:r>
      <w:r w:rsidRPr="00B247B1">
        <w:t xml:space="preserve"> на населението</w:t>
      </w:r>
      <w:r w:rsidR="0009056C">
        <w:t>,</w:t>
      </w:r>
      <w:r w:rsidR="00993860">
        <w:t xml:space="preserve"> </w:t>
      </w:r>
      <w:r w:rsidR="0009056C" w:rsidRPr="00B247B1">
        <w:t>особено</w:t>
      </w:r>
      <w:r w:rsidRPr="00B247B1">
        <w:t xml:space="preserve"> на пенсионери</w:t>
      </w:r>
      <w:r w:rsidR="0009056C">
        <w:t>те.</w:t>
      </w:r>
      <w:r w:rsidRPr="00B247B1">
        <w:t xml:space="preserve"> Призива на Дим</w:t>
      </w:r>
      <w:r w:rsidR="0009056C">
        <w:t xml:space="preserve">итър </w:t>
      </w:r>
      <w:r w:rsidRPr="00B247B1">
        <w:t>Попов</w:t>
      </w:r>
      <w:r w:rsidR="00405843">
        <w:t>:</w:t>
      </w:r>
      <w:r w:rsidR="00993860">
        <w:t xml:space="preserve"> </w:t>
      </w:r>
      <w:r w:rsidR="0009056C">
        <w:t>„</w:t>
      </w:r>
      <w:r w:rsidRPr="00B247B1">
        <w:t>За Бога,</w:t>
      </w:r>
      <w:r w:rsidR="00993860">
        <w:t xml:space="preserve"> </w:t>
      </w:r>
      <w:r w:rsidRPr="00B247B1">
        <w:t>хора не купувайте</w:t>
      </w:r>
      <w:r w:rsidR="00405843">
        <w:t>!</w:t>
      </w:r>
      <w:r w:rsidR="00993860">
        <w:t>”</w:t>
      </w:r>
      <w:r w:rsidRPr="00B247B1">
        <w:t xml:space="preserve"> не о</w:t>
      </w:r>
      <w:r w:rsidR="0009056C">
        <w:t>г</w:t>
      </w:r>
      <w:r w:rsidRPr="00B247B1">
        <w:t>раничи инфлацията</w:t>
      </w:r>
      <w:r w:rsidR="0009056C">
        <w:t>.</w:t>
      </w:r>
      <w:r w:rsidRPr="00B247B1">
        <w:t xml:space="preserve"> Обратно</w:t>
      </w:r>
      <w:r w:rsidR="00993860">
        <w:t xml:space="preserve">, </w:t>
      </w:r>
      <w:r w:rsidRPr="00B247B1">
        <w:t xml:space="preserve"> хората с повече </w:t>
      </w:r>
      <w:proofErr w:type="spellStart"/>
      <w:r w:rsidRPr="00B247B1">
        <w:t>пари,започнаха</w:t>
      </w:r>
      <w:proofErr w:type="spellEnd"/>
      <w:r w:rsidRPr="00B247B1">
        <w:t xml:space="preserve"> да се </w:t>
      </w:r>
      <w:r w:rsidR="0009056C" w:rsidRPr="00B247B1">
        <w:t>запасяват</w:t>
      </w:r>
      <w:r w:rsidRPr="00B247B1">
        <w:t xml:space="preserve"> със стоки</w:t>
      </w:r>
      <w:r w:rsidR="0009056C">
        <w:t>.</w:t>
      </w:r>
    </w:p>
    <w:p w14:paraId="1C4EF9B2" w14:textId="20CA2097" w:rsidR="00B247B1" w:rsidRPr="00B247B1" w:rsidRDefault="00B247B1" w:rsidP="00B247B1">
      <w:r w:rsidRPr="00B247B1">
        <w:t>От април 1991 година се наложи да си водя дневник на</w:t>
      </w:r>
      <w:r w:rsidR="00993860" w:rsidRPr="00A31343">
        <w:t xml:space="preserve"> </w:t>
      </w:r>
      <w:r w:rsidRPr="00B247B1">
        <w:t>всекидневните разходи,</w:t>
      </w:r>
      <w:r w:rsidR="00993860" w:rsidRPr="00A31343">
        <w:t xml:space="preserve"> </w:t>
      </w:r>
      <w:r w:rsidRPr="00B247B1">
        <w:t>за да ни стигнат парите до следващата</w:t>
      </w:r>
      <w:r w:rsidR="00993860" w:rsidRPr="00A31343">
        <w:t xml:space="preserve"> </w:t>
      </w:r>
      <w:r w:rsidRPr="00B247B1">
        <w:t>пенсия</w:t>
      </w:r>
      <w:r w:rsidR="007F6F66">
        <w:rPr>
          <w:lang w:val="en-US"/>
        </w:rPr>
        <w:t>.</w:t>
      </w:r>
      <w:r w:rsidRPr="00B247B1">
        <w:t xml:space="preserve"> Направеното </w:t>
      </w:r>
      <w:r w:rsidR="0002501C">
        <w:t>и</w:t>
      </w:r>
      <w:r w:rsidRPr="00B247B1">
        <w:t xml:space="preserve"> увеличение едва покриваше една трета</w:t>
      </w:r>
      <w:r w:rsidR="00993860">
        <w:t xml:space="preserve"> </w:t>
      </w:r>
      <w:r w:rsidRPr="00B247B1">
        <w:t>от увеличените цени,</w:t>
      </w:r>
      <w:r w:rsidR="00993860">
        <w:t xml:space="preserve"> </w:t>
      </w:r>
      <w:r w:rsidRPr="00B247B1">
        <w:t>особено на хранителните продукти</w:t>
      </w:r>
      <w:r w:rsidR="007F6F66">
        <w:t>.</w:t>
      </w:r>
      <w:r w:rsidRPr="00B247B1">
        <w:t xml:space="preserve"> Например един хляб</w:t>
      </w:r>
      <w:r w:rsidR="00993860">
        <w:t xml:space="preserve"> </w:t>
      </w:r>
      <w:r w:rsidR="00993860">
        <w:t>„</w:t>
      </w:r>
      <w:r w:rsidRPr="00B247B1">
        <w:t>Добруд</w:t>
      </w:r>
      <w:r w:rsidR="007F6F66">
        <w:t>ж</w:t>
      </w:r>
      <w:r w:rsidR="00993860">
        <w:t>а</w:t>
      </w:r>
      <w:r w:rsidR="00993860">
        <w:t>”</w:t>
      </w:r>
      <w:r w:rsidRPr="00B247B1">
        <w:t xml:space="preserve"> от 0,25 л</w:t>
      </w:r>
      <w:r w:rsidR="00D07E5F">
        <w:t>ева</w:t>
      </w:r>
      <w:r w:rsidRPr="00B247B1">
        <w:t xml:space="preserve"> през 1989 г</w:t>
      </w:r>
      <w:r w:rsidR="007F6F66">
        <w:t xml:space="preserve">. </w:t>
      </w:r>
      <w:r w:rsidRPr="00B247B1">
        <w:t>през апри</w:t>
      </w:r>
      <w:r w:rsidR="007F6F66">
        <w:t xml:space="preserve">л </w:t>
      </w:r>
      <w:r w:rsidRPr="00B247B1">
        <w:t>1991 г достигна 1,20 лева, а през декември 2,45 лева</w:t>
      </w:r>
      <w:r w:rsidR="007F6F66">
        <w:t xml:space="preserve">. </w:t>
      </w:r>
      <w:r w:rsidR="0002501C">
        <w:t>Олиото от 0,70 лева литърът</w:t>
      </w:r>
      <w:r w:rsidRPr="00B247B1">
        <w:t>,</w:t>
      </w:r>
      <w:r w:rsidR="00993860">
        <w:t xml:space="preserve"> </w:t>
      </w:r>
      <w:r w:rsidRPr="00B247B1">
        <w:t>съответно на 6,00 и 12,00 лева,</w:t>
      </w:r>
      <w:r w:rsidR="00993860">
        <w:t xml:space="preserve"> </w:t>
      </w:r>
      <w:r w:rsidRPr="00B247B1">
        <w:t>а сала</w:t>
      </w:r>
      <w:r w:rsidR="00D07E5F">
        <w:t>м</w:t>
      </w:r>
      <w:r w:rsidRPr="00B247B1">
        <w:t>а от 3,95 лева за килограм,</w:t>
      </w:r>
      <w:r w:rsidR="00993860">
        <w:t xml:space="preserve"> </w:t>
      </w:r>
      <w:r w:rsidRPr="00B247B1">
        <w:t>съответно на 21 и 30 лева</w:t>
      </w:r>
      <w:r w:rsidR="007F6F66">
        <w:t>.</w:t>
      </w:r>
    </w:p>
    <w:p w14:paraId="1CCDDAEA" w14:textId="76532939" w:rsidR="00B247B1" w:rsidRPr="00B247B1" w:rsidRDefault="00B247B1" w:rsidP="00B247B1">
      <w:r w:rsidRPr="00B247B1">
        <w:t xml:space="preserve">На 1 юли преустанови съществуването си и Варшавският </w:t>
      </w:r>
      <w:r w:rsidR="007F6F66" w:rsidRPr="00B247B1">
        <w:t>договор</w:t>
      </w:r>
      <w:r w:rsidR="007F6F66">
        <w:t xml:space="preserve">, </w:t>
      </w:r>
      <w:r w:rsidRPr="00B247B1">
        <w:t>след него и СИВ,</w:t>
      </w:r>
      <w:r w:rsidR="00993860">
        <w:t xml:space="preserve"> </w:t>
      </w:r>
      <w:r w:rsidRPr="00B247B1">
        <w:t xml:space="preserve">довело до разпадането на </w:t>
      </w:r>
      <w:r w:rsidR="007F6F66" w:rsidRPr="00B247B1">
        <w:t>Социалистическият</w:t>
      </w:r>
      <w:r w:rsidRPr="00B247B1">
        <w:t xml:space="preserve"> лагер.</w:t>
      </w:r>
      <w:r w:rsidR="00993860">
        <w:t xml:space="preserve"> </w:t>
      </w:r>
      <w:r w:rsidRPr="00B247B1">
        <w:t xml:space="preserve">Обясненията направени от </w:t>
      </w:r>
      <w:r w:rsidR="007F6F66" w:rsidRPr="00B247B1">
        <w:t>ръководството</w:t>
      </w:r>
      <w:r w:rsidR="00993860">
        <w:t xml:space="preserve"> на БСП </w:t>
      </w:r>
      <w:r w:rsidRPr="00B247B1">
        <w:t>не се</w:t>
      </w:r>
      <w:r w:rsidR="00993860">
        <w:t xml:space="preserve"> </w:t>
      </w:r>
      <w:r w:rsidRPr="00B247B1">
        <w:t>приемаха за основателни от партийните членове</w:t>
      </w:r>
      <w:r w:rsidR="007F6F66">
        <w:t xml:space="preserve">. </w:t>
      </w:r>
      <w:r w:rsidRPr="00B247B1">
        <w:t>Независимо от потиснатото настроение,</w:t>
      </w:r>
      <w:r w:rsidR="00993860">
        <w:t xml:space="preserve"> </w:t>
      </w:r>
      <w:r w:rsidRPr="00B247B1">
        <w:t>на 1 август с Милка</w:t>
      </w:r>
      <w:r w:rsidR="00993860">
        <w:t xml:space="preserve"> </w:t>
      </w:r>
      <w:r w:rsidRPr="00B247B1">
        <w:t xml:space="preserve">бяхме с автобуси на </w:t>
      </w:r>
      <w:r w:rsidR="007F6F66" w:rsidRPr="00B247B1">
        <w:t>връх</w:t>
      </w:r>
      <w:r w:rsidR="00993860">
        <w:t xml:space="preserve"> </w:t>
      </w:r>
      <w:r w:rsidR="007F6F66">
        <w:t>Б</w:t>
      </w:r>
      <w:r w:rsidRPr="00B247B1">
        <w:t>узлуд</w:t>
      </w:r>
      <w:r w:rsidR="007F6F66">
        <w:t>ж</w:t>
      </w:r>
      <w:r w:rsidRPr="00B247B1">
        <w:t>а,</w:t>
      </w:r>
      <w:r w:rsidR="00993860">
        <w:t xml:space="preserve"> </w:t>
      </w:r>
      <w:r w:rsidRPr="00B247B1">
        <w:t xml:space="preserve">по случай 100-годишнината </w:t>
      </w:r>
      <w:proofErr w:type="spellStart"/>
      <w:r w:rsidRPr="00B247B1">
        <w:t>отсъздаването</w:t>
      </w:r>
      <w:proofErr w:type="spellEnd"/>
      <w:r w:rsidRPr="00B247B1">
        <w:t xml:space="preserve"> на </w:t>
      </w:r>
      <w:r w:rsidR="007F6F66" w:rsidRPr="00B247B1">
        <w:t>Социалистическата</w:t>
      </w:r>
      <w:r w:rsidRPr="00B247B1">
        <w:t xml:space="preserve"> партия в България. На тази </w:t>
      </w:r>
      <w:r w:rsidR="007F6F66" w:rsidRPr="00B247B1">
        <w:t>д</w:t>
      </w:r>
      <w:r w:rsidR="007F6F66">
        <w:t>а</w:t>
      </w:r>
      <w:r w:rsidR="007F6F66" w:rsidRPr="00B247B1">
        <w:t>та</w:t>
      </w:r>
      <w:r w:rsidRPr="00B247B1">
        <w:t xml:space="preserve"> през 1922 година</w:t>
      </w:r>
      <w:r w:rsidR="0002501C">
        <w:t>,</w:t>
      </w:r>
      <w:r w:rsidRPr="00B247B1">
        <w:t xml:space="preserve"> на този </w:t>
      </w:r>
      <w:r w:rsidR="007F6F66" w:rsidRPr="00B247B1">
        <w:t>връх</w:t>
      </w:r>
      <w:r w:rsidRPr="00B247B1">
        <w:t xml:space="preserve"> са празнували </w:t>
      </w:r>
      <w:r w:rsidR="007F6F66" w:rsidRPr="00B247B1">
        <w:t>сватбата</w:t>
      </w:r>
      <w:r w:rsidRPr="00B247B1">
        <w:t xml:space="preserve"> си </w:t>
      </w:r>
      <w:r w:rsidR="007F6F66" w:rsidRPr="00B247B1">
        <w:t>родителите</w:t>
      </w:r>
      <w:r w:rsidRPr="00B247B1">
        <w:t xml:space="preserve"> ми</w:t>
      </w:r>
      <w:r w:rsidR="0002501C">
        <w:t>. Т</w:t>
      </w:r>
      <w:r w:rsidRPr="00B247B1">
        <w:t xml:space="preserve">уристическите ми походи из Стара планина винаги започваха от </w:t>
      </w:r>
      <w:r w:rsidR="007F6F66">
        <w:t>там.</w:t>
      </w:r>
    </w:p>
    <w:p w14:paraId="205404CC" w14:textId="5F881092" w:rsidR="00B247B1" w:rsidRPr="00B247B1" w:rsidRDefault="00B247B1" w:rsidP="00B247B1">
      <w:r w:rsidRPr="00B247B1">
        <w:t>В края на месец август ВНС прие Новата Конституция</w:t>
      </w:r>
      <w:r w:rsidR="007F6F66">
        <w:t xml:space="preserve">, </w:t>
      </w:r>
      <w:r w:rsidRPr="00B247B1">
        <w:t>като</w:t>
      </w:r>
      <w:r w:rsidR="00993860">
        <w:t xml:space="preserve"> </w:t>
      </w:r>
      <w:r w:rsidRPr="00B247B1">
        <w:t>само 39 депутати гласуваха против нея</w:t>
      </w:r>
      <w:r w:rsidR="007F6F66">
        <w:t>.</w:t>
      </w:r>
      <w:r w:rsidRPr="00B247B1">
        <w:t xml:space="preserve"> През октомври бяха проведени нови парламентарни избори за 36-то народно събрание,</w:t>
      </w:r>
      <w:r w:rsidR="00993860">
        <w:t xml:space="preserve"> </w:t>
      </w:r>
      <w:r w:rsidR="007F6F66" w:rsidRPr="00B247B1">
        <w:t>заедно</w:t>
      </w:r>
      <w:r w:rsidRPr="00B247B1">
        <w:t xml:space="preserve"> с избирането на кметове и общински съветници</w:t>
      </w:r>
      <w:r w:rsidR="007F6F66">
        <w:t xml:space="preserve">. </w:t>
      </w:r>
      <w:r w:rsidRPr="00B247B1">
        <w:t>БСП имаше</w:t>
      </w:r>
      <w:r w:rsidR="00993860">
        <w:t xml:space="preserve"> </w:t>
      </w:r>
      <w:r w:rsidRPr="00B247B1">
        <w:t>най-много избрани народни представители,</w:t>
      </w:r>
      <w:r w:rsidR="00993860">
        <w:t xml:space="preserve"> </w:t>
      </w:r>
      <w:r w:rsidRPr="00B247B1">
        <w:t xml:space="preserve">но нямаше самостоятелно мнозинство пред останалите </w:t>
      </w:r>
      <w:r w:rsidR="007F6F66" w:rsidRPr="00B247B1">
        <w:t>партии</w:t>
      </w:r>
      <w:r w:rsidR="007F6F66">
        <w:t xml:space="preserve"> - </w:t>
      </w:r>
      <w:r w:rsidR="00993860">
        <w:t>З</w:t>
      </w:r>
      <w:r w:rsidRPr="00B247B1">
        <w:t>емеделци,</w:t>
      </w:r>
      <w:r w:rsidR="00993860">
        <w:t xml:space="preserve"> </w:t>
      </w:r>
      <w:proofErr w:type="spellStart"/>
      <w:r w:rsidR="00993860">
        <w:t>С</w:t>
      </w:r>
      <w:r w:rsidRPr="00B247B1">
        <w:t>оциал</w:t>
      </w:r>
      <w:proofErr w:type="spellEnd"/>
      <w:r w:rsidRPr="00B247B1">
        <w:t xml:space="preserve">-демократи, </w:t>
      </w:r>
      <w:r w:rsidR="007F6F66">
        <w:t xml:space="preserve">Обединени Демократични Сили(ОДС) </w:t>
      </w:r>
      <w:r w:rsidRPr="00B247B1">
        <w:t>и Д</w:t>
      </w:r>
      <w:r w:rsidR="007F6F66">
        <w:t>вижение за Права и Свободи (ДПС).</w:t>
      </w:r>
      <w:r w:rsidRPr="00B247B1">
        <w:t xml:space="preserve"> За кмет на Стара Загора беше избран </w:t>
      </w:r>
      <w:r w:rsidR="007F6F66" w:rsidRPr="00B247B1">
        <w:t>инженер</w:t>
      </w:r>
      <w:r w:rsidRPr="00B247B1">
        <w:t xml:space="preserve"> Андронов от СД</w:t>
      </w:r>
      <w:r w:rsidR="007F6F66">
        <w:t>С.</w:t>
      </w:r>
    </w:p>
    <w:p w14:paraId="5248CC04" w14:textId="01F0A808" w:rsidR="00B247B1" w:rsidRPr="00B247B1" w:rsidRDefault="00B247B1" w:rsidP="00B247B1">
      <w:r w:rsidRPr="00B247B1">
        <w:t>През ноември</w:t>
      </w:r>
      <w:r w:rsidR="009B2244">
        <w:t>,</w:t>
      </w:r>
      <w:r w:rsidRPr="00B247B1">
        <w:t xml:space="preserve"> всички партии без БСП</w:t>
      </w:r>
      <w:r w:rsidR="009B2244">
        <w:t>,</w:t>
      </w:r>
      <w:r w:rsidR="00993860">
        <w:t xml:space="preserve"> </w:t>
      </w:r>
      <w:r w:rsidR="007F6F66" w:rsidRPr="00B247B1">
        <w:t>избраха</w:t>
      </w:r>
      <w:r w:rsidRPr="00B247B1">
        <w:t xml:space="preserve"> правителството на Филип Димитров от СДС. Като</w:t>
      </w:r>
      <w:r w:rsidR="00993860">
        <w:t xml:space="preserve"> </w:t>
      </w:r>
      <w:r w:rsidRPr="00B247B1">
        <w:t xml:space="preserve">министър от старото </w:t>
      </w:r>
      <w:r w:rsidR="007F6F66" w:rsidRPr="00B247B1">
        <w:t>правителство</w:t>
      </w:r>
      <w:r w:rsidRPr="00B247B1">
        <w:t>, Ив</w:t>
      </w:r>
      <w:r w:rsidR="009B2244">
        <w:t>ан Костов беше включен в новото</w:t>
      </w:r>
      <w:r w:rsidRPr="00B247B1">
        <w:t>,</w:t>
      </w:r>
      <w:r w:rsidR="00993860">
        <w:t xml:space="preserve"> </w:t>
      </w:r>
      <w:r w:rsidRPr="00B247B1">
        <w:t xml:space="preserve">като министър на </w:t>
      </w:r>
      <w:r w:rsidR="007F6F66" w:rsidRPr="00B247B1">
        <w:t>финансите</w:t>
      </w:r>
      <w:r w:rsidR="007F6F66">
        <w:t>.</w:t>
      </w:r>
      <w:r w:rsidRPr="00B247B1">
        <w:t xml:space="preserve"> През декември се проведоха </w:t>
      </w:r>
      <w:r w:rsidR="007F6F66" w:rsidRPr="00B247B1">
        <w:t>президе</w:t>
      </w:r>
      <w:r w:rsidR="007F6F66">
        <w:t>нт</w:t>
      </w:r>
      <w:r w:rsidR="007F6F66" w:rsidRPr="00B247B1">
        <w:t>ските</w:t>
      </w:r>
      <w:r w:rsidRPr="00B247B1">
        <w:t xml:space="preserve"> избори и Желю</w:t>
      </w:r>
      <w:r w:rsidR="00993860">
        <w:t xml:space="preserve"> Желев беше избран за президент</w:t>
      </w:r>
      <w:r w:rsidRPr="00B247B1">
        <w:t>,</w:t>
      </w:r>
      <w:r w:rsidR="00993860">
        <w:t xml:space="preserve"> </w:t>
      </w:r>
      <w:r w:rsidRPr="00B247B1">
        <w:t xml:space="preserve">а Блага Димитрова за </w:t>
      </w:r>
      <w:r w:rsidR="007F6F66" w:rsidRPr="00B247B1">
        <w:t>вицепрезидент</w:t>
      </w:r>
      <w:r w:rsidR="007F6F66">
        <w:t>.</w:t>
      </w:r>
      <w:r w:rsidRPr="00B247B1">
        <w:t xml:space="preserve"> Кандидатите на БСП: Велко Вълканов и Румен Воденичаров </w:t>
      </w:r>
      <w:r w:rsidR="00E7513D">
        <w:t xml:space="preserve">останаха втори </w:t>
      </w:r>
      <w:r w:rsidRPr="00B247B1">
        <w:t>с</w:t>
      </w:r>
      <w:r w:rsidR="00E7513D">
        <w:t xml:space="preserve"> малка разлика</w:t>
      </w:r>
      <w:r w:rsidR="007F6F66">
        <w:t>.</w:t>
      </w:r>
      <w:r w:rsidRPr="00B247B1">
        <w:t xml:space="preserve"> Така БСП </w:t>
      </w:r>
      <w:r w:rsidR="007F6F66" w:rsidRPr="00B247B1">
        <w:t>остана</w:t>
      </w:r>
      <w:r w:rsidRPr="00B247B1">
        <w:t xml:space="preserve"> извън управлението на страната</w:t>
      </w:r>
      <w:r w:rsidR="007F6F66">
        <w:t>.</w:t>
      </w:r>
    </w:p>
    <w:p w14:paraId="4DC7A159" w14:textId="52C8AFDD" w:rsidR="00B247B1" w:rsidRPr="00B247B1" w:rsidRDefault="00B247B1" w:rsidP="00B247B1">
      <w:r w:rsidRPr="00B247B1">
        <w:t>Пътувайки с Ми</w:t>
      </w:r>
      <w:r w:rsidR="007F6F66">
        <w:t>л</w:t>
      </w:r>
      <w:r w:rsidRPr="00B247B1">
        <w:t>ка с автобуса за с.</w:t>
      </w:r>
      <w:r w:rsidR="00993860">
        <w:t xml:space="preserve"> </w:t>
      </w:r>
      <w:r w:rsidRPr="00B247B1">
        <w:t>М</w:t>
      </w:r>
      <w:r w:rsidR="00993860">
        <w:t xml:space="preserve">. </w:t>
      </w:r>
      <w:r w:rsidRPr="00B247B1">
        <w:t>Верея,</w:t>
      </w:r>
      <w:r w:rsidR="00993860">
        <w:t xml:space="preserve"> </w:t>
      </w:r>
      <w:r w:rsidRPr="00B247B1">
        <w:t>от колегите</w:t>
      </w:r>
      <w:r w:rsidR="00993860">
        <w:t xml:space="preserve"> </w:t>
      </w:r>
      <w:r w:rsidRPr="00B247B1">
        <w:t>пти</w:t>
      </w:r>
      <w:r w:rsidR="007F6F66">
        <w:t>це</w:t>
      </w:r>
      <w:r w:rsidRPr="00B247B1">
        <w:t>въди работещи във ВУЗ-а</w:t>
      </w:r>
      <w:r w:rsidR="00993860">
        <w:t xml:space="preserve"> </w:t>
      </w:r>
      <w:r w:rsidR="00C77117" w:rsidRPr="00B247B1">
        <w:t>научихме, че</w:t>
      </w:r>
      <w:r w:rsidRPr="00B247B1">
        <w:t xml:space="preserve"> внесените през 1988 </w:t>
      </w:r>
      <w:r w:rsidR="00E7513D">
        <w:t>г.</w:t>
      </w:r>
      <w:r w:rsidR="00C77117" w:rsidRPr="00B247B1">
        <w:t xml:space="preserve"> от</w:t>
      </w:r>
      <w:r w:rsidRPr="00B247B1">
        <w:t xml:space="preserve"> Канада </w:t>
      </w:r>
      <w:r w:rsidR="00C77117">
        <w:t>пуйки з</w:t>
      </w:r>
      <w:r w:rsidRPr="00B247B1">
        <w:t>а</w:t>
      </w:r>
      <w:r w:rsidR="00C77117">
        <w:t>б</w:t>
      </w:r>
      <w:r w:rsidRPr="00B247B1">
        <w:t>олели от Ти</w:t>
      </w:r>
      <w:r w:rsidR="00C77117">
        <w:t>ф</w:t>
      </w:r>
      <w:r w:rsidRPr="00B247B1">
        <w:t xml:space="preserve">ус. Заразата била пренесена и в </w:t>
      </w:r>
      <w:r w:rsidRPr="00B247B1">
        <w:t>някои</w:t>
      </w:r>
      <w:r w:rsidR="00E7513D">
        <w:t xml:space="preserve"> </w:t>
      </w:r>
      <w:r w:rsidRPr="00B247B1">
        <w:t>групи</w:t>
      </w:r>
      <w:r w:rsidRPr="00B247B1">
        <w:t xml:space="preserve"> кокошки</w:t>
      </w:r>
      <w:r w:rsidR="00C77117">
        <w:t>.</w:t>
      </w:r>
      <w:r w:rsidRPr="00B247B1">
        <w:t xml:space="preserve"> От Х</w:t>
      </w:r>
      <w:r w:rsidR="00C77117">
        <w:t>Ц</w:t>
      </w:r>
      <w:r w:rsidRPr="00B247B1">
        <w:t>П</w:t>
      </w:r>
      <w:r w:rsidR="00993860">
        <w:t xml:space="preserve"> </w:t>
      </w:r>
      <w:r w:rsidRPr="00B247B1">
        <w:t>-</w:t>
      </w:r>
      <w:r w:rsidR="00993860">
        <w:t xml:space="preserve"> </w:t>
      </w:r>
      <w:r w:rsidRPr="00B247B1">
        <w:t>СЗ потърсиха моята помощ,</w:t>
      </w:r>
      <w:r w:rsidR="00993860">
        <w:t xml:space="preserve"> </w:t>
      </w:r>
      <w:r w:rsidRPr="00B247B1">
        <w:t xml:space="preserve">за да организираме </w:t>
      </w:r>
      <w:r w:rsidR="00C77117" w:rsidRPr="00B247B1">
        <w:t>оздравяването</w:t>
      </w:r>
      <w:r w:rsidRPr="00B247B1">
        <w:t xml:space="preserve"> им</w:t>
      </w:r>
      <w:r w:rsidR="00C77117">
        <w:t>.</w:t>
      </w:r>
      <w:r w:rsidRPr="00B247B1">
        <w:t xml:space="preserve"> Съвместно с д</w:t>
      </w:r>
      <w:r w:rsidR="00C77117">
        <w:t>-</w:t>
      </w:r>
      <w:r w:rsidRPr="00B247B1">
        <w:t>р П</w:t>
      </w:r>
      <w:r w:rsidR="00C77117">
        <w:t xml:space="preserve">. </w:t>
      </w:r>
      <w:r w:rsidRPr="00B247B1">
        <w:t>Петков,</w:t>
      </w:r>
      <w:r w:rsidR="00993860">
        <w:t xml:space="preserve"> </w:t>
      </w:r>
      <w:r w:rsidRPr="00B247B1">
        <w:t>след няколко и</w:t>
      </w:r>
      <w:r w:rsidR="00C77117">
        <w:t>з</w:t>
      </w:r>
      <w:r w:rsidRPr="00B247B1">
        <w:t xml:space="preserve">следвания отделихме в </w:t>
      </w:r>
      <w:proofErr w:type="spellStart"/>
      <w:r w:rsidRPr="00B247B1">
        <w:t>кафезни</w:t>
      </w:r>
      <w:proofErr w:type="spellEnd"/>
      <w:r w:rsidRPr="00B247B1">
        <w:t xml:space="preserve"> батерии 700 напълно </w:t>
      </w:r>
      <w:r w:rsidR="00C77117" w:rsidRPr="00B247B1">
        <w:t>здрави</w:t>
      </w:r>
      <w:r w:rsidR="00E7513D">
        <w:t xml:space="preserve"> </w:t>
      </w:r>
      <w:r w:rsidR="00C77117" w:rsidRPr="00B247B1">
        <w:t>кокошки</w:t>
      </w:r>
      <w:r w:rsidR="00C77117">
        <w:t xml:space="preserve"> и </w:t>
      </w:r>
      <w:r w:rsidR="00E7513D">
        <w:t xml:space="preserve">ги </w:t>
      </w:r>
      <w:r w:rsidR="00C77117">
        <w:t>из</w:t>
      </w:r>
      <w:r w:rsidRPr="00B247B1">
        <w:t>о</w:t>
      </w:r>
      <w:r w:rsidR="00C77117">
        <w:t>л</w:t>
      </w:r>
      <w:r w:rsidRPr="00B247B1">
        <w:t>ир</w:t>
      </w:r>
      <w:r w:rsidR="00C77117">
        <w:t>ах</w:t>
      </w:r>
      <w:r w:rsidRPr="00B247B1">
        <w:t>ме в бившият свинарник</w:t>
      </w:r>
      <w:r w:rsidR="00C77117">
        <w:t>.</w:t>
      </w:r>
      <w:r w:rsidRPr="00B247B1">
        <w:t xml:space="preserve"> По подобен начин отделихме</w:t>
      </w:r>
      <w:r w:rsidR="00993860">
        <w:t xml:space="preserve"> </w:t>
      </w:r>
      <w:r w:rsidRPr="00B247B1">
        <w:t xml:space="preserve">в </w:t>
      </w:r>
      <w:proofErr w:type="spellStart"/>
      <w:r w:rsidRPr="00B247B1">
        <w:t>пуйкофермата</w:t>
      </w:r>
      <w:proofErr w:type="spellEnd"/>
      <w:r w:rsidRPr="00B247B1">
        <w:t xml:space="preserve"> и 2000 здрави пуйки</w:t>
      </w:r>
      <w:r w:rsidR="00C77117">
        <w:t>.</w:t>
      </w:r>
      <w:r w:rsidRPr="00B247B1">
        <w:t xml:space="preserve"> Останалите птици ликвидирахме и </w:t>
      </w:r>
      <w:r w:rsidR="00C77117" w:rsidRPr="00B247B1">
        <w:t>поведохме</w:t>
      </w:r>
      <w:r w:rsidRPr="00B247B1">
        <w:t xml:space="preserve"> основно почистване и дезинфекция на помещенията и дворовете на двете птицеферми. Едва от пролетта на 1992 г</w:t>
      </w:r>
      <w:r w:rsidR="00C77117">
        <w:t xml:space="preserve">. </w:t>
      </w:r>
      <w:r w:rsidRPr="00B247B1">
        <w:t>възпроизведохме и настанихме в тях напълно здрави птици</w:t>
      </w:r>
      <w:r w:rsidR="00C77117">
        <w:t>.</w:t>
      </w:r>
      <w:r w:rsidRPr="00B247B1">
        <w:t xml:space="preserve"> Всичко това утвърди </w:t>
      </w:r>
      <w:r w:rsidR="00C77117">
        <w:t>у</w:t>
      </w:r>
      <w:r w:rsidRPr="00B247B1">
        <w:t xml:space="preserve"> мен убеждението,</w:t>
      </w:r>
      <w:r w:rsidR="00993860">
        <w:t xml:space="preserve"> </w:t>
      </w:r>
      <w:r w:rsidRPr="00B247B1">
        <w:t xml:space="preserve">че колегите бяха неподготвени да се справят </w:t>
      </w:r>
      <w:r w:rsidR="00C77117">
        <w:t>при</w:t>
      </w:r>
      <w:r w:rsidR="00E7513D">
        <w:t xml:space="preserve"> трудни ситуации</w:t>
      </w:r>
      <w:r w:rsidR="00C77117">
        <w:t>.</w:t>
      </w:r>
      <w:r w:rsidRPr="00B247B1">
        <w:t xml:space="preserve"> Това сериозно ме разтревожи за бъдещето на племенните ни птицеферми</w:t>
      </w:r>
      <w:r w:rsidR="00C77117">
        <w:t>.</w:t>
      </w:r>
    </w:p>
    <w:p w14:paraId="7E85C2BF" w14:textId="0D300A22" w:rsidR="000C1925" w:rsidRDefault="00E7513D" w:rsidP="00B247B1">
      <w:r>
        <w:t>Обстановката в</w:t>
      </w:r>
      <w:r w:rsidR="00B247B1" w:rsidRPr="00B247B1">
        <w:t xml:space="preserve"> семейството ми през годината беше сравнително добра и спокойна</w:t>
      </w:r>
      <w:r w:rsidR="00C77117">
        <w:t xml:space="preserve">. </w:t>
      </w:r>
      <w:r w:rsidR="00B247B1" w:rsidRPr="00B247B1">
        <w:t>Нова 1992 година успяхме да посрещнем добре,</w:t>
      </w:r>
      <w:r w:rsidR="00993860" w:rsidRPr="00A31343">
        <w:rPr>
          <w:lang w:val="en-US"/>
        </w:rPr>
        <w:t xml:space="preserve"> </w:t>
      </w:r>
      <w:r w:rsidR="00B247B1" w:rsidRPr="00B247B1">
        <w:t>спазвайки традициите, въпреки затруднената и</w:t>
      </w:r>
      <w:r w:rsidR="000C3005">
        <w:t>кономическа обстановка в страна</w:t>
      </w:r>
      <w:r w:rsidR="00B247B1" w:rsidRPr="00B247B1">
        <w:t>та</w:t>
      </w:r>
      <w:r w:rsidR="00C77117">
        <w:t xml:space="preserve">. </w:t>
      </w:r>
      <w:r w:rsidR="00B247B1" w:rsidRPr="00B247B1">
        <w:t>Маринчо навърши 9,</w:t>
      </w:r>
      <w:r w:rsidR="000C3005">
        <w:t xml:space="preserve"> а Милко</w:t>
      </w:r>
      <w:r w:rsidR="00B247B1" w:rsidRPr="00B247B1">
        <w:t xml:space="preserve"> 7 години,</w:t>
      </w:r>
      <w:r w:rsidR="00993860" w:rsidRPr="00A31343">
        <w:rPr>
          <w:lang w:val="en-US"/>
        </w:rPr>
        <w:t xml:space="preserve"> </w:t>
      </w:r>
      <w:r w:rsidR="00B247B1" w:rsidRPr="00B247B1">
        <w:t xml:space="preserve">като и двамата учеха </w:t>
      </w:r>
      <w:r w:rsidR="00B247B1" w:rsidRPr="00B247B1">
        <w:t>в</w:t>
      </w:r>
      <w:r w:rsidR="000C3005">
        <w:t xml:space="preserve"> </w:t>
      </w:r>
      <w:r w:rsidR="00B247B1" w:rsidRPr="00B247B1">
        <w:t>училище</w:t>
      </w:r>
      <w:r w:rsidR="000C3005">
        <w:t xml:space="preserve"> </w:t>
      </w:r>
      <w:r w:rsidR="00A31343">
        <w:t>„</w:t>
      </w:r>
      <w:r w:rsidR="00B247B1" w:rsidRPr="00B247B1">
        <w:t>П</w:t>
      </w:r>
      <w:r w:rsidR="00D07E5F">
        <w:t>етко</w:t>
      </w:r>
      <w:r w:rsidR="000C3005">
        <w:t xml:space="preserve"> </w:t>
      </w:r>
      <w:proofErr w:type="spellStart"/>
      <w:r w:rsidR="00B247B1" w:rsidRPr="00B247B1">
        <w:t>Р</w:t>
      </w:r>
      <w:r w:rsidR="00D07E5F">
        <w:t>ачов</w:t>
      </w:r>
      <w:proofErr w:type="spellEnd"/>
      <w:r w:rsidR="00993860">
        <w:t xml:space="preserve"> Славейков</w:t>
      </w:r>
      <w:r w:rsidR="00993860">
        <w:rPr>
          <w:lang w:val="en-US"/>
        </w:rPr>
        <w:t>”</w:t>
      </w:r>
      <w:r w:rsidR="00B247B1" w:rsidRPr="00B247B1">
        <w:t>.</w:t>
      </w:r>
      <w:r w:rsidR="00B247B1" w:rsidRPr="00B247B1">
        <w:t xml:space="preserve"> </w:t>
      </w:r>
      <w:r w:rsidR="000C3005">
        <w:t>Продължавах</w:t>
      </w:r>
      <w:r w:rsidR="00C77117" w:rsidRPr="00B247B1">
        <w:t>а</w:t>
      </w:r>
      <w:r w:rsidR="000C3005">
        <w:t xml:space="preserve"> да посещават и Ш</w:t>
      </w:r>
      <w:r w:rsidR="00B247B1" w:rsidRPr="00B247B1">
        <w:t>колата</w:t>
      </w:r>
      <w:r w:rsidR="00C77117">
        <w:t xml:space="preserve"> за </w:t>
      </w:r>
      <w:r w:rsidR="00B247B1" w:rsidRPr="00B247B1">
        <w:t>изучаване английски език</w:t>
      </w:r>
      <w:r w:rsidR="00C77117">
        <w:t>.</w:t>
      </w:r>
      <w:r w:rsidR="00B247B1" w:rsidRPr="00B247B1">
        <w:t xml:space="preserve"> Маринчо </w:t>
      </w:r>
      <w:r w:rsidR="00C77117" w:rsidRPr="00B247B1">
        <w:t>проявяваше</w:t>
      </w:r>
      <w:r w:rsidR="00B247B1" w:rsidRPr="00B247B1">
        <w:t xml:space="preserve"> музикални наклонности и беше включен в</w:t>
      </w:r>
      <w:r w:rsidR="00C77117">
        <w:t xml:space="preserve"> к</w:t>
      </w:r>
      <w:r w:rsidR="000C3005">
        <w:t>урс по пиано</w:t>
      </w:r>
      <w:r w:rsidR="00C77117">
        <w:t>.</w:t>
      </w:r>
      <w:r w:rsidR="00B247B1" w:rsidRPr="00B247B1">
        <w:t xml:space="preserve"> Стефко беше н</w:t>
      </w:r>
      <w:r w:rsidR="00C77117">
        <w:t xml:space="preserve">а </w:t>
      </w:r>
      <w:r w:rsidR="00B247B1" w:rsidRPr="00B247B1">
        <w:t>13 години и все по-рядко идваше у нас</w:t>
      </w:r>
      <w:r w:rsidR="00C77117">
        <w:t>.</w:t>
      </w:r>
      <w:r w:rsidR="00B247B1" w:rsidRPr="00B247B1">
        <w:t xml:space="preserve"> Синът ми М</w:t>
      </w:r>
      <w:r w:rsidR="00C77117">
        <w:t>а</w:t>
      </w:r>
      <w:r w:rsidR="00B247B1" w:rsidRPr="00B247B1">
        <w:t>ри</w:t>
      </w:r>
      <w:r w:rsidR="00C77117">
        <w:t>н</w:t>
      </w:r>
      <w:r w:rsidR="00B247B1" w:rsidRPr="00B247B1">
        <w:t>,</w:t>
      </w:r>
      <w:r w:rsidR="00993860" w:rsidRPr="00A31343">
        <w:rPr>
          <w:lang w:val="en-US"/>
        </w:rPr>
        <w:t xml:space="preserve"> </w:t>
      </w:r>
      <w:r w:rsidR="00B247B1" w:rsidRPr="00B247B1">
        <w:t>о</w:t>
      </w:r>
      <w:r w:rsidR="00D07E5F">
        <w:t>с</w:t>
      </w:r>
      <w:r w:rsidR="00B247B1" w:rsidRPr="00B247B1">
        <w:t>вен</w:t>
      </w:r>
      <w:r w:rsidR="00993860" w:rsidRPr="00A31343">
        <w:rPr>
          <w:lang w:val="en-US"/>
        </w:rPr>
        <w:t xml:space="preserve"> </w:t>
      </w:r>
      <w:r w:rsidR="00B247B1" w:rsidRPr="00B247B1">
        <w:t>редовната си работа в Пощата,</w:t>
      </w:r>
      <w:r w:rsidR="00993860" w:rsidRPr="00A31343">
        <w:rPr>
          <w:lang w:val="en-US"/>
        </w:rPr>
        <w:t xml:space="preserve"> </w:t>
      </w:r>
      <w:r w:rsidR="00B247B1" w:rsidRPr="00B247B1">
        <w:t xml:space="preserve">започна допълнително </w:t>
      </w:r>
      <w:r w:rsidR="000C3005">
        <w:t>и друга в</w:t>
      </w:r>
      <w:r w:rsidR="00B247B1" w:rsidRPr="00B247B1">
        <w:t>къщи</w:t>
      </w:r>
      <w:r w:rsidR="00C77117">
        <w:t>.</w:t>
      </w:r>
      <w:r w:rsidR="00B247B1" w:rsidRPr="00B247B1">
        <w:t xml:space="preserve"> С направената от него машина за навиване </w:t>
      </w:r>
      <w:r w:rsidR="000C3005">
        <w:t xml:space="preserve">на </w:t>
      </w:r>
      <w:r w:rsidR="00B247B1" w:rsidRPr="00B247B1">
        <w:t xml:space="preserve">електрически </w:t>
      </w:r>
      <w:r w:rsidR="00D07E5F" w:rsidRPr="00B247B1">
        <w:t>боб</w:t>
      </w:r>
      <w:r w:rsidR="00D07E5F">
        <w:t>и</w:t>
      </w:r>
      <w:r w:rsidR="00D07E5F" w:rsidRPr="00B247B1">
        <w:t>ни</w:t>
      </w:r>
      <w:r w:rsidR="00B247B1" w:rsidRPr="00B247B1">
        <w:t>,</w:t>
      </w:r>
      <w:r w:rsidR="00993860" w:rsidRPr="00A31343">
        <w:rPr>
          <w:lang w:val="en-US"/>
        </w:rPr>
        <w:t xml:space="preserve"> </w:t>
      </w:r>
      <w:r w:rsidR="00B247B1" w:rsidRPr="00B247B1">
        <w:t>в съдружие със съученика си Нас</w:t>
      </w:r>
      <w:r w:rsidR="00C77117">
        <w:t>ь</w:t>
      </w:r>
      <w:r w:rsidR="00B247B1" w:rsidRPr="00B247B1">
        <w:t>о</w:t>
      </w:r>
      <w:r w:rsidR="000C3005">
        <w:t>,</w:t>
      </w:r>
      <w:r w:rsidR="00B247B1" w:rsidRPr="00B247B1">
        <w:t xml:space="preserve"> организираха износа им </w:t>
      </w:r>
      <w:r w:rsidR="00B247B1" w:rsidRPr="00B247B1">
        <w:t>за</w:t>
      </w:r>
      <w:r w:rsidR="000C3005">
        <w:t xml:space="preserve"> </w:t>
      </w:r>
      <w:r w:rsidR="00B247B1" w:rsidRPr="00B247B1">
        <w:t>чужбина</w:t>
      </w:r>
      <w:r w:rsidR="00C77117">
        <w:t>.</w:t>
      </w:r>
      <w:r w:rsidR="00B247B1" w:rsidRPr="00B247B1">
        <w:t xml:space="preserve"> През лятото обаче се отказаха</w:t>
      </w:r>
      <w:r w:rsidR="00C77117">
        <w:t>.</w:t>
      </w:r>
      <w:r w:rsidR="00B247B1" w:rsidRPr="00B247B1">
        <w:t xml:space="preserve"> С колегата си </w:t>
      </w:r>
      <w:r w:rsidR="00C77117">
        <w:t>С</w:t>
      </w:r>
      <w:r w:rsidR="00B247B1" w:rsidRPr="00B247B1">
        <w:t>тоян</w:t>
      </w:r>
      <w:r w:rsidR="000C3005">
        <w:t>,</w:t>
      </w:r>
      <w:r w:rsidR="00B247B1" w:rsidRPr="00B247B1">
        <w:t xml:space="preserve"> от</w:t>
      </w:r>
      <w:r w:rsidR="00993860" w:rsidRPr="00A31343">
        <w:rPr>
          <w:lang w:val="en-US"/>
        </w:rPr>
        <w:t xml:space="preserve"> </w:t>
      </w:r>
      <w:r w:rsidR="00B247B1" w:rsidRPr="00B247B1">
        <w:t xml:space="preserve">Пощата, започнаха да ремонтират </w:t>
      </w:r>
      <w:r w:rsidR="00D07E5F" w:rsidRPr="00B247B1">
        <w:t>електронни</w:t>
      </w:r>
      <w:r w:rsidR="00B247B1" w:rsidRPr="00B247B1">
        <w:t xml:space="preserve"> игри и </w:t>
      </w:r>
      <w:r w:rsidR="000C3005">
        <w:t xml:space="preserve">да </w:t>
      </w:r>
      <w:r w:rsidR="00B247B1" w:rsidRPr="00B247B1">
        <w:t>изработват нови по поръчка</w:t>
      </w:r>
      <w:r w:rsidR="00C77117">
        <w:t>.</w:t>
      </w:r>
      <w:r w:rsidR="00B247B1" w:rsidRPr="00B247B1">
        <w:t xml:space="preserve"> Тази година си купи компютър и започна да ремонтира и компютри</w:t>
      </w:r>
      <w:r w:rsidR="00C77117">
        <w:t>.</w:t>
      </w:r>
      <w:r w:rsidR="000C3005">
        <w:t xml:space="preserve"> Въобще той се оказа човек със „златни ръце”</w:t>
      </w:r>
      <w:r w:rsidR="00C77117">
        <w:t xml:space="preserve">. </w:t>
      </w:r>
      <w:r w:rsidR="00B247B1" w:rsidRPr="00B247B1">
        <w:t>Търсиха го много и в частни фирми за разни ремонти на техника. Със Стоян си допадаха много</w:t>
      </w:r>
      <w:r w:rsidR="00C77117">
        <w:t xml:space="preserve">. </w:t>
      </w:r>
      <w:r w:rsidR="000C3005">
        <w:t>Те бяха колеги още от завод</w:t>
      </w:r>
      <w:r w:rsidR="00993860" w:rsidRPr="00A31343">
        <w:rPr>
          <w:lang w:val="en-US"/>
        </w:rPr>
        <w:t xml:space="preserve"> </w:t>
      </w:r>
      <w:ins w:id="6" w:author="Eli" w:date="2025-08-09T14:53:00Z" w16du:dateUtc="2025-08-09T11:53:00Z">
        <w:r w:rsidR="000C3005">
          <w:t xml:space="preserve"> </w:t>
        </w:r>
      </w:ins>
      <w:r w:rsidR="000C3005">
        <w:t>„Берое”</w:t>
      </w:r>
      <w:r w:rsidR="00B247B1" w:rsidRPr="00B247B1">
        <w:t xml:space="preserve">. Стоян </w:t>
      </w:r>
      <w:r w:rsidR="00C77117" w:rsidRPr="00B247B1">
        <w:t>пръв</w:t>
      </w:r>
      <w:r w:rsidR="000C3005">
        <w:t xml:space="preserve"> се премести в П</w:t>
      </w:r>
      <w:r w:rsidR="00B247B1" w:rsidRPr="00B247B1">
        <w:t>ощ</w:t>
      </w:r>
      <w:r w:rsidR="000C3005">
        <w:t>ата и после проагитира и Марин. Към Пощата също от „</w:t>
      </w:r>
      <w:r w:rsidR="00B247B1" w:rsidRPr="00B247B1">
        <w:t>Берое</w:t>
      </w:r>
      <w:r w:rsidR="000C3005">
        <w:t>”</w:t>
      </w:r>
      <w:r w:rsidR="00B247B1" w:rsidRPr="00B247B1">
        <w:t xml:space="preserve"> се премести и</w:t>
      </w:r>
      <w:r w:rsidR="00993860" w:rsidRPr="00A31343">
        <w:t xml:space="preserve"> </w:t>
      </w:r>
      <w:r w:rsidR="00B247B1" w:rsidRPr="00B247B1">
        <w:t>съседът ни Димитър Желязков, също много добър приятел на</w:t>
      </w:r>
      <w:r w:rsidR="00993860" w:rsidRPr="00A31343">
        <w:t xml:space="preserve"> </w:t>
      </w:r>
      <w:r w:rsidR="00B247B1" w:rsidRPr="00B247B1">
        <w:t xml:space="preserve">Марин. Всички те се </w:t>
      </w:r>
      <w:r w:rsidR="00C77117" w:rsidRPr="00B247B1">
        <w:t>сработваха</w:t>
      </w:r>
      <w:r w:rsidR="00993860">
        <w:t xml:space="preserve"> много добре и</w:t>
      </w:r>
      <w:r w:rsidR="00993860" w:rsidRPr="00A31343">
        <w:t xml:space="preserve"> </w:t>
      </w:r>
      <w:r w:rsidR="00993860">
        <w:t>синът ми</w:t>
      </w:r>
      <w:r w:rsidR="00B247B1" w:rsidRPr="00B247B1">
        <w:t xml:space="preserve"> бе</w:t>
      </w:r>
      <w:r w:rsidR="00C77117">
        <w:t>ш</w:t>
      </w:r>
      <w:r w:rsidR="00B247B1" w:rsidRPr="00B247B1">
        <w:t>е доволен, че напусна завода.</w:t>
      </w:r>
    </w:p>
    <w:p w14:paraId="6C8D1D68" w14:textId="070168D0" w:rsidR="000C1925" w:rsidRDefault="00B247B1" w:rsidP="00B247B1">
      <w:r w:rsidRPr="00B247B1">
        <w:t xml:space="preserve">С работата и допълнителни </w:t>
      </w:r>
      <w:r w:rsidR="00C77117" w:rsidRPr="00B247B1">
        <w:t>средства</w:t>
      </w:r>
      <w:r w:rsidRPr="00B247B1">
        <w:t xml:space="preserve"> Марин не беше зле</w:t>
      </w:r>
      <w:r w:rsidR="00993860">
        <w:t xml:space="preserve"> </w:t>
      </w:r>
      <w:r w:rsidRPr="00B247B1">
        <w:t>материално. Купуваше си техника и други неща.</w:t>
      </w:r>
      <w:r w:rsidR="00993860">
        <w:t xml:space="preserve"> </w:t>
      </w:r>
      <w:r w:rsidRPr="00B247B1">
        <w:t>Закупи си нов</w:t>
      </w:r>
      <w:r w:rsidR="00993860">
        <w:t xml:space="preserve"> </w:t>
      </w:r>
      <w:r w:rsidRPr="00B247B1">
        <w:t>телевизор</w:t>
      </w:r>
      <w:r w:rsidR="000C3005">
        <w:t>,</w:t>
      </w:r>
      <w:r w:rsidRPr="00B247B1">
        <w:t xml:space="preserve"> който поставиха в хола</w:t>
      </w:r>
      <w:r w:rsidR="000E68C2">
        <w:rPr>
          <w:lang w:val="en-US"/>
        </w:rPr>
        <w:t>.</w:t>
      </w:r>
      <w:r w:rsidRPr="00B247B1">
        <w:t xml:space="preserve"> Ние стояхме повече в</w:t>
      </w:r>
      <w:r w:rsidR="000E68C2">
        <w:t>ъв</w:t>
      </w:r>
      <w:r w:rsidR="00993860">
        <w:t xml:space="preserve"> </w:t>
      </w:r>
      <w:r w:rsidR="000E68C2">
        <w:t>в</w:t>
      </w:r>
      <w:r w:rsidRPr="00B247B1">
        <w:t>секидневната затова</w:t>
      </w:r>
      <w:r w:rsidR="00993860">
        <w:t xml:space="preserve"> </w:t>
      </w:r>
      <w:r w:rsidRPr="00B247B1">
        <w:t xml:space="preserve">ни уреди да </w:t>
      </w:r>
      <w:r w:rsidR="000C3005">
        <w:t>си закупим по-</w:t>
      </w:r>
      <w:r w:rsidRPr="00B247B1">
        <w:t>евтин телевизор</w:t>
      </w:r>
      <w:r w:rsidR="000C3005">
        <w:t xml:space="preserve"> от тия, </w:t>
      </w:r>
      <w:r w:rsidRPr="00B247B1">
        <w:t>които внасяха на едро за телевизионните игри.</w:t>
      </w:r>
      <w:r w:rsidR="00993860">
        <w:t xml:space="preserve"> </w:t>
      </w:r>
      <w:r w:rsidRPr="00B247B1">
        <w:t>Така</w:t>
      </w:r>
      <w:r w:rsidR="00993860">
        <w:t xml:space="preserve"> </w:t>
      </w:r>
      <w:r w:rsidRPr="00B247B1">
        <w:t>имахме вече два.</w:t>
      </w:r>
      <w:r w:rsidR="000C3005">
        <w:t xml:space="preserve"> През този период обаче, </w:t>
      </w:r>
      <w:r w:rsidRPr="00B247B1">
        <w:t>Правителството постави таван</w:t>
      </w:r>
      <w:r w:rsidR="00993860">
        <w:t xml:space="preserve"> </w:t>
      </w:r>
      <w:r w:rsidRPr="00B247B1">
        <w:t>на пенсиите</w:t>
      </w:r>
      <w:r w:rsidR="000C3005">
        <w:t>,</w:t>
      </w:r>
      <w:r w:rsidRPr="00B247B1">
        <w:t xml:space="preserve"> с ко</w:t>
      </w:r>
      <w:r w:rsidR="00993860">
        <w:t>е</w:t>
      </w:r>
      <w:r w:rsidRPr="00B247B1">
        <w:t>т</w:t>
      </w:r>
      <w:r w:rsidR="000E68C2">
        <w:t>о</w:t>
      </w:r>
      <w:r w:rsidRPr="00B247B1">
        <w:t xml:space="preserve"> се влоши икономика</w:t>
      </w:r>
      <w:r w:rsidR="00993860">
        <w:t xml:space="preserve"> </w:t>
      </w:r>
      <w:r w:rsidRPr="00B247B1">
        <w:t xml:space="preserve">на </w:t>
      </w:r>
      <w:proofErr w:type="spellStart"/>
      <w:r w:rsidRPr="00B247B1">
        <w:t>на</w:t>
      </w:r>
      <w:proofErr w:type="spellEnd"/>
      <w:r w:rsidRPr="00B247B1">
        <w:t xml:space="preserve"> семейството ни</w:t>
      </w:r>
      <w:r w:rsidR="000E68C2">
        <w:t>.</w:t>
      </w:r>
      <w:r w:rsidRPr="00B247B1">
        <w:t xml:space="preserve"> Милка започна да плете на чужди хора срещу заплащане.</w:t>
      </w:r>
      <w:r w:rsidR="000C3005">
        <w:t xml:space="preserve"> Наложи</w:t>
      </w:r>
      <w:r w:rsidRPr="00B247B1">
        <w:t xml:space="preserve"> се и аз да търся доходи от странична дейност. Започнах да пиша повече статии за списания и вестници.</w:t>
      </w:r>
      <w:r w:rsidR="00993860">
        <w:t xml:space="preserve"> </w:t>
      </w:r>
      <w:r w:rsidRPr="00B247B1">
        <w:t>През този период ни се налагаше Милка често да пътува до</w:t>
      </w:r>
      <w:r w:rsidR="00993860">
        <w:t xml:space="preserve"> </w:t>
      </w:r>
      <w:r w:rsidRPr="00B247B1">
        <w:t>Розовец и да се грижи за сляпата си майка.</w:t>
      </w:r>
    </w:p>
    <w:p w14:paraId="7CAE2114" w14:textId="77777777" w:rsidR="000C1925" w:rsidRDefault="00B247B1" w:rsidP="00B247B1">
      <w:r w:rsidRPr="00B247B1">
        <w:t>Семейството на синът ми Васи</w:t>
      </w:r>
      <w:r w:rsidR="000C3005">
        <w:t>л също трябваше да се справя с</w:t>
      </w:r>
      <w:r w:rsidRPr="00B247B1">
        <w:t xml:space="preserve"> икономич</w:t>
      </w:r>
      <w:r w:rsidR="000C3005">
        <w:t>ески затруднения. Снаха ми Мариа</w:t>
      </w:r>
      <w:r w:rsidRPr="00B247B1">
        <w:t>на работеше</w:t>
      </w:r>
      <w:r w:rsidR="00993860">
        <w:t xml:space="preserve"> </w:t>
      </w:r>
      <w:r w:rsidRPr="00B247B1">
        <w:t>ка</w:t>
      </w:r>
      <w:r w:rsidR="000C3005">
        <w:t>то касиер на отдел „Култура” в О</w:t>
      </w:r>
      <w:r w:rsidRPr="00B247B1">
        <w:t>бщината</w:t>
      </w:r>
      <w:r w:rsidR="00F43257">
        <w:rPr>
          <w:lang w:val="en-US"/>
        </w:rPr>
        <w:t>.</w:t>
      </w:r>
      <w:r w:rsidRPr="00B247B1">
        <w:t xml:space="preserve"> Там тя не получаваше голяма заплата. Наложи се Васко да се премести на</w:t>
      </w:r>
      <w:r w:rsidR="00993860">
        <w:t xml:space="preserve"> </w:t>
      </w:r>
      <w:r w:rsidRPr="00B247B1">
        <w:t>по</w:t>
      </w:r>
      <w:r w:rsidR="000C3005">
        <w:t xml:space="preserve">-високо </w:t>
      </w:r>
      <w:r w:rsidRPr="00B247B1">
        <w:t>заплатена работа.</w:t>
      </w:r>
      <w:r w:rsidR="000C3005">
        <w:t xml:space="preserve"> Започна като монтажник в завод „</w:t>
      </w:r>
      <w:r w:rsidRPr="00B247B1">
        <w:t>Черв</w:t>
      </w:r>
      <w:r w:rsidR="000C3005">
        <w:t>ено знаме”</w:t>
      </w:r>
      <w:r w:rsidRPr="00B247B1">
        <w:t>. Работата му беше свързана с командировки как</w:t>
      </w:r>
      <w:r w:rsidR="00F43257">
        <w:t xml:space="preserve">то </w:t>
      </w:r>
      <w:r w:rsidRPr="00B247B1">
        <w:t>в страната</w:t>
      </w:r>
      <w:r w:rsidR="00F43257">
        <w:t>,</w:t>
      </w:r>
      <w:r w:rsidRPr="00B247B1">
        <w:t xml:space="preserve"> така и в чужбина.</w:t>
      </w:r>
      <w:r w:rsidR="00993860">
        <w:t xml:space="preserve"> </w:t>
      </w:r>
      <w:r w:rsidRPr="00B247B1">
        <w:t>Тази година той ходи в Румъния</w:t>
      </w:r>
      <w:r w:rsidR="00993860">
        <w:t xml:space="preserve"> </w:t>
      </w:r>
      <w:r w:rsidRPr="00B247B1">
        <w:t>и Русия</w:t>
      </w:r>
      <w:r w:rsidR="00F43257">
        <w:t>.</w:t>
      </w:r>
    </w:p>
    <w:p w14:paraId="3F37F7AC" w14:textId="77777777" w:rsidR="000C1925" w:rsidRDefault="00B247B1" w:rsidP="00B247B1">
      <w:r w:rsidRPr="00B247B1">
        <w:t>Повече</w:t>
      </w:r>
      <w:r w:rsidR="00F43257">
        <w:t xml:space="preserve">то </w:t>
      </w:r>
      <w:r w:rsidRPr="00B247B1">
        <w:t>време с Милка бяхме на мястото в</w:t>
      </w:r>
      <w:r w:rsidR="00F43257">
        <w:t xml:space="preserve"> с. </w:t>
      </w:r>
      <w:r w:rsidRPr="00B247B1">
        <w:t>Малка Верея. Имахм</w:t>
      </w:r>
      <w:r w:rsidR="00F43257">
        <w:t>е</w:t>
      </w:r>
      <w:r w:rsidRPr="00B247B1">
        <w:t xml:space="preserve"> и много др</w:t>
      </w:r>
      <w:r w:rsidR="00F43257">
        <w:t>у</w:t>
      </w:r>
      <w:r w:rsidR="000C3005">
        <w:t>ги задължения</w:t>
      </w:r>
      <w:ins w:id="7" w:author="Eli" w:date="2025-08-09T14:53:00Z" w16du:dateUtc="2025-08-09T11:53:00Z">
        <w:r w:rsidR="00993860">
          <w:t>,</w:t>
        </w:r>
      </w:ins>
      <w:r w:rsidR="000C3005">
        <w:t xml:space="preserve"> особено към</w:t>
      </w:r>
      <w:r w:rsidRPr="00B247B1">
        <w:t xml:space="preserve"> внуците. Най-доволни бяхме,</w:t>
      </w:r>
      <w:r w:rsidR="00993860">
        <w:t xml:space="preserve"> </w:t>
      </w:r>
      <w:r w:rsidRPr="00B247B1">
        <w:t>когато у нас се събирахме цялата фамил</w:t>
      </w:r>
      <w:r w:rsidR="00F43257">
        <w:t>и</w:t>
      </w:r>
      <w:r w:rsidRPr="00B247B1">
        <w:t>я,</w:t>
      </w:r>
      <w:r w:rsidR="00993860">
        <w:t xml:space="preserve"> </w:t>
      </w:r>
      <w:r w:rsidRPr="00B247B1">
        <w:t>с</w:t>
      </w:r>
      <w:r w:rsidR="000C3005">
        <w:t>ъстояща се от ш</w:t>
      </w:r>
      <w:r w:rsidRPr="00B247B1">
        <w:t>ест мъже и три жени</w:t>
      </w:r>
      <w:r w:rsidR="00F43257">
        <w:t>.</w:t>
      </w:r>
      <w:r w:rsidR="000C3005">
        <w:t xml:space="preserve"> Тази година проведох поход с</w:t>
      </w:r>
      <w:r w:rsidRPr="00B247B1">
        <w:t xml:space="preserve"> тримата внука през Кара </w:t>
      </w:r>
      <w:proofErr w:type="spellStart"/>
      <w:r w:rsidR="00F43257">
        <w:t>С</w:t>
      </w:r>
      <w:r w:rsidRPr="00B247B1">
        <w:t>еврия</w:t>
      </w:r>
      <w:proofErr w:type="spellEnd"/>
      <w:r w:rsidRPr="00B247B1">
        <w:t xml:space="preserve">, </w:t>
      </w:r>
      <w:proofErr w:type="spellStart"/>
      <w:r w:rsidRPr="00B247B1">
        <w:t>Аибунар</w:t>
      </w:r>
      <w:proofErr w:type="spellEnd"/>
      <w:r w:rsidR="00F43257">
        <w:t>,</w:t>
      </w:r>
      <w:r w:rsidRPr="00B247B1">
        <w:t xml:space="preserve"> д</w:t>
      </w:r>
      <w:r w:rsidR="00F43257">
        <w:t>о</w:t>
      </w:r>
      <w:r w:rsidRPr="00B247B1">
        <w:t xml:space="preserve"> Старозагор</w:t>
      </w:r>
      <w:r w:rsidR="00F43257">
        <w:t>с</w:t>
      </w:r>
      <w:r w:rsidRPr="00B247B1">
        <w:t>ките бани и обратно</w:t>
      </w:r>
      <w:r w:rsidR="00F43257">
        <w:t>.</w:t>
      </w:r>
    </w:p>
    <w:p w14:paraId="6125619E" w14:textId="4CE8B79A" w:rsidR="000C1925" w:rsidRDefault="000C3005" w:rsidP="00B247B1">
      <w:r>
        <w:t>На 9</w:t>
      </w:r>
      <w:r w:rsidR="00B247B1" w:rsidRPr="00B247B1">
        <w:t xml:space="preserve"> май</w:t>
      </w:r>
      <w:r w:rsidR="00993860">
        <w:t>-  „</w:t>
      </w:r>
      <w:r w:rsidR="00993860">
        <w:t>Денят на победата</w:t>
      </w:r>
      <w:r w:rsidR="00993860">
        <w:t>”,</w:t>
      </w:r>
      <w:r w:rsidR="00993860">
        <w:t xml:space="preserve"> в ресторант </w:t>
      </w:r>
      <w:r w:rsidR="00993860">
        <w:t>„</w:t>
      </w:r>
      <w:r w:rsidR="00993860">
        <w:t>Лебеда</w:t>
      </w:r>
      <w:r w:rsidR="00993860">
        <w:t>”</w:t>
      </w:r>
      <w:r w:rsidR="00B247B1" w:rsidRPr="00B247B1">
        <w:t xml:space="preserve"> с</w:t>
      </w:r>
      <w:r w:rsidR="00993860">
        <w:t xml:space="preserve"> </w:t>
      </w:r>
      <w:r w:rsidR="00B247B1" w:rsidRPr="00B247B1">
        <w:t>Добри Иванов проведохме традиционната си среща</w:t>
      </w:r>
      <w:r w:rsidR="00F43257">
        <w:t>.</w:t>
      </w:r>
      <w:r w:rsidR="00B247B1" w:rsidRPr="00B247B1">
        <w:t xml:space="preserve"> С него бяхме</w:t>
      </w:r>
      <w:r w:rsidR="00993860">
        <w:t xml:space="preserve"> </w:t>
      </w:r>
      <w:r w:rsidR="00B247B1" w:rsidRPr="00B247B1">
        <w:t xml:space="preserve">и на </w:t>
      </w:r>
      <w:r w:rsidR="00F43257" w:rsidRPr="00B247B1">
        <w:t>тържеството</w:t>
      </w:r>
      <w:r w:rsidR="00993860">
        <w:t xml:space="preserve"> пред паметник</w:t>
      </w:r>
      <w:r w:rsidR="00993860">
        <w:t>а</w:t>
      </w:r>
      <w:r w:rsidR="00B247B1" w:rsidRPr="00B247B1">
        <w:t xml:space="preserve"> на Съветската армия в Парка,</w:t>
      </w:r>
      <w:r w:rsidR="00993860">
        <w:t xml:space="preserve"> </w:t>
      </w:r>
      <w:r w:rsidR="00B247B1" w:rsidRPr="00B247B1">
        <w:t>организирано от Съюза на ветераните от войната в града</w:t>
      </w:r>
      <w:r w:rsidR="00F43257">
        <w:t>. К</w:t>
      </w:r>
      <w:r w:rsidR="00B247B1" w:rsidRPr="00B247B1">
        <w:t>ато</w:t>
      </w:r>
      <w:r w:rsidR="00993860">
        <w:t xml:space="preserve"> </w:t>
      </w:r>
      <w:r w:rsidR="00B247B1" w:rsidRPr="00B247B1">
        <w:t>ветеран от войната</w:t>
      </w:r>
      <w:r w:rsidR="00F43257">
        <w:t>,</w:t>
      </w:r>
      <w:r w:rsidR="00B247B1" w:rsidRPr="00B247B1">
        <w:t xml:space="preserve"> от </w:t>
      </w:r>
      <w:r w:rsidR="00F43257">
        <w:t>ПП</w:t>
      </w:r>
      <w:r w:rsidR="00B247B1" w:rsidRPr="00B247B1">
        <w:t>О на БСП в квартала</w:t>
      </w:r>
      <w:r w:rsidR="00F43257">
        <w:t>,</w:t>
      </w:r>
      <w:r w:rsidR="00B247B1" w:rsidRPr="00B247B1">
        <w:t xml:space="preserve"> получих надписана книга</w:t>
      </w:r>
      <w:r w:rsidR="00F43257">
        <w:t>.</w:t>
      </w:r>
    </w:p>
    <w:p w14:paraId="721EC5F5" w14:textId="3829251F" w:rsidR="000C1925" w:rsidRDefault="00F43257" w:rsidP="00B247B1">
      <w:r>
        <w:t>П</w:t>
      </w:r>
      <w:r w:rsidR="00B247B1" w:rsidRPr="00B247B1">
        <w:t>риклю</w:t>
      </w:r>
      <w:r>
        <w:t>ч</w:t>
      </w:r>
      <w:r w:rsidR="00B247B1" w:rsidRPr="00B247B1">
        <w:t>ихме годината с продукция от</w:t>
      </w:r>
      <w:r w:rsidR="00993860">
        <w:t xml:space="preserve"> </w:t>
      </w:r>
      <w:r w:rsidR="00B247B1" w:rsidRPr="00B247B1">
        <w:t>парцела в с</w:t>
      </w:r>
      <w:r>
        <w:t xml:space="preserve">. </w:t>
      </w:r>
      <w:r w:rsidR="00B247B1" w:rsidRPr="00B247B1">
        <w:t>М</w:t>
      </w:r>
      <w:r>
        <w:t>.</w:t>
      </w:r>
      <w:r w:rsidR="00B247B1" w:rsidRPr="00B247B1">
        <w:t xml:space="preserve"> Верея и мястото в племенната кокошоферма за</w:t>
      </w:r>
      <w:r w:rsidR="00993860">
        <w:t xml:space="preserve"> </w:t>
      </w:r>
      <w:r w:rsidR="00B247B1" w:rsidRPr="00B247B1">
        <w:t>около 41 хиляди лева по тогавашни цени</w:t>
      </w:r>
      <w:r>
        <w:t xml:space="preserve">. </w:t>
      </w:r>
      <w:r w:rsidR="00B247B1" w:rsidRPr="00B247B1">
        <w:t>С получените плодове</w:t>
      </w:r>
      <w:r w:rsidR="00993860">
        <w:t xml:space="preserve"> </w:t>
      </w:r>
      <w:r w:rsidR="00B247B1" w:rsidRPr="00B247B1">
        <w:t>и зеленчуци напълно задоволихме нуждите си,</w:t>
      </w:r>
      <w:r w:rsidR="00993860">
        <w:t xml:space="preserve"> </w:t>
      </w:r>
      <w:r w:rsidR="00B247B1" w:rsidRPr="00B247B1">
        <w:t>като си приготвихме много консерви,</w:t>
      </w:r>
      <w:r w:rsidR="00993860">
        <w:t xml:space="preserve"> </w:t>
      </w:r>
      <w:r w:rsidR="00B247B1" w:rsidRPr="00B247B1">
        <w:t>компоти</w:t>
      </w:r>
      <w:r>
        <w:t xml:space="preserve"> и </w:t>
      </w:r>
      <w:r w:rsidR="00B247B1" w:rsidRPr="00B247B1">
        <w:t>сл</w:t>
      </w:r>
      <w:r>
        <w:t>а</w:t>
      </w:r>
      <w:r w:rsidR="00B247B1" w:rsidRPr="00B247B1">
        <w:t>дка</w:t>
      </w:r>
      <w:r>
        <w:t>.</w:t>
      </w:r>
      <w:r w:rsidR="00B247B1" w:rsidRPr="00B247B1">
        <w:t xml:space="preserve"> Водихме</w:t>
      </w:r>
      <w:r w:rsidR="00993860">
        <w:t xml:space="preserve"> </w:t>
      </w:r>
      <w:r w:rsidR="00B247B1" w:rsidRPr="00B247B1">
        <w:t>и семействата на братовчедките Мера и Лиляна на парцела, а с</w:t>
      </w:r>
      <w:r w:rsidR="00993860">
        <w:t xml:space="preserve"> </w:t>
      </w:r>
      <w:r w:rsidR="00B247B1" w:rsidRPr="00B247B1">
        <w:t>кумовете там празнувахме</w:t>
      </w:r>
      <w:r w:rsidR="000C3005">
        <w:t xml:space="preserve"> </w:t>
      </w:r>
      <w:r w:rsidR="00993860">
        <w:t xml:space="preserve"> „</w:t>
      </w:r>
      <w:r w:rsidR="000C3005">
        <w:t>9</w:t>
      </w:r>
      <w:r w:rsidR="00993860">
        <w:t xml:space="preserve"> септември</w:t>
      </w:r>
      <w:r w:rsidR="00993860">
        <w:t>”</w:t>
      </w:r>
      <w:r>
        <w:t>.</w:t>
      </w:r>
      <w:r>
        <w:t xml:space="preserve"> </w:t>
      </w:r>
      <w:r w:rsidR="00B247B1" w:rsidRPr="00B247B1">
        <w:t xml:space="preserve">Понякога ни </w:t>
      </w:r>
      <w:r w:rsidRPr="00B247B1">
        <w:t>посещаваше</w:t>
      </w:r>
      <w:r w:rsidR="00B247B1" w:rsidRPr="00B247B1">
        <w:t xml:space="preserve"> и братовчед ми Иван Бозев.</w:t>
      </w:r>
      <w:r w:rsidR="00993860">
        <w:t xml:space="preserve"> </w:t>
      </w:r>
      <w:r w:rsidR="00B247B1" w:rsidRPr="00B247B1">
        <w:t>Той ми подари и едно буре,</w:t>
      </w:r>
      <w:r w:rsidR="00993860">
        <w:t xml:space="preserve"> </w:t>
      </w:r>
      <w:r w:rsidR="00B247B1" w:rsidRPr="00B247B1">
        <w:t>в което от тази есен започнахме да си приготвяме вино от наше гро</w:t>
      </w:r>
      <w:r>
        <w:t>з</w:t>
      </w:r>
      <w:r w:rsidR="00B247B1" w:rsidRPr="00B247B1">
        <w:t>де.</w:t>
      </w:r>
      <w:r w:rsidR="00631054">
        <w:t xml:space="preserve"> С</w:t>
      </w:r>
      <w:r w:rsidR="00B247B1" w:rsidRPr="00B247B1">
        <w:t xml:space="preserve"> този парцел</w:t>
      </w:r>
      <w:r>
        <w:t>,</w:t>
      </w:r>
      <w:r w:rsidR="00B247B1" w:rsidRPr="00B247B1">
        <w:t xml:space="preserve"> </w:t>
      </w:r>
      <w:r w:rsidR="00993860">
        <w:t xml:space="preserve"> </w:t>
      </w:r>
      <w:r w:rsidR="00B247B1" w:rsidRPr="00B247B1">
        <w:t>добре оползотворявахме времето си</w:t>
      </w:r>
      <w:r w:rsidR="00993860">
        <w:t xml:space="preserve"> </w:t>
      </w:r>
      <w:r w:rsidR="00B247B1" w:rsidRPr="00B247B1">
        <w:t>с Милка като пенсионери</w:t>
      </w:r>
      <w:r>
        <w:t>.</w:t>
      </w:r>
    </w:p>
    <w:p w14:paraId="219D46DC" w14:textId="06E95224" w:rsidR="000C1925" w:rsidRDefault="00B247B1" w:rsidP="00B247B1">
      <w:r w:rsidRPr="00B247B1">
        <w:t>През годината написах и ми бяха отпечатани във вестник</w:t>
      </w:r>
      <w:r w:rsidR="00993860">
        <w:t xml:space="preserve"> „</w:t>
      </w:r>
      <w:r w:rsidR="00F43257">
        <w:t xml:space="preserve">ВИК“ </w:t>
      </w:r>
      <w:r w:rsidRPr="00B247B1">
        <w:t>11 научно</w:t>
      </w:r>
      <w:r w:rsidR="00993860">
        <w:t xml:space="preserve"> </w:t>
      </w:r>
      <w:r w:rsidRPr="00B247B1">
        <w:t>-</w:t>
      </w:r>
      <w:r w:rsidR="00993860">
        <w:t xml:space="preserve"> </w:t>
      </w:r>
      <w:r w:rsidRPr="00B247B1">
        <w:t>популярни пт</w:t>
      </w:r>
      <w:r w:rsidR="00631054">
        <w:t xml:space="preserve">ицевъдни статии, и отделно 4 такива </w:t>
      </w:r>
      <w:r w:rsidR="00993860">
        <w:t xml:space="preserve"> в списание </w:t>
      </w:r>
      <w:r w:rsidR="00993860">
        <w:t>„</w:t>
      </w:r>
      <w:r w:rsidR="00993860">
        <w:t>Птицевъдство</w:t>
      </w:r>
      <w:r w:rsidR="00993860">
        <w:t>”</w:t>
      </w:r>
      <w:r w:rsidR="00F43257">
        <w:t>.</w:t>
      </w:r>
      <w:r w:rsidR="00631054">
        <w:t xml:space="preserve"> Общо хонорарите от тях</w:t>
      </w:r>
      <w:r w:rsidRPr="00B247B1">
        <w:t xml:space="preserve"> се равнява</w:t>
      </w:r>
      <w:r w:rsidR="00631054">
        <w:t>ха</w:t>
      </w:r>
      <w:r w:rsidRPr="00B247B1">
        <w:t xml:space="preserve"> на две мои месечни пенсии</w:t>
      </w:r>
      <w:r w:rsidR="00F43257">
        <w:t xml:space="preserve">. </w:t>
      </w:r>
      <w:r w:rsidRPr="00B247B1">
        <w:t>Включих се и към създаденият Център към Научно</w:t>
      </w:r>
      <w:r w:rsidR="00993860">
        <w:t xml:space="preserve"> </w:t>
      </w:r>
      <w:r w:rsidRPr="00B247B1">
        <w:t>-</w:t>
      </w:r>
      <w:r w:rsidR="00993860">
        <w:t xml:space="preserve"> </w:t>
      </w:r>
      <w:r w:rsidRPr="00B247B1">
        <w:t>техническият съю</w:t>
      </w:r>
      <w:r w:rsidR="00F43257">
        <w:t>з – Стара Загора</w:t>
      </w:r>
      <w:r w:rsidRPr="00B247B1">
        <w:t>,</w:t>
      </w:r>
      <w:r w:rsidR="00631054">
        <w:t xml:space="preserve"> </w:t>
      </w:r>
      <w:r w:rsidRPr="00B247B1">
        <w:t>за</w:t>
      </w:r>
      <w:r w:rsidRPr="00B247B1">
        <w:t xml:space="preserve"> оказване помощ на занимаващите се в района</w:t>
      </w:r>
      <w:r w:rsidR="00993860">
        <w:t xml:space="preserve"> </w:t>
      </w:r>
      <w:r w:rsidRPr="00B247B1">
        <w:t>с животновъдство</w:t>
      </w:r>
      <w:r w:rsidR="00F43257">
        <w:t>.</w:t>
      </w:r>
      <w:r w:rsidRPr="00B247B1">
        <w:t xml:space="preserve"> Въпреки рекламата,</w:t>
      </w:r>
      <w:r w:rsidR="00993860">
        <w:t xml:space="preserve"> </w:t>
      </w:r>
      <w:r w:rsidRPr="00B247B1">
        <w:t>аз имах само една платен</w:t>
      </w:r>
      <w:r w:rsidR="00631054">
        <w:t>а</w:t>
      </w:r>
      <w:r w:rsidR="00F43257">
        <w:t xml:space="preserve"> к</w:t>
      </w:r>
      <w:r w:rsidRPr="00B247B1">
        <w:t xml:space="preserve">онсултация по </w:t>
      </w:r>
      <w:r w:rsidR="00F43257" w:rsidRPr="00B247B1">
        <w:t>птицевъдство</w:t>
      </w:r>
      <w:r w:rsidR="00F43257">
        <w:t>.</w:t>
      </w:r>
      <w:r w:rsidRPr="00B247B1">
        <w:t xml:space="preserve"> Направих опит да организирам</w:t>
      </w:r>
      <w:r w:rsidR="00993860">
        <w:t xml:space="preserve"> </w:t>
      </w:r>
      <w:r w:rsidRPr="00B247B1">
        <w:t>безплатни</w:t>
      </w:r>
      <w:r w:rsidR="00993860">
        <w:t xml:space="preserve"> </w:t>
      </w:r>
      <w:r w:rsidR="00993860">
        <w:t>такива</w:t>
      </w:r>
      <w:r w:rsidRPr="00B247B1">
        <w:t xml:space="preserve"> по отглеждането на домашните птици в</w:t>
      </w:r>
      <w:r w:rsidR="00993860">
        <w:t xml:space="preserve"> </w:t>
      </w:r>
      <w:r w:rsidR="00F43257" w:rsidRPr="00B247B1">
        <w:t>кварталният</w:t>
      </w:r>
      <w:r w:rsidR="00993860">
        <w:t xml:space="preserve"> </w:t>
      </w:r>
      <w:r w:rsidR="00F43257" w:rsidRPr="00B247B1">
        <w:t>пенсионерски</w:t>
      </w:r>
      <w:r w:rsidRPr="00B247B1">
        <w:t xml:space="preserve"> клуб. Интерес</w:t>
      </w:r>
      <w:r w:rsidR="00F43257">
        <w:t>ът</w:t>
      </w:r>
      <w:r w:rsidR="00631054">
        <w:t xml:space="preserve"> беше много ограничен</w:t>
      </w:r>
      <w:r w:rsidR="00993860">
        <w:t xml:space="preserve"> </w:t>
      </w:r>
      <w:r w:rsidR="00F43257">
        <w:t xml:space="preserve">и </w:t>
      </w:r>
      <w:r w:rsidRPr="00B247B1">
        <w:t>се принуди</w:t>
      </w:r>
      <w:r w:rsidR="00F43257">
        <w:t>х</w:t>
      </w:r>
      <w:r w:rsidRPr="00B247B1">
        <w:t xml:space="preserve"> да ги прекратя</w:t>
      </w:r>
      <w:r w:rsidR="00F43257">
        <w:t>.</w:t>
      </w:r>
      <w:r w:rsidR="00993860">
        <w:t xml:space="preserve"> </w:t>
      </w:r>
      <w:r w:rsidRPr="00B247B1">
        <w:t>Като учредител на клона на</w:t>
      </w:r>
      <w:r w:rsidR="00993860">
        <w:t xml:space="preserve"> </w:t>
      </w:r>
      <w:r w:rsidRPr="00B247B1">
        <w:t>Съюза на учените в града,</w:t>
      </w:r>
      <w:r w:rsidR="00993860">
        <w:t xml:space="preserve"> </w:t>
      </w:r>
      <w:r w:rsidRPr="00B247B1">
        <w:t xml:space="preserve">активно </w:t>
      </w:r>
      <w:r w:rsidR="00F43257" w:rsidRPr="00B247B1">
        <w:t>участвах</w:t>
      </w:r>
      <w:r w:rsidRPr="00B247B1">
        <w:t xml:space="preserve"> в дейността му</w:t>
      </w:r>
      <w:r w:rsidR="00F43257">
        <w:t xml:space="preserve">. </w:t>
      </w:r>
      <w:r w:rsidRPr="00B247B1">
        <w:t>Пред групата учени</w:t>
      </w:r>
      <w:r w:rsidR="00993860">
        <w:t xml:space="preserve"> </w:t>
      </w:r>
      <w:r w:rsidRPr="00B247B1">
        <w:t>-</w:t>
      </w:r>
      <w:r w:rsidR="00993860">
        <w:t xml:space="preserve"> </w:t>
      </w:r>
      <w:r w:rsidRPr="00B247B1">
        <w:t>пенсионери изнесох лекцията</w:t>
      </w:r>
      <w:r w:rsidR="00993860">
        <w:t xml:space="preserve">: </w:t>
      </w:r>
      <w:r w:rsidR="00993860">
        <w:t>„</w:t>
      </w:r>
      <w:r w:rsidRPr="00B247B1">
        <w:t xml:space="preserve">Проблеми </w:t>
      </w:r>
      <w:r w:rsidRPr="00B247B1">
        <w:t>на</w:t>
      </w:r>
      <w:r w:rsidR="00631054">
        <w:t xml:space="preserve"> </w:t>
      </w:r>
      <w:r w:rsidRPr="00B247B1">
        <w:t>птицевъдството</w:t>
      </w:r>
      <w:r w:rsidRPr="00B247B1">
        <w:t xml:space="preserve"> при у</w:t>
      </w:r>
      <w:r w:rsidR="00993860">
        <w:t>словията на пазарната икономика</w:t>
      </w:r>
      <w:r w:rsidR="00993860">
        <w:t>”</w:t>
      </w:r>
      <w:r w:rsidR="00F43257">
        <w:t>.</w:t>
      </w:r>
    </w:p>
    <w:p w14:paraId="29B42D55" w14:textId="7DF48843" w:rsidR="000C1925" w:rsidRDefault="00B247B1" w:rsidP="00B247B1">
      <w:r w:rsidRPr="00B247B1">
        <w:t>Въпреки обещанията на правителството на Ф</w:t>
      </w:r>
      <w:r w:rsidR="00F43257">
        <w:t xml:space="preserve">. </w:t>
      </w:r>
      <w:r w:rsidR="00993860">
        <w:t>Димитров</w:t>
      </w:r>
      <w:r w:rsidRPr="00B247B1">
        <w:t>, икономика</w:t>
      </w:r>
      <w:r w:rsidR="00F43257">
        <w:t>та</w:t>
      </w:r>
      <w:r w:rsidRPr="00B247B1">
        <w:t xml:space="preserve"> на страната продължаваше да се влошав</w:t>
      </w:r>
      <w:r w:rsidR="00F43257">
        <w:t>а.</w:t>
      </w:r>
      <w:r w:rsidRPr="00B247B1">
        <w:t xml:space="preserve"> Затова </w:t>
      </w:r>
      <w:r w:rsidR="00F43257" w:rsidRPr="00B247B1">
        <w:t>съдействаха</w:t>
      </w:r>
      <w:r w:rsidRPr="00B247B1">
        <w:t xml:space="preserve"> приетите закони за аграрната реформа, реституцията и промените в съдебната система</w:t>
      </w:r>
      <w:r w:rsidR="00A11D03">
        <w:t>.</w:t>
      </w:r>
      <w:r w:rsidR="00631054">
        <w:t xml:space="preserve"> Поради </w:t>
      </w:r>
      <w:r w:rsidR="00A11D03">
        <w:t>от</w:t>
      </w:r>
      <w:r w:rsidRPr="00B247B1">
        <w:t xml:space="preserve">рицателното </w:t>
      </w:r>
      <w:r w:rsidRPr="00B247B1">
        <w:t>отношение</w:t>
      </w:r>
      <w:r w:rsidR="00631054">
        <w:t xml:space="preserve"> </w:t>
      </w:r>
      <w:r w:rsidRPr="00B247B1">
        <w:t>на</w:t>
      </w:r>
      <w:r w:rsidRPr="00B247B1">
        <w:t xml:space="preserve"> правителството</w:t>
      </w:r>
      <w:r w:rsidR="00631054">
        <w:t>,</w:t>
      </w:r>
      <w:r w:rsidRPr="00B247B1">
        <w:t xml:space="preserve"> с външен министър Стоян Ганев и президе</w:t>
      </w:r>
      <w:r w:rsidR="00A11D03">
        <w:t>нта Ж</w:t>
      </w:r>
      <w:r w:rsidRPr="00B247B1">
        <w:t>елев към Русия,</w:t>
      </w:r>
      <w:r w:rsidR="00993860">
        <w:t xml:space="preserve"> </w:t>
      </w:r>
      <w:r w:rsidRPr="00B247B1">
        <w:t>бяхме лишени от традиционните ни пазари в</w:t>
      </w:r>
      <w:r w:rsidR="00993860">
        <w:t xml:space="preserve"> </w:t>
      </w:r>
      <w:r w:rsidRPr="00B247B1">
        <w:t>тази огромна страна</w:t>
      </w:r>
      <w:r w:rsidR="00A11D03">
        <w:t xml:space="preserve">. </w:t>
      </w:r>
      <w:r w:rsidRPr="00B247B1">
        <w:t>Срив</w:t>
      </w:r>
      <w:r w:rsidR="00A11D03">
        <w:t>ът</w:t>
      </w:r>
      <w:r w:rsidRPr="00B247B1">
        <w:t xml:space="preserve"> в икономиката доведе до разпадане</w:t>
      </w:r>
      <w:r w:rsidR="00993860">
        <w:t xml:space="preserve"> </w:t>
      </w:r>
      <w:r w:rsidRPr="00B247B1">
        <w:t>мнози</w:t>
      </w:r>
      <w:r w:rsidR="00A11D03">
        <w:t>н</w:t>
      </w:r>
      <w:r w:rsidRPr="00B247B1">
        <w:t>ството на СДС в Народното събрание и сваляне на правителството</w:t>
      </w:r>
      <w:r w:rsidR="00A11D03">
        <w:t>.</w:t>
      </w:r>
      <w:r w:rsidR="00631054">
        <w:t xml:space="preserve"> Избрано беше по-</w:t>
      </w:r>
      <w:r w:rsidRPr="00B247B1">
        <w:t>умерено дясно такова</w:t>
      </w:r>
      <w:r w:rsidR="00631054">
        <w:t>,</w:t>
      </w:r>
      <w:r w:rsidRPr="00B247B1">
        <w:t xml:space="preserve"> начело с Любен Беров,</w:t>
      </w:r>
      <w:r w:rsidR="00993860">
        <w:t xml:space="preserve"> </w:t>
      </w:r>
      <w:r w:rsidRPr="00B247B1">
        <w:t>подкрепено и от ДПС</w:t>
      </w:r>
      <w:r w:rsidR="00A11D03">
        <w:t>.</w:t>
      </w:r>
      <w:r w:rsidRPr="00B247B1">
        <w:t xml:space="preserve"> Независимо от това</w:t>
      </w:r>
      <w:r w:rsidR="00631054">
        <w:t>,</w:t>
      </w:r>
      <w:r w:rsidRPr="00B247B1">
        <w:t xml:space="preserve"> инфлацията продължи да расте,</w:t>
      </w:r>
      <w:r w:rsidR="00993860">
        <w:t xml:space="preserve"> </w:t>
      </w:r>
      <w:r w:rsidRPr="00B247B1">
        <w:t>като се създадоха условия за корупция,</w:t>
      </w:r>
      <w:r w:rsidR="00993860">
        <w:t xml:space="preserve"> </w:t>
      </w:r>
      <w:r w:rsidRPr="00B247B1">
        <w:t>спекула и увеличаване престъпността</w:t>
      </w:r>
      <w:r w:rsidR="00631054">
        <w:t>.</w:t>
      </w:r>
    </w:p>
    <w:p w14:paraId="003BCD54" w14:textId="5861A8BB" w:rsidR="000C1925" w:rsidRDefault="00B247B1" w:rsidP="00B247B1">
      <w:r w:rsidRPr="00B247B1">
        <w:t>Продължи</w:t>
      </w:r>
      <w:r w:rsidR="00A11D03">
        <w:t>х</w:t>
      </w:r>
      <w:r w:rsidRPr="00B247B1">
        <w:t xml:space="preserve"> активно </w:t>
      </w:r>
      <w:r w:rsidRPr="00B247B1">
        <w:t>да</w:t>
      </w:r>
      <w:r w:rsidR="00631054">
        <w:t xml:space="preserve"> </w:t>
      </w:r>
      <w:r w:rsidR="00A11D03" w:rsidRPr="00B247B1">
        <w:t>участвам</w:t>
      </w:r>
      <w:r w:rsidRPr="00B247B1">
        <w:t xml:space="preserve"> в кварталната ППО на </w:t>
      </w:r>
      <w:r w:rsidR="00A11D03">
        <w:t>БСП</w:t>
      </w:r>
      <w:r w:rsidR="00631054">
        <w:t>,</w:t>
      </w:r>
      <w:r w:rsidR="00993860">
        <w:t xml:space="preserve"> </w:t>
      </w:r>
      <w:r w:rsidRPr="00B247B1">
        <w:t>убеден,</w:t>
      </w:r>
      <w:r w:rsidR="00631054">
        <w:t xml:space="preserve"> че въпреки преустройството и</w:t>
      </w:r>
      <w:r w:rsidRPr="00B247B1">
        <w:t xml:space="preserve"> към </w:t>
      </w:r>
      <w:proofErr w:type="spellStart"/>
      <w:r w:rsidRPr="00B247B1">
        <w:t>социал</w:t>
      </w:r>
      <w:proofErr w:type="spellEnd"/>
      <w:r w:rsidR="00993860">
        <w:t xml:space="preserve"> </w:t>
      </w:r>
      <w:r w:rsidRPr="00B247B1">
        <w:t>-</w:t>
      </w:r>
      <w:r w:rsidR="00993860">
        <w:t xml:space="preserve"> </w:t>
      </w:r>
      <w:r w:rsidRPr="00B247B1">
        <w:t>демокрация</w:t>
      </w:r>
      <w:r w:rsidR="00A11D03">
        <w:t xml:space="preserve">, </w:t>
      </w:r>
      <w:r w:rsidRPr="00B247B1">
        <w:t>само чрез нея ще могат да се съхранят социалните права на</w:t>
      </w:r>
      <w:r w:rsidR="00993860">
        <w:t xml:space="preserve"> </w:t>
      </w:r>
      <w:r w:rsidRPr="00B247B1">
        <w:t xml:space="preserve">обикновените хора и </w:t>
      </w:r>
      <w:r w:rsidR="00631054">
        <w:t xml:space="preserve">да се </w:t>
      </w:r>
      <w:r w:rsidRPr="00B247B1">
        <w:t>стабилизира икономиката на страната при</w:t>
      </w:r>
      <w:r w:rsidR="00993860">
        <w:t xml:space="preserve"> </w:t>
      </w:r>
      <w:r w:rsidRPr="00B247B1">
        <w:t xml:space="preserve">новите </w:t>
      </w:r>
      <w:r w:rsidR="00A11D03">
        <w:t>паз</w:t>
      </w:r>
      <w:r w:rsidRPr="00B247B1">
        <w:t>арни услови</w:t>
      </w:r>
      <w:r w:rsidR="00993860">
        <w:t>я</w:t>
      </w:r>
      <w:r w:rsidR="00A11D03">
        <w:t>.</w:t>
      </w:r>
      <w:r w:rsidRPr="00B247B1">
        <w:t xml:space="preserve"> Бях избран за делегат на Общинската</w:t>
      </w:r>
      <w:r w:rsidR="00993860">
        <w:t xml:space="preserve"> </w:t>
      </w:r>
      <w:r w:rsidRPr="00B247B1">
        <w:t>конференция на БСП,</w:t>
      </w:r>
      <w:r w:rsidR="00993860">
        <w:t xml:space="preserve"> </w:t>
      </w:r>
      <w:r w:rsidRPr="00B247B1">
        <w:t>в която тогава членуваха 9 хиляди души</w:t>
      </w:r>
      <w:r w:rsidR="00A11D03">
        <w:t xml:space="preserve">. </w:t>
      </w:r>
      <w:r w:rsidRPr="00B247B1">
        <w:t xml:space="preserve">И тази година с Милка ходихме на </w:t>
      </w:r>
      <w:r w:rsidR="00A11D03" w:rsidRPr="00B247B1">
        <w:t>тържествата</w:t>
      </w:r>
      <w:r w:rsidRPr="00B247B1">
        <w:t xml:space="preserve"> на връх Бузлуд</w:t>
      </w:r>
      <w:r w:rsidR="00A11D03">
        <w:t>ж</w:t>
      </w:r>
      <w:r w:rsidRPr="00B247B1">
        <w:t>а</w:t>
      </w:r>
      <w:r w:rsidR="00A11D03">
        <w:t>.</w:t>
      </w:r>
    </w:p>
    <w:p w14:paraId="1140D2E1" w14:textId="77777777" w:rsidR="000C1925" w:rsidRDefault="00A11D03" w:rsidP="00B247B1">
      <w:r w:rsidRPr="00B247B1">
        <w:t>И новата 1993 година успяхме да посрещнем сравнително</w:t>
      </w:r>
      <w:r w:rsidR="00993860">
        <w:t xml:space="preserve"> </w:t>
      </w:r>
      <w:r w:rsidRPr="00B247B1">
        <w:t>добре</w:t>
      </w:r>
      <w:r w:rsidR="00631054">
        <w:t>,</w:t>
      </w:r>
      <w:r w:rsidRPr="00B247B1">
        <w:t xml:space="preserve"> спазвайки семейните традиции. </w:t>
      </w:r>
      <w:r w:rsidR="00B247B1" w:rsidRPr="00B247B1">
        <w:t>Независимо от инфлацията, семейството ни се крепеше финансово. Всички бяхме здрави и внуците ни растяха</w:t>
      </w:r>
      <w:r>
        <w:t xml:space="preserve">. </w:t>
      </w:r>
      <w:r w:rsidR="00B247B1" w:rsidRPr="00B247B1">
        <w:t>Надявахме</w:t>
      </w:r>
      <w:r w:rsidR="00993860">
        <w:t xml:space="preserve"> </w:t>
      </w:r>
      <w:r w:rsidR="00B247B1" w:rsidRPr="00B247B1">
        <w:t>се разрухата в икономика да бъде преодоляна за няколко години и п</w:t>
      </w:r>
      <w:r w:rsidR="00631054">
        <w:t>ри капитализма семейството ни да</w:t>
      </w:r>
      <w:r w:rsidR="00B247B1" w:rsidRPr="00B247B1">
        <w:t xml:space="preserve"> може да се съхрани</w:t>
      </w:r>
      <w:r w:rsidR="00993860">
        <w:t xml:space="preserve"> </w:t>
      </w:r>
      <w:r w:rsidR="00B247B1" w:rsidRPr="00B247B1">
        <w:t>икономически като средна класа</w:t>
      </w:r>
      <w:r>
        <w:t>.</w:t>
      </w:r>
      <w:r w:rsidR="00B247B1" w:rsidRPr="00B247B1">
        <w:t xml:space="preserve"> Познавайки </w:t>
      </w:r>
      <w:r w:rsidR="00631054">
        <w:t>капитализмът</w:t>
      </w:r>
      <w:r w:rsidR="00B247B1" w:rsidRPr="00B247B1">
        <w:t xml:space="preserve"> отпреди 9-ти септември 1944 г</w:t>
      </w:r>
      <w:r>
        <w:t xml:space="preserve">. </w:t>
      </w:r>
      <w:r w:rsidR="00B247B1" w:rsidRPr="00B247B1">
        <w:t>се надява</w:t>
      </w:r>
      <w:r>
        <w:t>х</w:t>
      </w:r>
      <w:r w:rsidR="00B247B1" w:rsidRPr="00B247B1">
        <w:t>,</w:t>
      </w:r>
      <w:r w:rsidR="00993860">
        <w:t xml:space="preserve"> </w:t>
      </w:r>
      <w:r w:rsidR="00B247B1" w:rsidRPr="00B247B1">
        <w:t xml:space="preserve">че съвременният ще бъде по-добър </w:t>
      </w:r>
      <w:r>
        <w:t>-</w:t>
      </w:r>
      <w:r w:rsidR="00B247B1" w:rsidRPr="00B247B1">
        <w:t xml:space="preserve"> като този в Европейските страни</w:t>
      </w:r>
      <w:r>
        <w:t>.</w:t>
      </w:r>
    </w:p>
    <w:p w14:paraId="7EE6C087" w14:textId="5E62AE41" w:rsidR="00B247B1" w:rsidRDefault="00B247B1" w:rsidP="00B247B1">
      <w:r w:rsidRPr="00B247B1">
        <w:t xml:space="preserve">Отношенията </w:t>
      </w:r>
      <w:r w:rsidR="004123E9">
        <w:t xml:space="preserve">на </w:t>
      </w:r>
      <w:r w:rsidRPr="00B247B1">
        <w:t>Марин и Дора</w:t>
      </w:r>
      <w:r w:rsidR="00993860">
        <w:t xml:space="preserve"> </w:t>
      </w:r>
      <w:r w:rsidR="00993860">
        <w:t>и Васко и Мари</w:t>
      </w:r>
      <w:r w:rsidR="00993860">
        <w:t>а</w:t>
      </w:r>
      <w:r w:rsidRPr="00B247B1">
        <w:t xml:space="preserve">на бяха </w:t>
      </w:r>
      <w:proofErr w:type="spellStart"/>
      <w:r w:rsidRPr="00B247B1">
        <w:t>спокойни.Това</w:t>
      </w:r>
      <w:proofErr w:type="spellEnd"/>
      <w:r w:rsidRPr="00B247B1">
        <w:t xml:space="preserve"> успокояваше и нас</w:t>
      </w:r>
      <w:r w:rsidR="00A11D03">
        <w:t>.</w:t>
      </w:r>
      <w:r w:rsidRPr="00B247B1">
        <w:t xml:space="preserve"> Внуците бяха вече големи, Стефко на 14 години,</w:t>
      </w:r>
      <w:r w:rsidR="00993860">
        <w:t xml:space="preserve"> </w:t>
      </w:r>
      <w:r w:rsidRPr="00B247B1">
        <w:t>Маринчо на 10, а Милко на 8</w:t>
      </w:r>
      <w:r w:rsidR="00A11D03">
        <w:t xml:space="preserve">. </w:t>
      </w:r>
      <w:r w:rsidRPr="00B247B1">
        <w:t>Стефко през тази есен беше приет в Езиковата гимназия с изучаване на немски и английски</w:t>
      </w:r>
      <w:r w:rsidR="00993860">
        <w:t xml:space="preserve"> </w:t>
      </w:r>
      <w:r w:rsidRPr="00B247B1">
        <w:t>език</w:t>
      </w:r>
      <w:r w:rsidR="00A11D03">
        <w:t xml:space="preserve">. </w:t>
      </w:r>
      <w:r w:rsidRPr="00B247B1">
        <w:t>Всички се учиха много добре</w:t>
      </w:r>
      <w:r w:rsidR="00A11D03">
        <w:t>.</w:t>
      </w:r>
    </w:p>
    <w:p w14:paraId="7574EB7D" w14:textId="77777777" w:rsidR="00C875B7" w:rsidRPr="00B247B1" w:rsidRDefault="00C875B7" w:rsidP="00B247B1"/>
    <w:p w14:paraId="217B14C5" w14:textId="053E5EF6" w:rsidR="000C1925" w:rsidRDefault="004D4C88" w:rsidP="00B247B1">
      <w:r>
        <w:rPr>
          <w:noProof/>
        </w:rPr>
        <w:pict w14:anchorId="427B63F4">
          <v:shape id="_x0000_s1039" type="#_x0000_t202" style="position:absolute;left:0;text-align:left;margin-left:0;margin-top:234pt;width:329.1pt;height:22.2pt;z-index:251670016" stroked="f">
            <v:textbox style="mso-next-textbox:#_x0000_s1039;mso-fit-shape-to-text:t" inset="0,0,0,0">
              <w:txbxContent>
                <w:p w14:paraId="23BF1035" w14:textId="77777777" w:rsidR="00C875B7" w:rsidRPr="00A871EC" w:rsidRDefault="00C875B7" w:rsidP="00C875B7">
                  <w:pPr>
                    <w:pStyle w:val="Caption"/>
                    <w:rPr>
                      <w:noProof/>
                      <w:sz w:val="22"/>
                      <w:szCs w:val="22"/>
                    </w:rPr>
                  </w:pPr>
                  <w:r w:rsidRPr="00D051C4">
                    <w:t>Стефан и Милка Ножчеви и внуци</w:t>
                  </w:r>
                  <w:r w:rsidR="00993860">
                    <w:t xml:space="preserve"> - Марин, Милко и Стефан</w:t>
                  </w:r>
                  <w:r>
                    <w:rPr>
                      <w:noProof/>
                    </w:rPr>
                    <w:t xml:space="preserve">, </w:t>
                  </w:r>
                  <w:r w:rsidRPr="00D051C4">
                    <w:rPr>
                      <w:noProof/>
                    </w:rPr>
                    <w:t>1993 г.</w:t>
                  </w:r>
                </w:p>
              </w:txbxContent>
            </v:textbox>
            <w10:wrap type="square"/>
          </v:shape>
        </w:pict>
      </w:r>
      <w:r w:rsidR="00042E8F">
        <w:rPr>
          <w:noProof/>
          <w:lang w:val="en-US"/>
        </w:rPr>
        <w:drawing>
          <wp:anchor distT="0" distB="0" distL="114300" distR="114300" simplePos="0" relativeHeight="251672576" behindDoc="0" locked="0" layoutInCell="1" allowOverlap="1" wp14:anchorId="6605C356" wp14:editId="0623B79A">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anchor>
        </w:drawing>
      </w:r>
      <w:r w:rsidR="00B247B1" w:rsidRPr="00B247B1">
        <w:t>Лошото в домът ни започна през тази пролет</w:t>
      </w:r>
      <w:r w:rsidR="00A11D03">
        <w:t>.</w:t>
      </w:r>
      <w:r w:rsidR="00B247B1" w:rsidRPr="00B247B1">
        <w:t xml:space="preserve"> Синът ни</w:t>
      </w:r>
      <w:r w:rsidR="00993860">
        <w:t xml:space="preserve"> </w:t>
      </w:r>
      <w:r w:rsidR="00B247B1" w:rsidRPr="00B247B1">
        <w:t xml:space="preserve">Марин започна да слабее. Стана доста </w:t>
      </w:r>
      <w:r w:rsidR="00A11D03" w:rsidRPr="00B247B1">
        <w:t>раздразнителен</w:t>
      </w:r>
      <w:r w:rsidR="00B247B1" w:rsidRPr="00B247B1">
        <w:t xml:space="preserve"> и понякога вечер се </w:t>
      </w:r>
      <w:r w:rsidR="00A11D03" w:rsidRPr="00B247B1">
        <w:t>връщаше</w:t>
      </w:r>
      <w:r w:rsidR="00B247B1" w:rsidRPr="00B247B1">
        <w:t xml:space="preserve"> и пийнал</w:t>
      </w:r>
      <w:r w:rsidR="00A11D03">
        <w:t xml:space="preserve">. </w:t>
      </w:r>
      <w:r w:rsidR="00B247B1" w:rsidRPr="00B247B1">
        <w:t xml:space="preserve">По-късно </w:t>
      </w:r>
      <w:r w:rsidR="00A11D03" w:rsidRPr="00B247B1">
        <w:t>забелязахме</w:t>
      </w:r>
      <w:r w:rsidR="00B247B1" w:rsidRPr="00B247B1">
        <w:t>, че</w:t>
      </w:r>
      <w:r w:rsidR="00993860">
        <w:t xml:space="preserve"> </w:t>
      </w:r>
      <w:r w:rsidR="00B247B1" w:rsidRPr="00B247B1">
        <w:t>вр</w:t>
      </w:r>
      <w:r w:rsidR="00A11D03">
        <w:t>ъ</w:t>
      </w:r>
      <w:r w:rsidR="004123E9">
        <w:t>щайки се от работа</w:t>
      </w:r>
      <w:r w:rsidR="00A11D03">
        <w:t>,</w:t>
      </w:r>
      <w:r w:rsidR="00B247B1" w:rsidRPr="00B247B1">
        <w:t xml:space="preserve"> топи краката в топла вода и пие</w:t>
      </w:r>
      <w:r w:rsidR="00993860">
        <w:t xml:space="preserve"> </w:t>
      </w:r>
      <w:r w:rsidR="00B247B1" w:rsidRPr="00B247B1">
        <w:t>лекарства.</w:t>
      </w:r>
      <w:r w:rsidR="00993860">
        <w:t xml:space="preserve"> </w:t>
      </w:r>
      <w:r w:rsidR="00B247B1" w:rsidRPr="00B247B1">
        <w:t xml:space="preserve">Оправдаваше се , че при честите </w:t>
      </w:r>
      <w:r w:rsidR="00A11D03">
        <w:t>ко</w:t>
      </w:r>
      <w:r w:rsidR="00B247B1" w:rsidRPr="00B247B1">
        <w:t>мандировки из района настивал.</w:t>
      </w:r>
      <w:r w:rsidR="00993860">
        <w:t xml:space="preserve"> </w:t>
      </w:r>
      <w:r w:rsidR="00B247B1" w:rsidRPr="00B247B1">
        <w:t xml:space="preserve">Страдаше и от фронтален </w:t>
      </w:r>
      <w:r w:rsidR="00A11D03" w:rsidRPr="00B247B1">
        <w:t>синузит</w:t>
      </w:r>
      <w:r w:rsidR="00B247B1" w:rsidRPr="00B247B1">
        <w:t xml:space="preserve"> като мен. Споменах</w:t>
      </w:r>
      <w:r w:rsidR="004123E9">
        <w:t xml:space="preserve"> вече, че </w:t>
      </w:r>
      <w:r w:rsidR="00B247B1" w:rsidRPr="00B247B1">
        <w:t>той не обичаш</w:t>
      </w:r>
      <w:r w:rsidR="00A11D03">
        <w:t>е</w:t>
      </w:r>
      <w:r w:rsidR="00B247B1" w:rsidRPr="00B247B1">
        <w:t xml:space="preserve"> да споделя проблемите си с нас</w:t>
      </w:r>
      <w:r w:rsidR="004123E9">
        <w:t>,</w:t>
      </w:r>
      <w:r w:rsidR="00B247B1" w:rsidRPr="00B247B1">
        <w:t xml:space="preserve"> даже и </w:t>
      </w:r>
      <w:r w:rsidR="00A11D03">
        <w:t>з</w:t>
      </w:r>
      <w:r w:rsidR="00B247B1" w:rsidRPr="00B247B1">
        <w:t>д</w:t>
      </w:r>
      <w:r w:rsidR="00A11D03">
        <w:t>р</w:t>
      </w:r>
      <w:r w:rsidR="00B247B1" w:rsidRPr="00B247B1">
        <w:t>авословните</w:t>
      </w:r>
      <w:r w:rsidR="00A11D03">
        <w:t>.</w:t>
      </w:r>
      <w:r w:rsidR="00B247B1" w:rsidRPr="00B247B1">
        <w:t xml:space="preserve"> Самият аз се занимава</w:t>
      </w:r>
      <w:r w:rsidR="004030D3">
        <w:t>х</w:t>
      </w:r>
      <w:r w:rsidR="00B247B1" w:rsidRPr="00B247B1">
        <w:t xml:space="preserve"> повече с внуците, а синовете ги смятах вече достатъчно големи</w:t>
      </w:r>
      <w:r w:rsidR="004030D3">
        <w:rPr>
          <w:lang w:val="en-US"/>
        </w:rPr>
        <w:t>,</w:t>
      </w:r>
      <w:r w:rsidR="00B247B1" w:rsidRPr="00B247B1">
        <w:t xml:space="preserve"> Васко беше на 38</w:t>
      </w:r>
      <w:r w:rsidR="004030D3">
        <w:rPr>
          <w:lang w:val="en-US"/>
        </w:rPr>
        <w:t xml:space="preserve">, </w:t>
      </w:r>
      <w:r w:rsidR="00B247B1" w:rsidRPr="00B247B1">
        <w:t>а Марин на 34 години.</w:t>
      </w:r>
      <w:r w:rsidR="00993860">
        <w:t xml:space="preserve"> </w:t>
      </w:r>
      <w:r w:rsidR="00B247B1" w:rsidRPr="00B247B1">
        <w:t xml:space="preserve">Даже правих </w:t>
      </w:r>
      <w:r w:rsidR="004030D3">
        <w:t>за</w:t>
      </w:r>
      <w:r w:rsidR="00B247B1" w:rsidRPr="00B247B1">
        <w:t>бележки и на Милка да не</w:t>
      </w:r>
      <w:r w:rsidR="00993860">
        <w:t xml:space="preserve"> </w:t>
      </w:r>
      <w:r w:rsidR="00B247B1" w:rsidRPr="00B247B1">
        <w:t>се меси в личните им и семейни проблеми.</w:t>
      </w:r>
      <w:r w:rsidR="00993860">
        <w:t xml:space="preserve"> </w:t>
      </w:r>
      <w:r w:rsidR="00B247B1" w:rsidRPr="00B247B1">
        <w:t>През април Милка забеляза, че Марин е сериозно разтревожен.</w:t>
      </w:r>
      <w:r w:rsidR="004123E9">
        <w:t xml:space="preserve"> О</w:t>
      </w:r>
      <w:r w:rsidR="00B247B1" w:rsidRPr="00B247B1">
        <w:t>бяснил</w:t>
      </w:r>
      <w:r w:rsidR="004123E9">
        <w:t xml:space="preserve"> и</w:t>
      </w:r>
      <w:r w:rsidR="00B247B1" w:rsidRPr="00B247B1">
        <w:t xml:space="preserve">, че един </w:t>
      </w:r>
      <w:r w:rsidR="004030D3">
        <w:t>о</w:t>
      </w:r>
      <w:r w:rsidR="00B247B1" w:rsidRPr="00B247B1">
        <w:t>т най-добрите</w:t>
      </w:r>
      <w:r w:rsidR="004123E9">
        <w:t xml:space="preserve"> му приятели и колеги от завод „</w:t>
      </w:r>
      <w:r w:rsidR="004030D3">
        <w:t>Б</w:t>
      </w:r>
      <w:r w:rsidR="004123E9">
        <w:t>ерое” – Радомир,</w:t>
      </w:r>
      <w:r w:rsidR="00993860">
        <w:t xml:space="preserve"> </w:t>
      </w:r>
      <w:r w:rsidR="00B247B1" w:rsidRPr="00B247B1">
        <w:t>е тежкоболен</w:t>
      </w:r>
      <w:r w:rsidR="00993860">
        <w:t xml:space="preserve"> </w:t>
      </w:r>
      <w:r w:rsidR="00B247B1" w:rsidRPr="00B247B1">
        <w:t>от рак. Той беше само на 29 го</w:t>
      </w:r>
      <w:r w:rsidR="00993860">
        <w:t>дини</w:t>
      </w:r>
      <w:r w:rsidR="00993860">
        <w:t>,</w:t>
      </w:r>
      <w:r w:rsidR="00993860">
        <w:t xml:space="preserve"> </w:t>
      </w:r>
      <w:ins w:id="8" w:author="Eli" w:date="2025-08-09T14:53:00Z" w16du:dateUtc="2025-08-09T11:53:00Z">
        <w:r w:rsidR="00993860">
          <w:t>е</w:t>
        </w:r>
      </w:ins>
      <w:r w:rsidR="00B247B1" w:rsidRPr="00B247B1">
        <w:t>дин син в семейството и тъкмо се б</w:t>
      </w:r>
      <w:r w:rsidR="004030D3">
        <w:t>ил</w:t>
      </w:r>
      <w:r w:rsidR="00B247B1" w:rsidRPr="00B247B1">
        <w:t xml:space="preserve"> оженил. Марин смяташе, че Радомир</w:t>
      </w:r>
      <w:r w:rsidR="004123E9">
        <w:t xml:space="preserve"> е пострадал от работата в „Берое”</w:t>
      </w:r>
      <w:r w:rsidR="004030D3">
        <w:t>.</w:t>
      </w:r>
      <w:r w:rsidR="00B247B1" w:rsidRPr="00B247B1">
        <w:t xml:space="preserve"> Там получавали </w:t>
      </w:r>
      <w:r w:rsidR="004030D3" w:rsidRPr="00B247B1">
        <w:t>всички</w:t>
      </w:r>
      <w:r w:rsidR="00993860">
        <w:t xml:space="preserve"> </w:t>
      </w:r>
      <w:r w:rsidR="00B247B1" w:rsidRPr="00B247B1">
        <w:t>части на роботите от Русия</w:t>
      </w:r>
      <w:r w:rsidR="004123E9">
        <w:t>,</w:t>
      </w:r>
      <w:r w:rsidR="00B247B1" w:rsidRPr="00B247B1">
        <w:t xml:space="preserve"> от района на Чернобил</w:t>
      </w:r>
      <w:r w:rsidR="004030D3">
        <w:t>.</w:t>
      </w:r>
      <w:r w:rsidR="00B247B1" w:rsidRPr="00B247B1">
        <w:t xml:space="preserve"> Наскор</w:t>
      </w:r>
      <w:r w:rsidR="004030D3">
        <w:t xml:space="preserve">о </w:t>
      </w:r>
      <w:r w:rsidR="00B247B1" w:rsidRPr="00B247B1">
        <w:t>след това Радомир почина</w:t>
      </w:r>
      <w:r w:rsidR="004030D3">
        <w:t>.</w:t>
      </w:r>
      <w:r w:rsidR="00B247B1" w:rsidRPr="00B247B1">
        <w:t xml:space="preserve"> Сега донякъде си обяснихме и</w:t>
      </w:r>
      <w:r w:rsidR="004123E9">
        <w:t xml:space="preserve"> внезапното напускане на Марин</w:t>
      </w:r>
      <w:r w:rsidR="004030D3">
        <w:t xml:space="preserve">. </w:t>
      </w:r>
      <w:r w:rsidR="00B247B1" w:rsidRPr="00B247B1">
        <w:t>Милка продължаваше всеки месец</w:t>
      </w:r>
      <w:r w:rsidR="00993860">
        <w:t xml:space="preserve"> </w:t>
      </w:r>
      <w:ins w:id="9" w:author="Eli" w:date="2025-08-09T14:53:00Z" w16du:dateUtc="2025-08-09T11:53:00Z">
        <w:r w:rsidR="00B247B1" w:rsidRPr="00B247B1">
          <w:t xml:space="preserve"> </w:t>
        </w:r>
      </w:ins>
      <w:r w:rsidR="00B247B1" w:rsidRPr="00B247B1">
        <w:t>да ходи при сляпата си</w:t>
      </w:r>
      <w:r w:rsidR="004123E9">
        <w:t xml:space="preserve"> майка в Розовец.</w:t>
      </w:r>
    </w:p>
    <w:p w14:paraId="09D894DF" w14:textId="1C7D70A4" w:rsidR="000C1925" w:rsidRDefault="00B247B1" w:rsidP="00B247B1">
      <w:r w:rsidRPr="00B247B1">
        <w:t>От тази година, започнах по-сериозно да се ровя в миналото на фамилията Ножчеви</w:t>
      </w:r>
      <w:r w:rsidR="004030D3">
        <w:t xml:space="preserve">. </w:t>
      </w:r>
      <w:r w:rsidR="004123E9">
        <w:t>Свързах се с научния</w:t>
      </w:r>
      <w:r w:rsidRPr="00B247B1">
        <w:t xml:space="preserve"> сътрудник</w:t>
      </w:r>
      <w:r w:rsidR="00993860">
        <w:t xml:space="preserve"> </w:t>
      </w:r>
      <w:r w:rsidRPr="00B247B1">
        <w:t xml:space="preserve">Нейчо Кънев от </w:t>
      </w:r>
      <w:r w:rsidR="004030D3">
        <w:t>Ис</w:t>
      </w:r>
      <w:r w:rsidR="004030D3" w:rsidRPr="00B247B1">
        <w:t>торическият</w:t>
      </w:r>
      <w:r w:rsidRPr="00B247B1">
        <w:t xml:space="preserve"> музей в града</w:t>
      </w:r>
      <w:r w:rsidR="004030D3">
        <w:t>.</w:t>
      </w:r>
      <w:r w:rsidRPr="00B247B1">
        <w:t xml:space="preserve"> Чрез него </w:t>
      </w:r>
      <w:r w:rsidR="004030D3" w:rsidRPr="00B247B1">
        <w:t>успях</w:t>
      </w:r>
      <w:r w:rsidR="004123E9">
        <w:t xml:space="preserve"> да </w:t>
      </w:r>
      <w:r w:rsidRPr="00B247B1">
        <w:t>се снабдя с ксерокопие на ръкописните записки</w:t>
      </w:r>
      <w:r w:rsidR="00993860">
        <w:t xml:space="preserve"> </w:t>
      </w:r>
      <w:r w:rsidRPr="00B247B1">
        <w:t>-</w:t>
      </w:r>
      <w:r w:rsidR="00993860">
        <w:t xml:space="preserve"> </w:t>
      </w:r>
      <w:r w:rsidRPr="00B247B1">
        <w:t>спомени на</w:t>
      </w:r>
      <w:r w:rsidR="004123E9">
        <w:t xml:space="preserve"> дядо ми Стефан Минчев (Ножчето), участник в </w:t>
      </w:r>
      <w:r w:rsidRPr="00B247B1">
        <w:t xml:space="preserve">Старозагорското </w:t>
      </w:r>
      <w:r w:rsidR="00883E0A" w:rsidRPr="00B247B1">
        <w:t>въстание</w:t>
      </w:r>
      <w:r w:rsidR="004030D3">
        <w:t>.</w:t>
      </w:r>
      <w:r w:rsidR="00993860">
        <w:t xml:space="preserve"> </w:t>
      </w:r>
      <w:r w:rsidR="004123E9">
        <w:t>Свързах се</w:t>
      </w:r>
      <w:r w:rsidRPr="00B247B1">
        <w:t xml:space="preserve"> и с потомци на сестрите на баба ми Руска,</w:t>
      </w:r>
      <w:r w:rsidR="00993860">
        <w:t xml:space="preserve"> </w:t>
      </w:r>
      <w:r w:rsidRPr="00B247B1">
        <w:t>неговата съпруга</w:t>
      </w:r>
      <w:r w:rsidR="004030D3">
        <w:t>.</w:t>
      </w:r>
    </w:p>
    <w:p w14:paraId="54D3F78B" w14:textId="182BBE43" w:rsidR="000C1925" w:rsidRDefault="00B247B1" w:rsidP="00B247B1">
      <w:r w:rsidRPr="00B247B1">
        <w:t>Записките не бяха завършени поради ранната му смър</w:t>
      </w:r>
      <w:r w:rsidR="004030D3">
        <w:t>т</w:t>
      </w:r>
      <w:r w:rsidRPr="00B247B1">
        <w:t>.</w:t>
      </w:r>
      <w:r w:rsidR="00993860" w:rsidRPr="00A31343">
        <w:t xml:space="preserve"> </w:t>
      </w:r>
      <w:r w:rsidRPr="00B247B1">
        <w:t>Прочитайки</w:t>
      </w:r>
      <w:r w:rsidR="00993860">
        <w:t xml:space="preserve"> </w:t>
      </w:r>
      <w:r w:rsidRPr="00B247B1">
        <w:t>ги</w:t>
      </w:r>
      <w:r w:rsidR="00CA46B8">
        <w:rPr>
          <w:lang w:val="en-US"/>
        </w:rPr>
        <w:t xml:space="preserve">, </w:t>
      </w:r>
      <w:r w:rsidRPr="00B247B1">
        <w:t>реши</w:t>
      </w:r>
      <w:r w:rsidR="004030D3">
        <w:t>х</w:t>
      </w:r>
      <w:r w:rsidRPr="00B247B1">
        <w:t xml:space="preserve"> и аз да напиша такива за моят живот</w:t>
      </w:r>
      <w:r w:rsidR="00CA46B8">
        <w:t xml:space="preserve">, </w:t>
      </w:r>
      <w:r w:rsidRPr="00B247B1">
        <w:t>като ги</w:t>
      </w:r>
      <w:r w:rsidR="00993860">
        <w:t xml:space="preserve"> </w:t>
      </w:r>
      <w:r w:rsidR="004030D3" w:rsidRPr="00B247B1">
        <w:t>свържа</w:t>
      </w:r>
      <w:r w:rsidRPr="00B247B1">
        <w:t xml:space="preserve"> и бъдат продължение на историята на фамилията ни</w:t>
      </w:r>
      <w:r w:rsidR="004030D3">
        <w:t xml:space="preserve">. </w:t>
      </w:r>
      <w:r w:rsidR="004030D3" w:rsidRPr="00B247B1">
        <w:t>Съжалявах</w:t>
      </w:r>
      <w:r w:rsidR="004030D3">
        <w:t xml:space="preserve">, </w:t>
      </w:r>
      <w:r w:rsidR="00CA46B8">
        <w:t>че баща ми, който е имал</w:t>
      </w:r>
      <w:r w:rsidRPr="00B247B1">
        <w:t xml:space="preserve"> много бурен революционен живот не беше</w:t>
      </w:r>
      <w:r w:rsidR="00CA46B8">
        <w:t xml:space="preserve"> оставил подобни</w:t>
      </w:r>
      <w:r w:rsidR="004030D3">
        <w:t xml:space="preserve">. </w:t>
      </w:r>
      <w:r w:rsidRPr="00B247B1">
        <w:t>Надява</w:t>
      </w:r>
      <w:r w:rsidR="00883E0A">
        <w:t>х</w:t>
      </w:r>
      <w:r w:rsidRPr="00B247B1">
        <w:t xml:space="preserve"> </w:t>
      </w:r>
      <w:proofErr w:type="spellStart"/>
      <w:r w:rsidRPr="00B247B1">
        <w:t>се,че</w:t>
      </w:r>
      <w:proofErr w:type="spellEnd"/>
      <w:r w:rsidRPr="00B247B1">
        <w:t xml:space="preserve"> ще мога да от</w:t>
      </w:r>
      <w:r w:rsidR="00883E0A">
        <w:t>к</w:t>
      </w:r>
      <w:r w:rsidRPr="00B247B1">
        <w:t>рия нещо и за прадядо ми Минч</w:t>
      </w:r>
      <w:r w:rsidR="00883E0A">
        <w:t>о</w:t>
      </w:r>
      <w:r w:rsidRPr="00B247B1">
        <w:t xml:space="preserve"> С</w:t>
      </w:r>
      <w:r w:rsidR="00883E0A">
        <w:t>т</w:t>
      </w:r>
      <w:r w:rsidR="00CA46B8">
        <w:t>ефанов -</w:t>
      </w:r>
      <w:r w:rsidRPr="00B247B1">
        <w:t>Ножчето</w:t>
      </w:r>
      <w:r w:rsidR="00883E0A">
        <w:t>,</w:t>
      </w:r>
      <w:r w:rsidRPr="00B247B1">
        <w:t xml:space="preserve"> от когото идваше</w:t>
      </w:r>
      <w:r w:rsidR="00883E0A">
        <w:t xml:space="preserve"> и </w:t>
      </w:r>
      <w:r w:rsidRPr="00B247B1">
        <w:t>ф</w:t>
      </w:r>
      <w:r w:rsidR="00883E0A">
        <w:t>а</w:t>
      </w:r>
      <w:r w:rsidRPr="00B247B1">
        <w:t>милното ни име</w:t>
      </w:r>
      <w:r w:rsidR="00883E0A">
        <w:t>.</w:t>
      </w:r>
      <w:r w:rsidR="00993860">
        <w:t xml:space="preserve"> </w:t>
      </w:r>
      <w:r w:rsidR="00883E0A">
        <w:t>От всичко това</w:t>
      </w:r>
      <w:r w:rsidRPr="00B247B1">
        <w:t xml:space="preserve"> можеше да се получи </w:t>
      </w:r>
      <w:r w:rsidR="00883E0A" w:rsidRPr="00B247B1">
        <w:t>поучителен</w:t>
      </w:r>
      <w:r w:rsidR="00CA46B8">
        <w:t xml:space="preserve"> </w:t>
      </w:r>
      <w:r w:rsidR="00883E0A">
        <w:t>и</w:t>
      </w:r>
      <w:r w:rsidR="00883E0A">
        <w:t xml:space="preserve"> интересен </w:t>
      </w:r>
      <w:r w:rsidRPr="00B247B1">
        <w:t>матери</w:t>
      </w:r>
      <w:r w:rsidR="00883E0A">
        <w:t>а</w:t>
      </w:r>
      <w:r w:rsidRPr="00B247B1">
        <w:t>л за внуците и правнуците на фамилията</w:t>
      </w:r>
      <w:r w:rsidR="00993860">
        <w:t xml:space="preserve"> </w:t>
      </w:r>
      <w:r w:rsidRPr="00B247B1">
        <w:t xml:space="preserve">Ножчеви. През това лято, във връзка </w:t>
      </w:r>
      <w:r w:rsidR="00883E0A">
        <w:t>с</w:t>
      </w:r>
      <w:r w:rsidRPr="00B247B1">
        <w:t xml:space="preserve"> това ми намерение</w:t>
      </w:r>
      <w:r w:rsidR="00883E0A">
        <w:t>,</w:t>
      </w:r>
      <w:r w:rsidRPr="00B247B1">
        <w:t xml:space="preserve"> с</w:t>
      </w:r>
      <w:r w:rsidR="00993860">
        <w:t xml:space="preserve"> </w:t>
      </w:r>
      <w:r w:rsidRPr="00B247B1">
        <w:t>внука Марин</w:t>
      </w:r>
      <w:r w:rsidR="00883E0A">
        <w:t>ч</w:t>
      </w:r>
      <w:r w:rsidR="00993860">
        <w:t xml:space="preserve">о в продължение на два месеца </w:t>
      </w:r>
      <w:r w:rsidRPr="00B247B1">
        <w:t>направихм</w:t>
      </w:r>
      <w:r w:rsidR="00883E0A">
        <w:t>е</w:t>
      </w:r>
      <w:r w:rsidRPr="00B247B1">
        <w:t xml:space="preserve"> пълен опис на книги</w:t>
      </w:r>
      <w:r w:rsidR="00883E0A">
        <w:t>те в дома ни.</w:t>
      </w:r>
      <w:r w:rsidRPr="00B247B1">
        <w:t xml:space="preserve"> Изненадан бях от</w:t>
      </w:r>
      <w:r w:rsidR="00993860">
        <w:t xml:space="preserve"> </w:t>
      </w:r>
      <w:r w:rsidR="00B83A0A">
        <w:t>голямото количество</w:t>
      </w:r>
      <w:r w:rsidRPr="00B247B1">
        <w:t xml:space="preserve"> научно</w:t>
      </w:r>
      <w:r w:rsidR="00993860">
        <w:t xml:space="preserve"> </w:t>
      </w:r>
      <w:r w:rsidRPr="00B247B1">
        <w:t>-</w:t>
      </w:r>
      <w:r w:rsidR="00993860">
        <w:t xml:space="preserve"> </w:t>
      </w:r>
      <w:r w:rsidRPr="00B247B1">
        <w:t>фантастична литература и такава по</w:t>
      </w:r>
      <w:r w:rsidR="00993860">
        <w:t xml:space="preserve"> </w:t>
      </w:r>
      <w:r w:rsidR="00883E0A" w:rsidRPr="00B247B1">
        <w:t>електротехника</w:t>
      </w:r>
      <w:r w:rsidRPr="00B247B1">
        <w:t xml:space="preserve"> и телевизионна техника</w:t>
      </w:r>
      <w:r w:rsidR="00CA46B8">
        <w:t>,</w:t>
      </w:r>
      <w:r w:rsidRPr="00B247B1">
        <w:t xml:space="preserve"> притежавана от синът</w:t>
      </w:r>
      <w:r w:rsidR="00993860">
        <w:t xml:space="preserve"> </w:t>
      </w:r>
      <w:r w:rsidRPr="00B247B1">
        <w:t>ми Марин</w:t>
      </w:r>
      <w:r w:rsidR="00883E0A">
        <w:t xml:space="preserve">. </w:t>
      </w:r>
      <w:r w:rsidRPr="00B247B1">
        <w:t>Оказа се,</w:t>
      </w:r>
      <w:r w:rsidR="00993860">
        <w:t xml:space="preserve"> </w:t>
      </w:r>
      <w:r w:rsidRPr="00B247B1">
        <w:t>че не съм го познавал много добре</w:t>
      </w:r>
      <w:r w:rsidR="00883E0A">
        <w:t>.</w:t>
      </w:r>
    </w:p>
    <w:p w14:paraId="62CC62BD" w14:textId="7B418AF9" w:rsidR="000C1925" w:rsidRDefault="00B247B1" w:rsidP="00B247B1">
      <w:r w:rsidRPr="00B247B1">
        <w:t>През лятото снахата Дора</w:t>
      </w:r>
      <w:r w:rsidR="00CA46B8">
        <w:t xml:space="preserve"> с</w:t>
      </w:r>
      <w:r w:rsidRPr="00B247B1">
        <w:t xml:space="preserve"> Маринчо и Милко</w:t>
      </w:r>
      <w:r w:rsidR="00CA46B8">
        <w:t>,</w:t>
      </w:r>
      <w:r w:rsidRPr="00B247B1">
        <w:t xml:space="preserve"> беше на екскурзионно ле</w:t>
      </w:r>
      <w:r w:rsidR="00B83A0A">
        <w:t>ту</w:t>
      </w:r>
      <w:r w:rsidRPr="00B247B1">
        <w:t>ване из Пирин планина</w:t>
      </w:r>
      <w:r w:rsidR="00B83A0A">
        <w:t>.</w:t>
      </w:r>
      <w:r w:rsidRPr="00B247B1">
        <w:t xml:space="preserve"> Марин не</w:t>
      </w:r>
      <w:r w:rsidR="00993860">
        <w:t xml:space="preserve"> </w:t>
      </w:r>
      <w:r w:rsidRPr="00B247B1">
        <w:t>беше с тях поради влошеното си здраве</w:t>
      </w:r>
      <w:r w:rsidR="00B83A0A">
        <w:t xml:space="preserve">. </w:t>
      </w:r>
      <w:r w:rsidRPr="00B247B1">
        <w:t>Много доволни бя</w:t>
      </w:r>
      <w:r w:rsidR="00B83A0A">
        <w:t xml:space="preserve">ха </w:t>
      </w:r>
      <w:r w:rsidRPr="00B247B1">
        <w:t>внучетата,</w:t>
      </w:r>
      <w:r w:rsidR="00993860">
        <w:t xml:space="preserve"> </w:t>
      </w:r>
      <w:r w:rsidRPr="00B247B1">
        <w:t>покорили връх Вихрен</w:t>
      </w:r>
      <w:r w:rsidR="00B83A0A">
        <w:t xml:space="preserve">. </w:t>
      </w:r>
      <w:r w:rsidRPr="00B247B1">
        <w:t>След</w:t>
      </w:r>
      <w:r w:rsidR="00993860">
        <w:t xml:space="preserve"> </w:t>
      </w:r>
      <w:r w:rsidRPr="00B247B1">
        <w:t>завръщането</w:t>
      </w:r>
      <w:r w:rsidRPr="00B247B1">
        <w:t xml:space="preserve"> си оба</w:t>
      </w:r>
      <w:r w:rsidR="00B83A0A">
        <w:t>ч</w:t>
      </w:r>
      <w:r w:rsidR="00CA46B8">
        <w:t>е, Маринчо</w:t>
      </w:r>
      <w:r w:rsidRPr="00B247B1">
        <w:t xml:space="preserve"> се разболя от пневмония.</w:t>
      </w:r>
      <w:r w:rsidR="00CA46B8">
        <w:t xml:space="preserve"> Големият внук</w:t>
      </w:r>
      <w:r w:rsidRPr="00B247B1">
        <w:t xml:space="preserve"> Стефко - също се проявяваше като тури</w:t>
      </w:r>
      <w:r w:rsidR="00B83A0A">
        <w:t>с</w:t>
      </w:r>
      <w:r w:rsidRPr="00B247B1">
        <w:t>т</w:t>
      </w:r>
      <w:r w:rsidR="00B83A0A">
        <w:t>.</w:t>
      </w:r>
      <w:r w:rsidRPr="00B247B1">
        <w:t xml:space="preserve"> </w:t>
      </w:r>
      <w:r w:rsidRPr="00B247B1">
        <w:t>С</w:t>
      </w:r>
      <w:r w:rsidR="00993860">
        <w:t>ъс с</w:t>
      </w:r>
      <w:r w:rsidRPr="00B247B1">
        <w:t>формирана</w:t>
      </w:r>
      <w:r w:rsidRPr="00B247B1">
        <w:t xml:space="preserve"> екологическа гр</w:t>
      </w:r>
      <w:r w:rsidR="00B83A0A">
        <w:t>уп</w:t>
      </w:r>
      <w:r w:rsidRPr="00B247B1">
        <w:t>а в града</w:t>
      </w:r>
      <w:r w:rsidR="00B83A0A">
        <w:t xml:space="preserve">, </w:t>
      </w:r>
      <w:r w:rsidRPr="00B247B1">
        <w:t>през лятото</w:t>
      </w:r>
      <w:r w:rsidR="00B83A0A">
        <w:t>,</w:t>
      </w:r>
      <w:r w:rsidRPr="00B247B1">
        <w:t xml:space="preserve"> той участва в експедиция по течението на река </w:t>
      </w:r>
      <w:r w:rsidR="00B83A0A" w:rsidRPr="00B247B1">
        <w:t>Тунджа</w:t>
      </w:r>
      <w:r w:rsidRPr="00B247B1">
        <w:t xml:space="preserve"> от гр.</w:t>
      </w:r>
      <w:r w:rsidR="00993860">
        <w:t xml:space="preserve"> </w:t>
      </w:r>
      <w:r w:rsidRPr="00B247B1">
        <w:t>Калофер</w:t>
      </w:r>
      <w:r w:rsidR="00993860">
        <w:t xml:space="preserve"> </w:t>
      </w:r>
      <w:r w:rsidRPr="00B247B1">
        <w:t xml:space="preserve">до гр. Елхово. Като стар турист, аз </w:t>
      </w:r>
      <w:r w:rsidR="00B83A0A" w:rsidRPr="00B247B1">
        <w:t>одобрявах</w:t>
      </w:r>
      <w:r w:rsidRPr="00B247B1">
        <w:t xml:space="preserve"> тези прояви на</w:t>
      </w:r>
      <w:r w:rsidR="00993860">
        <w:t xml:space="preserve"> </w:t>
      </w:r>
      <w:r w:rsidRPr="00B247B1">
        <w:t>внуците си</w:t>
      </w:r>
      <w:r w:rsidR="00B83A0A">
        <w:t>.</w:t>
      </w:r>
    </w:p>
    <w:p w14:paraId="55F4E54B" w14:textId="09A42D85" w:rsidR="000C1925" w:rsidRDefault="00B247B1" w:rsidP="00B247B1">
      <w:r w:rsidRPr="00B247B1">
        <w:t>През тази година</w:t>
      </w:r>
      <w:r w:rsidR="00CA46B8">
        <w:t>,</w:t>
      </w:r>
      <w:r w:rsidRPr="00B247B1">
        <w:t xml:space="preserve"> синът ми Васил</w:t>
      </w:r>
      <w:r w:rsidR="00993860">
        <w:t>,</w:t>
      </w:r>
      <w:r w:rsidRPr="00B247B1">
        <w:t xml:space="preserve"> с </w:t>
      </w:r>
      <w:r w:rsidR="00CA46B8">
        <w:t>монтажна</w:t>
      </w:r>
      <w:r w:rsidRPr="00B247B1">
        <w:t xml:space="preserve"> група на</w:t>
      </w:r>
      <w:r w:rsidR="00993860">
        <w:t xml:space="preserve"> </w:t>
      </w:r>
      <w:r w:rsidRPr="00B247B1">
        <w:t xml:space="preserve">завод </w:t>
      </w:r>
      <w:r w:rsidR="00B83A0A">
        <w:t>„</w:t>
      </w:r>
      <w:r w:rsidRPr="00B247B1">
        <w:t>Червено знаме</w:t>
      </w:r>
      <w:r w:rsidR="00B83A0A">
        <w:t>“</w:t>
      </w:r>
      <w:r w:rsidR="00CA46B8">
        <w:t>,</w:t>
      </w:r>
      <w:r w:rsidRPr="00B247B1">
        <w:t xml:space="preserve"> беше в </w:t>
      </w:r>
      <w:r w:rsidR="00B83A0A">
        <w:t xml:space="preserve">гр. </w:t>
      </w:r>
      <w:r w:rsidRPr="00B247B1">
        <w:t>Абу</w:t>
      </w:r>
      <w:r w:rsidR="00B83A0A">
        <w:t xml:space="preserve"> Д</w:t>
      </w:r>
      <w:r w:rsidRPr="00B247B1">
        <w:t>аби</w:t>
      </w:r>
      <w:r w:rsidR="00CA46B8">
        <w:t>, ОАЕ</w:t>
      </w:r>
      <w:r w:rsidRPr="00B247B1">
        <w:t>.</w:t>
      </w:r>
      <w:r w:rsidR="00993860">
        <w:t xml:space="preserve"> </w:t>
      </w:r>
      <w:r w:rsidRPr="00B247B1">
        <w:t xml:space="preserve">След това с подобни </w:t>
      </w:r>
      <w:r w:rsidR="00B83A0A" w:rsidRPr="00B247B1">
        <w:t>задачи</w:t>
      </w:r>
      <w:r w:rsidRPr="00B247B1">
        <w:t xml:space="preserve"> беше в гр</w:t>
      </w:r>
      <w:r w:rsidR="00B83A0A">
        <w:t xml:space="preserve">. </w:t>
      </w:r>
      <w:r w:rsidRPr="00B247B1">
        <w:t>Дама</w:t>
      </w:r>
      <w:r w:rsidR="00B83A0A">
        <w:t>ск,</w:t>
      </w:r>
      <w:r w:rsidRPr="00B247B1">
        <w:t xml:space="preserve"> Сирия</w:t>
      </w:r>
      <w:r w:rsidR="00B83A0A">
        <w:t>.</w:t>
      </w:r>
      <w:r w:rsidRPr="00B247B1">
        <w:t xml:space="preserve"> Там </w:t>
      </w:r>
      <w:r w:rsidR="00B83A0A" w:rsidRPr="00B247B1">
        <w:t>гостува</w:t>
      </w:r>
      <w:r w:rsidRPr="00B247B1">
        <w:t xml:space="preserve"> на </w:t>
      </w:r>
      <w:proofErr w:type="spellStart"/>
      <w:r w:rsidRPr="00B247B1">
        <w:t>Мустафата</w:t>
      </w:r>
      <w:proofErr w:type="spellEnd"/>
      <w:r w:rsidRPr="00B247B1">
        <w:t xml:space="preserve"> в </w:t>
      </w:r>
      <w:proofErr w:type="spellStart"/>
      <w:r w:rsidRPr="00B247B1">
        <w:t>гр.Алеп</w:t>
      </w:r>
      <w:r w:rsidR="00B83A0A">
        <w:t>о</w:t>
      </w:r>
      <w:proofErr w:type="spellEnd"/>
      <w:r w:rsidR="00B83A0A">
        <w:t>.</w:t>
      </w:r>
      <w:r w:rsidR="00993860">
        <w:t xml:space="preserve"> </w:t>
      </w:r>
      <w:r w:rsidR="00B83A0A">
        <w:t>Той</w:t>
      </w:r>
      <w:r w:rsidRPr="00B247B1">
        <w:t xml:space="preserve"> беше изпратил много подаръци за семейството и</w:t>
      </w:r>
      <w:r w:rsidR="00B83A0A">
        <w:t xml:space="preserve"> особено</w:t>
      </w:r>
      <w:r w:rsidRPr="00B247B1">
        <w:t xml:space="preserve"> на Милка</w:t>
      </w:r>
      <w:r w:rsidR="00B83A0A">
        <w:t xml:space="preserve"> -</w:t>
      </w:r>
      <w:r w:rsidRPr="00B247B1">
        <w:t xml:space="preserve"> неговата </w:t>
      </w:r>
      <w:r w:rsidR="00B83A0A">
        <w:t>„</w:t>
      </w:r>
      <w:r w:rsidRPr="00B247B1">
        <w:t>българска майка</w:t>
      </w:r>
      <w:r w:rsidR="00B83A0A">
        <w:t>“.</w:t>
      </w:r>
    </w:p>
    <w:p w14:paraId="2F0D5905" w14:textId="2A8A32B6" w:rsidR="000C1925" w:rsidRDefault="00B247B1" w:rsidP="00B247B1">
      <w:r w:rsidRPr="00B247B1">
        <w:t>На 7 и 8 август за втори път в нашият дом се проведе</w:t>
      </w:r>
      <w:r w:rsidR="00993860">
        <w:t xml:space="preserve"> </w:t>
      </w:r>
      <w:r w:rsidRPr="00B247B1">
        <w:t>срещата на колегите -</w:t>
      </w:r>
      <w:r w:rsidR="00993860">
        <w:t xml:space="preserve"> </w:t>
      </w:r>
      <w:r w:rsidRPr="00B247B1">
        <w:t>агроном</w:t>
      </w:r>
      <w:r w:rsidR="00CA46B8">
        <w:t>и</w:t>
      </w:r>
      <w:r w:rsidR="009A3AFA">
        <w:rPr>
          <w:lang w:val="en-US"/>
        </w:rPr>
        <w:t xml:space="preserve">. </w:t>
      </w:r>
      <w:r w:rsidRPr="00B247B1">
        <w:t xml:space="preserve">Дойдоха само </w:t>
      </w:r>
      <w:r w:rsidRPr="00B247B1">
        <w:t>семействата</w:t>
      </w:r>
      <w:r w:rsidR="00CA46B8">
        <w:t xml:space="preserve"> </w:t>
      </w:r>
      <w:r w:rsidRPr="00B247B1">
        <w:t>на</w:t>
      </w:r>
      <w:r w:rsidRPr="00B247B1">
        <w:t xml:space="preserve"> Иван Славков и</w:t>
      </w:r>
      <w:r w:rsidR="00993860">
        <w:t xml:space="preserve"> </w:t>
      </w:r>
      <w:r w:rsidRPr="00B247B1">
        <w:t>Цеко Христов,</w:t>
      </w:r>
      <w:r w:rsidR="00993860">
        <w:t xml:space="preserve"> </w:t>
      </w:r>
      <w:r w:rsidRPr="00B247B1">
        <w:t xml:space="preserve">както и </w:t>
      </w:r>
      <w:proofErr w:type="spellStart"/>
      <w:r w:rsidRPr="00B247B1">
        <w:t>Данчето</w:t>
      </w:r>
      <w:proofErr w:type="spellEnd"/>
      <w:r w:rsidRPr="00B247B1">
        <w:t xml:space="preserve"> </w:t>
      </w:r>
      <w:r w:rsidR="009A3AFA">
        <w:rPr>
          <w:lang w:val="en-US"/>
        </w:rPr>
        <w:t xml:space="preserve">– </w:t>
      </w:r>
      <w:r w:rsidRPr="00B247B1">
        <w:t>съпругата</w:t>
      </w:r>
      <w:r w:rsidR="00993860">
        <w:t xml:space="preserve"> </w:t>
      </w:r>
      <w:r w:rsidRPr="00B247B1">
        <w:t>на</w:t>
      </w:r>
      <w:r w:rsidR="00993860">
        <w:t xml:space="preserve"> </w:t>
      </w:r>
      <w:r w:rsidRPr="00B247B1">
        <w:t>Васи</w:t>
      </w:r>
      <w:r w:rsidR="009A3AFA">
        <w:t>л</w:t>
      </w:r>
      <w:r w:rsidRPr="00B247B1">
        <w:t xml:space="preserve"> Грозев</w:t>
      </w:r>
      <w:r w:rsidR="009A3AFA">
        <w:t xml:space="preserve">. </w:t>
      </w:r>
      <w:r w:rsidRPr="00B247B1">
        <w:t>Въпреки пожеланията да продължим да провежда</w:t>
      </w:r>
      <w:r w:rsidR="009A3AFA">
        <w:t>ме</w:t>
      </w:r>
      <w:r w:rsidRPr="00B247B1">
        <w:t xml:space="preserve"> тези </w:t>
      </w:r>
      <w:proofErr w:type="spellStart"/>
      <w:r w:rsidRPr="00B247B1">
        <w:t>срещи,тази</w:t>
      </w:r>
      <w:proofErr w:type="spellEnd"/>
      <w:r w:rsidR="00993860">
        <w:t xml:space="preserve"> </w:t>
      </w:r>
      <w:r w:rsidRPr="00B247B1">
        <w:t>се оказа последната</w:t>
      </w:r>
      <w:r w:rsidR="009A3AFA">
        <w:t>.</w:t>
      </w:r>
    </w:p>
    <w:p w14:paraId="2E1CE870" w14:textId="12C828FE" w:rsidR="000C1925" w:rsidRDefault="00B247B1" w:rsidP="00B247B1">
      <w:r w:rsidRPr="00B247B1">
        <w:t>Тази година написах научно</w:t>
      </w:r>
      <w:ins w:id="10" w:author="Eli" w:date="2025-08-09T14:53:00Z" w16du:dateUtc="2025-08-09T11:53:00Z">
        <w:r w:rsidR="00993860">
          <w:t xml:space="preserve"> </w:t>
        </w:r>
        <w:r w:rsidRPr="00B247B1">
          <w:t>-</w:t>
        </w:r>
        <w:r w:rsidR="00993860">
          <w:t xml:space="preserve"> </w:t>
        </w:r>
      </w:ins>
      <w:r w:rsidRPr="00B247B1">
        <w:t>популярни статии,</w:t>
      </w:r>
      <w:r w:rsidR="00993860">
        <w:t xml:space="preserve"> </w:t>
      </w:r>
      <w:r w:rsidRPr="00B247B1">
        <w:t>от които</w:t>
      </w:r>
      <w:r w:rsidR="00993860">
        <w:t xml:space="preserve"> </w:t>
      </w:r>
      <w:r w:rsidRPr="00B247B1">
        <w:t>три бяха отпечатани в списание</w:t>
      </w:r>
      <w:r w:rsidR="00CA46B8">
        <w:t xml:space="preserve"> „</w:t>
      </w:r>
      <w:r w:rsidR="009A3AFA" w:rsidRPr="00B247B1">
        <w:t>Птицевъдство</w:t>
      </w:r>
      <w:r w:rsidR="00CA46B8">
        <w:t>”</w:t>
      </w:r>
      <w:r w:rsidRPr="00B247B1">
        <w:t xml:space="preserve"> и една в списание</w:t>
      </w:r>
      <w:r w:rsidR="00CA46B8">
        <w:t xml:space="preserve"> „Животновъдство”</w:t>
      </w:r>
      <w:r w:rsidR="009A3AFA">
        <w:t>.</w:t>
      </w:r>
      <w:r w:rsidRPr="00B247B1">
        <w:t xml:space="preserve"> Петата статия под заглавие</w:t>
      </w:r>
      <w:ins w:id="11" w:author="Eli" w:date="2025-08-09T14:53:00Z" w16du:dateUtc="2025-08-09T11:53:00Z">
        <w:r w:rsidR="00993860">
          <w:t>:</w:t>
        </w:r>
      </w:ins>
      <w:r w:rsidR="00CA46B8">
        <w:t xml:space="preserve"> „</w:t>
      </w:r>
      <w:r w:rsidRPr="00B247B1">
        <w:t>Спомен за Ж</w:t>
      </w:r>
      <w:r w:rsidR="009A3AFA">
        <w:t>и</w:t>
      </w:r>
      <w:r w:rsidR="00CA46B8">
        <w:t>тен клас”</w:t>
      </w:r>
      <w:r w:rsidRPr="00B247B1">
        <w:t xml:space="preserve"> беше отпечатана в вестник</w:t>
      </w:r>
      <w:r w:rsidR="00CA46B8">
        <w:t xml:space="preserve"> „ВИК”</w:t>
      </w:r>
      <w:r w:rsidRPr="00B247B1">
        <w:t xml:space="preserve"> брой 18. В нея описвах накратко живота и дейността на баща си,</w:t>
      </w:r>
      <w:r w:rsidR="00993860">
        <w:t xml:space="preserve"> </w:t>
      </w:r>
      <w:r w:rsidRPr="00B247B1">
        <w:t>като кооперативен</w:t>
      </w:r>
      <w:r w:rsidR="00993860">
        <w:t xml:space="preserve"> </w:t>
      </w:r>
      <w:r w:rsidRPr="00B247B1">
        <w:t>деятел</w:t>
      </w:r>
      <w:r w:rsidR="009A3AFA">
        <w:t>.</w:t>
      </w:r>
    </w:p>
    <w:p w14:paraId="260DDF70" w14:textId="68A574E9" w:rsidR="000C1925" w:rsidRDefault="00B247B1" w:rsidP="00B247B1">
      <w:r w:rsidRPr="00B247B1">
        <w:t>През второто полугодие</w:t>
      </w:r>
      <w:r w:rsidR="00CA46B8">
        <w:t>,</w:t>
      </w:r>
      <w:r w:rsidRPr="00B247B1">
        <w:t xml:space="preserve"> окончателно реши</w:t>
      </w:r>
      <w:r w:rsidR="009A3AFA">
        <w:t>х</w:t>
      </w:r>
      <w:r w:rsidRPr="00B247B1">
        <w:t xml:space="preserve"> да започна да</w:t>
      </w:r>
      <w:r w:rsidR="009A3AFA">
        <w:t xml:space="preserve"> п</w:t>
      </w:r>
      <w:r w:rsidR="00CA46B8">
        <w:t>иша автобиографичният</w:t>
      </w:r>
      <w:r w:rsidRPr="00B247B1">
        <w:t xml:space="preserve"> си очерк</w:t>
      </w:r>
      <w:r w:rsidR="009A3AFA">
        <w:t xml:space="preserve">, който </w:t>
      </w:r>
      <w:r w:rsidRPr="00B247B1">
        <w:t>допу</w:t>
      </w:r>
      <w:r w:rsidR="009A3AFA">
        <w:t>ск</w:t>
      </w:r>
      <w:r w:rsidRPr="00B247B1">
        <w:t>ах</w:t>
      </w:r>
      <w:r w:rsidR="009A3AFA">
        <w:t>,</w:t>
      </w:r>
      <w:r w:rsidRPr="00B247B1">
        <w:t xml:space="preserve"> че </w:t>
      </w:r>
      <w:r w:rsidR="009A3AFA">
        <w:t>ще</w:t>
      </w:r>
      <w:r w:rsidRPr="00B247B1">
        <w:t xml:space="preserve"> представлява интерес не само</w:t>
      </w:r>
      <w:r w:rsidR="00993860">
        <w:t xml:space="preserve"> </w:t>
      </w:r>
      <w:r w:rsidRPr="00B247B1">
        <w:t xml:space="preserve">за фамилията </w:t>
      </w:r>
      <w:r w:rsidR="009A3AFA" w:rsidRPr="00B247B1">
        <w:t>Ножчев</w:t>
      </w:r>
      <w:r w:rsidR="009A3AFA">
        <w:t>и</w:t>
      </w:r>
      <w:r w:rsidRPr="00B247B1">
        <w:t>. Надеждата ми се базираше</w:t>
      </w:r>
      <w:r w:rsidR="00993860">
        <w:t xml:space="preserve"> на това</w:t>
      </w:r>
      <w:r w:rsidRPr="00B247B1">
        <w:t>,</w:t>
      </w:r>
      <w:r w:rsidR="00993860">
        <w:t xml:space="preserve"> </w:t>
      </w:r>
      <w:r w:rsidRPr="00B247B1">
        <w:t>че бях пото</w:t>
      </w:r>
      <w:r w:rsidR="009A3AFA">
        <w:t>мък</w:t>
      </w:r>
      <w:r w:rsidRPr="00B247B1">
        <w:t xml:space="preserve"> двама дейци на Старозагорския революционен комитет от</w:t>
      </w:r>
      <w:r w:rsidR="00993860">
        <w:t xml:space="preserve"> </w:t>
      </w:r>
      <w:r w:rsidRPr="00B247B1">
        <w:t>1875 година: Минчо Ст</w:t>
      </w:r>
      <w:r w:rsidR="00E36AD3">
        <w:t>ефанов -</w:t>
      </w:r>
      <w:r w:rsidRPr="00B247B1">
        <w:t>Но</w:t>
      </w:r>
      <w:r w:rsidR="009A3AFA">
        <w:t>ж</w:t>
      </w:r>
      <w:r w:rsidRPr="00B247B1">
        <w:t>чето и Стефан Минчев</w:t>
      </w:r>
      <w:r w:rsidR="009A3AFA">
        <w:t xml:space="preserve">. </w:t>
      </w:r>
      <w:r w:rsidR="009A3AFA" w:rsidRPr="00B247B1">
        <w:t>Техният</w:t>
      </w:r>
      <w:r w:rsidRPr="00B247B1">
        <w:t xml:space="preserve"> внук и</w:t>
      </w:r>
      <w:r w:rsidR="00E36AD3">
        <w:t xml:space="preserve"> син </w:t>
      </w:r>
      <w:r w:rsidRPr="00B247B1">
        <w:t xml:space="preserve"> Васил </w:t>
      </w:r>
      <w:r w:rsidR="00E36AD3">
        <w:t>Стефанов</w:t>
      </w:r>
      <w:r w:rsidR="00993860">
        <w:t xml:space="preserve"> </w:t>
      </w:r>
      <w:r w:rsidRPr="00B247B1">
        <w:t>Но</w:t>
      </w:r>
      <w:r w:rsidR="009A3AFA">
        <w:t>жч</w:t>
      </w:r>
      <w:r w:rsidRPr="00B247B1">
        <w:t>е</w:t>
      </w:r>
      <w:r w:rsidR="009A3AFA">
        <w:t>в</w:t>
      </w:r>
      <w:r w:rsidR="00E36AD3">
        <w:t xml:space="preserve"> </w:t>
      </w:r>
      <w:r w:rsidRPr="00B247B1">
        <w:t>б</w:t>
      </w:r>
      <w:r w:rsidR="00866A41">
        <w:t>е</w:t>
      </w:r>
      <w:r w:rsidR="009A3AFA">
        <w:t>ш</w:t>
      </w:r>
      <w:r w:rsidRPr="00B247B1">
        <w:t>е</w:t>
      </w:r>
      <w:r w:rsidRPr="00B247B1">
        <w:t xml:space="preserve"> деец на социалистическата и </w:t>
      </w:r>
      <w:proofErr w:type="spellStart"/>
      <w:r w:rsidRPr="00B247B1">
        <w:t>комунистическага</w:t>
      </w:r>
      <w:proofErr w:type="spellEnd"/>
      <w:r w:rsidRPr="00B247B1">
        <w:t xml:space="preserve"> партия и известен кооперативен деятел в града</w:t>
      </w:r>
      <w:r w:rsidR="009A3AFA">
        <w:t xml:space="preserve">. </w:t>
      </w:r>
      <w:r w:rsidRPr="00B247B1">
        <w:t>Самият аз</w:t>
      </w:r>
      <w:r w:rsidR="00E36AD3">
        <w:t xml:space="preserve">, </w:t>
      </w:r>
      <w:r w:rsidR="009A3AFA" w:rsidRPr="00B247B1">
        <w:t>израснал</w:t>
      </w:r>
      <w:r w:rsidRPr="00B247B1">
        <w:t xml:space="preserve"> в това учител</w:t>
      </w:r>
      <w:r w:rsidR="009A3AFA">
        <w:t>ско</w:t>
      </w:r>
      <w:r w:rsidRPr="00B247B1">
        <w:t xml:space="preserve"> семейство</w:t>
      </w:r>
      <w:r w:rsidR="00E36AD3">
        <w:t xml:space="preserve">, </w:t>
      </w:r>
      <w:r w:rsidRPr="00B247B1">
        <w:t>имах също доста интересно минало</w:t>
      </w:r>
      <w:r w:rsidR="009A3AFA">
        <w:t xml:space="preserve">. </w:t>
      </w:r>
      <w:r w:rsidRPr="00B247B1">
        <w:t>Реших да назова</w:t>
      </w:r>
      <w:r w:rsidR="009A3AFA">
        <w:t xml:space="preserve"> о</w:t>
      </w:r>
      <w:r w:rsidR="00E36AD3">
        <w:t>черка си: „</w:t>
      </w:r>
      <w:r w:rsidRPr="00B247B1">
        <w:t>Един обикновен живот в необикновен</w:t>
      </w:r>
      <w:r w:rsidR="009A3AFA">
        <w:t>о</w:t>
      </w:r>
      <w:r w:rsidR="00E36AD3">
        <w:t xml:space="preserve"> време”</w:t>
      </w:r>
      <w:r w:rsidR="009A3AFA">
        <w:t>.</w:t>
      </w:r>
      <w:r w:rsidRPr="00B247B1">
        <w:t xml:space="preserve"> Разделих </w:t>
      </w:r>
      <w:r w:rsidR="009A3AFA" w:rsidRPr="00B247B1">
        <w:t>съдържанието</w:t>
      </w:r>
      <w:r w:rsidRPr="00B247B1">
        <w:t xml:space="preserve"> му на 16 раздела,</w:t>
      </w:r>
      <w:r w:rsidR="00993860">
        <w:t xml:space="preserve"> </w:t>
      </w:r>
      <w:r w:rsidRPr="00B247B1">
        <w:t>споре</w:t>
      </w:r>
      <w:r w:rsidR="009A3AFA">
        <w:t xml:space="preserve">д </w:t>
      </w:r>
      <w:r w:rsidRPr="00B247B1">
        <w:t xml:space="preserve">различните етапи в живота ми и </w:t>
      </w:r>
      <w:r w:rsidR="009A3AFA" w:rsidRPr="00B247B1">
        <w:t>направих</w:t>
      </w:r>
      <w:r w:rsidRPr="00B247B1">
        <w:t xml:space="preserve"> план за 2-3 години да напиша поне първата му редакция</w:t>
      </w:r>
      <w:r w:rsidR="00887CA8">
        <w:t>.</w:t>
      </w:r>
      <w:r w:rsidRPr="00B247B1">
        <w:t xml:space="preserve"> Пол</w:t>
      </w:r>
      <w:r w:rsidR="00887CA8">
        <w:t>у</w:t>
      </w:r>
      <w:r w:rsidRPr="00B247B1">
        <w:t>чилите се</w:t>
      </w:r>
      <w:r w:rsidR="00993860">
        <w:t xml:space="preserve"> </w:t>
      </w:r>
      <w:r w:rsidRPr="00B247B1">
        <w:t>усложнения в живота ми обаче</w:t>
      </w:r>
      <w:r w:rsidR="00E36AD3">
        <w:t>,</w:t>
      </w:r>
      <w:r w:rsidRPr="00B247B1">
        <w:t xml:space="preserve"> удължиха тези срокове и се о</w:t>
      </w:r>
      <w:r w:rsidR="00887CA8">
        <w:t>т</w:t>
      </w:r>
      <w:r w:rsidRPr="00B247B1">
        <w:t>разиха на качеството на написаното</w:t>
      </w:r>
      <w:r w:rsidR="00887CA8">
        <w:t>.</w:t>
      </w:r>
      <w:r w:rsidR="00993860">
        <w:t xml:space="preserve"> </w:t>
      </w:r>
      <w:r w:rsidR="00887CA8">
        <w:t>У</w:t>
      </w:r>
      <w:r w:rsidRPr="00B247B1">
        <w:t>станови</w:t>
      </w:r>
      <w:r w:rsidR="00887CA8">
        <w:t>х</w:t>
      </w:r>
      <w:r w:rsidRPr="00B247B1">
        <w:t>,</w:t>
      </w:r>
      <w:r w:rsidR="00E36AD3">
        <w:t xml:space="preserve"> че писането на „</w:t>
      </w:r>
      <w:r w:rsidRPr="00B247B1">
        <w:t>Очерка</w:t>
      </w:r>
      <w:r w:rsidR="00E36AD3">
        <w:t>”</w:t>
      </w:r>
      <w:r w:rsidRPr="00B247B1">
        <w:t xml:space="preserve"> се оказа доста по-сложно и трудно,</w:t>
      </w:r>
      <w:r w:rsidR="00993860">
        <w:t xml:space="preserve"> </w:t>
      </w:r>
      <w:r w:rsidRPr="00B247B1">
        <w:t>отколкото написването досега на над 200 научни труда</w:t>
      </w:r>
      <w:r w:rsidR="00887CA8">
        <w:t>.</w:t>
      </w:r>
      <w:r w:rsidRPr="00B247B1">
        <w:t xml:space="preserve"> Вероятно и напредналата ми </w:t>
      </w:r>
      <w:r w:rsidR="00887CA8" w:rsidRPr="00B247B1">
        <w:t>възраст</w:t>
      </w:r>
      <w:r w:rsidRPr="00B247B1">
        <w:t xml:space="preserve"> даваше своето отражение</w:t>
      </w:r>
      <w:r w:rsidR="00887CA8">
        <w:t>.</w:t>
      </w:r>
    </w:p>
    <w:p w14:paraId="7D41A1DA" w14:textId="6FECA568" w:rsidR="000C1925" w:rsidRDefault="00B247B1" w:rsidP="00B247B1">
      <w:r w:rsidRPr="00B247B1">
        <w:t xml:space="preserve">И тази година </w:t>
      </w:r>
      <w:r w:rsidR="00887CA8" w:rsidRPr="00B247B1">
        <w:t>участвах</w:t>
      </w:r>
      <w:r w:rsidRPr="00B247B1">
        <w:t xml:space="preserve"> във всички сбирки н</w:t>
      </w:r>
      <w:r w:rsidR="00E36AD3">
        <w:t>а групат</w:t>
      </w:r>
      <w:r w:rsidRPr="00B247B1">
        <w:t>а</w:t>
      </w:r>
      <w:r w:rsidR="00993860">
        <w:t xml:space="preserve"> </w:t>
      </w:r>
      <w:r w:rsidRPr="00B247B1">
        <w:t>пенсионери</w:t>
      </w:r>
      <w:r w:rsidR="00993860">
        <w:t xml:space="preserve"> </w:t>
      </w:r>
      <w:r w:rsidRPr="00B247B1">
        <w:t>-</w:t>
      </w:r>
      <w:r w:rsidR="00993860">
        <w:t xml:space="preserve"> </w:t>
      </w:r>
      <w:r w:rsidRPr="00B247B1">
        <w:t>учени,</w:t>
      </w:r>
      <w:r w:rsidR="00993860">
        <w:t xml:space="preserve"> </w:t>
      </w:r>
      <w:r w:rsidRPr="00B247B1">
        <w:t>членове на Съюза на учените н</w:t>
      </w:r>
      <w:r w:rsidR="00887CA8">
        <w:t>а</w:t>
      </w:r>
      <w:r w:rsidRPr="00B247B1">
        <w:t xml:space="preserve"> града</w:t>
      </w:r>
      <w:r w:rsidR="00887CA8">
        <w:t>.</w:t>
      </w:r>
      <w:r w:rsidRPr="00B247B1">
        <w:t xml:space="preserve"> Ръководител н</w:t>
      </w:r>
      <w:r w:rsidR="00E36AD3">
        <w:t xml:space="preserve">а групата беше Димитър Николов, </w:t>
      </w:r>
      <w:r w:rsidRPr="00B247B1">
        <w:t>бивш директор на</w:t>
      </w:r>
      <w:r w:rsidR="00993860">
        <w:t xml:space="preserve"> </w:t>
      </w:r>
      <w:r w:rsidRPr="00B247B1">
        <w:t xml:space="preserve">Историческият музей в </w:t>
      </w:r>
      <w:proofErr w:type="spellStart"/>
      <w:r w:rsidRPr="00B247B1">
        <w:t>гр.Стара</w:t>
      </w:r>
      <w:proofErr w:type="spellEnd"/>
      <w:r w:rsidRPr="00B247B1">
        <w:t xml:space="preserve"> Загора, а секретар д-р </w:t>
      </w:r>
      <w:proofErr w:type="spellStart"/>
      <w:r w:rsidRPr="00B247B1">
        <w:t>Сумр</w:t>
      </w:r>
      <w:r w:rsidR="00887CA8">
        <w:t>ов</w:t>
      </w:r>
      <w:proofErr w:type="spellEnd"/>
      <w:r w:rsidR="00887CA8">
        <w:t xml:space="preserve"> - </w:t>
      </w:r>
      <w:r w:rsidRPr="00B247B1">
        <w:t>бивш учен от Рай</w:t>
      </w:r>
      <w:r w:rsidR="00887CA8">
        <w:t>он</w:t>
      </w:r>
      <w:r w:rsidRPr="00B247B1">
        <w:t xml:space="preserve">ният ветеринарен институт в града. </w:t>
      </w:r>
      <w:r w:rsidR="00887CA8">
        <w:t>И</w:t>
      </w:r>
      <w:r w:rsidR="00993860">
        <w:t xml:space="preserve"> </w:t>
      </w:r>
      <w:r w:rsidR="00887CA8" w:rsidRPr="00B247B1">
        <w:t>двамата</w:t>
      </w:r>
      <w:r w:rsidRPr="00B247B1">
        <w:t xml:space="preserve"> ми бяха близки приятели от преди пенсионирането ни</w:t>
      </w:r>
      <w:r w:rsidR="00887CA8">
        <w:t>.</w:t>
      </w:r>
      <w:r w:rsidR="0059244A">
        <w:t xml:space="preserve"> </w:t>
      </w:r>
      <w:r w:rsidR="00887CA8" w:rsidRPr="00B247B1">
        <w:t>Председател</w:t>
      </w:r>
      <w:r w:rsidRPr="00B247B1">
        <w:t xml:space="preserve"> на СУБ</w:t>
      </w:r>
      <w:r w:rsidR="0059244A">
        <w:t xml:space="preserve"> </w:t>
      </w:r>
      <w:r w:rsidRPr="00B247B1">
        <w:t>-</w:t>
      </w:r>
      <w:r w:rsidR="0059244A">
        <w:t xml:space="preserve"> </w:t>
      </w:r>
      <w:r w:rsidRPr="00B247B1">
        <w:t xml:space="preserve">СЗ тогава беше Митко </w:t>
      </w:r>
      <w:proofErr w:type="spellStart"/>
      <w:r w:rsidRPr="00B247B1">
        <w:t>Гогошев</w:t>
      </w:r>
      <w:proofErr w:type="spellEnd"/>
      <w:r w:rsidRPr="00B247B1">
        <w:t>,</w:t>
      </w:r>
      <w:r w:rsidR="0059244A">
        <w:t xml:space="preserve"> </w:t>
      </w:r>
      <w:r w:rsidRPr="00B247B1">
        <w:t>от Астрономическата обсерватория в града. С него бяхме близки от времет</w:t>
      </w:r>
      <w:r w:rsidR="00887CA8">
        <w:t xml:space="preserve">о, </w:t>
      </w:r>
      <w:r w:rsidRPr="00B247B1">
        <w:t>когато бе</w:t>
      </w:r>
      <w:r w:rsidR="00887CA8">
        <w:t>ш</w:t>
      </w:r>
      <w:r w:rsidRPr="00B247B1">
        <w:t xml:space="preserve">е жив чичо ми </w:t>
      </w:r>
      <w:r w:rsidR="00E36AD3">
        <w:t xml:space="preserve">- </w:t>
      </w:r>
      <w:r w:rsidRPr="00B247B1">
        <w:t>академик Никола Бонев</w:t>
      </w:r>
      <w:r w:rsidR="00887CA8">
        <w:t>.</w:t>
      </w:r>
    </w:p>
    <w:p w14:paraId="59EB240D" w14:textId="77777777" w:rsidR="000C1925" w:rsidRDefault="00B247B1" w:rsidP="00B247B1">
      <w:r w:rsidRPr="00B247B1">
        <w:t>От</w:t>
      </w:r>
      <w:r w:rsidR="0059244A">
        <w:t xml:space="preserve"> </w:t>
      </w:r>
      <w:r w:rsidRPr="00B247B1">
        <w:t>месец септември бях избран на годишното събрание на Съюза на ветераните от войните за член на Общинското ръководство</w:t>
      </w:r>
      <w:r w:rsidR="00887CA8">
        <w:t>.</w:t>
      </w:r>
      <w:r w:rsidRPr="00B247B1">
        <w:t xml:space="preserve"> Заместих заболелият мой колега и приятел</w:t>
      </w:r>
      <w:r w:rsidR="00E36AD3">
        <w:t xml:space="preserve"> –</w:t>
      </w:r>
      <w:r w:rsidRPr="00B247B1">
        <w:t xml:space="preserve"> агронома</w:t>
      </w:r>
      <w:r w:rsidR="0059244A">
        <w:t xml:space="preserve"> </w:t>
      </w:r>
      <w:r w:rsidR="003821B3" w:rsidRPr="00B247B1">
        <w:t>Йордан</w:t>
      </w:r>
      <w:r w:rsidRPr="00B247B1">
        <w:t xml:space="preserve"> Нейков, а ме препоръча съученика ми и състудент Димо Генчев.</w:t>
      </w:r>
    </w:p>
    <w:p w14:paraId="2CD2EA4E" w14:textId="77777777" w:rsidR="000C1925" w:rsidRDefault="00B247B1" w:rsidP="00B247B1">
      <w:r w:rsidRPr="00B247B1">
        <w:t>През същия месец няколко дни ми гостува от София Марин</w:t>
      </w:r>
      <w:r w:rsidR="0059244A">
        <w:t xml:space="preserve"> </w:t>
      </w:r>
      <w:r w:rsidRPr="00B247B1">
        <w:t>Камбуров.</w:t>
      </w:r>
      <w:r w:rsidR="0059244A">
        <w:t xml:space="preserve"> </w:t>
      </w:r>
      <w:r w:rsidRPr="00B247B1">
        <w:t>С него посетихме в града старите</w:t>
      </w:r>
      <w:r w:rsidR="00361DD4">
        <w:t xml:space="preserve"> „Мамаджии”</w:t>
      </w:r>
      <w:r w:rsidRPr="00B247B1">
        <w:t>,</w:t>
      </w:r>
      <w:r w:rsidR="0059244A">
        <w:t xml:space="preserve"> </w:t>
      </w:r>
      <w:r w:rsidRPr="00B247B1">
        <w:t>събирали се като студенти в</w:t>
      </w:r>
      <w:r w:rsidR="0059244A">
        <w:t xml:space="preserve"> </w:t>
      </w:r>
      <w:r w:rsidR="003821B3">
        <w:t>ц</w:t>
      </w:r>
      <w:r w:rsidRPr="00B247B1">
        <w:t>ентралната ни</w:t>
      </w:r>
      <w:r w:rsidR="00361DD4">
        <w:t xml:space="preserve"> бърлога на ул. „</w:t>
      </w:r>
      <w:r w:rsidRPr="00B247B1">
        <w:t>Ген</w:t>
      </w:r>
      <w:r w:rsidR="003821B3">
        <w:t xml:space="preserve">. </w:t>
      </w:r>
      <w:r w:rsidR="00361DD4">
        <w:t>Паренсов” 29, а именно Христо Жеков (</w:t>
      </w:r>
      <w:proofErr w:type="spellStart"/>
      <w:r w:rsidR="00361DD4">
        <w:t>Рикито</w:t>
      </w:r>
      <w:proofErr w:type="spellEnd"/>
      <w:r w:rsidR="00361DD4">
        <w:t>)</w:t>
      </w:r>
      <w:r w:rsidRPr="00B247B1">
        <w:t>,</w:t>
      </w:r>
      <w:r w:rsidR="0059244A">
        <w:t xml:space="preserve"> </w:t>
      </w:r>
      <w:r w:rsidRPr="00B247B1">
        <w:t>Ва</w:t>
      </w:r>
      <w:r w:rsidR="003821B3">
        <w:t>с</w:t>
      </w:r>
      <w:r w:rsidR="00361DD4">
        <w:t>ил Георгиев (Боба) и Стоян Симеонов (</w:t>
      </w:r>
      <w:proofErr w:type="spellStart"/>
      <w:r w:rsidR="00361DD4">
        <w:t>Тарапонти</w:t>
      </w:r>
      <w:proofErr w:type="spellEnd"/>
      <w:r w:rsidR="00361DD4">
        <w:t>)</w:t>
      </w:r>
      <w:r w:rsidR="003821B3">
        <w:t>.</w:t>
      </w:r>
      <w:r w:rsidRPr="00B247B1">
        <w:t xml:space="preserve"> Води</w:t>
      </w:r>
      <w:r w:rsidR="003821B3">
        <w:t>х</w:t>
      </w:r>
      <w:r w:rsidRPr="00B247B1">
        <w:t xml:space="preserve"> Камбуров на Старозагор</w:t>
      </w:r>
      <w:r w:rsidR="003821B3">
        <w:t>с</w:t>
      </w:r>
      <w:r w:rsidRPr="00B247B1">
        <w:t>ките бани и на парцела в с</w:t>
      </w:r>
      <w:r w:rsidR="003821B3">
        <w:t xml:space="preserve">. </w:t>
      </w:r>
      <w:r w:rsidRPr="00B247B1">
        <w:t>М</w:t>
      </w:r>
      <w:r w:rsidR="003821B3">
        <w:t xml:space="preserve">. </w:t>
      </w:r>
      <w:r w:rsidRPr="00B247B1">
        <w:t>Верея.</w:t>
      </w:r>
      <w:r w:rsidR="0059244A">
        <w:t xml:space="preserve"> </w:t>
      </w:r>
      <w:r w:rsidRPr="00B247B1">
        <w:t>Накра</w:t>
      </w:r>
      <w:r w:rsidR="003821B3">
        <w:t>я го</w:t>
      </w:r>
      <w:r w:rsidRPr="00B247B1">
        <w:t xml:space="preserve"> изпратих за София с два к</w:t>
      </w:r>
      <w:r w:rsidR="003821B3">
        <w:t>а</w:t>
      </w:r>
      <w:r w:rsidRPr="00B247B1">
        <w:t>шона грозде и зеленчуци</w:t>
      </w:r>
      <w:r w:rsidR="003821B3">
        <w:t>.</w:t>
      </w:r>
      <w:r w:rsidRPr="00B247B1">
        <w:t xml:space="preserve"> Беше</w:t>
      </w:r>
      <w:r w:rsidR="0059244A">
        <w:t xml:space="preserve"> </w:t>
      </w:r>
      <w:r w:rsidRPr="00B247B1">
        <w:t>вече сам и заслужав</w:t>
      </w:r>
      <w:r w:rsidR="003821B3">
        <w:t>а</w:t>
      </w:r>
      <w:r w:rsidRPr="00B247B1">
        <w:t>ше това внимание</w:t>
      </w:r>
      <w:r w:rsidR="003821B3">
        <w:t>.</w:t>
      </w:r>
    </w:p>
    <w:p w14:paraId="3273752C" w14:textId="77777777" w:rsidR="000C1925" w:rsidRDefault="00361DD4" w:rsidP="00B247B1">
      <w:r>
        <w:t>Продължих връзките си с ХЦ</w:t>
      </w:r>
      <w:r w:rsidR="00B247B1" w:rsidRPr="00B247B1">
        <w:t>П</w:t>
      </w:r>
      <w:r w:rsidR="0059244A">
        <w:t xml:space="preserve"> </w:t>
      </w:r>
      <w:r w:rsidR="00B247B1" w:rsidRPr="00B247B1">
        <w:t>-</w:t>
      </w:r>
      <w:r w:rsidR="0059244A">
        <w:t xml:space="preserve"> </w:t>
      </w:r>
      <w:r w:rsidR="00B247B1" w:rsidRPr="00B247B1">
        <w:t>СЗ</w:t>
      </w:r>
      <w:r w:rsidR="003821B3">
        <w:t>.</w:t>
      </w:r>
      <w:r w:rsidR="00B247B1" w:rsidRPr="00B247B1">
        <w:t xml:space="preserve"> От есента на 1992 г</w:t>
      </w:r>
      <w:r>
        <w:t>.,</w:t>
      </w:r>
      <w:r w:rsidR="00B247B1" w:rsidRPr="00B247B1">
        <w:t xml:space="preserve"> Н</w:t>
      </w:r>
      <w:r w:rsidR="003821B3">
        <w:t xml:space="preserve">. </w:t>
      </w:r>
      <w:r w:rsidR="00B247B1" w:rsidRPr="00B247B1">
        <w:t>Бачев беше също пенсионер и го замести колежката Вълкана Тодорова</w:t>
      </w:r>
      <w:r w:rsidR="003821B3">
        <w:t xml:space="preserve">. </w:t>
      </w:r>
      <w:r w:rsidR="00B247B1" w:rsidRPr="00B247B1">
        <w:t>Тя чес</w:t>
      </w:r>
      <w:r w:rsidR="003821B3">
        <w:t>т</w:t>
      </w:r>
      <w:r w:rsidR="00B247B1" w:rsidRPr="00B247B1">
        <w:t>о ме търсеше за съвети по стабилизиране здравословното състоян</w:t>
      </w:r>
      <w:r>
        <w:t>ие на двете племенни птицеферми (кокошки и пуйки)</w:t>
      </w:r>
      <w:r w:rsidR="003821B3">
        <w:t>.</w:t>
      </w:r>
      <w:r w:rsidR="00B247B1" w:rsidRPr="00B247B1">
        <w:t xml:space="preserve"> Тя подписа и протоколите с описите за а</w:t>
      </w:r>
      <w:r w:rsidR="003821B3">
        <w:t>рх</w:t>
      </w:r>
      <w:r w:rsidR="00B247B1" w:rsidRPr="00B247B1">
        <w:t>ива и научената литература на научната секция</w:t>
      </w:r>
      <w:r w:rsidR="003821B3">
        <w:t xml:space="preserve">, </w:t>
      </w:r>
      <w:r w:rsidR="00B247B1" w:rsidRPr="00B247B1">
        <w:t>което при пенсионирането</w:t>
      </w:r>
      <w:r w:rsidR="0059244A">
        <w:t xml:space="preserve"> </w:t>
      </w:r>
      <w:r w:rsidR="00B247B1" w:rsidRPr="00B247B1">
        <w:t>ми Н.</w:t>
      </w:r>
      <w:ins w:id="12" w:author="Eli" w:date="2025-08-09T14:53:00Z" w16du:dateUtc="2025-08-09T11:53:00Z">
        <w:r w:rsidR="0059244A">
          <w:t xml:space="preserve"> </w:t>
        </w:r>
      </w:ins>
      <w:r w:rsidR="00B247B1" w:rsidRPr="00B247B1">
        <w:t>Ва</w:t>
      </w:r>
      <w:r w:rsidR="003821B3">
        <w:t>ч</w:t>
      </w:r>
      <w:r w:rsidR="00B247B1" w:rsidRPr="00B247B1">
        <w:t>ев отказа да направи</w:t>
      </w:r>
      <w:r w:rsidR="003821B3">
        <w:t xml:space="preserve">. </w:t>
      </w:r>
      <w:r w:rsidR="00B247B1" w:rsidRPr="00B247B1">
        <w:t xml:space="preserve">Заедно с нея и колегата </w:t>
      </w:r>
      <w:proofErr w:type="spellStart"/>
      <w:r w:rsidR="00B247B1" w:rsidRPr="00B247B1">
        <w:t>К.Куне</w:t>
      </w:r>
      <w:r w:rsidR="003821B3">
        <w:t>в</w:t>
      </w:r>
      <w:proofErr w:type="spellEnd"/>
      <w:r>
        <w:t>,</w:t>
      </w:r>
      <w:r w:rsidR="0059244A">
        <w:t xml:space="preserve"> </w:t>
      </w:r>
      <w:r w:rsidR="00B247B1" w:rsidRPr="00B247B1">
        <w:t>разработихме мероприятия за окончателното оздравяване на птичите стада</w:t>
      </w:r>
      <w:r w:rsidR="003821B3">
        <w:t>.</w:t>
      </w:r>
    </w:p>
    <w:p w14:paraId="1262F3BA" w14:textId="64926A5C" w:rsidR="000C1925" w:rsidRDefault="00B247B1" w:rsidP="00B247B1">
      <w:r w:rsidRPr="00B247B1">
        <w:t>През тази пролет почина колегата Димитър Д</w:t>
      </w:r>
      <w:r w:rsidR="003821B3">
        <w:t xml:space="preserve">. </w:t>
      </w:r>
      <w:r w:rsidRPr="00B247B1">
        <w:t>Шарланов</w:t>
      </w:r>
      <w:r w:rsidR="003821B3">
        <w:t>.</w:t>
      </w:r>
      <w:r w:rsidRPr="00B247B1">
        <w:t xml:space="preserve"> От</w:t>
      </w:r>
      <w:r w:rsidR="0059244A">
        <w:t xml:space="preserve"> </w:t>
      </w:r>
      <w:r w:rsidRPr="00B247B1">
        <w:t>есента на 1992 година той беше в едногодишен отпуск по болест</w:t>
      </w:r>
      <w:r w:rsidR="003821B3">
        <w:t xml:space="preserve">. </w:t>
      </w:r>
      <w:r w:rsidR="00361DD4">
        <w:t>В „</w:t>
      </w:r>
      <w:r w:rsidRPr="00B247B1">
        <w:t xml:space="preserve">Очерка“ често </w:t>
      </w:r>
      <w:r w:rsidR="003821B3" w:rsidRPr="00B247B1">
        <w:t>споменавах</w:t>
      </w:r>
      <w:r w:rsidRPr="00B247B1">
        <w:t xml:space="preserve"> за сложните ми отношения </w:t>
      </w:r>
      <w:r w:rsidRPr="00B247B1">
        <w:t>с</w:t>
      </w:r>
      <w:r w:rsidR="00361DD4">
        <w:t xml:space="preserve"> </w:t>
      </w:r>
      <w:r w:rsidRPr="00B247B1">
        <w:t>него</w:t>
      </w:r>
      <w:r w:rsidRPr="00B247B1">
        <w:t xml:space="preserve">. </w:t>
      </w:r>
      <w:r w:rsidR="003821B3">
        <w:t>М</w:t>
      </w:r>
      <w:r w:rsidR="00361DD4">
        <w:t xml:space="preserve">есец преди да почине </w:t>
      </w:r>
      <w:r w:rsidRPr="00B247B1">
        <w:t>бяхме заедно на сбирка в СУБ</w:t>
      </w:r>
      <w:r w:rsidR="0059244A">
        <w:t xml:space="preserve"> </w:t>
      </w:r>
      <w:r w:rsidRPr="00B247B1">
        <w:t>-</w:t>
      </w:r>
      <w:r w:rsidR="00361DD4">
        <w:t xml:space="preserve"> С</w:t>
      </w:r>
      <w:r w:rsidRPr="00B247B1">
        <w:t>З</w:t>
      </w:r>
      <w:r w:rsidR="003821B3">
        <w:t xml:space="preserve">. </w:t>
      </w:r>
      <w:r w:rsidRPr="00B247B1">
        <w:t xml:space="preserve">След това заедно отидохме до спирката да </w:t>
      </w:r>
      <w:r w:rsidR="003821B3" w:rsidRPr="00B247B1">
        <w:t>чакаме</w:t>
      </w:r>
      <w:r w:rsidRPr="00B247B1">
        <w:t xml:space="preserve"> автобуса</w:t>
      </w:r>
      <w:r w:rsidR="00361DD4">
        <w:t>.</w:t>
      </w:r>
      <w:r w:rsidR="0059244A">
        <w:t xml:space="preserve"> </w:t>
      </w:r>
      <w:r w:rsidRPr="00B247B1">
        <w:t>Докато чакахме</w:t>
      </w:r>
      <w:r w:rsidR="00361DD4">
        <w:t>,</w:t>
      </w:r>
      <w:r w:rsidRPr="00B247B1">
        <w:t xml:space="preserve"> изненадващо започна да ме моли</w:t>
      </w:r>
      <w:r w:rsidR="0059244A">
        <w:t xml:space="preserve"> </w:t>
      </w:r>
      <w:r w:rsidRPr="00B247B1">
        <w:t>да му простя</w:t>
      </w:r>
      <w:r w:rsidR="0059244A">
        <w:t xml:space="preserve"> </w:t>
      </w:r>
      <w:r w:rsidRPr="00B247B1">
        <w:t>неприятностите, които ми е създавал по време на съвместната</w:t>
      </w:r>
      <w:r w:rsidR="0059244A">
        <w:t xml:space="preserve"> </w:t>
      </w:r>
      <w:r w:rsidRPr="00B247B1">
        <w:t>ни над 25 години работа</w:t>
      </w:r>
      <w:r w:rsidR="003821B3">
        <w:t>.</w:t>
      </w:r>
      <w:r w:rsidR="0059244A">
        <w:t xml:space="preserve"> </w:t>
      </w:r>
      <w:r w:rsidR="003821B3" w:rsidRPr="00B247B1">
        <w:t>Откровено</w:t>
      </w:r>
      <w:r w:rsidRPr="00B247B1">
        <w:t xml:space="preserve"> признаваше своята вина,</w:t>
      </w:r>
      <w:r w:rsidR="00361DD4">
        <w:t xml:space="preserve"> дължаща се на неговата „простотия”</w:t>
      </w:r>
      <w:r w:rsidRPr="00B247B1">
        <w:t xml:space="preserve"> и недостатъчно възпитание</w:t>
      </w:r>
      <w:r w:rsidR="003821B3">
        <w:t xml:space="preserve">. </w:t>
      </w:r>
      <w:r w:rsidRPr="00B247B1">
        <w:t>Отговорих му,</w:t>
      </w:r>
      <w:r w:rsidR="0059244A">
        <w:t xml:space="preserve"> </w:t>
      </w:r>
      <w:r w:rsidRPr="00B247B1">
        <w:t>че на всичко съм турил</w:t>
      </w:r>
      <w:r w:rsidR="00361DD4">
        <w:t xml:space="preserve"> „пепел”</w:t>
      </w:r>
      <w:r w:rsidRPr="00B247B1">
        <w:t xml:space="preserve"> и е забравено.</w:t>
      </w:r>
      <w:r w:rsidR="0059244A">
        <w:t xml:space="preserve"> </w:t>
      </w:r>
      <w:r w:rsidRPr="00B247B1">
        <w:t>Той ми благодар</w:t>
      </w:r>
      <w:r w:rsidR="003821B3">
        <w:t>и</w:t>
      </w:r>
      <w:r w:rsidRPr="00B247B1">
        <w:t xml:space="preserve"> и след</w:t>
      </w:r>
      <w:r w:rsidR="0059244A">
        <w:t xml:space="preserve"> </w:t>
      </w:r>
      <w:r w:rsidRPr="00B247B1">
        <w:t xml:space="preserve">като </w:t>
      </w:r>
      <w:r w:rsidR="003821B3" w:rsidRPr="00B247B1">
        <w:t>пътувахме</w:t>
      </w:r>
      <w:r w:rsidRPr="00B247B1">
        <w:t xml:space="preserve"> заедно с автобуса</w:t>
      </w:r>
      <w:r w:rsidR="00361DD4">
        <w:t>,</w:t>
      </w:r>
      <w:r w:rsidRPr="00B247B1">
        <w:t xml:space="preserve"> се разделихме</w:t>
      </w:r>
      <w:r w:rsidR="003821B3">
        <w:t xml:space="preserve">. </w:t>
      </w:r>
      <w:r w:rsidRPr="00B247B1">
        <w:t xml:space="preserve">На погребението му бяхме </w:t>
      </w:r>
      <w:r w:rsidR="003821B3">
        <w:t>в</w:t>
      </w:r>
      <w:r w:rsidRPr="00B247B1">
        <w:t>сички</w:t>
      </w:r>
      <w:r w:rsidR="0059244A">
        <w:t xml:space="preserve"> </w:t>
      </w:r>
      <w:r w:rsidRPr="00B247B1">
        <w:t>колеги и техническият персонал от ХЦП</w:t>
      </w:r>
      <w:r w:rsidR="0059244A">
        <w:t xml:space="preserve"> </w:t>
      </w:r>
      <w:r w:rsidRPr="00B247B1">
        <w:t>-</w:t>
      </w:r>
      <w:r w:rsidR="0059244A">
        <w:t xml:space="preserve"> </w:t>
      </w:r>
      <w:r w:rsidRPr="00B247B1">
        <w:t>СЗ</w:t>
      </w:r>
      <w:r w:rsidR="003821B3">
        <w:t>.</w:t>
      </w:r>
      <w:r w:rsidRPr="00B247B1">
        <w:t xml:space="preserve"> Замина си на 73 г</w:t>
      </w:r>
      <w:r w:rsidR="003821B3">
        <w:t>о</w:t>
      </w:r>
      <w:r w:rsidRPr="00B247B1">
        <w:t>дини,</w:t>
      </w:r>
      <w:r w:rsidR="0059244A">
        <w:t xml:space="preserve"> </w:t>
      </w:r>
      <w:r w:rsidRPr="00B247B1">
        <w:t>в резултат от нередовният си живот</w:t>
      </w:r>
      <w:r w:rsidR="003821B3">
        <w:t>.</w:t>
      </w:r>
    </w:p>
    <w:p w14:paraId="792CD8C5" w14:textId="77777777" w:rsidR="000C1925" w:rsidRDefault="00B247B1" w:rsidP="00B247B1">
      <w:pPr>
        <w:rPr>
          <w:lang w:val="en-US"/>
        </w:rPr>
      </w:pPr>
      <w:r w:rsidRPr="00B247B1">
        <w:t>Въпреки провежданите организационни и ветеринарни мероприятия</w:t>
      </w:r>
      <w:r w:rsidR="00361DD4">
        <w:t>,</w:t>
      </w:r>
      <w:r w:rsidRPr="00B247B1">
        <w:t xml:space="preserve"> оздравяването на птичите стада напредваше бавно и</w:t>
      </w:r>
      <w:r w:rsidR="0059244A">
        <w:t xml:space="preserve"> </w:t>
      </w:r>
      <w:r w:rsidRPr="00B247B1">
        <w:t>аз започнах да се стра</w:t>
      </w:r>
      <w:r w:rsidR="003821B3">
        <w:t>х</w:t>
      </w:r>
      <w:r w:rsidRPr="00B247B1">
        <w:t>увам,</w:t>
      </w:r>
      <w:r w:rsidR="0059244A">
        <w:t xml:space="preserve"> </w:t>
      </w:r>
      <w:r w:rsidRPr="00B247B1">
        <w:t>че създадено за 40 години от пти</w:t>
      </w:r>
      <w:r w:rsidR="003821B3">
        <w:t>це</w:t>
      </w:r>
      <w:r w:rsidRPr="00B247B1">
        <w:t xml:space="preserve">въдният </w:t>
      </w:r>
      <w:r w:rsidR="003821B3" w:rsidRPr="00B247B1">
        <w:t>колектив</w:t>
      </w:r>
      <w:r w:rsidR="00361DD4">
        <w:t>,</w:t>
      </w:r>
      <w:r w:rsidRPr="00B247B1">
        <w:t xml:space="preserve"> може да бъде ликвидирано. По същото време</w:t>
      </w:r>
      <w:r w:rsidR="0059244A">
        <w:t xml:space="preserve"> </w:t>
      </w:r>
      <w:r w:rsidRPr="00B247B1">
        <w:t>почни безконтролно у нас се внасяха хибридни птици от чужбина,</w:t>
      </w:r>
      <w:r w:rsidR="0059244A">
        <w:t xml:space="preserve"> </w:t>
      </w:r>
      <w:r w:rsidRPr="00B247B1">
        <w:t>което струваше на държавата доста валута</w:t>
      </w:r>
      <w:r w:rsidR="003821B3">
        <w:t>.</w:t>
      </w:r>
    </w:p>
    <w:p w14:paraId="4884F23B" w14:textId="600734B2" w:rsidR="000C1925" w:rsidRDefault="00B247B1" w:rsidP="00F77A9F">
      <w:r w:rsidRPr="00B247B1">
        <w:t>С външни заеми правителството на Любен Беров успя да на</w:t>
      </w:r>
      <w:r w:rsidR="00F77A9F">
        <w:t>мали инфлацията и стабилизира донякъде икономиката</w:t>
      </w:r>
      <w:r w:rsidR="006F50FF">
        <w:rPr>
          <w:lang w:val="en-US"/>
        </w:rPr>
        <w:t xml:space="preserve">. </w:t>
      </w:r>
      <w:r w:rsidR="006F50FF">
        <w:t>Отрицателното</w:t>
      </w:r>
      <w:r w:rsidR="00F77A9F">
        <w:t xml:space="preserve"> действие на реституцията, приватизацията и преустройството на селското стопанство обаче продължава</w:t>
      </w:r>
      <w:r w:rsidR="00A2333B">
        <w:t>ш</w:t>
      </w:r>
      <w:r w:rsidR="00F77A9F">
        <w:t>е,</w:t>
      </w:r>
      <w:r w:rsidR="0059244A" w:rsidRPr="00866A41">
        <w:t xml:space="preserve"> </w:t>
      </w:r>
      <w:r w:rsidR="00F77A9F">
        <w:t>като постоянно</w:t>
      </w:r>
      <w:r w:rsidR="0059244A" w:rsidRPr="00866A41">
        <w:t xml:space="preserve"> </w:t>
      </w:r>
      <w:r w:rsidR="006F50FF">
        <w:t xml:space="preserve">се </w:t>
      </w:r>
      <w:r w:rsidR="00F77A9F">
        <w:t>увеличаваше безработицата и обедняващите хора</w:t>
      </w:r>
      <w:r w:rsidR="006F50FF">
        <w:t>.</w:t>
      </w:r>
      <w:r w:rsidR="00F77A9F">
        <w:t xml:space="preserve"> Ограничаваха се все повече и социалните придобивки</w:t>
      </w:r>
      <w:r w:rsidR="006F50FF">
        <w:t>.</w:t>
      </w:r>
      <w:r w:rsidR="00F77A9F">
        <w:t xml:space="preserve"> Продължаваха</w:t>
      </w:r>
      <w:r w:rsidR="0059244A" w:rsidRPr="00866A41">
        <w:t xml:space="preserve"> </w:t>
      </w:r>
      <w:r w:rsidR="00F77A9F">
        <w:t>да растат цените на хранителните продукти и все повече семейства се тревожеха за бъдещето си</w:t>
      </w:r>
      <w:r w:rsidR="006F50FF">
        <w:t xml:space="preserve">. </w:t>
      </w:r>
      <w:r w:rsidR="00361DD4">
        <w:t>При тази обстановка</w:t>
      </w:r>
      <w:r w:rsidR="00F77A9F">
        <w:t>,</w:t>
      </w:r>
      <w:r w:rsidR="0059244A" w:rsidRPr="00866A41">
        <w:t xml:space="preserve"> </w:t>
      </w:r>
      <w:r w:rsidR="00F77A9F">
        <w:t>аз продължавах да работя активно в</w:t>
      </w:r>
      <w:r w:rsidR="006F50FF">
        <w:t xml:space="preserve"> ПП</w:t>
      </w:r>
      <w:r w:rsidR="00F77A9F">
        <w:t xml:space="preserve">О на БСП в </w:t>
      </w:r>
      <w:r w:rsidR="006F50FF">
        <w:t>квартала</w:t>
      </w:r>
      <w:r w:rsidR="00F77A9F">
        <w:t>,</w:t>
      </w:r>
      <w:r w:rsidR="0059244A" w:rsidRPr="00866A41">
        <w:t xml:space="preserve"> </w:t>
      </w:r>
      <w:r w:rsidR="00F77A9F">
        <w:t>на която бях заместник</w:t>
      </w:r>
      <w:ins w:id="13" w:author="Eli" w:date="2025-08-09T14:53:00Z" w16du:dateUtc="2025-08-09T11:53:00Z">
        <w:r w:rsidR="0059244A">
          <w:rPr>
            <w:lang w:val="en-US"/>
          </w:rPr>
          <w:t xml:space="preserve"> </w:t>
        </w:r>
        <w:r w:rsidR="0059244A">
          <w:t>–</w:t>
        </w:r>
        <w:r w:rsidR="0059244A">
          <w:rPr>
            <w:lang w:val="en-US"/>
          </w:rPr>
          <w:t xml:space="preserve"> </w:t>
        </w:r>
      </w:ins>
      <w:r w:rsidR="00F77A9F">
        <w:t>секретар</w:t>
      </w:r>
      <w:r w:rsidR="006F50FF">
        <w:t>.</w:t>
      </w:r>
      <w:r w:rsidR="00F77A9F">
        <w:t xml:space="preserve"> С Милка и тази година ходихме на вр</w:t>
      </w:r>
      <w:r w:rsidR="006F50FF">
        <w:t>ъх</w:t>
      </w:r>
      <w:r w:rsidR="00F77A9F">
        <w:t xml:space="preserve"> Бузлуджа. Считах,</w:t>
      </w:r>
      <w:r w:rsidR="0059244A">
        <w:rPr>
          <w:lang w:val="en-US"/>
        </w:rPr>
        <w:t xml:space="preserve"> </w:t>
      </w:r>
      <w:r w:rsidR="00F77A9F">
        <w:t>че</w:t>
      </w:r>
      <w:r w:rsidR="0059244A">
        <w:rPr>
          <w:lang w:val="en-US"/>
        </w:rPr>
        <w:t xml:space="preserve"> </w:t>
      </w:r>
      <w:r w:rsidR="00F77A9F">
        <w:t>само едно управление на БСП може да стабилизира отново икономиката на страната, а с това и положението на хората</w:t>
      </w:r>
      <w:r w:rsidR="006F50FF">
        <w:t>.</w:t>
      </w:r>
    </w:p>
    <w:p w14:paraId="2F4D943B" w14:textId="77777777" w:rsidR="000C1925" w:rsidRDefault="00F77A9F" w:rsidP="00F77A9F">
      <w:r>
        <w:t>Икономическото положение на нашето семейство през годината беше на задоволително ниво</w:t>
      </w:r>
      <w:r w:rsidR="001F52B9">
        <w:rPr>
          <w:lang w:val="en-US"/>
        </w:rPr>
        <w:t>.</w:t>
      </w:r>
      <w:r>
        <w:t xml:space="preserve"> С Милка се надявахме да бъдем</w:t>
      </w:r>
      <w:r w:rsidR="0059244A">
        <w:rPr>
          <w:lang w:val="en-US"/>
        </w:rPr>
        <w:t xml:space="preserve"> </w:t>
      </w:r>
      <w:r>
        <w:t>здрави и да помагаме на синове и внуци</w:t>
      </w:r>
      <w:r w:rsidR="006F50FF">
        <w:t xml:space="preserve">. </w:t>
      </w:r>
      <w:r>
        <w:t>Макар и с извест</w:t>
      </w:r>
      <w:r w:rsidR="001F52B9">
        <w:t>ни затруднения,</w:t>
      </w:r>
      <w:r>
        <w:t xml:space="preserve"> по</w:t>
      </w:r>
      <w:r w:rsidR="006F50FF">
        <w:t>с</w:t>
      </w:r>
      <w:r w:rsidR="001F52B9">
        <w:t>рещнахме</w:t>
      </w:r>
      <w:r>
        <w:t xml:space="preserve"> Новата 1994 година. Внуците бяха вече големи и </w:t>
      </w:r>
      <w:r w:rsidR="00A2333B">
        <w:t>украсената</w:t>
      </w:r>
      <w:r w:rsidR="0059244A" w:rsidRPr="00866A41">
        <w:t xml:space="preserve"> </w:t>
      </w:r>
      <w:r>
        <w:t xml:space="preserve">елха не ги </w:t>
      </w:r>
      <w:r w:rsidR="00A2333B">
        <w:t>привличаше</w:t>
      </w:r>
      <w:r>
        <w:t xml:space="preserve"> много</w:t>
      </w:r>
      <w:r w:rsidR="00A2333B">
        <w:t>,</w:t>
      </w:r>
      <w:r>
        <w:t xml:space="preserve"> Стефко</w:t>
      </w:r>
      <w:r w:rsidR="0059244A" w:rsidRPr="00866A41">
        <w:t xml:space="preserve"> </w:t>
      </w:r>
      <w:r>
        <w:t>беше на 15 години,</w:t>
      </w:r>
      <w:r w:rsidR="0059244A" w:rsidRPr="00866A41">
        <w:t xml:space="preserve"> </w:t>
      </w:r>
      <w:r>
        <w:t>Маринчо на 11, а Милко на 9</w:t>
      </w:r>
      <w:r w:rsidR="00A2333B">
        <w:t>.</w:t>
      </w:r>
    </w:p>
    <w:p w14:paraId="4E3C6A42" w14:textId="254DBB9C" w:rsidR="000C1925" w:rsidRDefault="00F77A9F" w:rsidP="00F77A9F">
      <w:r>
        <w:t xml:space="preserve">На 11 януари, </w:t>
      </w:r>
      <w:r w:rsidR="001F52B9">
        <w:t xml:space="preserve">най-после </w:t>
      </w:r>
      <w:r>
        <w:t>Общинската комисия изготви протоколите с оценката на парцелите в с.</w:t>
      </w:r>
      <w:r w:rsidR="0059244A" w:rsidRPr="00866A41">
        <w:t xml:space="preserve"> </w:t>
      </w:r>
      <w:r>
        <w:t>М</w:t>
      </w:r>
      <w:r w:rsidR="00A2333B">
        <w:t>.</w:t>
      </w:r>
      <w:r>
        <w:t xml:space="preserve"> Верея. На 3 февруари</w:t>
      </w:r>
      <w:r w:rsidR="0059244A" w:rsidRPr="00866A41">
        <w:t xml:space="preserve"> </w:t>
      </w:r>
      <w:r>
        <w:t xml:space="preserve">кмета утвърди оценката на нашият </w:t>
      </w:r>
      <w:r>
        <w:t>парцелна</w:t>
      </w:r>
      <w:r w:rsidR="0059244A">
        <w:t xml:space="preserve"> стойност 29</w:t>
      </w:r>
      <w:r w:rsidR="0059244A">
        <w:rPr>
          <w:lang w:val="en-US"/>
        </w:rPr>
        <w:t xml:space="preserve"> </w:t>
      </w:r>
      <w:r>
        <w:t>680 лева</w:t>
      </w:r>
      <w:r w:rsidR="00A2333B">
        <w:t>.</w:t>
      </w:r>
      <w:r>
        <w:t xml:space="preserve"> На 18 февруари внесо</w:t>
      </w:r>
      <w:r w:rsidR="00A2333B">
        <w:t>х сумата</w:t>
      </w:r>
      <w:r w:rsidR="0059244A" w:rsidRPr="00866A41">
        <w:t xml:space="preserve"> </w:t>
      </w:r>
      <w:r w:rsidR="00A2333B">
        <w:t xml:space="preserve">по </w:t>
      </w:r>
      <w:r>
        <w:t>сметката на Общината</w:t>
      </w:r>
      <w:r w:rsidR="00A2333B">
        <w:t xml:space="preserve">. </w:t>
      </w:r>
      <w:r>
        <w:t>След като се разплатих в спестовната ми книжка останах</w:t>
      </w:r>
      <w:r w:rsidR="0059244A">
        <w:rPr>
          <w:lang w:val="en-US"/>
        </w:rPr>
        <w:t>a</w:t>
      </w:r>
      <w:r w:rsidR="0059244A">
        <w:t xml:space="preserve"> само </w:t>
      </w:r>
      <w:r>
        <w:t>10 хиляди лева</w:t>
      </w:r>
      <w:r w:rsidR="00A2333B">
        <w:t xml:space="preserve">. И така с </w:t>
      </w:r>
      <w:r>
        <w:t>Милка бяхме законни собственици на парцела в с</w:t>
      </w:r>
      <w:r w:rsidR="00A2333B">
        <w:t xml:space="preserve">. </w:t>
      </w:r>
      <w:r>
        <w:t>М</w:t>
      </w:r>
      <w:r w:rsidR="00A2333B">
        <w:t xml:space="preserve">. </w:t>
      </w:r>
      <w:r>
        <w:t>Верея</w:t>
      </w:r>
      <w:r w:rsidR="00A2333B">
        <w:t>.</w:t>
      </w:r>
      <w:r>
        <w:t xml:space="preserve"> Това</w:t>
      </w:r>
      <w:r w:rsidR="0059244A" w:rsidRPr="00866A41">
        <w:t xml:space="preserve"> </w:t>
      </w:r>
      <w:r>
        <w:t xml:space="preserve">беше </w:t>
      </w:r>
      <w:r w:rsidR="00157CED">
        <w:t>своеобразен</w:t>
      </w:r>
      <w:r>
        <w:t xml:space="preserve"> подарък по случай 40-годишнината от </w:t>
      </w:r>
      <w:r w:rsidR="00157CED">
        <w:t xml:space="preserve">сватбата </w:t>
      </w:r>
      <w:r>
        <w:t xml:space="preserve">ни </w:t>
      </w:r>
      <w:r w:rsidR="001F52B9">
        <w:t>-</w:t>
      </w:r>
      <w:r>
        <w:t xml:space="preserve"> 7 март 195</w:t>
      </w:r>
      <w:r w:rsidR="001F52B9">
        <w:t>4 година и нейната 60 годишнина (9 март 1934)</w:t>
      </w:r>
      <w:r w:rsidR="00157CED">
        <w:t xml:space="preserve">. </w:t>
      </w:r>
      <w:r>
        <w:t>На 9 март цялата фамилия отпразнувахме тези събития.</w:t>
      </w:r>
    </w:p>
    <w:p w14:paraId="7EC5431C" w14:textId="32230F10" w:rsidR="000C1925" w:rsidRDefault="00F77A9F" w:rsidP="00F77A9F">
      <w:r>
        <w:t>Споменах вече,</w:t>
      </w:r>
      <w:r w:rsidR="0059244A" w:rsidRPr="00866A41">
        <w:t xml:space="preserve"> </w:t>
      </w:r>
      <w:r>
        <w:t>че през 1993 г</w:t>
      </w:r>
      <w:r w:rsidR="001F52B9">
        <w:t>.</w:t>
      </w:r>
      <w:r>
        <w:t xml:space="preserve"> с Ми</w:t>
      </w:r>
      <w:r w:rsidR="00157CED">
        <w:t>л</w:t>
      </w:r>
      <w:r>
        <w:t>ка забелязахме</w:t>
      </w:r>
      <w:r w:rsidR="001F52B9">
        <w:t>,</w:t>
      </w:r>
      <w:r>
        <w:t xml:space="preserve"> че с</w:t>
      </w:r>
      <w:r w:rsidR="00157CED">
        <w:t>и</w:t>
      </w:r>
      <w:r>
        <w:t>нът ни Марин не е много добре,</w:t>
      </w:r>
      <w:r w:rsidR="001F52B9">
        <w:t xml:space="preserve"> а </w:t>
      </w:r>
      <w:proofErr w:type="spellStart"/>
      <w:r w:rsidR="001F52B9">
        <w:t>отначалото</w:t>
      </w:r>
      <w:proofErr w:type="spellEnd"/>
      <w:r w:rsidR="001F52B9">
        <w:t xml:space="preserve"> на таз</w:t>
      </w:r>
      <w:r>
        <w:t>и годи</w:t>
      </w:r>
      <w:r w:rsidR="00157CED">
        <w:t>н</w:t>
      </w:r>
      <w:r w:rsidR="001F52B9">
        <w:t xml:space="preserve">а </w:t>
      </w:r>
      <w:r>
        <w:t>това беше още</w:t>
      </w:r>
      <w:r w:rsidR="0059244A" w:rsidRPr="00866A41">
        <w:t xml:space="preserve"> </w:t>
      </w:r>
      <w:r>
        <w:t>по</w:t>
      </w:r>
      <w:r w:rsidR="00157CED">
        <w:t>-</w:t>
      </w:r>
      <w:r>
        <w:t>забележимо. Ми</w:t>
      </w:r>
      <w:r w:rsidR="00157CED">
        <w:t>л</w:t>
      </w:r>
      <w:r w:rsidR="001F52B9">
        <w:t>ка се опита да</w:t>
      </w:r>
      <w:r w:rsidR="001F52B9">
        <w:t xml:space="preserve"> </w:t>
      </w:r>
      <w:r w:rsidR="0059244A">
        <w:t>го</w:t>
      </w:r>
      <w:r w:rsidR="0059244A">
        <w:t xml:space="preserve"> </w:t>
      </w:r>
      <w:r w:rsidR="001F52B9">
        <w:t>убеди з</w:t>
      </w:r>
      <w:r>
        <w:t>а медицински преглед,</w:t>
      </w:r>
      <w:r w:rsidR="0059244A">
        <w:t xml:space="preserve"> </w:t>
      </w:r>
      <w:r>
        <w:t>но той отказа</w:t>
      </w:r>
      <w:r w:rsidR="00157CED">
        <w:t>.</w:t>
      </w:r>
      <w:r>
        <w:t xml:space="preserve"> През март и Дора сподели</w:t>
      </w:r>
      <w:r w:rsidR="0059244A">
        <w:t xml:space="preserve"> с </w:t>
      </w:r>
      <w:r>
        <w:t>нас</w:t>
      </w:r>
      <w:r w:rsidR="00157CED">
        <w:t xml:space="preserve">, </w:t>
      </w:r>
      <w:r>
        <w:t xml:space="preserve">че вечер Марин не може да спи и се оплаква от </w:t>
      </w:r>
      <w:r w:rsidR="00157CED">
        <w:t>болка в</w:t>
      </w:r>
      <w:r>
        <w:t xml:space="preserve"> гъ</w:t>
      </w:r>
      <w:r w:rsidR="00157CED">
        <w:t>р</w:t>
      </w:r>
      <w:r>
        <w:t>ба</w:t>
      </w:r>
      <w:r w:rsidR="00157CED">
        <w:t xml:space="preserve">. </w:t>
      </w:r>
      <w:r>
        <w:t>Тогава Милка помоли брат му Ва</w:t>
      </w:r>
      <w:r w:rsidR="00157CED">
        <w:t>с</w:t>
      </w:r>
      <w:r w:rsidR="0059244A">
        <w:t xml:space="preserve">ил, </w:t>
      </w:r>
      <w:r w:rsidR="0059244A">
        <w:t>д</w:t>
      </w:r>
      <w:r>
        <w:t xml:space="preserve">а </w:t>
      </w:r>
      <w:r w:rsidR="0059244A">
        <w:t>говори с него</w:t>
      </w:r>
      <w:r>
        <w:t xml:space="preserve"> и заведе</w:t>
      </w:r>
      <w:r w:rsidR="0059244A" w:rsidRPr="00866A41">
        <w:t xml:space="preserve"> </w:t>
      </w:r>
      <w:r>
        <w:t>на</w:t>
      </w:r>
      <w:r w:rsidR="0059244A" w:rsidRPr="00866A41">
        <w:t xml:space="preserve"> </w:t>
      </w:r>
      <w:r>
        <w:t>лекар</w:t>
      </w:r>
      <w:r w:rsidR="005E20A3">
        <w:rPr>
          <w:lang w:val="en-US"/>
        </w:rPr>
        <w:t>.</w:t>
      </w:r>
      <w:r>
        <w:t xml:space="preserve"> При </w:t>
      </w:r>
      <w:r w:rsidR="005E20A3">
        <w:t>честването</w:t>
      </w:r>
      <w:r>
        <w:t xml:space="preserve"> на 26 март на </w:t>
      </w:r>
      <w:r w:rsidR="005E20A3">
        <w:t>рожденият</w:t>
      </w:r>
      <w:r>
        <w:t xml:space="preserve"> му ден,</w:t>
      </w:r>
      <w:r w:rsidR="0059244A" w:rsidRPr="00866A41">
        <w:t xml:space="preserve"> </w:t>
      </w:r>
      <w:r>
        <w:t>Васко води с него сериозен разговор,</w:t>
      </w:r>
      <w:r w:rsidR="0059244A" w:rsidRPr="00866A41">
        <w:t xml:space="preserve"> </w:t>
      </w:r>
      <w:r>
        <w:t xml:space="preserve">а на следващия ден доведе у нас д-р Филип </w:t>
      </w:r>
      <w:r w:rsidR="005E20A3">
        <w:t>П</w:t>
      </w:r>
      <w:r>
        <w:t>етков,</w:t>
      </w:r>
      <w:r w:rsidR="0059244A" w:rsidRPr="00866A41">
        <w:t xml:space="preserve"> </w:t>
      </w:r>
      <w:r w:rsidR="0059244A">
        <w:t>с когото успяха да го убедят и</w:t>
      </w:r>
      <w:r w:rsidR="0059244A" w:rsidRPr="00866A41">
        <w:t xml:space="preserve"> </w:t>
      </w:r>
      <w:r>
        <w:t>на 29 ма</w:t>
      </w:r>
      <w:r w:rsidR="005E20A3">
        <w:t>рт</w:t>
      </w:r>
      <w:r>
        <w:t xml:space="preserve"> го заведоха на медицински преглед в Окръжната </w:t>
      </w:r>
      <w:r w:rsidR="005E20A3">
        <w:t>болница</w:t>
      </w:r>
      <w:r>
        <w:t xml:space="preserve">. </w:t>
      </w:r>
      <w:r w:rsidR="005E20A3">
        <w:t>Установиха</w:t>
      </w:r>
      <w:r>
        <w:t xml:space="preserve"> сериозно заболяване на единият </w:t>
      </w:r>
      <w:r w:rsidR="005E20A3">
        <w:t>бъбрек</w:t>
      </w:r>
      <w:r>
        <w:t xml:space="preserve"> и веднага приеха в </w:t>
      </w:r>
      <w:proofErr w:type="spellStart"/>
      <w:r>
        <w:t>Урологическото</w:t>
      </w:r>
      <w:proofErr w:type="spellEnd"/>
      <w:r>
        <w:t xml:space="preserve"> отделение. Там престоя 35 дни,</w:t>
      </w:r>
      <w:r w:rsidR="0059244A" w:rsidRPr="00866A41">
        <w:t xml:space="preserve"> </w:t>
      </w:r>
      <w:r>
        <w:t xml:space="preserve">като се наложи да правя две срещи с д-р </w:t>
      </w:r>
      <w:proofErr w:type="spellStart"/>
      <w:r>
        <w:t>Лапарев</w:t>
      </w:r>
      <w:proofErr w:type="spellEnd"/>
      <w:r>
        <w:t xml:space="preserve"> и да урежда</w:t>
      </w:r>
      <w:r w:rsidR="005E20A3">
        <w:t xml:space="preserve">м </w:t>
      </w:r>
      <w:r>
        <w:t>преглеждането на Марин на скенер</w:t>
      </w:r>
      <w:r w:rsidR="005E20A3">
        <w:t>. Е</w:t>
      </w:r>
      <w:r>
        <w:t>два тогава се установи,</w:t>
      </w:r>
      <w:r w:rsidR="0059244A">
        <w:t xml:space="preserve"> </w:t>
      </w:r>
      <w:r>
        <w:t>че</w:t>
      </w:r>
      <w:r w:rsidR="0059244A" w:rsidRPr="00866A41">
        <w:t xml:space="preserve"> </w:t>
      </w:r>
      <w:r>
        <w:t>има циста или тумор в надбъбречната жлеза</w:t>
      </w:r>
      <w:r w:rsidR="00453F70">
        <w:rPr>
          <w:lang w:val="en-US"/>
        </w:rPr>
        <w:t xml:space="preserve">, </w:t>
      </w:r>
      <w:r>
        <w:t>между бъбрека и плаващите ребра.</w:t>
      </w:r>
      <w:ins w:id="14" w:author="Eli" w:date="2025-08-09T14:53:00Z" w16du:dateUtc="2025-08-09T11:53:00Z">
        <w:r w:rsidR="0059244A">
          <w:t xml:space="preserve"> </w:t>
        </w:r>
      </w:ins>
      <w:r>
        <w:t xml:space="preserve">Дадоха му направление за операция от специалисти в София и в началото на май </w:t>
      </w:r>
      <w:r w:rsidR="00453F70">
        <w:t xml:space="preserve">го </w:t>
      </w:r>
      <w:r>
        <w:t xml:space="preserve">изписаха от </w:t>
      </w:r>
      <w:r w:rsidR="005E20A3">
        <w:t xml:space="preserve">Окръжната </w:t>
      </w:r>
      <w:r>
        <w:t>болниц</w:t>
      </w:r>
      <w:r w:rsidR="005E20A3">
        <w:t xml:space="preserve">а. </w:t>
      </w:r>
      <w:r>
        <w:t>Марин беше убеден,</w:t>
      </w:r>
      <w:ins w:id="15" w:author="Eli" w:date="2025-08-09T14:53:00Z" w16du:dateUtc="2025-08-09T11:53:00Z">
        <w:r w:rsidR="0059244A">
          <w:t xml:space="preserve"> </w:t>
        </w:r>
      </w:ins>
      <w:r w:rsidR="0059244A">
        <w:t>ч</w:t>
      </w:r>
      <w:r>
        <w:t>е е болен от същото заболяване, от което</w:t>
      </w:r>
      <w:r w:rsidR="0059244A">
        <w:t xml:space="preserve"> </w:t>
      </w:r>
      <w:r>
        <w:t>почина колегата му Радомир от завод</w:t>
      </w:r>
      <w:r w:rsidR="00453F70">
        <w:t xml:space="preserve"> „Берое”</w:t>
      </w:r>
      <w:r>
        <w:t xml:space="preserve"> и никаква операция </w:t>
      </w:r>
      <w:r w:rsidR="005E20A3">
        <w:t>няма</w:t>
      </w:r>
      <w:r>
        <w:t xml:space="preserve"> да може да му помогне</w:t>
      </w:r>
      <w:r w:rsidR="005E20A3">
        <w:t xml:space="preserve">. </w:t>
      </w:r>
      <w:r w:rsidR="00453F70">
        <w:t>Едва сега ни стана ясно , защ</w:t>
      </w:r>
      <w:r>
        <w:t>о той така внезапно напусна завод</w:t>
      </w:r>
      <w:r w:rsidR="005E20A3">
        <w:t>а</w:t>
      </w:r>
      <w:r>
        <w:t xml:space="preserve"> през 1991 година</w:t>
      </w:r>
      <w:r w:rsidR="005E20A3">
        <w:t>.</w:t>
      </w:r>
    </w:p>
    <w:p w14:paraId="70AC80E8" w14:textId="77777777" w:rsidR="000C1925" w:rsidRDefault="00F77A9F" w:rsidP="00F77A9F">
      <w:r>
        <w:t>Като стабилен характер,</w:t>
      </w:r>
      <w:r w:rsidR="0059244A">
        <w:t xml:space="preserve"> т</w:t>
      </w:r>
      <w:r>
        <w:t xml:space="preserve">ой продължаваше да се </w:t>
      </w:r>
      <w:r w:rsidR="005E20A3">
        <w:t>държи</w:t>
      </w:r>
      <w:r>
        <w:t xml:space="preserve"> добре</w:t>
      </w:r>
      <w:r w:rsidR="005E20A3">
        <w:t xml:space="preserve">. </w:t>
      </w:r>
      <w:r>
        <w:t xml:space="preserve">Ние с Милка </w:t>
      </w:r>
      <w:r w:rsidR="005E20A3">
        <w:t>полагахме</w:t>
      </w:r>
      <w:r>
        <w:t xml:space="preserve"> усилия да го убедим,</w:t>
      </w:r>
      <w:r w:rsidR="0059244A">
        <w:t xml:space="preserve"> </w:t>
      </w:r>
      <w:r>
        <w:t>че чрез оперативна намеса може да бъде излекуван</w:t>
      </w:r>
      <w:r w:rsidR="005E20A3">
        <w:t>.</w:t>
      </w:r>
      <w:r>
        <w:t xml:space="preserve"> Разтревожен</w:t>
      </w:r>
      <w:r w:rsidR="00453F70">
        <w:t>,</w:t>
      </w:r>
      <w:r>
        <w:t xml:space="preserve"> започнах да си</w:t>
      </w:r>
      <w:r w:rsidR="0059244A">
        <w:t xml:space="preserve"> </w:t>
      </w:r>
      <w:r>
        <w:t>водя бележки за тежкото заболяване на син</w:t>
      </w:r>
      <w:r w:rsidR="005E20A3">
        <w:t>а</w:t>
      </w:r>
      <w:r>
        <w:t xml:space="preserve"> си</w:t>
      </w:r>
      <w:r w:rsidR="005E20A3">
        <w:t>.</w:t>
      </w:r>
      <w:r>
        <w:t xml:space="preserve"> Самият аз</w:t>
      </w:r>
      <w:r w:rsidR="0059244A">
        <w:t xml:space="preserve"> </w:t>
      </w:r>
      <w:r>
        <w:t>бях прекарал три тежки операции,</w:t>
      </w:r>
      <w:r w:rsidR="0059244A">
        <w:t xml:space="preserve"> </w:t>
      </w:r>
      <w:r>
        <w:t>см</w:t>
      </w:r>
      <w:r w:rsidR="005E20A3">
        <w:t>ъ</w:t>
      </w:r>
      <w:r>
        <w:t>р</w:t>
      </w:r>
      <w:r w:rsidR="005E20A3">
        <w:t>т</w:t>
      </w:r>
      <w:r>
        <w:t>та на родителите си и на</w:t>
      </w:r>
      <w:r w:rsidR="0059244A">
        <w:t xml:space="preserve"> </w:t>
      </w:r>
      <w:r>
        <w:t>някои близки приятели,</w:t>
      </w:r>
      <w:r w:rsidR="0059244A">
        <w:t xml:space="preserve"> </w:t>
      </w:r>
      <w:r>
        <w:t>но сега се отнасяше за живота на син</w:t>
      </w:r>
      <w:r w:rsidR="005E20A3">
        <w:t xml:space="preserve">а </w:t>
      </w:r>
      <w:r>
        <w:t>ми,</w:t>
      </w:r>
      <w:r w:rsidR="0059244A">
        <w:t xml:space="preserve"> </w:t>
      </w:r>
      <w:r>
        <w:t>който не беше навършил 35 години</w:t>
      </w:r>
      <w:r w:rsidR="005E20A3">
        <w:t>.</w:t>
      </w:r>
      <w:r>
        <w:t xml:space="preserve"> Ние с Милка вярвахме в</w:t>
      </w:r>
      <w:r w:rsidR="0059244A">
        <w:t xml:space="preserve"> </w:t>
      </w:r>
      <w:r>
        <w:t>излекуването му</w:t>
      </w:r>
      <w:r w:rsidR="005E20A3">
        <w:t xml:space="preserve">. </w:t>
      </w:r>
      <w:r>
        <w:t>На 9 май Марин с майка си замина за София със служебн</w:t>
      </w:r>
      <w:r w:rsidR="005E20A3">
        <w:t>а</w:t>
      </w:r>
      <w:r>
        <w:t>та кола на Пощата,</w:t>
      </w:r>
      <w:r w:rsidR="0059244A">
        <w:t xml:space="preserve"> </w:t>
      </w:r>
      <w:r>
        <w:t>за да уредят оперирането му</w:t>
      </w:r>
      <w:r w:rsidR="005E20A3">
        <w:t>.</w:t>
      </w:r>
      <w:r>
        <w:t xml:space="preserve"> Милка се надяваше на съдействието на проф.</w:t>
      </w:r>
      <w:r w:rsidR="0059244A">
        <w:t xml:space="preserve"> </w:t>
      </w:r>
      <w:r>
        <w:t>Петко Узунов</w:t>
      </w:r>
      <w:r w:rsidR="005E20A3">
        <w:t xml:space="preserve">, </w:t>
      </w:r>
      <w:r>
        <w:t>доскоро председат</w:t>
      </w:r>
      <w:r w:rsidR="005E20A3">
        <w:t>ел на</w:t>
      </w:r>
      <w:r>
        <w:t xml:space="preserve"> Медицинската академия.</w:t>
      </w:r>
      <w:r w:rsidR="0059244A">
        <w:t xml:space="preserve"> </w:t>
      </w:r>
      <w:r>
        <w:t>Той беше от гр</w:t>
      </w:r>
      <w:r w:rsidR="005E20A3">
        <w:t>.</w:t>
      </w:r>
      <w:r>
        <w:t xml:space="preserve"> Айтос и от там се </w:t>
      </w:r>
      <w:r w:rsidR="005E20A3">
        <w:t>познаваха. Б</w:t>
      </w:r>
      <w:r>
        <w:t>еше ни гостувал и в Стара Загора</w:t>
      </w:r>
      <w:r w:rsidR="005E20A3">
        <w:t>.</w:t>
      </w:r>
      <w:r>
        <w:t xml:space="preserve"> След среща </w:t>
      </w:r>
      <w:r w:rsidR="005E20A3">
        <w:t>с</w:t>
      </w:r>
      <w:r>
        <w:t xml:space="preserve"> него той веднага </w:t>
      </w:r>
      <w:r w:rsidR="00C5546E">
        <w:t>урежда</w:t>
      </w:r>
      <w:r>
        <w:t xml:space="preserve"> приемането на Марин в </w:t>
      </w:r>
      <w:r w:rsidR="00C5546E">
        <w:t>хирургическото</w:t>
      </w:r>
      <w:r>
        <w:t xml:space="preserve"> отделение </w:t>
      </w:r>
      <w:r w:rsidR="00C5546E">
        <w:t>на Онкологията (Александровска) с ръководител</w:t>
      </w:r>
      <w:r>
        <w:t xml:space="preserve"> проф.</w:t>
      </w:r>
      <w:r w:rsidR="0059244A">
        <w:t xml:space="preserve"> </w:t>
      </w:r>
      <w:r>
        <w:t>Куманов.</w:t>
      </w:r>
      <w:r w:rsidR="0059244A">
        <w:t xml:space="preserve"> </w:t>
      </w:r>
      <w:r>
        <w:t>Той по това време е в чужбина</w:t>
      </w:r>
      <w:r w:rsidR="00C5546E">
        <w:t>.</w:t>
      </w:r>
      <w:r>
        <w:t xml:space="preserve"> Провеждат му необходимите</w:t>
      </w:r>
      <w:r w:rsidR="0059244A">
        <w:t xml:space="preserve"> </w:t>
      </w:r>
      <w:r>
        <w:t>изследвания и след завръщането му на 26 май Марин е опериран</w:t>
      </w:r>
      <w:r w:rsidR="00C5546E">
        <w:t>.</w:t>
      </w:r>
    </w:p>
    <w:p w14:paraId="24DA2850" w14:textId="77777777" w:rsidR="000C1925" w:rsidRDefault="00F77A9F" w:rsidP="00F77A9F">
      <w:r>
        <w:t>Операцията е доста усложнена,</w:t>
      </w:r>
      <w:r w:rsidR="0059244A">
        <w:t xml:space="preserve"> </w:t>
      </w:r>
      <w:r>
        <w:t>понеже тумора е обхванал не само надбъбречната жлеза,</w:t>
      </w:r>
      <w:r w:rsidR="0059244A">
        <w:t xml:space="preserve"> </w:t>
      </w:r>
      <w:r>
        <w:t>но и част от бъбрека и две от плаващи</w:t>
      </w:r>
      <w:r w:rsidR="00C5546E">
        <w:t>т</w:t>
      </w:r>
      <w:r>
        <w:t>е ребра. Според професора,</w:t>
      </w:r>
      <w:r w:rsidR="0059244A">
        <w:t xml:space="preserve"> </w:t>
      </w:r>
      <w:r>
        <w:t>отначало се е развивал като гноен</w:t>
      </w:r>
      <w:r w:rsidR="00C5546E">
        <w:t xml:space="preserve"> абсцес,</w:t>
      </w:r>
      <w:r>
        <w:t xml:space="preserve"> който за 2-3 години достигнал установените размери</w:t>
      </w:r>
      <w:r w:rsidR="00C5546E">
        <w:t>.</w:t>
      </w:r>
      <w:r>
        <w:t xml:space="preserve"> Успокоява Ми</w:t>
      </w:r>
      <w:r w:rsidR="00C5546E">
        <w:t>л</w:t>
      </w:r>
      <w:r>
        <w:t>ка,</w:t>
      </w:r>
      <w:r w:rsidR="0059244A">
        <w:t xml:space="preserve"> </w:t>
      </w:r>
      <w:r>
        <w:t xml:space="preserve">че още не е дал </w:t>
      </w:r>
      <w:r w:rsidR="00C5546E">
        <w:t>разсейки.</w:t>
      </w:r>
      <w:r>
        <w:t xml:space="preserve"> </w:t>
      </w:r>
      <w:proofErr w:type="spellStart"/>
      <w:r>
        <w:t>Допущал</w:t>
      </w:r>
      <w:proofErr w:type="spellEnd"/>
      <w:r>
        <w:t>,</w:t>
      </w:r>
      <w:r w:rsidR="0059244A">
        <w:t xml:space="preserve"> </w:t>
      </w:r>
      <w:r>
        <w:t>че е получен</w:t>
      </w:r>
      <w:r w:rsidR="0059244A">
        <w:t xml:space="preserve"> </w:t>
      </w:r>
      <w:r>
        <w:t>в резултат на случаен удар, а не в резултат на облъчване в</w:t>
      </w:r>
      <w:r w:rsidR="00C5546E">
        <w:t xml:space="preserve"> з</w:t>
      </w:r>
      <w:r>
        <w:t xml:space="preserve">авод </w:t>
      </w:r>
      <w:r w:rsidR="00C5546E">
        <w:t>„</w:t>
      </w:r>
      <w:r>
        <w:t>Берое</w:t>
      </w:r>
      <w:r w:rsidR="00C5546E">
        <w:t xml:space="preserve">“. </w:t>
      </w:r>
      <w:r>
        <w:t xml:space="preserve">Марин не приема това </w:t>
      </w:r>
      <w:r w:rsidR="00C5546E">
        <w:t>обяснение</w:t>
      </w:r>
      <w:r>
        <w:t>, защото след Радомир,</w:t>
      </w:r>
      <w:r w:rsidR="0059244A">
        <w:t xml:space="preserve"> </w:t>
      </w:r>
      <w:r>
        <w:t xml:space="preserve">от </w:t>
      </w:r>
      <w:r w:rsidR="00C5546E">
        <w:t>техния</w:t>
      </w:r>
      <w:r>
        <w:t xml:space="preserve"> цех заболява още един негов колега</w:t>
      </w:r>
      <w:r w:rsidR="00C5546E">
        <w:t>.</w:t>
      </w:r>
      <w:r>
        <w:t xml:space="preserve"> След операцията Милка беше няколко дни при него</w:t>
      </w:r>
      <w:r w:rsidR="00C5546E">
        <w:t>.</w:t>
      </w:r>
      <w:r w:rsidR="008517C8">
        <w:t xml:space="preserve"> Той се възстанови с</w:t>
      </w:r>
      <w:r>
        <w:t>равнително бързо</w:t>
      </w:r>
      <w:r w:rsidR="0059244A">
        <w:t xml:space="preserve"> </w:t>
      </w:r>
      <w:r>
        <w:t>и на 3 юни беше изписан от болницата и довед</w:t>
      </w:r>
      <w:r w:rsidR="00C5546E">
        <w:t>ен</w:t>
      </w:r>
      <w:r>
        <w:t xml:space="preserve"> в Стара Загора с колата на съученика </w:t>
      </w:r>
      <w:ins w:id="16" w:author="Eli" w:date="2025-08-09T14:53:00Z" w16du:dateUtc="2025-08-09T11:53:00Z">
        <w:r w:rsidR="0059244A">
          <w:t xml:space="preserve"> </w:t>
        </w:r>
      </w:ins>
      <w:r>
        <w:t>му</w:t>
      </w:r>
      <w:ins w:id="17" w:author="Eli" w:date="2025-08-09T14:53:00Z" w16du:dateUtc="2025-08-09T11:53:00Z">
        <w:r>
          <w:t xml:space="preserve"> </w:t>
        </w:r>
      </w:ins>
      <w:r w:rsidR="0059244A">
        <w:t xml:space="preserve"> </w:t>
      </w:r>
      <w:r>
        <w:t>Нас</w:t>
      </w:r>
      <w:r w:rsidR="00C5546E">
        <w:t>ко.</w:t>
      </w:r>
    </w:p>
    <w:p w14:paraId="60494B6B" w14:textId="0605A5EB" w:rsidR="000C1925" w:rsidRDefault="00F77A9F" w:rsidP="00F77A9F">
      <w:r>
        <w:t xml:space="preserve">Скоро не се </w:t>
      </w:r>
      <w:r w:rsidR="00C5546E">
        <w:t>почувства</w:t>
      </w:r>
      <w:r>
        <w:t xml:space="preserve"> добре и чрез д-р Стефанова</w:t>
      </w:r>
      <w:r w:rsidR="00C5546E">
        <w:t>,</w:t>
      </w:r>
      <w:r>
        <w:t xml:space="preserve"> живееща</w:t>
      </w:r>
      <w:r w:rsidR="00DD5479">
        <w:t xml:space="preserve"> </w:t>
      </w:r>
      <w:r>
        <w:t xml:space="preserve">в </w:t>
      </w:r>
      <w:r w:rsidR="00C5546E">
        <w:t>съседния</w:t>
      </w:r>
      <w:r>
        <w:t xml:space="preserve"> блок</w:t>
      </w:r>
      <w:r w:rsidR="00C5546E">
        <w:t xml:space="preserve">, </w:t>
      </w:r>
      <w:r>
        <w:t>го приеха в Окръжната болница,</w:t>
      </w:r>
      <w:r w:rsidR="00DD5479">
        <w:t xml:space="preserve"> </w:t>
      </w:r>
      <w:r>
        <w:t xml:space="preserve">където със </w:t>
      </w:r>
      <w:r w:rsidR="00C5546E">
        <w:t>сондажи</w:t>
      </w:r>
      <w:r>
        <w:t xml:space="preserve"> м</w:t>
      </w:r>
      <w:r w:rsidR="00DD5479">
        <w:t>у изтеглиха набрана лимфна течн</w:t>
      </w:r>
      <w:r w:rsidR="00DD5479">
        <w:t>ост</w:t>
      </w:r>
      <w:r>
        <w:t xml:space="preserve"> и лекуваха 5 дни с</w:t>
      </w:r>
      <w:r w:rsidR="00DD5479">
        <w:t xml:space="preserve"> </w:t>
      </w:r>
      <w:r>
        <w:t>антиби</w:t>
      </w:r>
      <w:r w:rsidR="00C5546E">
        <w:t>оти</w:t>
      </w:r>
      <w:r>
        <w:t xml:space="preserve">ци. До края на юни той се </w:t>
      </w:r>
      <w:r w:rsidR="00C5546E">
        <w:t>възстанови.</w:t>
      </w:r>
      <w:r>
        <w:t xml:space="preserve"> Въпреки че му дадоха доста болничен отпуск, на 1 август започна работа</w:t>
      </w:r>
      <w:r w:rsidR="00C5546E">
        <w:t xml:space="preserve">. </w:t>
      </w:r>
      <w:r>
        <w:t xml:space="preserve">До края на </w:t>
      </w:r>
      <w:r w:rsidR="00C5546E">
        <w:t>годината</w:t>
      </w:r>
      <w:r>
        <w:t xml:space="preserve"> беше сравнително добре и ние с Милка вярвахме вече </w:t>
      </w:r>
      <w:r w:rsidR="00C5546E">
        <w:t>оздравяването</w:t>
      </w:r>
      <w:r>
        <w:t xml:space="preserve"> му</w:t>
      </w:r>
      <w:r w:rsidR="00C5546E">
        <w:t>.</w:t>
      </w:r>
      <w:r>
        <w:t xml:space="preserve"> Често с него и децата посещавахме повечето</w:t>
      </w:r>
      <w:r w:rsidR="008517C8">
        <w:t xml:space="preserve"> футболни мачове на ФК „Берое”</w:t>
      </w:r>
      <w:r>
        <w:t>.</w:t>
      </w:r>
    </w:p>
    <w:p w14:paraId="76DF3736" w14:textId="21BAD854" w:rsidR="000C1925" w:rsidRDefault="00F77A9F" w:rsidP="00F77A9F">
      <w:r>
        <w:t>Докато Марин беше из болниците</w:t>
      </w:r>
      <w:r w:rsidR="008517C8">
        <w:t>,</w:t>
      </w:r>
      <w:r>
        <w:t xml:space="preserve"> в Стара Загора и София цялото семейство изживявахме всичко много тежко</w:t>
      </w:r>
      <w:r w:rsidR="00C5546E">
        <w:t xml:space="preserve">. </w:t>
      </w:r>
      <w:r>
        <w:t>Милка проявяваше устойчивост</w:t>
      </w:r>
      <w:r w:rsidR="00C5546E">
        <w:t xml:space="preserve">, </w:t>
      </w:r>
      <w:r>
        <w:t xml:space="preserve">владееше </w:t>
      </w:r>
      <w:r>
        <w:t>с</w:t>
      </w:r>
      <w:r w:rsidR="00DD5479">
        <w:t>е</w:t>
      </w:r>
      <w:r>
        <w:t xml:space="preserve"> добре пред нас и М</w:t>
      </w:r>
      <w:r w:rsidR="00C5546E">
        <w:t>а</w:t>
      </w:r>
      <w:r>
        <w:t>ри</w:t>
      </w:r>
      <w:r w:rsidR="00C5546E">
        <w:t>н</w:t>
      </w:r>
      <w:r w:rsidR="0050080E">
        <w:rPr>
          <w:lang w:val="en-US"/>
        </w:rPr>
        <w:t>,</w:t>
      </w:r>
      <w:r w:rsidR="00C5546E">
        <w:t xml:space="preserve"> докато</w:t>
      </w:r>
      <w:r>
        <w:t xml:space="preserve"> водеше</w:t>
      </w:r>
      <w:r w:rsidR="00DD5479">
        <w:t xml:space="preserve"> </w:t>
      </w:r>
      <w:r>
        <w:t>борба за успешно излекуване на син</w:t>
      </w:r>
      <w:r w:rsidR="00C5546E">
        <w:t>а</w:t>
      </w:r>
      <w:r>
        <w:t xml:space="preserve"> ни</w:t>
      </w:r>
      <w:r w:rsidR="00C5546E">
        <w:t>.</w:t>
      </w:r>
      <w:r>
        <w:t xml:space="preserve"> Аз трудно се владе</w:t>
      </w:r>
      <w:r w:rsidR="00C5546E">
        <w:t>ех, въпреки че</w:t>
      </w:r>
      <w:r>
        <w:t xml:space="preserve"> се стараех да давам кураж на син</w:t>
      </w:r>
      <w:r w:rsidR="00C5546E">
        <w:t xml:space="preserve">а </w:t>
      </w:r>
      <w:r>
        <w:t>си</w:t>
      </w:r>
      <w:r w:rsidR="00C5546E">
        <w:t>.</w:t>
      </w:r>
      <w:r>
        <w:t xml:space="preserve"> Предпочитах</w:t>
      </w:r>
      <w:r w:rsidR="00C5546E">
        <w:t xml:space="preserve">, </w:t>
      </w:r>
      <w:r w:rsidR="008517C8">
        <w:t>когато Марин е в</w:t>
      </w:r>
      <w:r>
        <w:t>къщи да бъда на бюрото си в спалнята или мяст</w:t>
      </w:r>
      <w:r w:rsidR="00C5546E">
        <w:t>о</w:t>
      </w:r>
      <w:r>
        <w:t>то в с.</w:t>
      </w:r>
      <w:r w:rsidR="00DD5479">
        <w:t xml:space="preserve"> </w:t>
      </w:r>
      <w:r>
        <w:t>М</w:t>
      </w:r>
      <w:r w:rsidR="00C5546E">
        <w:t xml:space="preserve">. </w:t>
      </w:r>
      <w:r>
        <w:t>Верея, където често давах воля на отчаянието си,</w:t>
      </w:r>
      <w:r w:rsidR="00C5546E">
        <w:t xml:space="preserve"> заради</w:t>
      </w:r>
      <w:r>
        <w:t xml:space="preserve"> невъзможността реално да помогна</w:t>
      </w:r>
      <w:r w:rsidR="00C5546E">
        <w:t>.</w:t>
      </w:r>
    </w:p>
    <w:p w14:paraId="6C560FAC" w14:textId="4AD3EE64" w:rsidR="000C1925" w:rsidRDefault="00F77A9F" w:rsidP="00F77A9F">
      <w:r>
        <w:t>От 1</w:t>
      </w:r>
      <w:r w:rsidR="008517C8">
        <w:t>0 до</w:t>
      </w:r>
      <w:r>
        <w:t xml:space="preserve"> 12 юни бях на другарска среща в София с </w:t>
      </w:r>
      <w:r>
        <w:t>живите</w:t>
      </w:r>
      <w:r w:rsidR="008517C8">
        <w:t xml:space="preserve"> </w:t>
      </w:r>
      <w:r>
        <w:t>колеги</w:t>
      </w:r>
      <w:r w:rsidR="00DD5479">
        <w:t xml:space="preserve"> </w:t>
      </w:r>
      <w:r>
        <w:t>-</w:t>
      </w:r>
      <w:r w:rsidR="00DD5479">
        <w:t xml:space="preserve"> </w:t>
      </w:r>
      <w:r>
        <w:t>пиротехници,</w:t>
      </w:r>
      <w:r w:rsidR="00DD5479">
        <w:t xml:space="preserve"> </w:t>
      </w:r>
      <w:r>
        <w:t>мои съвипус</w:t>
      </w:r>
      <w:r w:rsidR="00C5546E">
        <w:t>к</w:t>
      </w:r>
      <w:r>
        <w:t>ници</w:t>
      </w:r>
      <w:r w:rsidR="00DD5479">
        <w:t xml:space="preserve"> </w:t>
      </w:r>
      <w:r>
        <w:t>от Военната фабрика</w:t>
      </w:r>
      <w:r w:rsidR="00C5546E">
        <w:t xml:space="preserve"> в </w:t>
      </w:r>
      <w:r>
        <w:t>гр.</w:t>
      </w:r>
      <w:r w:rsidR="00DD5479">
        <w:t xml:space="preserve"> </w:t>
      </w:r>
      <w:r>
        <w:t>Казанлък</w:t>
      </w:r>
      <w:r w:rsidR="00C5546E">
        <w:t>.</w:t>
      </w:r>
      <w:r>
        <w:t xml:space="preserve"> Празнувахме </w:t>
      </w:r>
      <w:r w:rsidR="00393FD8">
        <w:rPr>
          <w:lang w:val="en-GB"/>
        </w:rPr>
        <w:t>50</w:t>
      </w:r>
      <w:r w:rsidR="008517C8">
        <w:t xml:space="preserve"> години от завършване Ш</w:t>
      </w:r>
      <w:r>
        <w:t>колата за п</w:t>
      </w:r>
      <w:r w:rsidR="00C5546E">
        <w:t>и</w:t>
      </w:r>
      <w:r>
        <w:t>ротехници. Организатор на срещата,</w:t>
      </w:r>
      <w:r w:rsidR="00DD5479">
        <w:t xml:space="preserve"> </w:t>
      </w:r>
      <w:r>
        <w:t>която се проведе във вилата му до Панч</w:t>
      </w:r>
      <w:r w:rsidR="00393FD8">
        <w:t>а</w:t>
      </w:r>
      <w:r>
        <w:t>ревсково езеро</w:t>
      </w:r>
      <w:r w:rsidR="00DD5479">
        <w:t xml:space="preserve"> </w:t>
      </w:r>
      <w:r w:rsidR="008517C8">
        <w:t>беше проф. Панчо Русев</w:t>
      </w:r>
      <w:r w:rsidR="00C5546E">
        <w:t xml:space="preserve">. </w:t>
      </w:r>
      <w:r>
        <w:t>Събрахме</w:t>
      </w:r>
      <w:r w:rsidR="008517C8">
        <w:t xml:space="preserve"> </w:t>
      </w:r>
      <w:r>
        <w:t>се</w:t>
      </w:r>
      <w:r>
        <w:t xml:space="preserve"> едва 11 души. </w:t>
      </w:r>
      <w:r w:rsidR="00393FD8">
        <w:t>П</w:t>
      </w:r>
      <w:r>
        <w:t>рисъства</w:t>
      </w:r>
      <w:r w:rsidR="0050080E">
        <w:t>х</w:t>
      </w:r>
      <w:r>
        <w:t>а Славчо</w:t>
      </w:r>
      <w:r w:rsidR="008517C8">
        <w:t xml:space="preserve"> Хр. Танев (Кими)</w:t>
      </w:r>
      <w:r w:rsidR="00393FD8">
        <w:t xml:space="preserve">, с когото бяхме в </w:t>
      </w:r>
      <w:r w:rsidR="00393FD8">
        <w:rPr>
          <w:lang w:val="en-GB"/>
        </w:rPr>
        <w:t>I-</w:t>
      </w:r>
      <w:r w:rsidR="00393FD8">
        <w:t>ва армия</w:t>
      </w:r>
      <w:r>
        <w:t xml:space="preserve"> и </w:t>
      </w:r>
      <w:r w:rsidR="00393FD8">
        <w:t>с</w:t>
      </w:r>
      <w:r>
        <w:t>туденти</w:t>
      </w:r>
      <w:r w:rsidR="00393FD8">
        <w:t>те</w:t>
      </w:r>
      <w:r>
        <w:t xml:space="preserve"> агрономи</w:t>
      </w:r>
      <w:r w:rsidR="00393FD8">
        <w:t>:</w:t>
      </w:r>
      <w:r>
        <w:t xml:space="preserve"> Христо Антонов Тонев - лекар в София и Никола Сл.</w:t>
      </w:r>
      <w:r w:rsidR="00393FD8">
        <w:t xml:space="preserve"> Ге</w:t>
      </w:r>
      <w:r>
        <w:t>ков, работещ като пиротехник в София</w:t>
      </w:r>
      <w:r w:rsidR="00393FD8">
        <w:t>.</w:t>
      </w:r>
      <w:r>
        <w:t xml:space="preserve"> Прекарахме много приятно</w:t>
      </w:r>
      <w:r w:rsidR="008517C8">
        <w:t xml:space="preserve">, </w:t>
      </w:r>
      <w:r>
        <w:t>като си споделихме спомени от школата за пиротехници</w:t>
      </w:r>
      <w:r w:rsidR="00DD5479">
        <w:t xml:space="preserve"> </w:t>
      </w:r>
      <w:r>
        <w:t>и</w:t>
      </w:r>
      <w:r w:rsidR="00DD5479">
        <w:t xml:space="preserve"> </w:t>
      </w:r>
      <w:r>
        <w:t>работата ни след това като такива</w:t>
      </w:r>
      <w:r w:rsidR="00393FD8">
        <w:t>.</w:t>
      </w:r>
      <w:r>
        <w:t xml:space="preserve"> Аз нос</w:t>
      </w:r>
      <w:r w:rsidR="00393FD8">
        <w:t>е</w:t>
      </w:r>
      <w:r>
        <w:t>х една стара моя</w:t>
      </w:r>
      <w:r w:rsidR="00DD5479">
        <w:t xml:space="preserve"> </w:t>
      </w:r>
      <w:r>
        <w:t>тетрадка с пълен списък и адресите на всички школници, като</w:t>
      </w:r>
      <w:r w:rsidR="00DD5479">
        <w:t xml:space="preserve"> </w:t>
      </w:r>
      <w:r>
        <w:t>направихме проверка по нея на живите от тях</w:t>
      </w:r>
      <w:r w:rsidR="00393FD8">
        <w:t>.</w:t>
      </w:r>
      <w:r>
        <w:t xml:space="preserve"> На раздяла си обещахме след </w:t>
      </w:r>
      <w:r w:rsidR="00DD5479">
        <w:t xml:space="preserve"> </w:t>
      </w:r>
      <w:r w:rsidR="00393FD8">
        <w:t>5</w:t>
      </w:r>
      <w:r>
        <w:t xml:space="preserve"> години да се срещнем пак.</w:t>
      </w:r>
    </w:p>
    <w:p w14:paraId="3CA41978" w14:textId="3F6D554F" w:rsidR="000C1925" w:rsidRDefault="00F77A9F" w:rsidP="00F77A9F">
      <w:r>
        <w:t>През юли,</w:t>
      </w:r>
      <w:r w:rsidR="00DD5479">
        <w:t xml:space="preserve"> </w:t>
      </w:r>
      <w:r>
        <w:t>въпреки операциите на Марин,</w:t>
      </w:r>
      <w:r w:rsidR="00DD5479">
        <w:t xml:space="preserve"> </w:t>
      </w:r>
      <w:r>
        <w:t xml:space="preserve">снахата Дора </w:t>
      </w:r>
      <w:r>
        <w:t>с</w:t>
      </w:r>
      <w:r w:rsidR="00DD5479">
        <w:t>ъс</w:t>
      </w:r>
      <w:r>
        <w:t xml:space="preserve"> </w:t>
      </w:r>
      <w:r w:rsidR="00393FD8">
        <w:t>с</w:t>
      </w:r>
      <w:r>
        <w:t xml:space="preserve">иновете си отново беше на </w:t>
      </w:r>
      <w:r w:rsidR="00393FD8">
        <w:t>екскурзионно</w:t>
      </w:r>
      <w:r>
        <w:t xml:space="preserve"> летуване из Пирин планина. След това ние с Милка </w:t>
      </w:r>
      <w:r w:rsidR="00393FD8">
        <w:t xml:space="preserve">ги </w:t>
      </w:r>
      <w:r>
        <w:t>водихме на тър</w:t>
      </w:r>
      <w:r w:rsidR="00393FD8">
        <w:t>ж</w:t>
      </w:r>
      <w:r>
        <w:t>ествата</w:t>
      </w:r>
      <w:r w:rsidR="00393FD8">
        <w:t xml:space="preserve"> на</w:t>
      </w:r>
      <w:r>
        <w:t xml:space="preserve"> вр</w:t>
      </w:r>
      <w:r w:rsidR="00393FD8">
        <w:t>ъ</w:t>
      </w:r>
      <w:r>
        <w:t>х Бузлуджа</w:t>
      </w:r>
      <w:r w:rsidR="00393FD8">
        <w:t>.</w:t>
      </w:r>
      <w:r>
        <w:t xml:space="preserve"> Те бяха впечатлени от Панорамата</w:t>
      </w:r>
      <w:r w:rsidR="00DD5479">
        <w:t xml:space="preserve"> </w:t>
      </w:r>
      <w:r>
        <w:t>-</w:t>
      </w:r>
      <w:r w:rsidR="00DD5479">
        <w:t xml:space="preserve"> </w:t>
      </w:r>
      <w:r>
        <w:t>музей и</w:t>
      </w:r>
      <w:r w:rsidR="00DD5479">
        <w:t xml:space="preserve"> </w:t>
      </w:r>
      <w:r>
        <w:t>много</w:t>
      </w:r>
      <w:r w:rsidR="00393FD8">
        <w:t>то</w:t>
      </w:r>
      <w:r>
        <w:t xml:space="preserve"> хора на върха</w:t>
      </w:r>
      <w:r w:rsidR="00393FD8">
        <w:t xml:space="preserve">, </w:t>
      </w:r>
      <w:r>
        <w:t>дошли от цялата страна</w:t>
      </w:r>
      <w:r w:rsidR="00393FD8">
        <w:t>.</w:t>
      </w:r>
      <w:r w:rsidR="008517C8">
        <w:t xml:space="preserve"> Въпреки тревоги</w:t>
      </w:r>
      <w:r>
        <w:t>те по боледуването на баща им</w:t>
      </w:r>
      <w:r w:rsidR="008517C8">
        <w:t xml:space="preserve">, </w:t>
      </w:r>
      <w:r>
        <w:t>се стараехме да ги развличаме</w:t>
      </w:r>
      <w:r w:rsidR="00393FD8">
        <w:t>.</w:t>
      </w:r>
    </w:p>
    <w:p w14:paraId="7E71DE4A" w14:textId="0C84904D" w:rsidR="00DD5479" w:rsidRDefault="00F77A9F" w:rsidP="00DD5479">
      <w:r>
        <w:t xml:space="preserve">На 21 септември </w:t>
      </w:r>
      <w:r w:rsidR="00393FD8">
        <w:t>навърших</w:t>
      </w:r>
      <w:r>
        <w:t xml:space="preserve"> 70 години и въпреки прекараните операции през 1987 и 1989 години</w:t>
      </w:r>
      <w:r w:rsidR="008517C8">
        <w:t>,</w:t>
      </w:r>
      <w:r>
        <w:t xml:space="preserve"> физически бях добре.</w:t>
      </w:r>
      <w:r w:rsidR="00DD5479">
        <w:t xml:space="preserve"> </w:t>
      </w:r>
      <w:r>
        <w:t>Само</w:t>
      </w:r>
      <w:r w:rsidR="00DD5479">
        <w:t xml:space="preserve"> </w:t>
      </w:r>
      <w:r>
        <w:t>нервната ми система беше доста изострена и</w:t>
      </w:r>
      <w:r w:rsidR="00DD5479">
        <w:t xml:space="preserve"> </w:t>
      </w:r>
      <w:r>
        <w:t>понякога неоправдано избухва</w:t>
      </w:r>
      <w:r w:rsidR="00393FD8">
        <w:t>х</w:t>
      </w:r>
      <w:r>
        <w:t xml:space="preserve">. Поради боледуването на </w:t>
      </w:r>
      <w:r w:rsidR="008517C8">
        <w:t>сина</w:t>
      </w:r>
      <w:r>
        <w:t xml:space="preserve"> ми</w:t>
      </w:r>
      <w:r w:rsidR="008517C8">
        <w:t>,</w:t>
      </w:r>
      <w:r>
        <w:t xml:space="preserve"> не</w:t>
      </w:r>
      <w:r w:rsidR="00DD5479">
        <w:t xml:space="preserve"> </w:t>
      </w:r>
      <w:r>
        <w:t>желаех да</w:t>
      </w:r>
      <w:r w:rsidR="00DD5479">
        <w:t xml:space="preserve"> </w:t>
      </w:r>
      <w:r>
        <w:t>се вдига много шум около моят юбилей,</w:t>
      </w:r>
      <w:r w:rsidR="00DD5479">
        <w:t xml:space="preserve"> </w:t>
      </w:r>
      <w:r>
        <w:t>но не се получи</w:t>
      </w:r>
      <w:r w:rsidR="00393FD8">
        <w:t>.</w:t>
      </w:r>
      <w:r w:rsidR="00DD5479">
        <w:t xml:space="preserve"> Клон</w:t>
      </w:r>
      <w:r w:rsidR="00DD5479">
        <w:t>ът</w:t>
      </w:r>
      <w:r w:rsidR="00DD5479">
        <w:t xml:space="preserve"> </w:t>
      </w:r>
      <w:r>
        <w:t>на СУБ</w:t>
      </w:r>
      <w:r w:rsidR="00DD5479">
        <w:t xml:space="preserve"> </w:t>
      </w:r>
      <w:r>
        <w:t>-</w:t>
      </w:r>
      <w:r w:rsidR="00DD5479">
        <w:t xml:space="preserve"> </w:t>
      </w:r>
      <w:r>
        <w:t xml:space="preserve">СЗ през септември организира в ресторант </w:t>
      </w:r>
      <w:r w:rsidR="008517C8">
        <w:t>„</w:t>
      </w:r>
      <w:r>
        <w:t>Железник"</w:t>
      </w:r>
      <w:r w:rsidR="00393FD8">
        <w:t xml:space="preserve"> тържествено</w:t>
      </w:r>
      <w:r w:rsidR="00DD5479">
        <w:t xml:space="preserve"> </w:t>
      </w:r>
      <w:r w:rsidR="00393FD8">
        <w:t>честване</w:t>
      </w:r>
      <w:r>
        <w:t xml:space="preserve"> на всички юбиляри свои членове,</w:t>
      </w:r>
      <w:r w:rsidR="00393FD8">
        <w:t xml:space="preserve"> навършили</w:t>
      </w:r>
      <w:r>
        <w:t xml:space="preserve"> к</w:t>
      </w:r>
      <w:r w:rsidR="008517C8">
        <w:t>ръгли годишнини.</w:t>
      </w:r>
      <w:r>
        <w:t xml:space="preserve"> На самият ми рожден ден от София ми</w:t>
      </w:r>
      <w:r w:rsidR="008517C8">
        <w:t xml:space="preserve"> гостува приятелят ми Марин Камбуров. Същият ден към 17:</w:t>
      </w:r>
      <w:r>
        <w:t>30</w:t>
      </w:r>
      <w:r w:rsidR="008517C8">
        <w:t xml:space="preserve"> часа ме посетиха вкъщи десетина жени от техническият персо</w:t>
      </w:r>
      <w:r>
        <w:t>нал на Х</w:t>
      </w:r>
      <w:r w:rsidR="008517C8">
        <w:t xml:space="preserve">ЦП – СЗ. </w:t>
      </w:r>
      <w:r>
        <w:t>Поднесоха ми като подарък стенен електронен</w:t>
      </w:r>
      <w:r w:rsidR="00DD5479">
        <w:t xml:space="preserve"> </w:t>
      </w:r>
      <w:r>
        <w:t>часовник. Добре,</w:t>
      </w:r>
      <w:r w:rsidR="00DD5479">
        <w:t xml:space="preserve"> </w:t>
      </w:r>
      <w:r>
        <w:t>че Милка беше приготвила достатъчна почерпка</w:t>
      </w:r>
      <w:r w:rsidR="008517C8">
        <w:t xml:space="preserve"> за гостите. </w:t>
      </w:r>
      <w:r>
        <w:t xml:space="preserve">Създаде се непринудена и </w:t>
      </w:r>
      <w:proofErr w:type="spellStart"/>
      <w:r>
        <w:t>мново</w:t>
      </w:r>
      <w:proofErr w:type="spellEnd"/>
      <w:r>
        <w:t xml:space="preserve"> приятна другарска</w:t>
      </w:r>
      <w:r w:rsidR="008517C8">
        <w:t xml:space="preserve"> атмосфера. Изненадващо за всички </w:t>
      </w:r>
      <w:r w:rsidR="00524BE1">
        <w:t xml:space="preserve">моят стар другар Марин Камбуров </w:t>
      </w:r>
      <w:r>
        <w:t>извади и прочете пред всички едно свое</w:t>
      </w:r>
      <w:r w:rsidR="00524BE1">
        <w:t xml:space="preserve"> „</w:t>
      </w:r>
      <w:r>
        <w:t>лирическо</w:t>
      </w:r>
      <w:r w:rsidR="00524BE1">
        <w:t xml:space="preserve"> излияние”, </w:t>
      </w:r>
      <w:r>
        <w:t>приготвено още в София.</w:t>
      </w:r>
      <w:r w:rsidR="00524BE1">
        <w:t xml:space="preserve"> Беше го озаглавил: „</w:t>
      </w:r>
      <w:r>
        <w:t>Мигове от една</w:t>
      </w:r>
      <w:r w:rsidR="00524BE1">
        <w:t xml:space="preserve"> дружба на 50- години”. В него</w:t>
      </w:r>
      <w:r w:rsidR="00DD5479">
        <w:t xml:space="preserve"> </w:t>
      </w:r>
      <w:r w:rsidR="00524BE1">
        <w:t>той изразяваше искрените си чув</w:t>
      </w:r>
      <w:r>
        <w:t>ства от наш</w:t>
      </w:r>
      <w:r w:rsidR="00524BE1">
        <w:t>ето близко приятелство макар и литературно не много добре издържано.</w:t>
      </w:r>
      <w:r>
        <w:t xml:space="preserve"> Налага се да изложа напълно </w:t>
      </w:r>
      <w:proofErr w:type="spellStart"/>
      <w:r>
        <w:t>съдърканието</w:t>
      </w:r>
      <w:proofErr w:type="spellEnd"/>
      <w:r w:rsidR="00DD5479">
        <w:t xml:space="preserve"> му</w:t>
      </w:r>
    </w:p>
    <w:p w14:paraId="7169CAF2" w14:textId="54A0892D" w:rsidR="00F77A9F" w:rsidRPr="00866A41" w:rsidRDefault="00524BE1" w:rsidP="00DD5479">
      <w:pPr>
        <w:jc w:val="center"/>
      </w:pPr>
      <w:r w:rsidRPr="001C4924">
        <w:rPr>
          <w:b/>
        </w:rPr>
        <w:t>Миг</w:t>
      </w:r>
      <w:r w:rsidR="001C4924">
        <w:rPr>
          <w:b/>
        </w:rPr>
        <w:t>ове от една дружба на 50-години</w:t>
      </w:r>
    </w:p>
    <w:p w14:paraId="029B8EBE" w14:textId="2DBB6DD2" w:rsidR="00524BE1" w:rsidRDefault="00524BE1" w:rsidP="001C4924">
      <w:pPr>
        <w:jc w:val="center"/>
      </w:pPr>
      <w:r>
        <w:t xml:space="preserve">Драго </w:t>
      </w:r>
      <w:r w:rsidR="00F77A9F">
        <w:t>Ножче,</w:t>
      </w:r>
      <w:r w:rsidR="00DD5479">
        <w:t xml:space="preserve"> </w:t>
      </w:r>
      <w:r w:rsidR="00F77A9F">
        <w:t>дн</w:t>
      </w:r>
      <w:r w:rsidR="00DD5479">
        <w:t>ес</w:t>
      </w:r>
      <w:r>
        <w:t xml:space="preserve"> ти си </w:t>
      </w:r>
      <w:r w:rsidR="00F77A9F">
        <w:t>се родил и ето вече на 70 години си</w:t>
      </w:r>
      <w:r w:rsidR="00DD5479">
        <w:t xml:space="preserve"> </w:t>
      </w:r>
      <w:r w:rsidR="00F77A9F">
        <w:t>бил?</w:t>
      </w:r>
    </w:p>
    <w:p w14:paraId="24BFC6FF" w14:textId="77777777" w:rsidR="00F77A9F" w:rsidRDefault="00F77A9F" w:rsidP="001C4924">
      <w:pPr>
        <w:jc w:val="center"/>
      </w:pPr>
      <w:r>
        <w:t>Чудна възраст нали,</w:t>
      </w:r>
      <w:r w:rsidR="00DD5479">
        <w:t xml:space="preserve"> </w:t>
      </w:r>
      <w:r>
        <w:t>фатално от младите години те отдалечи!</w:t>
      </w:r>
    </w:p>
    <w:p w14:paraId="6C41F26A" w14:textId="77777777" w:rsidR="00524BE1" w:rsidRDefault="00524BE1" w:rsidP="001C4924">
      <w:pPr>
        <w:jc w:val="center"/>
      </w:pPr>
      <w:r>
        <w:t>Помниш</w:t>
      </w:r>
      <w:r w:rsidR="00F77A9F">
        <w:t xml:space="preserve"> ли онова време,</w:t>
      </w:r>
      <w:r w:rsidR="00DD5479">
        <w:t xml:space="preserve"> </w:t>
      </w:r>
      <w:r w:rsidR="00F77A9F">
        <w:t>беше далечно</w:t>
      </w:r>
      <w:r w:rsidR="00DD5479">
        <w:t>,</w:t>
      </w:r>
      <w:r w:rsidR="00F77A9F">
        <w:t xml:space="preserve"> бъдеще и мечти,</w:t>
      </w:r>
    </w:p>
    <w:p w14:paraId="38FDABD1" w14:textId="77777777" w:rsidR="00F77A9F" w:rsidRDefault="00F77A9F" w:rsidP="001C4924">
      <w:pPr>
        <w:jc w:val="center"/>
      </w:pPr>
      <w:r>
        <w:t>И ето сега,</w:t>
      </w:r>
      <w:r w:rsidR="00DD5479">
        <w:t xml:space="preserve"> </w:t>
      </w:r>
      <w:r>
        <w:t>всичко минало</w:t>
      </w:r>
      <w:r w:rsidR="00524BE1">
        <w:t>,</w:t>
      </w:r>
      <w:r>
        <w:t xml:space="preserve"> обърна се уви!</w:t>
      </w:r>
    </w:p>
    <w:p w14:paraId="76B54C8F" w14:textId="77777777" w:rsidR="00524BE1" w:rsidRDefault="00F77A9F" w:rsidP="001C4924">
      <w:pPr>
        <w:jc w:val="center"/>
      </w:pPr>
      <w:r>
        <w:t>През 44-та започна нашата дружба в 2-ро Огнестрелно отд</w:t>
      </w:r>
      <w:r w:rsidR="00524BE1">
        <w:t>еле</w:t>
      </w:r>
      <w:r>
        <w:t>ние,</w:t>
      </w:r>
    </w:p>
    <w:p w14:paraId="24470FC6" w14:textId="0A70EF67" w:rsidR="00F77A9F" w:rsidRDefault="00F77A9F" w:rsidP="001C4924">
      <w:pPr>
        <w:jc w:val="center"/>
      </w:pPr>
      <w:r>
        <w:t>Пристигнаха пиротехници в част</w:t>
      </w:r>
      <w:r w:rsidR="00524BE1">
        <w:t>т</w:t>
      </w:r>
      <w:r>
        <w:t>а,</w:t>
      </w:r>
      <w:r w:rsidR="00DD5479">
        <w:t xml:space="preserve"> наперени</w:t>
      </w:r>
      <w:r>
        <w:t>,</w:t>
      </w:r>
      <w:r w:rsidR="00DD5479">
        <w:t xml:space="preserve"> </w:t>
      </w:r>
      <w:r>
        <w:t>важни и ти с тях,</w:t>
      </w:r>
    </w:p>
    <w:p w14:paraId="5534E24A" w14:textId="564476CD" w:rsidR="00524BE1" w:rsidRDefault="00524BE1" w:rsidP="001C4924">
      <w:pPr>
        <w:jc w:val="center"/>
      </w:pPr>
      <w:r>
        <w:t>Тече</w:t>
      </w:r>
      <w:r w:rsidR="00F77A9F">
        <w:t>ше животът войнишки</w:t>
      </w:r>
      <w:r w:rsidR="00F77A9F">
        <w:t>,</w:t>
      </w:r>
      <w:r w:rsidR="00DD5479">
        <w:t xml:space="preserve"> </w:t>
      </w:r>
      <w:r w:rsidR="00F77A9F">
        <w:t>хамалогия,</w:t>
      </w:r>
      <w:r w:rsidR="00DD5479">
        <w:t xml:space="preserve"> закачки</w:t>
      </w:r>
      <w:r w:rsidR="00F77A9F">
        <w:t>,</w:t>
      </w:r>
      <w:r w:rsidR="00DD5479">
        <w:t xml:space="preserve"> </w:t>
      </w:r>
      <w:r w:rsidR="00F77A9F">
        <w:t>обиди и смях,</w:t>
      </w:r>
    </w:p>
    <w:p w14:paraId="68DA1609" w14:textId="77777777" w:rsidR="00524BE1" w:rsidRDefault="00F77A9F" w:rsidP="001C4924">
      <w:pPr>
        <w:jc w:val="center"/>
      </w:pPr>
      <w:r>
        <w:t>Когато подхващаше твоята песен</w:t>
      </w:r>
      <w:r w:rsidR="00DD5479">
        <w:t>:</w:t>
      </w:r>
      <w:r w:rsidR="00524BE1">
        <w:t xml:space="preserve"> „Мила мамо напиши ми</w:t>
      </w:r>
      <w:r>
        <w:t>!</w:t>
      </w:r>
      <w:r w:rsidR="00524BE1">
        <w:t>”</w:t>
      </w:r>
    </w:p>
    <w:p w14:paraId="118C395B" w14:textId="77777777" w:rsidR="00524BE1" w:rsidRDefault="00524BE1" w:rsidP="001C4924">
      <w:pPr>
        <w:jc w:val="center"/>
      </w:pPr>
      <w:r>
        <w:t>Още помня след</w:t>
      </w:r>
      <w:r w:rsidR="00DD5479">
        <w:t xml:space="preserve"> </w:t>
      </w:r>
      <w:r>
        <w:t xml:space="preserve"> </w:t>
      </w:r>
      <w:r>
        <w:t xml:space="preserve">9-ти септември, </w:t>
      </w:r>
      <w:r w:rsidR="00F77A9F">
        <w:t>твоят рисков младежки актив,</w:t>
      </w:r>
    </w:p>
    <w:p w14:paraId="4B81029E" w14:textId="1B8E7FAD" w:rsidR="00524BE1" w:rsidRDefault="00DD5479" w:rsidP="001C4924">
      <w:pPr>
        <w:jc w:val="center"/>
      </w:pPr>
      <w:r>
        <w:t>С другари и Арменчев пъзлив</w:t>
      </w:r>
      <w:r w:rsidR="00F77A9F">
        <w:t>,</w:t>
      </w:r>
      <w:r>
        <w:t xml:space="preserve"> </w:t>
      </w:r>
      <w:r w:rsidR="00F77A9F">
        <w:t>за укрепване властта народна.</w:t>
      </w:r>
    </w:p>
    <w:p w14:paraId="2F4E47D5" w14:textId="77777777" w:rsidR="00F77A9F" w:rsidRDefault="00524BE1" w:rsidP="001C4924">
      <w:pPr>
        <w:jc w:val="center"/>
      </w:pPr>
      <w:r>
        <w:t>През</w:t>
      </w:r>
      <w:r w:rsidR="00F77A9F">
        <w:t xml:space="preserve"> войната в чужбина,</w:t>
      </w:r>
      <w:r w:rsidR="00DD5479">
        <w:t xml:space="preserve"> </w:t>
      </w:r>
      <w:r w:rsidR="00F77A9F">
        <w:t>по фронтове далечни,</w:t>
      </w:r>
    </w:p>
    <w:p w14:paraId="69268773" w14:textId="77777777" w:rsidR="00F77A9F" w:rsidRDefault="00524BE1" w:rsidP="001C4924">
      <w:pPr>
        <w:jc w:val="center"/>
      </w:pPr>
      <w:r>
        <w:t>Съдбата ни устройваше с</w:t>
      </w:r>
      <w:r w:rsidR="00F77A9F">
        <w:t>рещи сърдечни,</w:t>
      </w:r>
    </w:p>
    <w:p w14:paraId="06273527" w14:textId="77777777" w:rsidR="00524BE1" w:rsidRDefault="00524BE1" w:rsidP="001C4924">
      <w:pPr>
        <w:jc w:val="center"/>
      </w:pPr>
      <w:r>
        <w:t xml:space="preserve">През 46-та в София на „Паренсов” </w:t>
      </w:r>
      <w:r w:rsidR="00F77A9F">
        <w:t>29</w:t>
      </w:r>
      <w:r w:rsidR="001C4924">
        <w:t>,</w:t>
      </w:r>
      <w:r w:rsidR="00F77A9F">
        <w:t xml:space="preserve"> при Кралското семейство и</w:t>
      </w:r>
      <w:r w:rsidR="00DD5479">
        <w:t xml:space="preserve"> </w:t>
      </w:r>
      <w:r w:rsidR="00F77A9F">
        <w:t>кака</w:t>
      </w:r>
      <w:r>
        <w:t xml:space="preserve"> Дона,</w:t>
      </w:r>
    </w:p>
    <w:p w14:paraId="292EBBA3" w14:textId="77777777" w:rsidR="00F77A9F" w:rsidRDefault="00524BE1" w:rsidP="001C4924">
      <w:pPr>
        <w:jc w:val="center"/>
      </w:pPr>
      <w:r>
        <w:t>Кварт</w:t>
      </w:r>
      <w:r w:rsidR="00F77A9F">
        <w:t>ирувахме в хола като студенти,</w:t>
      </w:r>
      <w:r w:rsidR="00DD5479">
        <w:t xml:space="preserve"> </w:t>
      </w:r>
      <w:r w:rsidR="00F77A9F">
        <w:t>хазяина</w:t>
      </w:r>
      <w:r w:rsidR="00DD5479">
        <w:t xml:space="preserve"> </w:t>
      </w:r>
      <w:r w:rsidR="00F77A9F">
        <w:t>Васко,</w:t>
      </w:r>
      <w:r w:rsidR="00DD5479">
        <w:t xml:space="preserve"> </w:t>
      </w:r>
      <w:r w:rsidR="00F77A9F" w:rsidRPr="001C4924">
        <w:t>ти и аз</w:t>
      </w:r>
      <w:r w:rsidR="00F77A9F">
        <w:t>,</w:t>
      </w:r>
    </w:p>
    <w:p w14:paraId="00E124F9" w14:textId="44C4C439" w:rsidR="001C4924" w:rsidRDefault="00DD5479" w:rsidP="001C4924">
      <w:pPr>
        <w:jc w:val="center"/>
      </w:pPr>
      <w:r>
        <w:t>Помня как баба Елена и Боб</w:t>
      </w:r>
      <w:r>
        <w:t>а</w:t>
      </w:r>
      <w:r w:rsidR="001C4924">
        <w:t xml:space="preserve"> с</w:t>
      </w:r>
      <w:r w:rsidR="00F77A9F">
        <w:t xml:space="preserve"> китара,</w:t>
      </w:r>
      <w:r>
        <w:t xml:space="preserve"> </w:t>
      </w:r>
      <w:r w:rsidR="00F77A9F">
        <w:t>на</w:t>
      </w:r>
      <w:r>
        <w:t xml:space="preserve"> </w:t>
      </w:r>
      <w:proofErr w:type="spellStart"/>
      <w:r w:rsidR="00F77A9F">
        <w:t>Забунови</w:t>
      </w:r>
      <w:proofErr w:type="spellEnd"/>
      <w:r w:rsidR="001C4924">
        <w:t xml:space="preserve"> двете </w:t>
      </w:r>
      <w:r w:rsidR="00F77A9F">
        <w:t>щерки,</w:t>
      </w:r>
    </w:p>
    <w:p w14:paraId="5854263E" w14:textId="77777777" w:rsidR="00F77A9F" w:rsidRDefault="00F77A9F" w:rsidP="001C4924">
      <w:pPr>
        <w:jc w:val="center"/>
      </w:pPr>
      <w:r>
        <w:t>Правиха с</w:t>
      </w:r>
      <w:r w:rsidR="001C4924">
        <w:t>еренада с</w:t>
      </w:r>
      <w:r>
        <w:t xml:space="preserve"> наслада, а ние се превивахме от смях,</w:t>
      </w:r>
    </w:p>
    <w:p w14:paraId="2F4C04CC" w14:textId="77777777" w:rsidR="001C4924" w:rsidRDefault="00F77A9F" w:rsidP="001C4924">
      <w:pPr>
        <w:jc w:val="center"/>
      </w:pPr>
      <w:r>
        <w:t>Що да кажа,</w:t>
      </w:r>
      <w:r w:rsidR="00DD5479">
        <w:t xml:space="preserve"> </w:t>
      </w:r>
      <w:r>
        <w:t>като шеф на МАМ,</w:t>
      </w:r>
      <w:r w:rsidR="001C4924">
        <w:t xml:space="preserve"> когато пос</w:t>
      </w:r>
      <w:r>
        <w:t>рещахме</w:t>
      </w:r>
      <w:r w:rsidR="00DD5479">
        <w:t xml:space="preserve"> </w:t>
      </w:r>
      <w:r>
        <w:t>Шико,</w:t>
      </w:r>
    </w:p>
    <w:p w14:paraId="1260D71C" w14:textId="77777777" w:rsidR="00F77A9F" w:rsidRDefault="00F77A9F" w:rsidP="001C4924">
      <w:pPr>
        <w:jc w:val="center"/>
      </w:pPr>
      <w:r>
        <w:t>Хапвахме без срам,</w:t>
      </w:r>
      <w:r w:rsidR="00DD5479">
        <w:t xml:space="preserve"> </w:t>
      </w:r>
      <w:r>
        <w:t xml:space="preserve">а </w:t>
      </w:r>
      <w:proofErr w:type="spellStart"/>
      <w:r>
        <w:t>Тарапонти</w:t>
      </w:r>
      <w:proofErr w:type="spellEnd"/>
      <w:r>
        <w:t xml:space="preserve"> се по</w:t>
      </w:r>
      <w:r w:rsidR="001C4924">
        <w:t>д</w:t>
      </w:r>
      <w:r>
        <w:t>смихваше тихо,</w:t>
      </w:r>
    </w:p>
    <w:p w14:paraId="28290E36" w14:textId="77777777" w:rsidR="001C4924" w:rsidRDefault="00F77A9F" w:rsidP="001C4924">
      <w:pPr>
        <w:jc w:val="center"/>
      </w:pPr>
      <w:r>
        <w:t xml:space="preserve">На празници </w:t>
      </w:r>
      <w:proofErr w:type="spellStart"/>
      <w:r>
        <w:t>студенски</w:t>
      </w:r>
      <w:proofErr w:type="spellEnd"/>
      <w:r>
        <w:t>,</w:t>
      </w:r>
      <w:r w:rsidR="00DD5479">
        <w:t xml:space="preserve"> </w:t>
      </w:r>
      <w:r>
        <w:t>се</w:t>
      </w:r>
      <w:r w:rsidR="001C4924">
        <w:t xml:space="preserve"> предс</w:t>
      </w:r>
      <w:r>
        <w:t>тавяхме</w:t>
      </w:r>
      <w:r w:rsidR="001C4924">
        <w:t xml:space="preserve"> дж</w:t>
      </w:r>
      <w:r>
        <w:t>ентълменски,</w:t>
      </w:r>
    </w:p>
    <w:p w14:paraId="4A12FA91" w14:textId="1DC026BB" w:rsidR="00F77A9F" w:rsidRDefault="00DD5479" w:rsidP="001C4924">
      <w:pPr>
        <w:jc w:val="center"/>
      </w:pPr>
      <w:r>
        <w:t>Пийвахме Карловско вино, игра</w:t>
      </w:r>
      <w:r>
        <w:t>е</w:t>
      </w:r>
      <w:r w:rsidR="00F77A9F">
        <w:t>хме</w:t>
      </w:r>
      <w:r w:rsidR="001C4924">
        <w:t xml:space="preserve"> </w:t>
      </w:r>
      <w:proofErr w:type="spellStart"/>
      <w:r w:rsidR="001C4924">
        <w:t>Мам</w:t>
      </w:r>
      <w:r w:rsidR="00F77A9F">
        <w:t>алезата</w:t>
      </w:r>
      <w:proofErr w:type="spellEnd"/>
      <w:r w:rsidR="00F77A9F">
        <w:t xml:space="preserve"> учтиво,</w:t>
      </w:r>
    </w:p>
    <w:p w14:paraId="55237B6B" w14:textId="77777777" w:rsidR="001C4924" w:rsidRDefault="00F77A9F" w:rsidP="001C4924">
      <w:pPr>
        <w:jc w:val="center"/>
      </w:pPr>
      <w:r>
        <w:t xml:space="preserve">През </w:t>
      </w:r>
      <w:r w:rsidR="001C4924">
        <w:t>годините</w:t>
      </w:r>
      <w:r>
        <w:t xml:space="preserve"> на следването,</w:t>
      </w:r>
      <w:r w:rsidR="00DD5479">
        <w:t xml:space="preserve"> </w:t>
      </w:r>
      <w:r>
        <w:t>в науката беше фаворит,</w:t>
      </w:r>
    </w:p>
    <w:p w14:paraId="4D42A38B" w14:textId="77777777" w:rsidR="00F77A9F" w:rsidRDefault="00F77A9F" w:rsidP="001C4924">
      <w:pPr>
        <w:jc w:val="center"/>
      </w:pPr>
      <w:r>
        <w:t>Ученолюбив и упорит,</w:t>
      </w:r>
      <w:r w:rsidR="00DD5479">
        <w:t xml:space="preserve"> </w:t>
      </w:r>
      <w:r>
        <w:t>учен да станеш бележит,</w:t>
      </w:r>
    </w:p>
    <w:p w14:paraId="1088E603" w14:textId="77777777" w:rsidR="001C4924" w:rsidRDefault="00F77A9F" w:rsidP="001C4924">
      <w:pPr>
        <w:jc w:val="center"/>
      </w:pPr>
      <w:r>
        <w:t xml:space="preserve">Беше </w:t>
      </w:r>
      <w:proofErr w:type="spellStart"/>
      <w:r>
        <w:t>четиредесет</w:t>
      </w:r>
      <w:proofErr w:type="spellEnd"/>
      <w:r>
        <w:t xml:space="preserve"> и осма,</w:t>
      </w:r>
      <w:r w:rsidR="00DD5479">
        <w:t xml:space="preserve"> </w:t>
      </w:r>
      <w:r>
        <w:t>когато</w:t>
      </w:r>
      <w:r w:rsidR="00DD5479">
        <w:t xml:space="preserve"> </w:t>
      </w:r>
      <w:r>
        <w:t>агроном съвсем млад,</w:t>
      </w:r>
    </w:p>
    <w:p w14:paraId="6EECC4BF" w14:textId="77777777" w:rsidR="001C4924" w:rsidRDefault="00F77A9F" w:rsidP="001C4924">
      <w:pPr>
        <w:jc w:val="center"/>
      </w:pPr>
      <w:r>
        <w:t>Постъпи в Конезавода,</w:t>
      </w:r>
      <w:r w:rsidR="00DD5479">
        <w:t xml:space="preserve"> </w:t>
      </w:r>
      <w:r>
        <w:t>като специалист новак,</w:t>
      </w:r>
    </w:p>
    <w:p w14:paraId="0C44D46B" w14:textId="77777777" w:rsidR="001C4924" w:rsidRDefault="00F77A9F" w:rsidP="001C4924">
      <w:pPr>
        <w:jc w:val="center"/>
      </w:pPr>
      <w:r>
        <w:t>По това време птицевъдството беше в разцвет,</w:t>
      </w:r>
    </w:p>
    <w:p w14:paraId="4795B841" w14:textId="77777777" w:rsidR="001C4924" w:rsidRDefault="00F77A9F" w:rsidP="001C4924">
      <w:pPr>
        <w:jc w:val="center"/>
      </w:pPr>
      <w:r>
        <w:t>А ти стана известен научен експерт,</w:t>
      </w:r>
    </w:p>
    <w:p w14:paraId="55CA75F8" w14:textId="77777777" w:rsidR="00F77A9F" w:rsidRDefault="00F77A9F" w:rsidP="001C4924">
      <w:pPr>
        <w:jc w:val="center"/>
      </w:pPr>
      <w:r>
        <w:t>Като научен сътрудник,</w:t>
      </w:r>
      <w:r w:rsidR="00DD5479">
        <w:t xml:space="preserve"> </w:t>
      </w:r>
      <w:r>
        <w:t>за кокошките пишеше книги,</w:t>
      </w:r>
    </w:p>
    <w:p w14:paraId="531C9B8F" w14:textId="77777777" w:rsidR="00F77A9F" w:rsidRDefault="00F77A9F" w:rsidP="001C4924">
      <w:pPr>
        <w:jc w:val="center"/>
      </w:pPr>
      <w:r>
        <w:t>Д</w:t>
      </w:r>
      <w:r w:rsidR="001C4924">
        <w:t>аваше акъл на светилата, а в ст</w:t>
      </w:r>
      <w:r>
        <w:t>раната те знаеха и по</w:t>
      </w:r>
      <w:r w:rsidR="00DD5479">
        <w:t xml:space="preserve"> </w:t>
      </w:r>
      <w:r>
        <w:t>селата,</w:t>
      </w:r>
    </w:p>
    <w:p w14:paraId="0B88AF71" w14:textId="77777777" w:rsidR="00F77A9F" w:rsidRDefault="001C4924" w:rsidP="001C4924">
      <w:pPr>
        <w:jc w:val="center"/>
      </w:pPr>
      <w:r>
        <w:t>Ходеше често в чужбина</w:t>
      </w:r>
      <w:r w:rsidR="00F77A9F">
        <w:t>,</w:t>
      </w:r>
      <w:r w:rsidR="00DD5479">
        <w:t xml:space="preserve"> </w:t>
      </w:r>
      <w:r w:rsidR="00F77A9F">
        <w:t>Москва,</w:t>
      </w:r>
      <w:r>
        <w:t xml:space="preserve"> Будапеща и Мадрид</w:t>
      </w:r>
      <w:r w:rsidR="00F77A9F">
        <w:t>,</w:t>
      </w:r>
    </w:p>
    <w:p w14:paraId="15BF4A82" w14:textId="77777777" w:rsidR="00F77A9F" w:rsidRDefault="001C4924" w:rsidP="001C4924">
      <w:pPr>
        <w:jc w:val="center"/>
      </w:pPr>
      <w:proofErr w:type="spellStart"/>
      <w:r>
        <w:t>Участвуваш</w:t>
      </w:r>
      <w:r w:rsidR="00F77A9F">
        <w:t>е</w:t>
      </w:r>
      <w:proofErr w:type="spellEnd"/>
      <w:r w:rsidR="00F77A9F">
        <w:t xml:space="preserve"> в конференции,</w:t>
      </w:r>
      <w:r>
        <w:t xml:space="preserve"> споделяше опит за успехите в стра</w:t>
      </w:r>
      <w:r w:rsidR="00F77A9F">
        <w:t>ната,</w:t>
      </w:r>
    </w:p>
    <w:p w14:paraId="669A2980" w14:textId="77777777" w:rsidR="00F77A9F" w:rsidRDefault="001C4924" w:rsidP="001C4924">
      <w:pPr>
        <w:jc w:val="center"/>
      </w:pPr>
      <w:r>
        <w:t xml:space="preserve">Е </w:t>
      </w:r>
      <w:r w:rsidR="00F77A9F">
        <w:t>Ножче,</w:t>
      </w:r>
      <w:r w:rsidR="00DD5479">
        <w:t xml:space="preserve"> </w:t>
      </w:r>
      <w:r w:rsidR="00F77A9F">
        <w:t>беше славно време,</w:t>
      </w:r>
      <w:r w:rsidR="00DD5479">
        <w:t xml:space="preserve"> </w:t>
      </w:r>
      <w:r w:rsidR="00F77A9F">
        <w:t>на</w:t>
      </w:r>
      <w:r w:rsidR="00DD5479">
        <w:t xml:space="preserve"> </w:t>
      </w:r>
      <w:r w:rsidR="00F77A9F">
        <w:t>ентусиазъм,</w:t>
      </w:r>
      <w:r w:rsidR="00DD5479">
        <w:t xml:space="preserve"> </w:t>
      </w:r>
      <w:r w:rsidR="00F77A9F">
        <w:t>труд и учение,</w:t>
      </w:r>
    </w:p>
    <w:p w14:paraId="43371041" w14:textId="77777777" w:rsidR="00F77A9F" w:rsidRDefault="00F77A9F" w:rsidP="001C4924">
      <w:pPr>
        <w:jc w:val="center"/>
      </w:pPr>
      <w:r>
        <w:t>За социалистическото строителство,</w:t>
      </w:r>
      <w:r w:rsidR="001C4924">
        <w:t xml:space="preserve"> з</w:t>
      </w:r>
      <w:r>
        <w:t>а създаване щастливо</w:t>
      </w:r>
      <w:r w:rsidR="00DD5479">
        <w:t xml:space="preserve"> </w:t>
      </w:r>
      <w:r>
        <w:t>поколение,</w:t>
      </w:r>
    </w:p>
    <w:p w14:paraId="32777803" w14:textId="6F9AA6A7" w:rsidR="00F77A9F" w:rsidRDefault="00DD5479" w:rsidP="001C4924">
      <w:pPr>
        <w:jc w:val="center"/>
      </w:pPr>
      <w:r>
        <w:t>Но времето мина</w:t>
      </w:r>
      <w:r w:rsidR="00F77A9F">
        <w:t>,</w:t>
      </w:r>
      <w:r>
        <w:t xml:space="preserve"> </w:t>
      </w:r>
      <w:r w:rsidR="00F77A9F">
        <w:t>щастливото бъдеще загина,</w:t>
      </w:r>
    </w:p>
    <w:p w14:paraId="2C43E23C" w14:textId="77777777" w:rsidR="00F77A9F" w:rsidRDefault="00F77A9F" w:rsidP="001C4924">
      <w:pPr>
        <w:jc w:val="center"/>
      </w:pPr>
      <w:r>
        <w:t>Но в трудното настояще,</w:t>
      </w:r>
      <w:r w:rsidR="00DD5479">
        <w:t xml:space="preserve"> </w:t>
      </w:r>
      <w:r>
        <w:t>хубавата дружба остана.</w:t>
      </w:r>
    </w:p>
    <w:p w14:paraId="434AD4CA" w14:textId="77777777" w:rsidR="00F77A9F" w:rsidRDefault="001C4924" w:rsidP="001C4924">
      <w:pPr>
        <w:jc w:val="center"/>
      </w:pPr>
      <w:r>
        <w:t>Но друж</w:t>
      </w:r>
      <w:r w:rsidR="00F77A9F">
        <w:t>е</w:t>
      </w:r>
      <w:r w:rsidR="00DD5479">
        <w:t xml:space="preserve"> </w:t>
      </w:r>
      <w:r w:rsidR="00F77A9F">
        <w:t>мой,</w:t>
      </w:r>
      <w:r w:rsidR="00DD5479">
        <w:t xml:space="preserve"> </w:t>
      </w:r>
      <w:r w:rsidR="00F77A9F">
        <w:t>какво да се прави,</w:t>
      </w:r>
      <w:r w:rsidR="00DD5479">
        <w:t xml:space="preserve"> </w:t>
      </w:r>
      <w:r w:rsidR="00F77A9F">
        <w:t>такава е съдбата на нашето поколение,</w:t>
      </w:r>
    </w:p>
    <w:p w14:paraId="28D21DAE" w14:textId="412ADFCC" w:rsidR="00DD5479" w:rsidRDefault="001C4924" w:rsidP="00DD5479">
      <w:pPr>
        <w:jc w:val="center"/>
      </w:pPr>
      <w:r>
        <w:t xml:space="preserve">С малко </w:t>
      </w:r>
      <w:proofErr w:type="spellStart"/>
      <w:r>
        <w:t>изкл</w:t>
      </w:r>
      <w:r w:rsidR="00F77A9F">
        <w:t>ю</w:t>
      </w:r>
      <w:r w:rsidR="00DD5479">
        <w:t>чение,че</w:t>
      </w:r>
      <w:proofErr w:type="spellEnd"/>
      <w:r w:rsidR="00DD5479">
        <w:t xml:space="preserve"> има надежда за живеене</w:t>
      </w:r>
      <w:r w:rsidR="00DD5479">
        <w:t>!</w:t>
      </w:r>
    </w:p>
    <w:p w14:paraId="1FC95CF4" w14:textId="77777777" w:rsidR="000C1925" w:rsidRDefault="001C4924" w:rsidP="00866A41">
      <w:pPr>
        <w:jc w:val="center"/>
      </w:pPr>
      <w:r>
        <w:t xml:space="preserve">                                                                                                                                                                                    София 21.9</w:t>
      </w:r>
      <w:r w:rsidR="00F77A9F">
        <w:t>.1994 г,</w:t>
      </w:r>
    </w:p>
    <w:p w14:paraId="0AFFADB9" w14:textId="24D86D14" w:rsidR="000C1925" w:rsidRDefault="00F77A9F" w:rsidP="00F77A9F">
      <w:r>
        <w:t>На моят скъп приятел Стефан Василев</w:t>
      </w:r>
      <w:r w:rsidR="001C4924">
        <w:t xml:space="preserve"> Ножчев (старши)</w:t>
      </w:r>
      <w:r>
        <w:t>,</w:t>
      </w:r>
      <w:r w:rsidR="001C4924">
        <w:t xml:space="preserve"> по случай рожден</w:t>
      </w:r>
      <w:r>
        <w:t>ият му</w:t>
      </w:r>
      <w:r w:rsidR="001C4924">
        <w:t xml:space="preserve"> ден</w:t>
      </w:r>
      <w:r>
        <w:t>,</w:t>
      </w:r>
      <w:r w:rsidR="00DD5479">
        <w:t xml:space="preserve"> най-сърдечни пожелания</w:t>
      </w:r>
      <w:r w:rsidR="00DD5479">
        <w:t>!</w:t>
      </w:r>
    </w:p>
    <w:p w14:paraId="0DB844B6" w14:textId="1DDD552F" w:rsidR="000C1925" w:rsidRDefault="001C4924" w:rsidP="00866A41">
      <w:pPr>
        <w:ind w:left="7200" w:firstLine="0"/>
      </w:pPr>
      <w:r>
        <w:t xml:space="preserve">     </w:t>
      </w:r>
      <w:r>
        <w:t xml:space="preserve">                                                                                                                                                                               </w:t>
      </w:r>
      <w:r w:rsidR="00DD5479">
        <w:t xml:space="preserve">     </w:t>
      </w:r>
      <w:r>
        <w:t>Подпис</w:t>
      </w:r>
      <w:r w:rsidR="00F77A9F">
        <w:t>:</w:t>
      </w:r>
      <w:r>
        <w:t xml:space="preserve"> </w:t>
      </w:r>
      <w:r w:rsidR="00DD5479">
        <w:t xml:space="preserve"> </w:t>
      </w:r>
      <w:r>
        <w:t>Камбуров</w:t>
      </w:r>
    </w:p>
    <w:p w14:paraId="7130BDED" w14:textId="42E6D171" w:rsidR="000C1925" w:rsidRDefault="001C4924" w:rsidP="00F77A9F">
      <w:r>
        <w:t>Вероятно</w:t>
      </w:r>
      <w:r w:rsidR="00F77A9F">
        <w:t>,</w:t>
      </w:r>
      <w:r>
        <w:t xml:space="preserve"> когато е писал „лиричното си излияние”, </w:t>
      </w:r>
      <w:r w:rsidR="00F77A9F">
        <w:t>Марин е</w:t>
      </w:r>
      <w:r w:rsidR="00DD5479">
        <w:t xml:space="preserve"> </w:t>
      </w:r>
      <w:r w:rsidR="00F77A9F">
        <w:t>мислел да ми го праща,</w:t>
      </w:r>
      <w:r w:rsidR="00DD5479">
        <w:t xml:space="preserve"> </w:t>
      </w:r>
      <w:r w:rsidR="00F77A9F">
        <w:t xml:space="preserve">защото не е бил решил да идва в </w:t>
      </w:r>
      <w:proofErr w:type="spellStart"/>
      <w:r w:rsidR="00F77A9F">
        <w:t>СтараЗагора</w:t>
      </w:r>
      <w:proofErr w:type="spellEnd"/>
      <w:r>
        <w:t xml:space="preserve">. </w:t>
      </w:r>
      <w:r w:rsidR="00F77A9F">
        <w:t>След като го прочете</w:t>
      </w:r>
      <w:r>
        <w:t xml:space="preserve">, </w:t>
      </w:r>
      <w:r w:rsidR="00F77A9F">
        <w:t>силно</w:t>
      </w:r>
      <w:r w:rsidR="00DD5479">
        <w:t xml:space="preserve"> </w:t>
      </w:r>
      <w:r w:rsidR="00F77A9F">
        <w:t>развълнуван,</w:t>
      </w:r>
      <w:r>
        <w:t xml:space="preserve"> аз станах прегърнах го и пред всички му благодарих. </w:t>
      </w:r>
      <w:r w:rsidR="00F77A9F">
        <w:t>Тогава за</w:t>
      </w:r>
      <w:r>
        <w:t xml:space="preserve">белязах, </w:t>
      </w:r>
      <w:r w:rsidR="00F77A9F">
        <w:t>че повечето от моите</w:t>
      </w:r>
      <w:r>
        <w:t xml:space="preserve"> технички бяха разплакани. Веро</w:t>
      </w:r>
      <w:r w:rsidR="007A516E">
        <w:t>ятно за пръ</w:t>
      </w:r>
      <w:r w:rsidR="00F77A9F">
        <w:t>в път ставаха свидетели на едно такова приятелств</w:t>
      </w:r>
      <w:r>
        <w:t>о</w:t>
      </w:r>
      <w:r w:rsidR="007A516E">
        <w:t xml:space="preserve">, </w:t>
      </w:r>
      <w:r w:rsidR="00F77A9F">
        <w:t>изложено така искре</w:t>
      </w:r>
      <w:r w:rsidR="00DD5479">
        <w:t>но в творението на моя</w:t>
      </w:r>
      <w:r w:rsidR="007A516E">
        <w:t xml:space="preserve"> приятел. Вечерт</w:t>
      </w:r>
      <w:r w:rsidR="00F77A9F">
        <w:t>а,</w:t>
      </w:r>
      <w:r w:rsidR="007A516E">
        <w:t xml:space="preserve"> пред съб</w:t>
      </w:r>
      <w:r w:rsidR="00F77A9F">
        <w:t>раната наша фамилия</w:t>
      </w:r>
      <w:r w:rsidR="007A516E">
        <w:t xml:space="preserve">, </w:t>
      </w:r>
      <w:r w:rsidR="00DD5479">
        <w:t xml:space="preserve">го </w:t>
      </w:r>
      <w:r w:rsidR="00DD5479">
        <w:t>помолих</w:t>
      </w:r>
      <w:r w:rsidR="007A516E">
        <w:t xml:space="preserve"> да го прочете отново</w:t>
      </w:r>
      <w:r w:rsidR="00F77A9F">
        <w:t>,</w:t>
      </w:r>
      <w:r w:rsidR="007A516E">
        <w:t xml:space="preserve"> но за мен вече нямаше същият ефект. </w:t>
      </w:r>
      <w:r w:rsidR="00F77A9F">
        <w:t>На следващият д</w:t>
      </w:r>
      <w:r w:rsidR="007A516E">
        <w:t>ен с него посетихме Васко Боба и д-р Симеонов (</w:t>
      </w:r>
      <w:proofErr w:type="spellStart"/>
      <w:r w:rsidR="007A516E">
        <w:t>Тарапонти</w:t>
      </w:r>
      <w:proofErr w:type="spellEnd"/>
      <w:r w:rsidR="007A516E">
        <w:t xml:space="preserve">). </w:t>
      </w:r>
      <w:r w:rsidR="00F77A9F">
        <w:t xml:space="preserve"> Ходихме и на парцела в с.</w:t>
      </w:r>
      <w:r w:rsidR="007A516E">
        <w:t xml:space="preserve"> М. Вере</w:t>
      </w:r>
      <w:r w:rsidR="00DD5479">
        <w:t>я</w:t>
      </w:r>
      <w:r w:rsidR="00F77A9F">
        <w:t>,</w:t>
      </w:r>
      <w:r w:rsidR="00DD5479">
        <w:t xml:space="preserve"> </w:t>
      </w:r>
      <w:r w:rsidR="00F77A9F">
        <w:t>като</w:t>
      </w:r>
      <w:r w:rsidR="007A516E">
        <w:t xml:space="preserve"> на третият ден изпратих </w:t>
      </w:r>
      <w:r w:rsidR="00F77A9F">
        <w:t>М.</w:t>
      </w:r>
      <w:r w:rsidR="00DD5479">
        <w:t xml:space="preserve"> </w:t>
      </w:r>
      <w:r w:rsidR="00F77A9F">
        <w:t>Камбуров с два кашона грозде и</w:t>
      </w:r>
      <w:r w:rsidR="007A516E">
        <w:t xml:space="preserve"> зеленчуци.</w:t>
      </w:r>
      <w:r w:rsidR="00F77A9F">
        <w:t xml:space="preserve"> Той заслужаваше много повече.</w:t>
      </w:r>
      <w:r w:rsidR="00DD5479">
        <w:t xml:space="preserve"> </w:t>
      </w:r>
      <w:r w:rsidR="00F77A9F">
        <w:t>До края на годината, син</w:t>
      </w:r>
      <w:r w:rsidR="007A516E">
        <w:t>ът ми Марин беше сравнително до</w:t>
      </w:r>
      <w:r w:rsidR="00F77A9F">
        <w:t>бре</w:t>
      </w:r>
      <w:r w:rsidR="007A516E">
        <w:t>.</w:t>
      </w:r>
      <w:r w:rsidR="00F77A9F">
        <w:t xml:space="preserve"> Ходеше редовно на работа,</w:t>
      </w:r>
      <w:r w:rsidR="00DD5479">
        <w:t xml:space="preserve"> </w:t>
      </w:r>
      <w:r w:rsidR="00F77A9F">
        <w:t>но</w:t>
      </w:r>
      <w:r w:rsidR="00DD5479">
        <w:t xml:space="preserve"> </w:t>
      </w:r>
      <w:proofErr w:type="spellStart"/>
      <w:r w:rsidR="00F77A9F">
        <w:t>отказказваше</w:t>
      </w:r>
      <w:proofErr w:type="spellEnd"/>
      <w:r w:rsidR="00F77A9F">
        <w:t xml:space="preserve"> да посещава</w:t>
      </w:r>
      <w:r w:rsidR="00DD5479">
        <w:t xml:space="preserve"> </w:t>
      </w:r>
      <w:r w:rsidR="00F77A9F">
        <w:t>болницата на</w:t>
      </w:r>
      <w:r w:rsidR="007A516E">
        <w:t xml:space="preserve"> контролни онкологични прегледи.</w:t>
      </w:r>
      <w:r w:rsidR="00F77A9F">
        <w:t xml:space="preserve"> Ние с Милка не</w:t>
      </w:r>
      <w:r w:rsidR="00DD5479">
        <w:t xml:space="preserve"> </w:t>
      </w:r>
      <w:r w:rsidR="00F77A9F">
        <w:t>бяхме спокойни и често с трев</w:t>
      </w:r>
      <w:r w:rsidR="007A516E">
        <w:t>ога наблюдавахме състоянието му.</w:t>
      </w:r>
    </w:p>
    <w:p w14:paraId="75F315B2" w14:textId="2C66E822" w:rsidR="00F77A9F" w:rsidRDefault="00F77A9F" w:rsidP="00F77A9F">
      <w:r>
        <w:t>Независимо от усложн</w:t>
      </w:r>
      <w:r w:rsidR="007A516E">
        <w:t xml:space="preserve">ената обстановка в семейството, </w:t>
      </w:r>
      <w:r>
        <w:t>ние</w:t>
      </w:r>
      <w:r w:rsidR="00DD5479">
        <w:t xml:space="preserve"> </w:t>
      </w:r>
      <w:r>
        <w:t>с</w:t>
      </w:r>
      <w:r w:rsidR="007A516E">
        <w:t xml:space="preserve"> Мил</w:t>
      </w:r>
      <w:r>
        <w:t>ка с</w:t>
      </w:r>
      <w:r w:rsidR="007A516E">
        <w:t xml:space="preserve">е стараехме да обработваме постоянно парцела в с. М. </w:t>
      </w:r>
      <w:r>
        <w:t>Верея</w:t>
      </w:r>
      <w:r w:rsidR="007A516E">
        <w:t xml:space="preserve">. </w:t>
      </w:r>
      <w:r>
        <w:t>Често в събота и неделя водехме там и внуците,</w:t>
      </w:r>
      <w:r w:rsidR="00DD5479">
        <w:t xml:space="preserve"> </w:t>
      </w:r>
      <w:r>
        <w:t>а понякога и</w:t>
      </w:r>
      <w:r w:rsidR="007A516E">
        <w:t xml:space="preserve"> Васко идваше да ни помага. </w:t>
      </w:r>
      <w:r>
        <w:t>Моят</w:t>
      </w:r>
      <w:r w:rsidR="007A516E">
        <w:t xml:space="preserve"> „Москвич”</w:t>
      </w:r>
      <w:r>
        <w:t xml:space="preserve"> бях предал за ползване </w:t>
      </w:r>
      <w:r w:rsidR="007A516E">
        <w:t>на</w:t>
      </w:r>
      <w:r>
        <w:t xml:space="preserve"> </w:t>
      </w:r>
      <w:r w:rsidR="007A516E">
        <w:t>големия</w:t>
      </w:r>
      <w:r w:rsidR="007A516E">
        <w:t xml:space="preserve"> ми син</w:t>
      </w:r>
      <w:r>
        <w:t xml:space="preserve"> и пове</w:t>
      </w:r>
      <w:r w:rsidR="007A516E">
        <w:t>чето от получаваната продукция м</w:t>
      </w:r>
      <w:r>
        <w:t>ъкнехме</w:t>
      </w:r>
      <w:r w:rsidR="00DD5479">
        <w:t xml:space="preserve"> </w:t>
      </w:r>
      <w:r>
        <w:t>на</w:t>
      </w:r>
      <w:r w:rsidR="007A516E">
        <w:t xml:space="preserve"> ръце по автобусите.</w:t>
      </w:r>
      <w:r>
        <w:t xml:space="preserve"> И тази го</w:t>
      </w:r>
      <w:r w:rsidR="007A516E">
        <w:t>дина получихме добра реколта череши</w:t>
      </w:r>
      <w:r>
        <w:t>,</w:t>
      </w:r>
      <w:r w:rsidR="007A516E">
        <w:t xml:space="preserve"> кайсии</w:t>
      </w:r>
      <w:r>
        <w:t>,</w:t>
      </w:r>
      <w:r w:rsidR="00DD5479">
        <w:t xml:space="preserve"> </w:t>
      </w:r>
      <w:r>
        <w:t>круши</w:t>
      </w:r>
      <w:r w:rsidR="007A516E">
        <w:t>, праскови, сливи, ягоди</w:t>
      </w:r>
      <w:r>
        <w:t>,</w:t>
      </w:r>
      <w:r w:rsidR="007A516E">
        <w:t xml:space="preserve"> малини и касис.</w:t>
      </w:r>
      <w:r>
        <w:t xml:space="preserve"> Най-доволни бяхме от лоз</w:t>
      </w:r>
      <w:r w:rsidR="007A516E">
        <w:t>ите с над 600 кг набрано грозде.</w:t>
      </w:r>
      <w:r>
        <w:t xml:space="preserve"> Изобилн</w:t>
      </w:r>
      <w:r w:rsidR="007A516E">
        <w:t>и бяха</w:t>
      </w:r>
      <w:r>
        <w:t xml:space="preserve"> доматите,</w:t>
      </w:r>
      <w:r w:rsidR="00DD5479">
        <w:t xml:space="preserve"> </w:t>
      </w:r>
      <w:r>
        <w:t>картофите,</w:t>
      </w:r>
      <w:r w:rsidR="00DD5479">
        <w:t xml:space="preserve"> </w:t>
      </w:r>
      <w:r>
        <w:t>краставиците,</w:t>
      </w:r>
      <w:r w:rsidR="00DD5479">
        <w:t xml:space="preserve"> </w:t>
      </w:r>
      <w:r>
        <w:t>чушките и зелето</w:t>
      </w:r>
      <w:r w:rsidR="007A516E">
        <w:t>. По-</w:t>
      </w:r>
      <w:r>
        <w:t>сл</w:t>
      </w:r>
      <w:r w:rsidR="007A516E">
        <w:t>аби бя</w:t>
      </w:r>
      <w:r w:rsidR="00DD5479">
        <w:t xml:space="preserve">ха добивите от морковите, </w:t>
      </w:r>
      <w:r w:rsidR="00DD5479">
        <w:t>чесънът</w:t>
      </w:r>
      <w:r>
        <w:t>,</w:t>
      </w:r>
      <w:r w:rsidR="00DD5479">
        <w:t xml:space="preserve"> лукът</w:t>
      </w:r>
      <w:r w:rsidR="007A516E">
        <w:t>, марулята и бобът. Имаше много пораснали цветя – хобито на Милка. Доста от роднини</w:t>
      </w:r>
      <w:r>
        <w:t>те и приятелите и тази година</w:t>
      </w:r>
      <w:r w:rsidR="007A516E">
        <w:t xml:space="preserve"> „закачи</w:t>
      </w:r>
      <w:r w:rsidR="00432720">
        <w:t>х</w:t>
      </w:r>
      <w:r w:rsidR="007A516E">
        <w:t>а”</w:t>
      </w:r>
      <w:r>
        <w:t xml:space="preserve"> по някоя кофа от тази</w:t>
      </w:r>
      <w:r w:rsidR="007A516E">
        <w:t xml:space="preserve"> продукция. По тогаваш</w:t>
      </w:r>
      <w:r>
        <w:t>ни цени стойн</w:t>
      </w:r>
      <w:r w:rsidR="00E41CFD">
        <w:t xml:space="preserve">остта на получената продукция надхвърли 29 хиляди лева, </w:t>
      </w:r>
      <w:r>
        <w:t>почти 3/4 от платената цена</w:t>
      </w:r>
      <w:r w:rsidR="00DD5479">
        <w:t xml:space="preserve"> </w:t>
      </w:r>
      <w:r>
        <w:t xml:space="preserve"> </w:t>
      </w:r>
      <w:r>
        <w:t>за</w:t>
      </w:r>
      <w:r w:rsidR="00DD5479">
        <w:t xml:space="preserve"> </w:t>
      </w:r>
      <w:r>
        <w:t>покупката на парцела.</w:t>
      </w:r>
    </w:p>
    <w:p w14:paraId="09943D63" w14:textId="0DF9EC81" w:rsidR="00F77A9F" w:rsidRDefault="00F77A9F" w:rsidP="00F77A9F">
      <w:r>
        <w:t>След отпечатването на последните ми две статии в списание</w:t>
      </w:r>
      <w:r w:rsidR="00DD5479" w:rsidRPr="00866A41">
        <w:t xml:space="preserve"> </w:t>
      </w:r>
      <w:r w:rsidR="00DD5479">
        <w:t>„</w:t>
      </w:r>
      <w:r w:rsidR="00DD5479">
        <w:t>Животновъдство</w:t>
      </w:r>
      <w:r w:rsidR="00DD5479">
        <w:t>”</w:t>
      </w:r>
      <w:r>
        <w:t>,</w:t>
      </w:r>
      <w:r w:rsidR="00DD5479" w:rsidRPr="00866A41">
        <w:t xml:space="preserve"> </w:t>
      </w:r>
      <w:r>
        <w:t>преустанових да пиша такива,</w:t>
      </w:r>
      <w:r w:rsidR="00DD5479" w:rsidRPr="00866A41">
        <w:t xml:space="preserve"> </w:t>
      </w:r>
      <w:r>
        <w:t>като</w:t>
      </w:r>
      <w:r w:rsidR="00DD5479" w:rsidRPr="00866A41">
        <w:t xml:space="preserve"> </w:t>
      </w:r>
      <w:r>
        <w:t>насочих</w:t>
      </w:r>
      <w:r w:rsidR="00DD5479" w:rsidRPr="00866A41">
        <w:t xml:space="preserve"> </w:t>
      </w:r>
      <w:r>
        <w:t>вниманието си към Автобиографическият си очерк</w:t>
      </w:r>
      <w:r w:rsidR="00E55688">
        <w:rPr>
          <w:lang w:val="en-US"/>
        </w:rPr>
        <w:t>.</w:t>
      </w:r>
      <w:r>
        <w:t xml:space="preserve"> Тази година</w:t>
      </w:r>
      <w:r w:rsidR="00DD5479" w:rsidRPr="00866A41">
        <w:t xml:space="preserve"> </w:t>
      </w:r>
      <w:r>
        <w:t>написах увода и разделите свързани с живота ми до завършване</w:t>
      </w:r>
      <w:r w:rsidR="00DD5479" w:rsidRPr="00866A41">
        <w:t xml:space="preserve"> </w:t>
      </w:r>
      <w:r w:rsidR="00E55688">
        <w:t xml:space="preserve">на </w:t>
      </w:r>
      <w:r>
        <w:t>гимназията през 1942 година</w:t>
      </w:r>
      <w:r w:rsidR="00E55688">
        <w:t>.</w:t>
      </w:r>
      <w:r>
        <w:t xml:space="preserve"> Отразявах предимно тези събития,</w:t>
      </w:r>
      <w:r w:rsidR="00DD5479">
        <w:t xml:space="preserve"> </w:t>
      </w:r>
      <w:r>
        <w:t>които имаха връзка с</w:t>
      </w:r>
      <w:r w:rsidR="00DD5479">
        <w:t xml:space="preserve"> </w:t>
      </w:r>
      <w:r>
        <w:t>офор</w:t>
      </w:r>
      <w:r w:rsidR="00E55688">
        <w:t>м</w:t>
      </w:r>
      <w:r>
        <w:t>янето ми като личност и човек</w:t>
      </w:r>
      <w:r w:rsidR="00E55688">
        <w:t>.</w:t>
      </w:r>
      <w:r>
        <w:t xml:space="preserve"> Понякога излишно се увличах по някои подробности</w:t>
      </w:r>
      <w:r w:rsidR="00E55688">
        <w:t>.</w:t>
      </w:r>
      <w:r>
        <w:t xml:space="preserve"> Надява</w:t>
      </w:r>
      <w:r w:rsidR="00E55688">
        <w:t xml:space="preserve">х </w:t>
      </w:r>
      <w:r>
        <w:t>се,</w:t>
      </w:r>
      <w:r w:rsidR="00DD5479">
        <w:t xml:space="preserve"> </w:t>
      </w:r>
      <w:r>
        <w:t>че</w:t>
      </w:r>
      <w:r w:rsidR="00DD5479">
        <w:t xml:space="preserve"> </w:t>
      </w:r>
      <w:r>
        <w:t>след окончателното му завършване ще имам време основно да го</w:t>
      </w:r>
      <w:r w:rsidR="00DD5479">
        <w:t xml:space="preserve"> </w:t>
      </w:r>
      <w:r>
        <w:t>преработя</w:t>
      </w:r>
      <w:r w:rsidR="00E55688">
        <w:t>.</w:t>
      </w:r>
      <w:r>
        <w:t xml:space="preserve"> След заболяването на синът ми,</w:t>
      </w:r>
      <w:r w:rsidR="00DD5479">
        <w:t xml:space="preserve"> </w:t>
      </w:r>
      <w:r>
        <w:t>често се налагаше</w:t>
      </w:r>
      <w:r w:rsidR="00DD5479">
        <w:t xml:space="preserve"> </w:t>
      </w:r>
      <w:r>
        <w:t>да прекъсвам писателството</w:t>
      </w:r>
      <w:r w:rsidR="00DD5479">
        <w:t xml:space="preserve"> </w:t>
      </w:r>
      <w:r>
        <w:t>си,</w:t>
      </w:r>
      <w:r w:rsidR="00DD5479">
        <w:t xml:space="preserve"> </w:t>
      </w:r>
      <w:r>
        <w:t>но след това продължавах</w:t>
      </w:r>
      <w:r w:rsidR="00E55688">
        <w:t>.</w:t>
      </w:r>
      <w:r>
        <w:t xml:space="preserve"> По</w:t>
      </w:r>
      <w:r w:rsidR="00DD5479">
        <w:t xml:space="preserve"> </w:t>
      </w:r>
      <w:r>
        <w:t>този начин по-лесно понасях тревогите по него</w:t>
      </w:r>
      <w:r w:rsidR="00E55688">
        <w:t>.</w:t>
      </w:r>
    </w:p>
    <w:p w14:paraId="1703ABDA" w14:textId="1415DF18" w:rsidR="00F77A9F" w:rsidRDefault="00F77A9F" w:rsidP="00F77A9F">
      <w:r>
        <w:t xml:space="preserve">Продължавах да </w:t>
      </w:r>
      <w:r w:rsidR="00432720">
        <w:t>участвам</w:t>
      </w:r>
      <w:r>
        <w:t xml:space="preserve"> в сбирките на ветераните</w:t>
      </w:r>
      <w:r w:rsidR="00DD5479">
        <w:t xml:space="preserve"> – </w:t>
      </w:r>
      <w:r>
        <w:t>учени</w:t>
      </w:r>
      <w:r w:rsidR="00DD5479">
        <w:t xml:space="preserve"> </w:t>
      </w:r>
      <w:r>
        <w:t>към СУВ</w:t>
      </w:r>
      <w:r w:rsidR="00DD5479">
        <w:t xml:space="preserve"> </w:t>
      </w:r>
      <w:r>
        <w:t>-</w:t>
      </w:r>
      <w:r w:rsidR="00DD5479">
        <w:t xml:space="preserve"> </w:t>
      </w:r>
      <w:r>
        <w:t>СЗ</w:t>
      </w:r>
      <w:r w:rsidR="00E55688">
        <w:t>.</w:t>
      </w:r>
      <w:r>
        <w:t xml:space="preserve"> Активно се включих и в работата на Общинското</w:t>
      </w:r>
      <w:r w:rsidR="00DD5479">
        <w:t xml:space="preserve"> </w:t>
      </w:r>
      <w:r>
        <w:t>р</w:t>
      </w:r>
      <w:r w:rsidR="00E55688">
        <w:t>ъ</w:t>
      </w:r>
      <w:r>
        <w:t>ководство на Съюза на ветераните от войнат</w:t>
      </w:r>
      <w:r w:rsidR="00E55688">
        <w:t>а.</w:t>
      </w:r>
      <w:r>
        <w:t xml:space="preserve"> Организирахме</w:t>
      </w:r>
      <w:r w:rsidR="00DD5479">
        <w:t xml:space="preserve"> </w:t>
      </w:r>
      <w:r w:rsidR="00432720">
        <w:t>честването</w:t>
      </w:r>
      <w:r>
        <w:t xml:space="preserve"> на 9-ти май</w:t>
      </w:r>
      <w:r w:rsidR="00DD5479">
        <w:t xml:space="preserve"> </w:t>
      </w:r>
      <w:r w:rsidR="00DD5479">
        <w:t>- „</w:t>
      </w:r>
      <w:r w:rsidR="00DD5479">
        <w:t>Денят на победата</w:t>
      </w:r>
      <w:r w:rsidR="00DD5479">
        <w:t>”</w:t>
      </w:r>
      <w:r>
        <w:t xml:space="preserve"> пред паметника на Съветската армия</w:t>
      </w:r>
      <w:r w:rsidR="00E55688">
        <w:t xml:space="preserve">, </w:t>
      </w:r>
      <w:r>
        <w:t>на който присъ</w:t>
      </w:r>
      <w:r w:rsidR="00432720">
        <w:t>ст</w:t>
      </w:r>
      <w:r>
        <w:t>ваха над 500 души</w:t>
      </w:r>
      <w:r w:rsidR="00E55688">
        <w:t xml:space="preserve">. </w:t>
      </w:r>
      <w:r>
        <w:t>След</w:t>
      </w:r>
      <w:r w:rsidR="00DD5479">
        <w:t xml:space="preserve"> </w:t>
      </w:r>
      <w:r>
        <w:t xml:space="preserve">това </w:t>
      </w:r>
      <w:r w:rsidR="00E55688">
        <w:t>с</w:t>
      </w:r>
      <w:r>
        <w:t xml:space="preserve"> Добри Иванов в ресторант</w:t>
      </w:r>
      <w:r w:rsidR="00DD5479">
        <w:t xml:space="preserve"> </w:t>
      </w:r>
      <w:r w:rsidR="00DD5479">
        <w:t>„</w:t>
      </w:r>
      <w:r w:rsidR="00DD5479">
        <w:t>Лебеда</w:t>
      </w:r>
      <w:r w:rsidR="00DD5479">
        <w:t>”</w:t>
      </w:r>
      <w:r>
        <w:t xml:space="preserve"> </w:t>
      </w:r>
      <w:r w:rsidR="00432720">
        <w:t>проведохме</w:t>
      </w:r>
      <w:r>
        <w:t xml:space="preserve"> традиционната си среща</w:t>
      </w:r>
      <w:r w:rsidR="00DD5479">
        <w:t xml:space="preserve"> </w:t>
      </w:r>
      <w:r>
        <w:t>-</w:t>
      </w:r>
      <w:r w:rsidR="00DD5479">
        <w:t xml:space="preserve"> </w:t>
      </w:r>
      <w:r>
        <w:t>обяд,</w:t>
      </w:r>
      <w:r w:rsidR="00DD5479">
        <w:t xml:space="preserve"> </w:t>
      </w:r>
      <w:r>
        <w:t>макар същия</w:t>
      </w:r>
      <w:r w:rsidR="00DD5479">
        <w:t xml:space="preserve">т ден Милка </w:t>
      </w:r>
      <w:r>
        <w:t>отведе синът ми</w:t>
      </w:r>
      <w:r w:rsidR="00DD5479">
        <w:t xml:space="preserve"> </w:t>
      </w:r>
      <w:r>
        <w:t>в София на операция</w:t>
      </w:r>
      <w:r w:rsidR="00E55688">
        <w:t>.</w:t>
      </w:r>
      <w:r w:rsidR="00DD5479">
        <w:t xml:space="preserve"> </w:t>
      </w:r>
      <w:r w:rsidR="00DD5479">
        <w:t>Б</w:t>
      </w:r>
      <w:r>
        <w:t>ях потиснат и споделих с бай Добр</w:t>
      </w:r>
      <w:r w:rsidR="00E55688">
        <w:t>и</w:t>
      </w:r>
      <w:r>
        <w:t xml:space="preserve"> моите тревоги. Огра</w:t>
      </w:r>
      <w:r w:rsidR="00DD5479">
        <w:t>ничих обаче доста връзките си с Х</w:t>
      </w:r>
      <w:r w:rsidR="00E55688">
        <w:t>Ц</w:t>
      </w:r>
      <w:r w:rsidR="00DD5479">
        <w:t xml:space="preserve">П </w:t>
      </w:r>
      <w:r w:rsidR="00E55688">
        <w:t>-</w:t>
      </w:r>
      <w:r w:rsidR="00DD5479">
        <w:t xml:space="preserve"> </w:t>
      </w:r>
      <w:r>
        <w:t>СЗ,</w:t>
      </w:r>
      <w:r w:rsidR="00DD5479">
        <w:t xml:space="preserve"> </w:t>
      </w:r>
      <w:r>
        <w:t>макар</w:t>
      </w:r>
      <w:r w:rsidR="00DD5479">
        <w:t xml:space="preserve"> </w:t>
      </w:r>
      <w:r>
        <w:t>здравословното състояние на птиците да не се</w:t>
      </w:r>
      <w:r w:rsidR="00DD5479">
        <w:t xml:space="preserve"> </w:t>
      </w:r>
      <w:r>
        <w:t xml:space="preserve">беше </w:t>
      </w:r>
      <w:r>
        <w:t>подобрило</w:t>
      </w:r>
      <w:r w:rsidR="00DD5479" w:rsidRPr="00DD5479">
        <w:t xml:space="preserve"> </w:t>
      </w:r>
      <w:r w:rsidR="00DD5479">
        <w:t>съществено</w:t>
      </w:r>
      <w:r w:rsidR="00E55688">
        <w:t>.</w:t>
      </w:r>
      <w:r>
        <w:t xml:space="preserve"> Колегите К</w:t>
      </w:r>
      <w:r w:rsidR="00E55688">
        <w:t xml:space="preserve">. </w:t>
      </w:r>
      <w:r>
        <w:t>Кунев и В</w:t>
      </w:r>
      <w:r w:rsidR="00E55688">
        <w:t xml:space="preserve">. </w:t>
      </w:r>
      <w:r>
        <w:t>Тодорова трудно реализираха разработената с мое участие оздр</w:t>
      </w:r>
      <w:r w:rsidR="00E55688">
        <w:t>а</w:t>
      </w:r>
      <w:r>
        <w:t>вителна програма</w:t>
      </w:r>
      <w:r w:rsidR="00E55688">
        <w:t>.</w:t>
      </w:r>
      <w:r>
        <w:t xml:space="preserve"> През</w:t>
      </w:r>
      <w:r w:rsidR="00DD5479">
        <w:t xml:space="preserve"> </w:t>
      </w:r>
      <w:r>
        <w:t xml:space="preserve">февруари, </w:t>
      </w:r>
      <w:r w:rsidR="00432720">
        <w:t>участвах</w:t>
      </w:r>
      <w:r>
        <w:t xml:space="preserve"> на организиран</w:t>
      </w:r>
      <w:r w:rsidR="00E55688">
        <w:t>о</w:t>
      </w:r>
      <w:r>
        <w:t>т</w:t>
      </w:r>
      <w:r w:rsidR="00E55688">
        <w:t>о</w:t>
      </w:r>
      <w:r>
        <w:t xml:space="preserve"> от Съюза на птицевъдите съвещание,</w:t>
      </w:r>
      <w:r w:rsidR="00DD5479">
        <w:t xml:space="preserve"> </w:t>
      </w:r>
      <w:r>
        <w:t>а след това с участниците</w:t>
      </w:r>
      <w:r w:rsidR="00DD5479">
        <w:t xml:space="preserve"> </w:t>
      </w:r>
      <w:r>
        <w:t xml:space="preserve">в него посетих и птицекомбината </w:t>
      </w:r>
      <w:r w:rsidR="00E55688">
        <w:t>в Ст</w:t>
      </w:r>
      <w:r>
        <w:t>ара Загора</w:t>
      </w:r>
      <w:r w:rsidR="00E55688">
        <w:t xml:space="preserve">. </w:t>
      </w:r>
      <w:r>
        <w:t xml:space="preserve">На </w:t>
      </w:r>
      <w:r w:rsidR="00432720">
        <w:t>тази среща</w:t>
      </w:r>
      <w:r>
        <w:t xml:space="preserve"> се убедих,</w:t>
      </w:r>
      <w:r w:rsidR="00DD5479">
        <w:t xml:space="preserve"> </w:t>
      </w:r>
      <w:r w:rsidR="00DD5479">
        <w:t xml:space="preserve"> </w:t>
      </w:r>
      <w:r>
        <w:t xml:space="preserve">че при новата икономическа обстановка в </w:t>
      </w:r>
      <w:r w:rsidR="00432720">
        <w:t>страната</w:t>
      </w:r>
      <w:r>
        <w:t xml:space="preserve"> малко мога да бъда полезен на птицевъдството</w:t>
      </w:r>
      <w:r w:rsidR="00E55688">
        <w:t>.</w:t>
      </w:r>
    </w:p>
    <w:p w14:paraId="02E4761B" w14:textId="24D6D3A4" w:rsidR="00F77A9F" w:rsidRDefault="00F77A9F" w:rsidP="00F77A9F">
      <w:r>
        <w:t xml:space="preserve">Икономиката в </w:t>
      </w:r>
      <w:r w:rsidR="00DD5479">
        <w:t>България</w:t>
      </w:r>
      <w:r>
        <w:t xml:space="preserve"> продължаваше да се влошава</w:t>
      </w:r>
      <w:r w:rsidR="00DD5479">
        <w:t xml:space="preserve"> </w:t>
      </w:r>
      <w:r>
        <w:t>като</w:t>
      </w:r>
      <w:r w:rsidR="00DD5479">
        <w:t xml:space="preserve"> </w:t>
      </w:r>
      <w:r>
        <w:t xml:space="preserve">цените </w:t>
      </w:r>
      <w:r w:rsidR="00E55688">
        <w:t>н</w:t>
      </w:r>
      <w:r>
        <w:t>а хранителните продукти се увеличиха над два пъти</w:t>
      </w:r>
      <w:r w:rsidR="00E55688">
        <w:t xml:space="preserve"> и</w:t>
      </w:r>
      <w:r>
        <w:t xml:space="preserve"> значително надвишиха увеличението на заплатите и пенсиите</w:t>
      </w:r>
      <w:r w:rsidR="00E55688">
        <w:t>.</w:t>
      </w:r>
      <w:r>
        <w:t xml:space="preserve"> Според мен неправилно се обвинява</w:t>
      </w:r>
      <w:r w:rsidR="00E55688">
        <w:t>ш</w:t>
      </w:r>
      <w:r>
        <w:t>е правителството на</w:t>
      </w:r>
      <w:r w:rsidR="00DD5479">
        <w:t xml:space="preserve"> </w:t>
      </w:r>
      <w:r>
        <w:t>Л.</w:t>
      </w:r>
      <w:r w:rsidR="00DD5479">
        <w:t xml:space="preserve"> </w:t>
      </w:r>
      <w:r>
        <w:t>Беров. По-голяма беше вината на оформилата се група от ба</w:t>
      </w:r>
      <w:r w:rsidR="00E55688">
        <w:t>н</w:t>
      </w:r>
      <w:r>
        <w:t>кери и бизнесмени,</w:t>
      </w:r>
      <w:r w:rsidR="00DD5479">
        <w:t xml:space="preserve"> </w:t>
      </w:r>
      <w:r>
        <w:t xml:space="preserve">както и от реститути и корумпирани </w:t>
      </w:r>
      <w:r w:rsidR="00E55688">
        <w:t xml:space="preserve">държавни </w:t>
      </w:r>
      <w:r>
        <w:t>чиновници,</w:t>
      </w:r>
      <w:r w:rsidR="00DD5479">
        <w:t xml:space="preserve"> </w:t>
      </w:r>
      <w:r>
        <w:t>които</w:t>
      </w:r>
      <w:r w:rsidR="00DD5479">
        <w:t xml:space="preserve"> </w:t>
      </w:r>
      <w:r>
        <w:t>ограбва</w:t>
      </w:r>
      <w:r w:rsidR="00E55688">
        <w:t>х</w:t>
      </w:r>
      <w:r>
        <w:t>а</w:t>
      </w:r>
      <w:r w:rsidR="00DD5479">
        <w:t xml:space="preserve"> </w:t>
      </w:r>
      <w:r>
        <w:t>безконтролно</w:t>
      </w:r>
      <w:r w:rsidR="00DD5479">
        <w:t xml:space="preserve"> </w:t>
      </w:r>
      <w:r>
        <w:t>предприятията,</w:t>
      </w:r>
      <w:r w:rsidR="00DD5479">
        <w:t xml:space="preserve"> </w:t>
      </w:r>
      <w:r>
        <w:t xml:space="preserve">държавата и </w:t>
      </w:r>
      <w:r w:rsidR="00432720">
        <w:t>обикновените</w:t>
      </w:r>
      <w:r>
        <w:t xml:space="preserve"> хора</w:t>
      </w:r>
      <w:r w:rsidR="00DD5479">
        <w:t>.</w:t>
      </w:r>
      <w:r>
        <w:t xml:space="preserve"> Доста от тях бяха бивши членове</w:t>
      </w:r>
      <w:r w:rsidR="00DD5479">
        <w:t xml:space="preserve"> на БКП, работили </w:t>
      </w:r>
      <w:r w:rsidR="00DD5479">
        <w:t>п</w:t>
      </w:r>
      <w:r>
        <w:t>реди в различните нива на Партийната и Държавна власт. Аз продължавах оба</w:t>
      </w:r>
      <w:r w:rsidR="00E55688">
        <w:t>ч</w:t>
      </w:r>
      <w:r>
        <w:t>е да съм в ръководството на</w:t>
      </w:r>
      <w:r w:rsidR="00E55688">
        <w:t xml:space="preserve"> П</w:t>
      </w:r>
      <w:r>
        <w:t>ПО на БСП в квартала,</w:t>
      </w:r>
      <w:r w:rsidR="00DD5479">
        <w:t xml:space="preserve"> </w:t>
      </w:r>
      <w:r>
        <w:t>вярвайки че само чрез нея,</w:t>
      </w:r>
      <w:r w:rsidR="00DD5479">
        <w:t xml:space="preserve"> </w:t>
      </w:r>
      <w:r>
        <w:t>макар и трудно</w:t>
      </w:r>
      <w:r w:rsidR="00DD5479">
        <w:t>,</w:t>
      </w:r>
      <w:r>
        <w:t xml:space="preserve"> ще могат да се съхранят социалните придобивки на хората</w:t>
      </w:r>
      <w:r w:rsidR="00E55688">
        <w:t xml:space="preserve">, </w:t>
      </w:r>
      <w:r>
        <w:t>ограничи инфлацията и корупцията,</w:t>
      </w:r>
      <w:r w:rsidR="00DD5479">
        <w:t xml:space="preserve"> </w:t>
      </w:r>
      <w:r>
        <w:t>преустрои икономиката и</w:t>
      </w:r>
      <w:r w:rsidR="00E55688">
        <w:t xml:space="preserve"> о</w:t>
      </w:r>
      <w:r>
        <w:t>граничи раздробяването на</w:t>
      </w:r>
      <w:r w:rsidR="00DD5479">
        <w:t xml:space="preserve"> </w:t>
      </w:r>
      <w:r>
        <w:t>обработваемата земя на село</w:t>
      </w:r>
      <w:r w:rsidR="00E55688">
        <w:t>.</w:t>
      </w:r>
    </w:p>
    <w:p w14:paraId="1193AE39" w14:textId="0AF2B9D2" w:rsidR="00F77A9F" w:rsidRDefault="00F77A9F" w:rsidP="00F77A9F">
      <w:r>
        <w:t xml:space="preserve">През декември 1994 година се </w:t>
      </w:r>
      <w:r w:rsidR="00432720">
        <w:t>проведоха</w:t>
      </w:r>
      <w:r>
        <w:t xml:space="preserve"> изборите за 37-то</w:t>
      </w:r>
      <w:r w:rsidR="00DD5479">
        <w:t xml:space="preserve"> </w:t>
      </w:r>
      <w:r w:rsidR="00DD5479">
        <w:t>Н</w:t>
      </w:r>
      <w:r>
        <w:t>ародно събрание. Преди това правителството на Лю</w:t>
      </w:r>
      <w:r w:rsidR="001501A4">
        <w:t>б</w:t>
      </w:r>
      <w:r>
        <w:t>ен</w:t>
      </w:r>
      <w:r w:rsidR="00DD5479">
        <w:t xml:space="preserve"> </w:t>
      </w:r>
      <w:r>
        <w:t>Беров</w:t>
      </w:r>
      <w:r w:rsidR="00DD5479">
        <w:t xml:space="preserve"> </w:t>
      </w:r>
      <w:r>
        <w:t>подаде оставка</w:t>
      </w:r>
      <w:r w:rsidR="001501A4">
        <w:t>.</w:t>
      </w:r>
      <w:r>
        <w:t xml:space="preserve"> Изборите прове</w:t>
      </w:r>
      <w:r w:rsidR="001501A4">
        <w:t xml:space="preserve">де </w:t>
      </w:r>
      <w:r>
        <w:t>служебното правителство на</w:t>
      </w:r>
      <w:r w:rsidR="00DD5479">
        <w:t xml:space="preserve"> </w:t>
      </w:r>
      <w:r>
        <w:t>Рене</w:t>
      </w:r>
      <w:r w:rsidR="001501A4">
        <w:t>т</w:t>
      </w:r>
      <w:r>
        <w:t>а Инджова</w:t>
      </w:r>
      <w:r w:rsidR="001501A4">
        <w:t>.</w:t>
      </w:r>
      <w:r>
        <w:t xml:space="preserve"> Хората още не бяха изгубили доверието в </w:t>
      </w:r>
      <w:r w:rsidR="001501A4">
        <w:t>Б</w:t>
      </w:r>
      <w:r>
        <w:t>СП</w:t>
      </w:r>
      <w:r w:rsidR="00DD5479">
        <w:t xml:space="preserve"> </w:t>
      </w:r>
      <w:r>
        <w:t>и затова спе</w:t>
      </w:r>
      <w:r w:rsidR="001501A4">
        <w:t>ч</w:t>
      </w:r>
      <w:r w:rsidR="00DD5479">
        <w:t>елихме</w:t>
      </w:r>
      <w:r>
        <w:t>.</w:t>
      </w:r>
      <w:r w:rsidR="00DD5479">
        <w:t xml:space="preserve"> През януари 1995 година, </w:t>
      </w:r>
      <w:r w:rsidR="00DD5479">
        <w:t>Н</w:t>
      </w:r>
      <w:r>
        <w:t>ародното събрани</w:t>
      </w:r>
      <w:r w:rsidR="00DD5479">
        <w:t xml:space="preserve">е избра правителство с министър </w:t>
      </w:r>
      <w:r w:rsidR="00DD5479">
        <w:t xml:space="preserve">- </w:t>
      </w:r>
      <w:r>
        <w:t>председател от БСП Жан Виденов, като</w:t>
      </w:r>
      <w:r w:rsidR="00DD5479">
        <w:t xml:space="preserve"> </w:t>
      </w:r>
      <w:r>
        <w:t xml:space="preserve">в него </w:t>
      </w:r>
      <w:r w:rsidR="00432720">
        <w:t>участваха</w:t>
      </w:r>
      <w:r>
        <w:t xml:space="preserve"> и</w:t>
      </w:r>
      <w:r w:rsidR="00DD5479">
        <w:t xml:space="preserve"> министри от БЗНС </w:t>
      </w:r>
      <w:r w:rsidR="00DD5479">
        <w:t>„</w:t>
      </w:r>
      <w:r w:rsidR="00DD5479">
        <w:t>Александър Стамболийски</w:t>
      </w:r>
      <w:r w:rsidR="00DD5479">
        <w:t>”</w:t>
      </w:r>
      <w:r w:rsidR="00DD5479">
        <w:t xml:space="preserve"> и от </w:t>
      </w:r>
      <w:r w:rsidR="00DD5479">
        <w:t>„</w:t>
      </w:r>
      <w:r w:rsidR="00DD5479">
        <w:t>Екогласност</w:t>
      </w:r>
      <w:r w:rsidR="00DD5479">
        <w:t>”</w:t>
      </w:r>
      <w:r w:rsidR="001501A4">
        <w:t>.</w:t>
      </w:r>
      <w:r>
        <w:t xml:space="preserve"> Министър на земеделието стана</w:t>
      </w:r>
      <w:r w:rsidR="00DD5479">
        <w:t xml:space="preserve"> </w:t>
      </w:r>
      <w:r>
        <w:t>моят добър приятел и колега - член на БЗНС Васил Чичибаба.</w:t>
      </w:r>
      <w:r w:rsidR="00DD5479">
        <w:t xml:space="preserve"> </w:t>
      </w:r>
      <w:r>
        <w:t>По този случай му се обадих по телефона да му ч</w:t>
      </w:r>
      <w:r w:rsidR="001501A4">
        <w:t>е</w:t>
      </w:r>
      <w:r>
        <w:t>ститя за голямата отговорност</w:t>
      </w:r>
      <w:r w:rsidR="001501A4">
        <w:t>,</w:t>
      </w:r>
      <w:r>
        <w:t xml:space="preserve"> която поема</w:t>
      </w:r>
      <w:r w:rsidR="00DD5479">
        <w:t xml:space="preserve"> </w:t>
      </w:r>
      <w:r w:rsidR="001501A4">
        <w:t xml:space="preserve"> </w:t>
      </w:r>
      <w:r>
        <w:t>и го пред</w:t>
      </w:r>
      <w:r w:rsidR="001501A4">
        <w:t>у</w:t>
      </w:r>
      <w:r>
        <w:t>пр</w:t>
      </w:r>
      <w:r w:rsidR="001501A4">
        <w:t>е</w:t>
      </w:r>
      <w:r>
        <w:t>дих да внимава.</w:t>
      </w:r>
    </w:p>
    <w:p w14:paraId="698F6DF7" w14:textId="58A3A930" w:rsidR="001501A4" w:rsidRDefault="00F77A9F" w:rsidP="00F77A9F">
      <w:r>
        <w:t>Макар тази 1994 година за нас с Милка да беше юбилейна</w:t>
      </w:r>
      <w:r w:rsidR="001501A4">
        <w:t xml:space="preserve">, </w:t>
      </w:r>
      <w:r>
        <w:t>Милка навър</w:t>
      </w:r>
      <w:r w:rsidR="00432720">
        <w:t>ш</w:t>
      </w:r>
      <w:r>
        <w:t>ваше 60 години, аз 70 и 40 годин</w:t>
      </w:r>
      <w:r w:rsidR="00432720">
        <w:t>и</w:t>
      </w:r>
      <w:r>
        <w:t xml:space="preserve"> от сва</w:t>
      </w:r>
      <w:r w:rsidR="001501A4">
        <w:t>т</w:t>
      </w:r>
      <w:r>
        <w:t>бата ни, тя се оказа и най-злополучната</w:t>
      </w:r>
      <w:r w:rsidR="00DD5479">
        <w:t>.</w:t>
      </w:r>
      <w:r w:rsidR="001501A4">
        <w:t xml:space="preserve"> </w:t>
      </w:r>
      <w:r>
        <w:t>Марин се разболя</w:t>
      </w:r>
      <w:r w:rsidR="00DD5479">
        <w:t xml:space="preserve"> </w:t>
      </w:r>
      <w:r>
        <w:t xml:space="preserve">тежко. Установиха киста на надбъбречната му жлеза и </w:t>
      </w:r>
      <w:r w:rsidR="001501A4">
        <w:t>т</w:t>
      </w:r>
      <w:r>
        <w:t xml:space="preserve">рябваше да постъпи в болница и </w:t>
      </w:r>
      <w:r w:rsidR="00DD5479">
        <w:t xml:space="preserve">да бъде </w:t>
      </w:r>
      <w:r>
        <w:t>опериран</w:t>
      </w:r>
      <w:r w:rsidR="001501A4">
        <w:t>,</w:t>
      </w:r>
      <w:r>
        <w:t xml:space="preserve"> но това стана чак</w:t>
      </w:r>
      <w:r w:rsidR="00DD5479">
        <w:t xml:space="preserve"> </w:t>
      </w:r>
      <w:r>
        <w:t>на 26 май.</w:t>
      </w:r>
      <w:r w:rsidR="00DD5479">
        <w:t xml:space="preserve"> </w:t>
      </w:r>
      <w:r>
        <w:t>Марин мислеше, че ще му се размине</w:t>
      </w:r>
      <w:r w:rsidR="00DD5479">
        <w:t xml:space="preserve"> </w:t>
      </w:r>
      <w:r>
        <w:t>и</w:t>
      </w:r>
      <w:r w:rsidR="00DD5479">
        <w:t xml:space="preserve"> </w:t>
      </w:r>
      <w:r>
        <w:t>упорстваше</w:t>
      </w:r>
      <w:r w:rsidR="001501A4">
        <w:t xml:space="preserve">. </w:t>
      </w:r>
      <w:r>
        <w:t>Новата 1995 година,</w:t>
      </w:r>
      <w:r w:rsidR="00DD5479">
        <w:t xml:space="preserve"> </w:t>
      </w:r>
      <w:r>
        <w:t>въпреки обстановката в семейството</w:t>
      </w:r>
      <w:r w:rsidR="001501A4">
        <w:t xml:space="preserve">, </w:t>
      </w:r>
      <w:r>
        <w:t xml:space="preserve">се постарахме да посрещнем добре. Тревожеше ни </w:t>
      </w:r>
      <w:r w:rsidR="001501A4">
        <w:t>състоянието на</w:t>
      </w:r>
      <w:r>
        <w:t xml:space="preserve"> Марин</w:t>
      </w:r>
      <w:r w:rsidR="001501A4">
        <w:t>,</w:t>
      </w:r>
      <w:r>
        <w:t xml:space="preserve"> което видимо се влошаваше</w:t>
      </w:r>
      <w:r w:rsidR="001501A4">
        <w:t>,</w:t>
      </w:r>
      <w:r>
        <w:t xml:space="preserve"> но той отказваше да постъпи</w:t>
      </w:r>
      <w:r w:rsidR="001501A4">
        <w:t xml:space="preserve"> в</w:t>
      </w:r>
      <w:r>
        <w:t xml:space="preserve"> болница.</w:t>
      </w:r>
    </w:p>
    <w:p w14:paraId="3E7A827C" w14:textId="77777777" w:rsidR="001501A4" w:rsidRDefault="00F77A9F" w:rsidP="00F77A9F">
      <w:r>
        <w:t>Децата вече бяха големи момче</w:t>
      </w:r>
      <w:r w:rsidR="001501A4">
        <w:t>та</w:t>
      </w:r>
      <w:r>
        <w:t xml:space="preserve"> и това положение ги тревожеше и потискаше. Маринчо вече беше на 12 години, отличен</w:t>
      </w:r>
      <w:r w:rsidR="001501A4">
        <w:t xml:space="preserve"> у</w:t>
      </w:r>
      <w:r>
        <w:t>ченик</w:t>
      </w:r>
      <w:r w:rsidR="001501A4">
        <w:t>,</w:t>
      </w:r>
      <w:r>
        <w:t xml:space="preserve"> но доста затворен. Милко също се учеше добре,</w:t>
      </w:r>
      <w:r w:rsidR="00DD5479">
        <w:t xml:space="preserve"> </w:t>
      </w:r>
      <w:r>
        <w:t xml:space="preserve">той беше с </w:t>
      </w:r>
      <w:r w:rsidR="00DD5479">
        <w:t xml:space="preserve"> </w:t>
      </w:r>
      <w:r>
        <w:t>по-отворен характер и имаше много приятели.</w:t>
      </w:r>
    </w:p>
    <w:p w14:paraId="7CEC9C25" w14:textId="11F30158" w:rsidR="001501A4" w:rsidRDefault="00F77A9F" w:rsidP="00F77A9F">
      <w:r>
        <w:t xml:space="preserve">В края на </w:t>
      </w:r>
      <w:r w:rsidR="00DD5479">
        <w:t xml:space="preserve">1994 г, синът ни Васил напусна </w:t>
      </w:r>
      <w:r w:rsidR="00DD5479">
        <w:t>„</w:t>
      </w:r>
      <w:r w:rsidR="00DD5479">
        <w:t>Червено знаме</w:t>
      </w:r>
      <w:r w:rsidR="00DD5479">
        <w:t>”</w:t>
      </w:r>
      <w:r>
        <w:t>.</w:t>
      </w:r>
      <w:r w:rsidR="00DD5479">
        <w:t xml:space="preserve"> </w:t>
      </w:r>
      <w:r>
        <w:t xml:space="preserve">Заедно </w:t>
      </w:r>
      <w:r>
        <w:t>с</w:t>
      </w:r>
      <w:r w:rsidR="00DD5479">
        <w:t>ъс</w:t>
      </w:r>
      <w:r w:rsidR="00DD5479">
        <w:t xml:space="preserve"> </w:t>
      </w:r>
      <w:r>
        <w:t xml:space="preserve">синът на моя приятел Тодор Пенев , завършил медицина, създадоха частна фирма. Закупиха машина за </w:t>
      </w:r>
      <w:r w:rsidR="00432720">
        <w:t>производство</w:t>
      </w:r>
      <w:r>
        <w:t xml:space="preserve"> на пластмасови бутилки</w:t>
      </w:r>
      <w:r w:rsidR="001501A4">
        <w:t>,</w:t>
      </w:r>
      <w:r>
        <w:t xml:space="preserve"> но работата не потръгна добре.</w:t>
      </w:r>
      <w:r w:rsidR="001501A4">
        <w:t xml:space="preserve"> Стефко беше </w:t>
      </w:r>
      <w:r>
        <w:t>на 16 години и успешно се учеше в езиковата гимназия.</w:t>
      </w:r>
    </w:p>
    <w:p w14:paraId="1C2F3420" w14:textId="0D4C7E39" w:rsidR="00F77A9F" w:rsidRDefault="00F77A9F" w:rsidP="00F77A9F">
      <w:r>
        <w:t>През февруари убедихме Марин и той с майка си замина</w:t>
      </w:r>
      <w:r w:rsidR="00DD5479">
        <w:t>ха</w:t>
      </w:r>
      <w:r>
        <w:t xml:space="preserve"> на</w:t>
      </w:r>
      <w:r w:rsidR="00DD5479">
        <w:t xml:space="preserve"> </w:t>
      </w:r>
      <w:r>
        <w:t>контролен</w:t>
      </w:r>
      <w:r w:rsidR="00DD5479">
        <w:t xml:space="preserve"> </w:t>
      </w:r>
      <w:r>
        <w:t>прег</w:t>
      </w:r>
      <w:r w:rsidR="001501A4">
        <w:t>л</w:t>
      </w:r>
      <w:r>
        <w:t xml:space="preserve">ед в София. Отново ни </w:t>
      </w:r>
      <w:r w:rsidR="00432720">
        <w:t>съдейства</w:t>
      </w:r>
      <w:r>
        <w:t xml:space="preserve"> проф. П. Узун</w:t>
      </w:r>
      <w:r w:rsidR="001501A4">
        <w:t xml:space="preserve">ов, </w:t>
      </w:r>
      <w:r>
        <w:t xml:space="preserve">който беше </w:t>
      </w:r>
      <w:r w:rsidR="001501A4">
        <w:t xml:space="preserve">първи </w:t>
      </w:r>
      <w:r>
        <w:t>зам</w:t>
      </w:r>
      <w:r w:rsidR="001501A4">
        <w:t>.</w:t>
      </w:r>
      <w:r w:rsidR="00DD5479">
        <w:t xml:space="preserve"> </w:t>
      </w:r>
      <w:r w:rsidR="001501A4">
        <w:t>М</w:t>
      </w:r>
      <w:r>
        <w:t>ини</w:t>
      </w:r>
      <w:r w:rsidR="001501A4">
        <w:t>с</w:t>
      </w:r>
      <w:r>
        <w:t>тър на Здравеопазването</w:t>
      </w:r>
      <w:r w:rsidR="001501A4">
        <w:t>.</w:t>
      </w:r>
      <w:r>
        <w:t xml:space="preserve"> Той уреди</w:t>
      </w:r>
      <w:r w:rsidR="00DD5479">
        <w:t xml:space="preserve"> </w:t>
      </w:r>
      <w:r>
        <w:t>Марин да бъде прегледа</w:t>
      </w:r>
      <w:r w:rsidR="001501A4">
        <w:t>н</w:t>
      </w:r>
      <w:r>
        <w:t xml:space="preserve"> от проф.</w:t>
      </w:r>
      <w:r w:rsidR="001501A4">
        <w:t xml:space="preserve"> К</w:t>
      </w:r>
      <w:r>
        <w:t>уманов</w:t>
      </w:r>
      <w:r w:rsidR="001501A4">
        <w:t>.</w:t>
      </w:r>
      <w:r>
        <w:t xml:space="preserve"> Установи се,</w:t>
      </w:r>
      <w:r w:rsidR="00DD5479">
        <w:t xml:space="preserve"> </w:t>
      </w:r>
      <w:r>
        <w:t>че</w:t>
      </w:r>
      <w:r w:rsidR="00DD5479">
        <w:t xml:space="preserve"> </w:t>
      </w:r>
      <w:r>
        <w:t>има</w:t>
      </w:r>
      <w:r w:rsidR="00DD5479">
        <w:t xml:space="preserve"> </w:t>
      </w:r>
      <w:r>
        <w:t xml:space="preserve">увеличение на черният </w:t>
      </w:r>
      <w:proofErr w:type="spellStart"/>
      <w:r>
        <w:t>дроб,вероятно</w:t>
      </w:r>
      <w:proofErr w:type="spellEnd"/>
      <w:r>
        <w:t xml:space="preserve"> от </w:t>
      </w:r>
      <w:r w:rsidR="00432720">
        <w:t>разсейка</w:t>
      </w:r>
      <w:r w:rsidR="001501A4">
        <w:t>.</w:t>
      </w:r>
      <w:r>
        <w:t xml:space="preserve"> Това много</w:t>
      </w:r>
      <w:r w:rsidR="00DD5479">
        <w:t xml:space="preserve"> </w:t>
      </w:r>
      <w:r>
        <w:t>ни</w:t>
      </w:r>
      <w:r w:rsidR="00DD5479">
        <w:t xml:space="preserve"> </w:t>
      </w:r>
      <w:r>
        <w:t>разтревожи</w:t>
      </w:r>
      <w:r w:rsidR="001501A4">
        <w:t xml:space="preserve">. </w:t>
      </w:r>
      <w:r>
        <w:t>Предписаха му лечение,</w:t>
      </w:r>
      <w:r w:rsidR="00DD5479">
        <w:t xml:space="preserve"> </w:t>
      </w:r>
      <w:r>
        <w:t xml:space="preserve">което следваше да се </w:t>
      </w:r>
      <w:r w:rsidR="00432720">
        <w:t>провежда</w:t>
      </w:r>
      <w:r>
        <w:t xml:space="preserve"> в Окръжната болница</w:t>
      </w:r>
      <w:r w:rsidR="00DD5479">
        <w:t xml:space="preserve"> </w:t>
      </w:r>
      <w:r>
        <w:t>-</w:t>
      </w:r>
      <w:r w:rsidR="009F2FCC">
        <w:t xml:space="preserve"> С</w:t>
      </w:r>
      <w:r>
        <w:t>тара Загора</w:t>
      </w:r>
      <w:r w:rsidR="009F2FCC">
        <w:t>.</w:t>
      </w:r>
      <w:r>
        <w:t xml:space="preserve"> Марин под </w:t>
      </w:r>
      <w:proofErr w:type="spellStart"/>
      <w:r>
        <w:t>претекс</w:t>
      </w:r>
      <w:r w:rsidR="009F2FCC">
        <w:t>т</w:t>
      </w:r>
      <w:r>
        <w:t>,че</w:t>
      </w:r>
      <w:proofErr w:type="spellEnd"/>
      <w:r w:rsidR="00DD5479">
        <w:t xml:space="preserve"> </w:t>
      </w:r>
      <w:r>
        <w:t>е</w:t>
      </w:r>
      <w:r w:rsidR="00DD5479">
        <w:t xml:space="preserve"> </w:t>
      </w:r>
      <w:r>
        <w:t>безсмислено да се лекува,</w:t>
      </w:r>
      <w:r w:rsidR="00DD5479">
        <w:t xml:space="preserve"> </w:t>
      </w:r>
      <w:r>
        <w:t>отка</w:t>
      </w:r>
      <w:r w:rsidR="009F2FCC">
        <w:t>з</w:t>
      </w:r>
      <w:r>
        <w:t>а да ходи на предписаното</w:t>
      </w:r>
      <w:r w:rsidR="00DD5479">
        <w:t xml:space="preserve"> </w:t>
      </w:r>
      <w:r>
        <w:t>лечение, въпреки че идваха от там</w:t>
      </w:r>
      <w:r w:rsidR="00DD5479">
        <w:t xml:space="preserve"> </w:t>
      </w:r>
      <w:r>
        <w:t>медицински</w:t>
      </w:r>
      <w:r w:rsidR="00DD5479">
        <w:t xml:space="preserve"> </w:t>
      </w:r>
      <w:r>
        <w:t>се</w:t>
      </w:r>
      <w:r w:rsidR="009F2FCC">
        <w:t>с</w:t>
      </w:r>
      <w:r>
        <w:t>три да го търсят</w:t>
      </w:r>
      <w:r w:rsidR="009F2FCC">
        <w:t xml:space="preserve">. </w:t>
      </w:r>
      <w:r>
        <w:t>Ние с Милка продължавахме да го убеждаваме,</w:t>
      </w:r>
      <w:r w:rsidR="00DD5479">
        <w:t xml:space="preserve"> </w:t>
      </w:r>
      <w:r>
        <w:t>да не се отчайва и лекува</w:t>
      </w:r>
      <w:r w:rsidR="009F2FCC">
        <w:t>. Същия месец, Марин се оплаква на майка си, че го боли и другия бъбрек, но се установи, че е от увеличеният черен дроб.</w:t>
      </w:r>
    </w:p>
    <w:p w14:paraId="59EF6CB1" w14:textId="7854F803" w:rsidR="009F2FCC" w:rsidRDefault="00F77A9F" w:rsidP="009F2FCC">
      <w:r>
        <w:t>Въпреки тревогите по синът ми,</w:t>
      </w:r>
      <w:r w:rsidR="00DD5479">
        <w:t xml:space="preserve"> </w:t>
      </w:r>
      <w:r w:rsidR="00432720">
        <w:t>присъствах</w:t>
      </w:r>
      <w:r>
        <w:t xml:space="preserve"> в Х</w:t>
      </w:r>
      <w:r w:rsidR="009F2FCC">
        <w:t>Ц</w:t>
      </w:r>
      <w:r>
        <w:t>П</w:t>
      </w:r>
      <w:r w:rsidR="00DD5479">
        <w:t xml:space="preserve"> </w:t>
      </w:r>
      <w:r>
        <w:t>-</w:t>
      </w:r>
      <w:r w:rsidR="00DD5479">
        <w:t xml:space="preserve"> </w:t>
      </w:r>
      <w:r>
        <w:t>СЗ н</w:t>
      </w:r>
      <w:r w:rsidR="009F2FCC">
        <w:t xml:space="preserve">а </w:t>
      </w:r>
      <w:r>
        <w:t>честването</w:t>
      </w:r>
      <w:r w:rsidR="009F2FCC">
        <w:t xml:space="preserve"> на </w:t>
      </w:r>
      <w:r w:rsidR="00DD5479">
        <w:t>„</w:t>
      </w:r>
      <w:r w:rsidR="00DD5479">
        <w:t>Денят на птицевъда</w:t>
      </w:r>
      <w:r w:rsidR="00DD5479">
        <w:t>”</w:t>
      </w:r>
      <w:r>
        <w:t xml:space="preserve"> </w:t>
      </w:r>
      <w:r w:rsidR="00DD5479">
        <w:t>(</w:t>
      </w:r>
      <w:r w:rsidR="00DD5479">
        <w:t>Петровден</w:t>
      </w:r>
      <w:r w:rsidR="00DD5479">
        <w:t>)</w:t>
      </w:r>
      <w:r w:rsidR="009F2FCC">
        <w:t>.</w:t>
      </w:r>
      <w:r w:rsidR="009F2FCC">
        <w:t xml:space="preserve"> </w:t>
      </w:r>
      <w:r>
        <w:t>След това присъ</w:t>
      </w:r>
      <w:r w:rsidR="009F2FCC">
        <w:t>ст</w:t>
      </w:r>
      <w:r>
        <w:t xml:space="preserve">вах и на тържеството </w:t>
      </w:r>
      <w:r w:rsidR="009F2FCC">
        <w:t>за</w:t>
      </w:r>
      <w:r>
        <w:t xml:space="preserve"> пенсионирането на техничка</w:t>
      </w:r>
      <w:r w:rsidR="00DD5479">
        <w:t xml:space="preserve"> </w:t>
      </w:r>
      <w:r>
        <w:t>-</w:t>
      </w:r>
      <w:r w:rsidR="00DD5479">
        <w:t xml:space="preserve"> </w:t>
      </w:r>
      <w:r>
        <w:t>птицевъд Зафирка Петкова.</w:t>
      </w:r>
      <w:r w:rsidR="00DD5479">
        <w:t xml:space="preserve"> </w:t>
      </w:r>
      <w:r>
        <w:t>Милка продължаваше всеки месец да посещава за 2-3 дни с. Розовец и наглежда болната и сляпа 88-годишна майка</w:t>
      </w:r>
      <w:r w:rsidR="009F2FCC">
        <w:t>. Дора, ходи с внуците на екскурзионно летуване из Пирин.</w:t>
      </w:r>
    </w:p>
    <w:p w14:paraId="51299D90" w14:textId="009837D9" w:rsidR="00F77A9F" w:rsidRDefault="00F77A9F" w:rsidP="00F77A9F">
      <w:r>
        <w:t>Независимо от състоянието си</w:t>
      </w:r>
      <w:r w:rsidR="00DD5479">
        <w:t>,</w:t>
      </w:r>
      <w:r>
        <w:t xml:space="preserve"> Марин продължаваше да</w:t>
      </w:r>
      <w:r w:rsidR="00DD5479">
        <w:t xml:space="preserve"> </w:t>
      </w:r>
      <w:r>
        <w:t>ходи на работа в Пощата</w:t>
      </w:r>
      <w:r w:rsidR="009F2FCC">
        <w:t>.</w:t>
      </w:r>
      <w:r w:rsidR="00DD5479">
        <w:t xml:space="preserve"> Д-р Симеонов </w:t>
      </w:r>
      <w:r w:rsidR="00DD5479">
        <w:t>(</w:t>
      </w:r>
      <w:r w:rsidR="00DD5479">
        <w:t>кумът</w:t>
      </w:r>
      <w:r w:rsidR="00DD5479">
        <w:t>)</w:t>
      </w:r>
      <w:r>
        <w:t xml:space="preserve"> успя да го убеди и му вземе кръвни проби за изследване</w:t>
      </w:r>
      <w:r w:rsidR="009F2FCC">
        <w:t>.</w:t>
      </w:r>
      <w:r>
        <w:t xml:space="preserve"> Резултатите не бяха добри</w:t>
      </w:r>
      <w:r w:rsidR="009F2FCC">
        <w:t>.</w:t>
      </w:r>
      <w:r>
        <w:t xml:space="preserve"> Д-р </w:t>
      </w:r>
      <w:proofErr w:type="spellStart"/>
      <w:r>
        <w:t>Хад</w:t>
      </w:r>
      <w:r w:rsidR="009F2FCC">
        <w:t>ж</w:t>
      </w:r>
      <w:r w:rsidR="00DD5479">
        <w:t>ип</w:t>
      </w:r>
      <w:r>
        <w:t>етков</w:t>
      </w:r>
      <w:proofErr w:type="spellEnd"/>
      <w:r>
        <w:t xml:space="preserve"> го води на </w:t>
      </w:r>
      <w:r w:rsidR="00432720">
        <w:t>рентген</w:t>
      </w:r>
      <w:r>
        <w:t xml:space="preserve"> и се оказа</w:t>
      </w:r>
      <w:r w:rsidR="00DD5479">
        <w:t>,</w:t>
      </w:r>
      <w:r>
        <w:t xml:space="preserve"> че</w:t>
      </w:r>
      <w:r w:rsidR="00DD5479">
        <w:t xml:space="preserve"> </w:t>
      </w:r>
      <w:r>
        <w:t>черният му дроб е силно увеличен</w:t>
      </w:r>
      <w:r w:rsidR="009F2FCC">
        <w:t>.</w:t>
      </w:r>
      <w:r w:rsidR="00DD5479">
        <w:t xml:space="preserve"> Синът ми</w:t>
      </w:r>
      <w:r>
        <w:t xml:space="preserve"> продължаваше да</w:t>
      </w:r>
      <w:r w:rsidR="00DD5479">
        <w:t xml:space="preserve"> </w:t>
      </w:r>
      <w:r>
        <w:t>отслабва и отпада. С мен нищо не споделяше,</w:t>
      </w:r>
      <w:r w:rsidR="00DD5479">
        <w:t xml:space="preserve"> </w:t>
      </w:r>
      <w:r>
        <w:t>само понякога се</w:t>
      </w:r>
      <w:r w:rsidR="00DD5479">
        <w:t xml:space="preserve"> </w:t>
      </w:r>
      <w:r w:rsidR="00432720">
        <w:t>о</w:t>
      </w:r>
      <w:r>
        <w:t>плакваше на майка си</w:t>
      </w:r>
      <w:r w:rsidR="009F2FCC">
        <w:t xml:space="preserve">. </w:t>
      </w:r>
      <w:r w:rsidR="00DD5479">
        <w:t>Убеден бил</w:t>
      </w:r>
      <w:r>
        <w:t>,</w:t>
      </w:r>
      <w:r w:rsidR="00DD5479">
        <w:t xml:space="preserve"> </w:t>
      </w:r>
      <w:r>
        <w:t>че има разсейки в черният</w:t>
      </w:r>
      <w:r w:rsidR="00DD5479">
        <w:t xml:space="preserve"> </w:t>
      </w:r>
      <w:r>
        <w:t>дроб и няма</w:t>
      </w:r>
      <w:r w:rsidR="00DD5479">
        <w:t xml:space="preserve"> никаква надежда за оздравяване</w:t>
      </w:r>
      <w:r w:rsidR="00DD5479">
        <w:t>.</w:t>
      </w:r>
    </w:p>
    <w:p w14:paraId="448E804B" w14:textId="0F11709D" w:rsidR="00F77A9F" w:rsidRDefault="00F77A9F" w:rsidP="00F77A9F">
      <w:r>
        <w:t>На 21 август цялата фамилия у нас чествахме 40-годишнината на Васил</w:t>
      </w:r>
      <w:r w:rsidR="009F2FCC">
        <w:t>.</w:t>
      </w:r>
      <w:r>
        <w:t xml:space="preserve"> По време на пожеланията с почерпката</w:t>
      </w:r>
      <w:r w:rsidR="00DD5479">
        <w:t>,</w:t>
      </w:r>
      <w:r>
        <w:t xml:space="preserve"> Марин внезапно стана и бързо напусна масата и стаята</w:t>
      </w:r>
      <w:r w:rsidR="009F2FCC">
        <w:t>.</w:t>
      </w:r>
      <w:r>
        <w:t xml:space="preserve"> Майка му,</w:t>
      </w:r>
      <w:r w:rsidR="00DD5479">
        <w:t xml:space="preserve"> </w:t>
      </w:r>
      <w:r>
        <w:t>която излезе след него го сварва в хола,</w:t>
      </w:r>
      <w:r w:rsidR="00DD5479">
        <w:t xml:space="preserve"> </w:t>
      </w:r>
      <w:r>
        <w:t>силно</w:t>
      </w:r>
      <w:r w:rsidR="00DD5479">
        <w:t xml:space="preserve"> </w:t>
      </w:r>
      <w:r w:rsidR="00432720">
        <w:t>разстроен</w:t>
      </w:r>
      <w:r>
        <w:t xml:space="preserve"> и разплакан</w:t>
      </w:r>
      <w:r w:rsidR="009F2FCC">
        <w:t xml:space="preserve">. </w:t>
      </w:r>
      <w:r>
        <w:t>Извинил се на майка си</w:t>
      </w:r>
      <w:r w:rsidR="00DD5479">
        <w:t xml:space="preserve"> </w:t>
      </w:r>
      <w:r>
        <w:t>с думите:</w:t>
      </w:r>
      <w:r w:rsidR="00DD5479">
        <w:t xml:space="preserve"> </w:t>
      </w:r>
      <w:r w:rsidR="00DD5479">
        <w:t>„</w:t>
      </w:r>
      <w:r>
        <w:t>Простете</w:t>
      </w:r>
      <w:r w:rsidR="00DD5479">
        <w:t xml:space="preserve"> </w:t>
      </w:r>
      <w:r>
        <w:t>м</w:t>
      </w:r>
      <w:r w:rsidR="009F2FCC">
        <w:t>и</w:t>
      </w:r>
      <w:r w:rsidR="00DD5479">
        <w:t>,</w:t>
      </w:r>
      <w:r w:rsidR="009F2FCC">
        <w:t xml:space="preserve"> </w:t>
      </w:r>
      <w:r>
        <w:t>загдето напуснах масата</w:t>
      </w:r>
      <w:r w:rsidR="009F2FCC">
        <w:t>.</w:t>
      </w:r>
      <w:r>
        <w:t xml:space="preserve"> Не можах да се овладея</w:t>
      </w:r>
      <w:r w:rsidR="009F2FCC">
        <w:t xml:space="preserve">, </w:t>
      </w:r>
      <w:r>
        <w:t>защото</w:t>
      </w:r>
      <w:r w:rsidR="009F2FCC">
        <w:t xml:space="preserve"> зная</w:t>
      </w:r>
      <w:r>
        <w:t xml:space="preserve"> много добре,</w:t>
      </w:r>
      <w:r w:rsidR="00DD5479">
        <w:t xml:space="preserve"> </w:t>
      </w:r>
      <w:r>
        <w:t>че няма аз да доживея до 40 години,</w:t>
      </w:r>
      <w:r w:rsidR="00DD5479">
        <w:t xml:space="preserve"> </w:t>
      </w:r>
      <w:r>
        <w:t>като</w:t>
      </w:r>
      <w:r w:rsidR="00DD5479">
        <w:t xml:space="preserve"> брат си</w:t>
      </w:r>
      <w:r w:rsidR="00DD5479">
        <w:t>!”.</w:t>
      </w:r>
    </w:p>
    <w:p w14:paraId="29DC9510" w14:textId="41D20D3C" w:rsidR="001C0F59" w:rsidRPr="00432720" w:rsidRDefault="00F77A9F" w:rsidP="00F77A9F">
      <w:pPr>
        <w:rPr>
          <w:lang w:val="en-US"/>
        </w:rPr>
      </w:pPr>
      <w:r>
        <w:t>Наскоро след това,</w:t>
      </w:r>
      <w:r w:rsidR="00DD5479">
        <w:t xml:space="preserve"> </w:t>
      </w:r>
      <w:r>
        <w:t>Ми</w:t>
      </w:r>
      <w:r w:rsidR="009F2FCC">
        <w:t>л</w:t>
      </w:r>
      <w:r>
        <w:t>ка чрез проф.</w:t>
      </w:r>
      <w:r w:rsidR="00DD5479">
        <w:t xml:space="preserve"> </w:t>
      </w:r>
      <w:r>
        <w:t xml:space="preserve">П. Узунов </w:t>
      </w:r>
      <w:r w:rsidR="009F2FCC">
        <w:t>у</w:t>
      </w:r>
      <w:r>
        <w:t>реди М</w:t>
      </w:r>
      <w:r w:rsidR="009F2FCC">
        <w:t xml:space="preserve">арин </w:t>
      </w:r>
      <w:r>
        <w:t>да бъде прегледан на скенер в София. На 28 август заминаха</w:t>
      </w:r>
      <w:r w:rsidR="00DD5479">
        <w:t xml:space="preserve"> </w:t>
      </w:r>
      <w:r>
        <w:t>двамата и на скенера се уст</w:t>
      </w:r>
      <w:r w:rsidR="00DD5479">
        <w:t>ановява в черният му дроб образ</w:t>
      </w:r>
      <w:r w:rsidR="00DD5479">
        <w:t>у</w:t>
      </w:r>
      <w:r>
        <w:t>вание с размери 7 на 10 см. Понеже проф</w:t>
      </w:r>
      <w:r w:rsidR="00432720">
        <w:t>.</w:t>
      </w:r>
      <w:r>
        <w:t xml:space="preserve"> Куманов </w:t>
      </w:r>
      <w:r w:rsidR="00432720">
        <w:t>отсъствал</w:t>
      </w:r>
      <w:r>
        <w:t>,</w:t>
      </w:r>
      <w:r w:rsidR="00DD5479">
        <w:t xml:space="preserve"> </w:t>
      </w:r>
      <w:r>
        <w:t xml:space="preserve">връщат </w:t>
      </w:r>
      <w:r w:rsidR="00432720">
        <w:t xml:space="preserve">се </w:t>
      </w:r>
      <w:r>
        <w:t>със снимките в Стара Загора</w:t>
      </w:r>
      <w:r w:rsidR="009F2FCC">
        <w:t xml:space="preserve">. </w:t>
      </w:r>
      <w:r>
        <w:t>Специалист в Старозагоро</w:t>
      </w:r>
      <w:r w:rsidR="009F2FCC">
        <w:t>с</w:t>
      </w:r>
      <w:r>
        <w:t>ката болница ги успокоява,</w:t>
      </w:r>
      <w:r w:rsidR="00DD5479">
        <w:t xml:space="preserve"> </w:t>
      </w:r>
      <w:r>
        <w:t xml:space="preserve">че </w:t>
      </w:r>
      <w:r w:rsidR="00DD5479">
        <w:t>образ</w:t>
      </w:r>
      <w:r w:rsidR="00DD5479">
        <w:t>у</w:t>
      </w:r>
      <w:r>
        <w:t>ванието не е</w:t>
      </w:r>
      <w:r w:rsidR="00DD5479">
        <w:t xml:space="preserve"> </w:t>
      </w:r>
      <w:r>
        <w:t>типично за разсейка и затова се налагало допълнителни изследвания</w:t>
      </w:r>
      <w:r w:rsidR="009F2FCC">
        <w:t xml:space="preserve">. </w:t>
      </w:r>
      <w:r>
        <w:t xml:space="preserve">Д-р </w:t>
      </w:r>
      <w:proofErr w:type="spellStart"/>
      <w:r>
        <w:t>Хад</w:t>
      </w:r>
      <w:r w:rsidR="001C0F59">
        <w:t>ж</w:t>
      </w:r>
      <w:r w:rsidR="00DD5479">
        <w:t>ип</w:t>
      </w:r>
      <w:r>
        <w:t>етков</w:t>
      </w:r>
      <w:proofErr w:type="spellEnd"/>
      <w:r>
        <w:t xml:space="preserve"> отново заведе Марин на </w:t>
      </w:r>
      <w:r w:rsidR="00432720">
        <w:t>рентген</w:t>
      </w:r>
      <w:r>
        <w:t>.</w:t>
      </w:r>
      <w:r w:rsidR="00DD5479">
        <w:t xml:space="preserve"> </w:t>
      </w:r>
      <w:r>
        <w:t>Около</w:t>
      </w:r>
      <w:r w:rsidR="00DD5479">
        <w:t xml:space="preserve"> </w:t>
      </w:r>
      <w:r>
        <w:t>старата операция нямало нищо,</w:t>
      </w:r>
      <w:r w:rsidR="00DD5479">
        <w:t xml:space="preserve"> но образ</w:t>
      </w:r>
      <w:r w:rsidR="00DD5479">
        <w:t>у</w:t>
      </w:r>
      <w:r>
        <w:t>ванието в черният дроб</w:t>
      </w:r>
      <w:r w:rsidR="00DD5479">
        <w:t xml:space="preserve"> </w:t>
      </w:r>
      <w:r>
        <w:t xml:space="preserve">д-р </w:t>
      </w:r>
      <w:proofErr w:type="spellStart"/>
      <w:r>
        <w:t>Хад</w:t>
      </w:r>
      <w:r w:rsidR="001C0F59">
        <w:t>ж</w:t>
      </w:r>
      <w:r w:rsidR="00DD5479">
        <w:t>ип</w:t>
      </w:r>
      <w:r>
        <w:t>етков</w:t>
      </w:r>
      <w:proofErr w:type="spellEnd"/>
      <w:r>
        <w:t xml:space="preserve"> обяви за тумо</w:t>
      </w:r>
      <w:r w:rsidR="009F2FCC">
        <w:t xml:space="preserve">р. </w:t>
      </w:r>
      <w:r>
        <w:t>След разговор на Милка с проф.</w:t>
      </w:r>
      <w:r w:rsidR="00DD5479">
        <w:t xml:space="preserve"> </w:t>
      </w:r>
      <w:r>
        <w:t>П.</w:t>
      </w:r>
      <w:r w:rsidR="00DD5479">
        <w:t xml:space="preserve"> </w:t>
      </w:r>
      <w:r>
        <w:t>Узунов по телефона,</w:t>
      </w:r>
      <w:r w:rsidR="001C0F59">
        <w:t xml:space="preserve"> тя</w:t>
      </w:r>
      <w:r>
        <w:t xml:space="preserve"> и Марин на 4 септември заминаха отново за София</w:t>
      </w:r>
      <w:r w:rsidR="001C0F59">
        <w:t xml:space="preserve">. </w:t>
      </w:r>
      <w:r>
        <w:t>Там</w:t>
      </w:r>
      <w:r w:rsidR="00DD5479">
        <w:t xml:space="preserve"> </w:t>
      </w:r>
      <w:r>
        <w:t>веднага приемат Марин при проф.</w:t>
      </w:r>
      <w:r w:rsidR="00DD5479">
        <w:t xml:space="preserve"> </w:t>
      </w:r>
      <w:r>
        <w:t xml:space="preserve">Гайдарски </w:t>
      </w:r>
      <w:r w:rsidR="001C0F59">
        <w:t xml:space="preserve">- специалист по чернодробните заболявания  - </w:t>
      </w:r>
      <w:r>
        <w:t xml:space="preserve">в </w:t>
      </w:r>
      <w:r w:rsidR="001C0F59">
        <w:t>Първа</w:t>
      </w:r>
      <w:r>
        <w:t xml:space="preserve"> хирургия на</w:t>
      </w:r>
      <w:r w:rsidR="00DD5479">
        <w:t xml:space="preserve"> </w:t>
      </w:r>
      <w:r>
        <w:t>Медицинската академия.</w:t>
      </w:r>
      <w:r w:rsidR="00DD5479">
        <w:t xml:space="preserve"> </w:t>
      </w:r>
      <w:r>
        <w:t>Трудн</w:t>
      </w:r>
      <w:r w:rsidR="001C0F59">
        <w:t xml:space="preserve">о </w:t>
      </w:r>
      <w:r>
        <w:t>ми е сега да преценя</w:t>
      </w:r>
      <w:r w:rsidR="001C0F59">
        <w:t xml:space="preserve">, </w:t>
      </w:r>
      <w:r>
        <w:t>какв</w:t>
      </w:r>
      <w:r w:rsidR="001C0F59">
        <w:t>о</w:t>
      </w:r>
      <w:r>
        <w:t xml:space="preserve"> </w:t>
      </w:r>
      <w:r w:rsidR="00DD5479">
        <w:t>преживяваше</w:t>
      </w:r>
      <w:r w:rsidR="00DD5479">
        <w:t xml:space="preserve"> </w:t>
      </w:r>
      <w:r>
        <w:t>Марин</w:t>
      </w:r>
      <w:r>
        <w:t>,</w:t>
      </w:r>
      <w:r w:rsidR="00DD5479">
        <w:t xml:space="preserve"> </w:t>
      </w:r>
      <w:r>
        <w:t>очаквайки</w:t>
      </w:r>
      <w:r w:rsidR="00DD5479">
        <w:t xml:space="preserve"> </w:t>
      </w:r>
      <w:r>
        <w:t>втората си операция</w:t>
      </w:r>
      <w:r w:rsidR="001C0F59">
        <w:t xml:space="preserve">. </w:t>
      </w:r>
      <w:r>
        <w:t xml:space="preserve">Ние с Милка не </w:t>
      </w:r>
      <w:proofErr w:type="spellStart"/>
      <w:r>
        <w:t>приемахме,че</w:t>
      </w:r>
      <w:proofErr w:type="spellEnd"/>
      <w:r>
        <w:t xml:space="preserve"> ще загубим</w:t>
      </w:r>
      <w:r w:rsidR="00DD5479">
        <w:t xml:space="preserve"> </w:t>
      </w:r>
      <w:r>
        <w:t xml:space="preserve">синът </w:t>
      </w:r>
      <w:r w:rsidR="001C0F59">
        <w:t>си.</w:t>
      </w:r>
    </w:p>
    <w:p w14:paraId="0E4F5C29" w14:textId="5D0E2F19" w:rsidR="00F77A9F" w:rsidRDefault="00F77A9F" w:rsidP="00F77A9F">
      <w:r>
        <w:t xml:space="preserve">На </w:t>
      </w:r>
      <w:r w:rsidR="00432720">
        <w:rPr>
          <w:lang w:val="en-US"/>
        </w:rPr>
        <w:t>7</w:t>
      </w:r>
      <w:r w:rsidR="00DD5479">
        <w:t xml:space="preserve"> септември 1995 г внезапно</w:t>
      </w:r>
      <w:r>
        <w:t xml:space="preserve"> почина брат ми Жоро.</w:t>
      </w:r>
      <w:r w:rsidR="00DD5479" w:rsidRPr="00866A41">
        <w:t xml:space="preserve"> </w:t>
      </w:r>
      <w:r>
        <w:t>Споменах</w:t>
      </w:r>
      <w:r w:rsidR="00DD5479" w:rsidRPr="00866A41">
        <w:t xml:space="preserve"> </w:t>
      </w:r>
      <w:r>
        <w:t>вече,</w:t>
      </w:r>
      <w:r w:rsidR="00DD5479" w:rsidRPr="00866A41">
        <w:t xml:space="preserve"> </w:t>
      </w:r>
      <w:r w:rsidR="00432720">
        <w:t>ч</w:t>
      </w:r>
      <w:r>
        <w:t>е той боледуваше от исхемично сърце</w:t>
      </w:r>
      <w:r w:rsidR="00DD5479">
        <w:t xml:space="preserve"> и</w:t>
      </w:r>
      <w:r w:rsidR="00DD5479">
        <w:t xml:space="preserve"> </w:t>
      </w:r>
      <w:r>
        <w:t>напоследъ</w:t>
      </w:r>
      <w:r w:rsidR="00432720">
        <w:t xml:space="preserve">к </w:t>
      </w:r>
      <w:r>
        <w:t>беше доста отпаднал</w:t>
      </w:r>
      <w:r w:rsidR="00432720">
        <w:t xml:space="preserve">. </w:t>
      </w:r>
      <w:r>
        <w:t>Много тежко изживяваше заболяването на</w:t>
      </w:r>
      <w:r w:rsidR="00DD5479">
        <w:t xml:space="preserve"> </w:t>
      </w:r>
      <w:r>
        <w:t>племенника</w:t>
      </w:r>
      <w:r w:rsidR="00DD5479">
        <w:t xml:space="preserve"> </w:t>
      </w:r>
      <w:r>
        <w:t>си,</w:t>
      </w:r>
      <w:r w:rsidR="00DD5479">
        <w:t xml:space="preserve"> </w:t>
      </w:r>
      <w:r>
        <w:t>който той много оби</w:t>
      </w:r>
      <w:r w:rsidR="00DD5479">
        <w:t xml:space="preserve">чаше. При </w:t>
      </w:r>
      <w:r w:rsidR="00DD5479">
        <w:t>п</w:t>
      </w:r>
      <w:r w:rsidR="00432720">
        <w:t>редпоследната</w:t>
      </w:r>
      <w:r>
        <w:t xml:space="preserve"> ни среща в</w:t>
      </w:r>
      <w:r w:rsidR="00DD5479">
        <w:t xml:space="preserve"> </w:t>
      </w:r>
      <w:r>
        <w:t>края на август,</w:t>
      </w:r>
      <w:r w:rsidR="00DD5479">
        <w:t xml:space="preserve"> </w:t>
      </w:r>
      <w:r>
        <w:t>той ме изпрати близо до Съдебната</w:t>
      </w:r>
      <w:r w:rsidR="00DD5479">
        <w:t xml:space="preserve"> </w:t>
      </w:r>
      <w:proofErr w:type="spellStart"/>
      <w:r>
        <w:t>палатакато</w:t>
      </w:r>
      <w:proofErr w:type="spellEnd"/>
      <w:r w:rsidR="00432720">
        <w:t xml:space="preserve"> постоянно</w:t>
      </w:r>
      <w:r>
        <w:t xml:space="preserve"> м</w:t>
      </w:r>
      <w:r w:rsidR="00432720">
        <w:t>е</w:t>
      </w:r>
      <w:r>
        <w:t xml:space="preserve"> разпитваше за Марин</w:t>
      </w:r>
      <w:r w:rsidR="00432720">
        <w:t>.</w:t>
      </w:r>
      <w:r w:rsidR="00DD5479">
        <w:t xml:space="preserve"> Помолих го </w:t>
      </w:r>
      <w:proofErr w:type="spellStart"/>
      <w:r w:rsidR="00DD5479">
        <w:t>дадойде</w:t>
      </w:r>
      <w:proofErr w:type="spellEnd"/>
      <w:r w:rsidR="00DD5479">
        <w:t xml:space="preserve"> до нас</w:t>
      </w:r>
      <w:r w:rsidR="00DD5479">
        <w:t>,</w:t>
      </w:r>
      <w:r>
        <w:t xml:space="preserve"> за да го види,</w:t>
      </w:r>
      <w:r w:rsidR="00DD5479">
        <w:t xml:space="preserve"> </w:t>
      </w:r>
      <w:r>
        <w:t>но ми отговори,</w:t>
      </w:r>
      <w:r w:rsidR="00DD5479">
        <w:t xml:space="preserve"> </w:t>
      </w:r>
      <w:r>
        <w:t>че няма сили</w:t>
      </w:r>
      <w:r w:rsidR="00432720">
        <w:t xml:space="preserve">. </w:t>
      </w:r>
      <w:r>
        <w:t>Тревогите по син</w:t>
      </w:r>
      <w:r w:rsidR="00432720">
        <w:t>а</w:t>
      </w:r>
      <w:r>
        <w:t xml:space="preserve"> ми не ми позволиха тогава да се заинтересувам за неговото здраве</w:t>
      </w:r>
      <w:r w:rsidR="00432720">
        <w:t>.</w:t>
      </w:r>
      <w:r>
        <w:t xml:space="preserve"> Наскоро след това го срещнах</w:t>
      </w:r>
      <w:r w:rsidR="00DD5479">
        <w:t xml:space="preserve"> </w:t>
      </w:r>
      <w:r>
        <w:t xml:space="preserve">отново до Халите с бутилка ракия в </w:t>
      </w:r>
      <w:r w:rsidR="00432720">
        <w:t>ръце</w:t>
      </w:r>
      <w:r>
        <w:t xml:space="preserve"> </w:t>
      </w:r>
      <w:r>
        <w:t>им</w:t>
      </w:r>
      <w:r w:rsidR="00DD5479">
        <w:t xml:space="preserve"> </w:t>
      </w:r>
      <w:r>
        <w:t>у</w:t>
      </w:r>
      <w:r>
        <w:t xml:space="preserve"> направих </w:t>
      </w:r>
      <w:r w:rsidR="00DD5479">
        <w:t>за</w:t>
      </w:r>
      <w:r w:rsidR="00432720">
        <w:t>бележка</w:t>
      </w:r>
      <w:r>
        <w:t xml:space="preserve"> да не пие</w:t>
      </w:r>
      <w:r w:rsidR="00432720">
        <w:t>.</w:t>
      </w:r>
      <w:r>
        <w:t xml:space="preserve"> Тогава той ми каза</w:t>
      </w:r>
      <w:r w:rsidR="00432720">
        <w:t>:</w:t>
      </w:r>
      <w:r w:rsidR="00DD5479">
        <w:t xml:space="preserve"> </w:t>
      </w:r>
      <w:r w:rsidR="00DD5479">
        <w:t>„</w:t>
      </w:r>
      <w:r>
        <w:t>А бе бате,</w:t>
      </w:r>
      <w:r w:rsidR="00DD5479">
        <w:t xml:space="preserve"> </w:t>
      </w:r>
      <w:r>
        <w:t>цял живот си ми</w:t>
      </w:r>
      <w:r w:rsidR="00DD5479">
        <w:t xml:space="preserve"> </w:t>
      </w:r>
      <w:r>
        <w:t>давал съвети</w:t>
      </w:r>
      <w:r w:rsidR="00432720">
        <w:t xml:space="preserve">, </w:t>
      </w:r>
      <w:r>
        <w:t>поне сега недей,</w:t>
      </w:r>
      <w:r w:rsidR="00DD5479">
        <w:t xml:space="preserve"> </w:t>
      </w:r>
      <w:r>
        <w:t>защото аз зная какво да правя</w:t>
      </w:r>
      <w:r w:rsidR="00432720">
        <w:t xml:space="preserve">. </w:t>
      </w:r>
      <w:r>
        <w:t>По-добре ми ка</w:t>
      </w:r>
      <w:r w:rsidR="00432720">
        <w:t>ж</w:t>
      </w:r>
      <w:r>
        <w:t>и</w:t>
      </w:r>
      <w:r w:rsidR="00432720">
        <w:t xml:space="preserve">, </w:t>
      </w:r>
      <w:r w:rsidR="00DD5479">
        <w:t>как е Маринчо</w:t>
      </w:r>
      <w:r w:rsidR="00DD5479">
        <w:t>?”.</w:t>
      </w:r>
      <w:r>
        <w:t xml:space="preserve"> Споделих с него тревогите</w:t>
      </w:r>
      <w:r w:rsidR="00DD5479">
        <w:t xml:space="preserve"> </w:t>
      </w:r>
      <w:r>
        <w:t>за син</w:t>
      </w:r>
      <w:r w:rsidR="00432720">
        <w:t>а</w:t>
      </w:r>
      <w:r>
        <w:t xml:space="preserve"> си и се разделихме</w:t>
      </w:r>
      <w:r w:rsidR="00432720">
        <w:t xml:space="preserve">. </w:t>
      </w:r>
      <w:r>
        <w:t>Това беше последната ни среща</w:t>
      </w:r>
      <w:r w:rsidR="00432720">
        <w:t>.</w:t>
      </w:r>
    </w:p>
    <w:p w14:paraId="158F401A" w14:textId="12E11BF6" w:rsidR="00F77A9F" w:rsidRDefault="00DD5479" w:rsidP="00F77A9F">
      <w:r>
        <w:t>В деня</w:t>
      </w:r>
      <w:r w:rsidR="00F77A9F">
        <w:t xml:space="preserve"> на кончината си,</w:t>
      </w:r>
      <w:r>
        <w:t xml:space="preserve"> </w:t>
      </w:r>
      <w:r w:rsidR="00F77A9F">
        <w:t>станал</w:t>
      </w:r>
      <w:r>
        <w:t xml:space="preserve"> </w:t>
      </w:r>
      <w:r w:rsidR="00F77A9F">
        <w:t>рано,</w:t>
      </w:r>
      <w:r>
        <w:t xml:space="preserve"> </w:t>
      </w:r>
      <w:r w:rsidR="00F77A9F">
        <w:t>къпал се и се бр</w:t>
      </w:r>
      <w:r w:rsidR="00432720">
        <w:t>ъ</w:t>
      </w:r>
      <w:r w:rsidR="00F77A9F">
        <w:t>снал. След това се обадил на съпругата си,</w:t>
      </w:r>
      <w:r>
        <w:t xml:space="preserve"> </w:t>
      </w:r>
      <w:r w:rsidR="00F77A9F">
        <w:t xml:space="preserve">че ще отиде на Халите за </w:t>
      </w:r>
      <w:r w:rsidR="00432720">
        <w:t>х</w:t>
      </w:r>
      <w:r w:rsidR="00F77A9F">
        <w:t xml:space="preserve">ляб и </w:t>
      </w:r>
      <w:r w:rsidR="00432720">
        <w:t>отишъл</w:t>
      </w:r>
      <w:r w:rsidR="00F77A9F">
        <w:t xml:space="preserve"> в кухнята. Тя била още в леглото и</w:t>
      </w:r>
      <w:r>
        <w:t xml:space="preserve"> </w:t>
      </w:r>
      <w:r w:rsidR="00F77A9F">
        <w:t>не</w:t>
      </w:r>
      <w:r>
        <w:t xml:space="preserve"> г</w:t>
      </w:r>
      <w:r w:rsidR="00F77A9F">
        <w:t>о чула да излиза навън</w:t>
      </w:r>
      <w:r w:rsidR="00432720">
        <w:t>.</w:t>
      </w:r>
      <w:r w:rsidR="00F77A9F">
        <w:t xml:space="preserve"> Ставайки по-късно</w:t>
      </w:r>
      <w:r>
        <w:t>,</w:t>
      </w:r>
      <w:r>
        <w:t xml:space="preserve"> </w:t>
      </w:r>
      <w:r w:rsidR="00F77A9F">
        <w:t>го открива да лежи на кушетката в кухнята в безсъзнание</w:t>
      </w:r>
      <w:r w:rsidR="00432720">
        <w:t>.</w:t>
      </w:r>
      <w:r w:rsidR="00F77A9F">
        <w:t xml:space="preserve"> Вика по телефона</w:t>
      </w:r>
      <w:r>
        <w:t xml:space="preserve"> </w:t>
      </w:r>
      <w:r>
        <w:t>„</w:t>
      </w:r>
      <w:r w:rsidR="00F77A9F">
        <w:t>Бърза</w:t>
      </w:r>
      <w:r>
        <w:t xml:space="preserve"> </w:t>
      </w:r>
      <w:proofErr w:type="spellStart"/>
      <w:r>
        <w:t>помощ</w:t>
      </w:r>
      <w:r>
        <w:t>”</w:t>
      </w:r>
      <w:r w:rsidR="00F77A9F">
        <w:t>,</w:t>
      </w:r>
      <w:r w:rsidR="00F77A9F">
        <w:t>но</w:t>
      </w:r>
      <w:proofErr w:type="spellEnd"/>
      <w:r w:rsidR="00432720">
        <w:t xml:space="preserve"> дошлият</w:t>
      </w:r>
      <w:r w:rsidR="00F77A9F">
        <w:t xml:space="preserve"> лекар</w:t>
      </w:r>
      <w:r w:rsidR="00F77A9F">
        <w:t xml:space="preserve"> </w:t>
      </w:r>
      <w:r>
        <w:t>само</w:t>
      </w:r>
      <w:r>
        <w:t xml:space="preserve"> </w:t>
      </w:r>
      <w:r w:rsidR="00F77A9F">
        <w:t>установява смъртта му</w:t>
      </w:r>
      <w:r w:rsidR="00432720">
        <w:t>.</w:t>
      </w:r>
      <w:r w:rsidR="00F77A9F">
        <w:t xml:space="preserve"> На</w:t>
      </w:r>
      <w:r>
        <w:t xml:space="preserve"> </w:t>
      </w:r>
      <w:r w:rsidR="00F77A9F">
        <w:t>нас се обади към 9 часа и ние с Милка в 9</w:t>
      </w:r>
      <w:r w:rsidR="00432720">
        <w:t>:</w:t>
      </w:r>
      <w:r w:rsidR="00F77A9F">
        <w:t>30 часа бяхме у</w:t>
      </w:r>
      <w:r w:rsidR="00432720">
        <w:t xml:space="preserve"> тях</w:t>
      </w:r>
      <w:r w:rsidR="00F77A9F">
        <w:t>.</w:t>
      </w:r>
      <w:r>
        <w:t xml:space="preserve"> </w:t>
      </w:r>
      <w:r w:rsidR="00F77A9F">
        <w:t>С помощта на двама съседи от блока го облякохме</w:t>
      </w:r>
      <w:r w:rsidR="00432720">
        <w:t xml:space="preserve">. </w:t>
      </w:r>
      <w:r w:rsidR="00F77A9F">
        <w:t>След то</w:t>
      </w:r>
      <w:r w:rsidR="00104F3B">
        <w:t>ва</w:t>
      </w:r>
      <w:r w:rsidR="00F77A9F">
        <w:t xml:space="preserve"> уредих погребението му за</w:t>
      </w:r>
      <w:r>
        <w:t xml:space="preserve"> </w:t>
      </w:r>
      <w:r w:rsidR="00F77A9F">
        <w:t>8 септември</w:t>
      </w:r>
      <w:r w:rsidR="00104F3B">
        <w:t>, устройвайки</w:t>
      </w:r>
      <w:r w:rsidR="00F77A9F">
        <w:t xml:space="preserve"> го в самостоятелен гроб.</w:t>
      </w:r>
      <w:r w:rsidRPr="00866A41">
        <w:t xml:space="preserve"> </w:t>
      </w:r>
      <w:r>
        <w:t>То</w:t>
      </w:r>
      <w:r>
        <w:t>зи</w:t>
      </w:r>
      <w:r w:rsidR="00F77A9F">
        <w:t xml:space="preserve"> на родителите ми,</w:t>
      </w:r>
      <w:r>
        <w:t xml:space="preserve"> </w:t>
      </w:r>
      <w:r w:rsidR="00F77A9F">
        <w:t>към който той не проявяваше интерес,</w:t>
      </w:r>
      <w:r>
        <w:t xml:space="preserve"> </w:t>
      </w:r>
      <w:r w:rsidR="00F77A9F">
        <w:t>през 1990 година бях предплатил за себе си. Погребахме го</w:t>
      </w:r>
      <w:r>
        <w:t xml:space="preserve"> </w:t>
      </w:r>
      <w:r w:rsidR="00F77A9F">
        <w:t>като</w:t>
      </w:r>
      <w:r w:rsidR="00104F3B">
        <w:t xml:space="preserve"> комунист,</w:t>
      </w:r>
      <w:r w:rsidR="00F77A9F">
        <w:t xml:space="preserve"> ползвайки ритуалната зала на гробищат</w:t>
      </w:r>
      <w:r w:rsidR="00104F3B">
        <w:t xml:space="preserve">а. </w:t>
      </w:r>
      <w:r w:rsidR="00F77A9F">
        <w:t>За п</w:t>
      </w:r>
      <w:r w:rsidR="00104F3B">
        <w:t>о</w:t>
      </w:r>
      <w:r w:rsidR="00F77A9F">
        <w:t>гребението още до вечерта пристигнаха дъщерите му със семействата си от Елин Пелин и София. На погребението му бяха</w:t>
      </w:r>
      <w:r>
        <w:t xml:space="preserve"> </w:t>
      </w:r>
      <w:r w:rsidR="00F77A9F">
        <w:t>доста хор</w:t>
      </w:r>
      <w:r w:rsidR="00104F3B">
        <w:t>а,</w:t>
      </w:r>
      <w:r w:rsidR="00F77A9F">
        <w:t xml:space="preserve"> с два автобуса от Строителни войски</w:t>
      </w:r>
      <w:r w:rsidR="00104F3B">
        <w:t>.</w:t>
      </w:r>
    </w:p>
    <w:p w14:paraId="339AE98E" w14:textId="43611A19" w:rsidR="009A2BFC" w:rsidRDefault="00F77A9F" w:rsidP="00F77A9F">
      <w:r>
        <w:t xml:space="preserve">С моя брат винаги се </w:t>
      </w:r>
      <w:r w:rsidR="00104F3B">
        <w:t>уважавахме</w:t>
      </w:r>
      <w:r>
        <w:t xml:space="preserve"> и обичахме,</w:t>
      </w:r>
      <w:r w:rsidR="00DD5479">
        <w:t xml:space="preserve"> </w:t>
      </w:r>
      <w:r>
        <w:t>въпреки честите</w:t>
      </w:r>
      <w:r w:rsidR="00DD5479">
        <w:t xml:space="preserve"> </w:t>
      </w:r>
      <w:r>
        <w:t>усложнени</w:t>
      </w:r>
      <w:r w:rsidR="00104F3B">
        <w:t>я</w:t>
      </w:r>
      <w:r>
        <w:t>,</w:t>
      </w:r>
      <w:r w:rsidR="00DD5479">
        <w:t xml:space="preserve"> </w:t>
      </w:r>
      <w:r>
        <w:t>които създаваше съпругата му между семействата</w:t>
      </w:r>
      <w:r w:rsidR="00DD5479">
        <w:t xml:space="preserve"> </w:t>
      </w:r>
      <w:r>
        <w:t>ни</w:t>
      </w:r>
      <w:r w:rsidR="00104F3B">
        <w:t xml:space="preserve">. </w:t>
      </w:r>
      <w:r>
        <w:t>Като по-голям беше редно аз да си отида от живота пръв,</w:t>
      </w:r>
      <w:r w:rsidR="009A2BFC">
        <w:rPr>
          <w:lang w:val="en-US"/>
        </w:rPr>
        <w:t xml:space="preserve"> </w:t>
      </w:r>
      <w:r>
        <w:t>но както казваше баба ми Руска:</w:t>
      </w:r>
      <w:r w:rsidR="00DD5479" w:rsidRPr="00866A41">
        <w:t xml:space="preserve"> </w:t>
      </w:r>
      <w:r w:rsidR="00DD5479">
        <w:t>„</w:t>
      </w:r>
      <w:r w:rsidR="009A2BFC">
        <w:t>З</w:t>
      </w:r>
      <w:r>
        <w:t>а тази работа ред няма</w:t>
      </w:r>
      <w:r w:rsidR="009A2BFC">
        <w:t xml:space="preserve">, </w:t>
      </w:r>
      <w:r w:rsidR="00DD5479">
        <w:t>айол</w:t>
      </w:r>
      <w:r w:rsidR="00DD5479">
        <w:t>!”.</w:t>
      </w:r>
      <w:r>
        <w:t xml:space="preserve"> На в</w:t>
      </w:r>
      <w:r w:rsidR="00DD5479">
        <w:t xml:space="preserve">ръщане от погребението бяхме с </w:t>
      </w:r>
      <w:r w:rsidR="00DD5479">
        <w:t>„</w:t>
      </w:r>
      <w:r>
        <w:t>Трабан</w:t>
      </w:r>
      <w:r w:rsidR="009A2BFC">
        <w:t>та</w:t>
      </w:r>
      <w:r w:rsidR="00DD5479">
        <w:t>”</w:t>
      </w:r>
      <w:r w:rsidR="009A2BFC">
        <w:t>,</w:t>
      </w:r>
      <w:r w:rsidR="009A2BFC">
        <w:t xml:space="preserve"> </w:t>
      </w:r>
      <w:r>
        <w:t>каран от</w:t>
      </w:r>
      <w:r w:rsidR="00DD5479">
        <w:t xml:space="preserve"> </w:t>
      </w:r>
      <w:r>
        <w:t>Марин и моят</w:t>
      </w:r>
      <w:r w:rsidR="00DD5479">
        <w:t xml:space="preserve"> </w:t>
      </w:r>
      <w:r w:rsidR="00DD5479">
        <w:t>„</w:t>
      </w:r>
      <w:r w:rsidR="00DD5479">
        <w:t>Москвич</w:t>
      </w:r>
      <w:r w:rsidR="00DD5479">
        <w:t>”</w:t>
      </w:r>
      <w:r w:rsidR="009A2BFC">
        <w:t>,</w:t>
      </w:r>
      <w:r>
        <w:t xml:space="preserve"> каран от Васко</w:t>
      </w:r>
      <w:r w:rsidR="009A2BFC">
        <w:t xml:space="preserve">. </w:t>
      </w:r>
      <w:r>
        <w:t>След погребението се</w:t>
      </w:r>
      <w:r w:rsidR="00DD5479">
        <w:t xml:space="preserve"> </w:t>
      </w:r>
      <w:r>
        <w:t xml:space="preserve">отбихме на гроба на </w:t>
      </w:r>
      <w:r w:rsidR="009A2BFC">
        <w:t>родителите</w:t>
      </w:r>
      <w:r>
        <w:t xml:space="preserve"> ми,</w:t>
      </w:r>
      <w:r w:rsidR="00DD5479">
        <w:t xml:space="preserve"> </w:t>
      </w:r>
      <w:r>
        <w:t>което силно разстрои Марин</w:t>
      </w:r>
      <w:r w:rsidR="009A2BFC">
        <w:t xml:space="preserve">. </w:t>
      </w:r>
      <w:r w:rsidR="00DD5479">
        <w:t xml:space="preserve">След това бях до него в </w:t>
      </w:r>
      <w:r w:rsidR="00DD5479">
        <w:t>„</w:t>
      </w:r>
      <w:r w:rsidR="00DD5479">
        <w:t>Трабанта</w:t>
      </w:r>
      <w:r w:rsidR="00DD5479">
        <w:t>”</w:t>
      </w:r>
      <w:r w:rsidR="00DD5479">
        <w:t xml:space="preserve"> и забелязах</w:t>
      </w:r>
      <w:r>
        <w:t>,</w:t>
      </w:r>
      <w:r w:rsidR="00DD5479">
        <w:t xml:space="preserve"> </w:t>
      </w:r>
      <w:r>
        <w:t xml:space="preserve">че е доста </w:t>
      </w:r>
      <w:r w:rsidR="009A2BFC">
        <w:t xml:space="preserve">развълнуван </w:t>
      </w:r>
      <w:r>
        <w:t>и</w:t>
      </w:r>
      <w:r w:rsidR="00DD5479">
        <w:t xml:space="preserve"> </w:t>
      </w:r>
      <w:r>
        <w:t>кормува несигурно</w:t>
      </w:r>
      <w:r w:rsidR="009A2BFC">
        <w:t>.</w:t>
      </w:r>
      <w:r>
        <w:t xml:space="preserve"> Вероятно в гроба на</w:t>
      </w:r>
      <w:r w:rsidR="00DD5479">
        <w:t xml:space="preserve"> </w:t>
      </w:r>
      <w:r>
        <w:t xml:space="preserve"> </w:t>
      </w:r>
      <w:r>
        <w:t>дядо и баба</w:t>
      </w:r>
      <w:r w:rsidR="00DD5479">
        <w:t xml:space="preserve"> </w:t>
      </w:r>
      <w:proofErr w:type="spellStart"/>
      <w:r>
        <w:t>си,беше</w:t>
      </w:r>
      <w:proofErr w:type="spellEnd"/>
      <w:r>
        <w:t xml:space="preserve"> видял </w:t>
      </w:r>
      <w:r w:rsidR="009A2BFC">
        <w:t>собствения</w:t>
      </w:r>
      <w:r>
        <w:t xml:space="preserve"> си гроб</w:t>
      </w:r>
      <w:r w:rsidR="009A2BFC">
        <w:t>.</w:t>
      </w:r>
    </w:p>
    <w:p w14:paraId="58FECAB2" w14:textId="4E08CCAC" w:rsidR="00F77A9F" w:rsidRDefault="00F77A9F" w:rsidP="00F77A9F">
      <w:r>
        <w:t xml:space="preserve">На 16 септември той замина </w:t>
      </w:r>
      <w:r w:rsidR="009A2BFC">
        <w:t>сам</w:t>
      </w:r>
      <w:r>
        <w:t xml:space="preserve"> при проф</w:t>
      </w:r>
      <w:r w:rsidR="009A2BFC">
        <w:t xml:space="preserve">. </w:t>
      </w:r>
      <w:r>
        <w:t>Гайдарски,</w:t>
      </w:r>
      <w:r w:rsidR="00DD5479">
        <w:t xml:space="preserve"> </w:t>
      </w:r>
      <w:r>
        <w:t>като</w:t>
      </w:r>
      <w:r w:rsidR="00DD5479">
        <w:t xml:space="preserve"> </w:t>
      </w:r>
      <w:r>
        <w:t>се уговори</w:t>
      </w:r>
      <w:r w:rsidR="009A2BFC">
        <w:t xml:space="preserve"> с</w:t>
      </w:r>
      <w:r>
        <w:t xml:space="preserve"> майка си,</w:t>
      </w:r>
      <w:r w:rsidR="00DD5479">
        <w:t xml:space="preserve"> </w:t>
      </w:r>
      <w:r>
        <w:t xml:space="preserve">да </w:t>
      </w:r>
      <w:r w:rsidR="00DD5479">
        <w:t>и</w:t>
      </w:r>
      <w:r>
        <w:t xml:space="preserve"> съобщи за деня на операцията,</w:t>
      </w:r>
      <w:r w:rsidR="00DD5479">
        <w:t xml:space="preserve"> </w:t>
      </w:r>
      <w:r>
        <w:t>за</w:t>
      </w:r>
      <w:r w:rsidR="00DD5479">
        <w:t xml:space="preserve"> </w:t>
      </w:r>
      <w:r>
        <w:t>да отиде при него</w:t>
      </w:r>
      <w:r w:rsidR="009A2BFC">
        <w:t>. Тръгвайки</w:t>
      </w:r>
      <w:r>
        <w:t xml:space="preserve"> за София,</w:t>
      </w:r>
      <w:r w:rsidR="00DD5479">
        <w:t xml:space="preserve"> </w:t>
      </w:r>
      <w:r>
        <w:t xml:space="preserve">Марин за пръв път </w:t>
      </w:r>
      <w:r w:rsidR="00DD5479">
        <w:t>сподели</w:t>
      </w:r>
      <w:r w:rsidR="00DD5479">
        <w:t xml:space="preserve"> </w:t>
      </w:r>
      <w:r>
        <w:t>с мен</w:t>
      </w:r>
      <w:r>
        <w:t>,</w:t>
      </w:r>
      <w:r w:rsidR="00DD5479">
        <w:t xml:space="preserve"> </w:t>
      </w:r>
      <w:r>
        <w:t>че добре знае безизходното си състояние,</w:t>
      </w:r>
      <w:r w:rsidR="00DD5479">
        <w:t xml:space="preserve"> </w:t>
      </w:r>
      <w:r>
        <w:t>но</w:t>
      </w:r>
      <w:r w:rsidR="00DD5479">
        <w:t xml:space="preserve"> </w:t>
      </w:r>
      <w:r>
        <w:t>приема</w:t>
      </w:r>
      <w:r w:rsidR="00DD5479">
        <w:t xml:space="preserve"> </w:t>
      </w:r>
      <w:r>
        <w:t>операцията като последен шанс. Отговорих му,</w:t>
      </w:r>
      <w:r w:rsidR="00DD5479">
        <w:t xml:space="preserve"> </w:t>
      </w:r>
      <w:r>
        <w:t>че човек винаги</w:t>
      </w:r>
      <w:r w:rsidR="00DD5479">
        <w:t xml:space="preserve"> </w:t>
      </w:r>
      <w:r>
        <w:t>е длъжен да се надява</w:t>
      </w:r>
      <w:r w:rsidR="009A2BFC">
        <w:t xml:space="preserve">. </w:t>
      </w:r>
      <w:r>
        <w:t xml:space="preserve">На 20 септември се </w:t>
      </w:r>
      <w:proofErr w:type="spellStart"/>
      <w:r>
        <w:t>обади,че</w:t>
      </w:r>
      <w:proofErr w:type="spellEnd"/>
      <w:r>
        <w:t xml:space="preserve"> операцията е насрочена за</w:t>
      </w:r>
      <w:r w:rsidR="00DD5479">
        <w:t xml:space="preserve"> </w:t>
      </w:r>
      <w:r>
        <w:t>следващата</w:t>
      </w:r>
      <w:r w:rsidR="00DD5479">
        <w:t xml:space="preserve"> </w:t>
      </w:r>
      <w:r>
        <w:t>седмица,</w:t>
      </w:r>
      <w:r w:rsidR="00DD5479">
        <w:t xml:space="preserve"> </w:t>
      </w:r>
      <w:r>
        <w:t xml:space="preserve">но му били необходими три банки кръв </w:t>
      </w:r>
      <w:r>
        <w:t>от</w:t>
      </w:r>
      <w:r w:rsidR="009A2BFC">
        <w:t xml:space="preserve"> </w:t>
      </w:r>
      <w:r>
        <w:t>нашата</w:t>
      </w:r>
      <w:r w:rsidR="009A2BFC">
        <w:t xml:space="preserve"> „0“ </w:t>
      </w:r>
      <w:r>
        <w:t>група</w:t>
      </w:r>
      <w:r>
        <w:t>,</w:t>
      </w:r>
      <w:r w:rsidR="00DD5479">
        <w:t xml:space="preserve"> </w:t>
      </w:r>
      <w:r>
        <w:t>за която от кръводарителният център в София</w:t>
      </w:r>
      <w:r w:rsidR="00DD5479">
        <w:t xml:space="preserve"> </w:t>
      </w:r>
      <w:r>
        <w:t>отказали</w:t>
      </w:r>
      <w:r w:rsidR="009A2BFC">
        <w:t>.</w:t>
      </w:r>
      <w:r>
        <w:t xml:space="preserve"> Милка замина за София и с помощта на Ваня,</w:t>
      </w:r>
      <w:r w:rsidR="00DD5479">
        <w:t xml:space="preserve"> </w:t>
      </w:r>
      <w:r>
        <w:t>дъщерята</w:t>
      </w:r>
      <w:r w:rsidR="00DD5479">
        <w:t xml:space="preserve"> на кум</w:t>
      </w:r>
      <w:r w:rsidR="00DD5479">
        <w:t>а</w:t>
      </w:r>
      <w:r w:rsidR="009A2BFC">
        <w:t>,</w:t>
      </w:r>
      <w:r>
        <w:t xml:space="preserve"> срещу 3000 лева успя</w:t>
      </w:r>
      <w:r w:rsidR="009A2BFC">
        <w:t>в</w:t>
      </w:r>
      <w:r>
        <w:t>а да уреди трите банки кръв</w:t>
      </w:r>
      <w:r w:rsidR="00DD5479">
        <w:t xml:space="preserve"> </w:t>
      </w:r>
      <w:r>
        <w:t>и</w:t>
      </w:r>
      <w:r w:rsidR="00DD5479">
        <w:t xml:space="preserve"> </w:t>
      </w:r>
      <w:r>
        <w:t>се връща в Стара Загора</w:t>
      </w:r>
      <w:r w:rsidR="009A2BFC">
        <w:t>.</w:t>
      </w:r>
      <w:r>
        <w:t xml:space="preserve"> На 26 септември проф.</w:t>
      </w:r>
      <w:r w:rsidR="00DD5479">
        <w:t xml:space="preserve"> </w:t>
      </w:r>
      <w:r>
        <w:t>П.</w:t>
      </w:r>
      <w:r w:rsidR="00DD5479">
        <w:t xml:space="preserve"> </w:t>
      </w:r>
      <w:r>
        <w:t>Узунов ни се</w:t>
      </w:r>
      <w:r w:rsidR="00DD5479">
        <w:t xml:space="preserve"> </w:t>
      </w:r>
      <w:r>
        <w:t>обади,</w:t>
      </w:r>
      <w:r w:rsidR="00DD5479">
        <w:t xml:space="preserve"> </w:t>
      </w:r>
      <w:r>
        <w:t>че ще се проведе операцията</w:t>
      </w:r>
      <w:r w:rsidR="009A2BFC">
        <w:t>.</w:t>
      </w:r>
      <w:r w:rsidR="00DD5479">
        <w:t xml:space="preserve"> </w:t>
      </w:r>
      <w:r w:rsidR="009A2BFC">
        <w:t>В</w:t>
      </w:r>
      <w:r>
        <w:t>се тази дата 26-ти</w:t>
      </w:r>
      <w:r w:rsidR="009A2BFC">
        <w:t xml:space="preserve">. </w:t>
      </w:r>
      <w:r>
        <w:t>Ма</w:t>
      </w:r>
      <w:r w:rsidR="009A2BFC">
        <w:t>р</w:t>
      </w:r>
      <w:r>
        <w:t>ин</w:t>
      </w:r>
      <w:r w:rsidR="00DD5479">
        <w:t xml:space="preserve"> </w:t>
      </w:r>
      <w:r>
        <w:t>беше роден на 26 мар</w:t>
      </w:r>
      <w:r w:rsidR="009A2BFC">
        <w:t>т</w:t>
      </w:r>
      <w:r>
        <w:t>,</w:t>
      </w:r>
      <w:r w:rsidR="00DD5479">
        <w:t xml:space="preserve"> </w:t>
      </w:r>
      <w:r>
        <w:t>първата операция беше на 26 май, а сега тази на 26 септември</w:t>
      </w:r>
      <w:r w:rsidR="009A2BFC">
        <w:t>.</w:t>
      </w:r>
      <w:r w:rsidR="00DD5479">
        <w:t xml:space="preserve"> </w:t>
      </w:r>
      <w:r w:rsidR="00DD5479">
        <w:t>„</w:t>
      </w:r>
      <w:r>
        <w:t>Е</w:t>
      </w:r>
      <w:r w:rsidR="009A2BFC">
        <w:t xml:space="preserve">х </w:t>
      </w:r>
      <w:r>
        <w:t>Марине,</w:t>
      </w:r>
      <w:r w:rsidR="00DD5479">
        <w:t xml:space="preserve"> </w:t>
      </w:r>
      <w:r>
        <w:t>Марине, от малък не ти</w:t>
      </w:r>
      <w:r w:rsidR="00DD5479" w:rsidRPr="00866A41">
        <w:t xml:space="preserve"> </w:t>
      </w:r>
      <w:r>
        <w:t xml:space="preserve">върви много в живота, въпреки </w:t>
      </w:r>
      <w:r w:rsidR="009A2BFC">
        <w:t>по</w:t>
      </w:r>
      <w:r w:rsidR="00DD5479">
        <w:t>д</w:t>
      </w:r>
      <w:r w:rsidR="009A2BFC">
        <w:t>чертаното</w:t>
      </w:r>
      <w:r>
        <w:t xml:space="preserve"> ти желание </w:t>
      </w:r>
      <w:r w:rsidR="009A2BFC">
        <w:t>с</w:t>
      </w:r>
      <w:r>
        <w:t xml:space="preserve">ам </w:t>
      </w:r>
      <w:r>
        <w:t>да</w:t>
      </w:r>
      <w:r w:rsidR="00866A41">
        <w:t xml:space="preserve"> </w:t>
      </w:r>
      <w:r>
        <w:t>решаваш</w:t>
      </w:r>
      <w:r>
        <w:t xml:space="preserve"> проблемите си! Отново те чакат мъки с надежда за оцеляване</w:t>
      </w:r>
      <w:r w:rsidR="00DD5479">
        <w:t>.</w:t>
      </w:r>
      <w:r w:rsidR="00A86642">
        <w:t>“</w:t>
      </w:r>
    </w:p>
    <w:p w14:paraId="41B2EDE6" w14:textId="75171F04" w:rsidR="00F77A9F" w:rsidRDefault="00F77A9F" w:rsidP="00F77A9F">
      <w:r>
        <w:t>Операцията на 26 септември продължава 5 часа</w:t>
      </w:r>
      <w:r w:rsidR="00A86642">
        <w:t xml:space="preserve">. </w:t>
      </w:r>
      <w:r>
        <w:t>От</w:t>
      </w:r>
      <w:r w:rsidR="00A86642">
        <w:t>ст</w:t>
      </w:r>
      <w:r>
        <w:t>ранени са две метастази в черният му дроб.</w:t>
      </w:r>
      <w:r w:rsidR="00DD5479">
        <w:t xml:space="preserve"> </w:t>
      </w:r>
      <w:r>
        <w:t>След операцията Милк</w:t>
      </w:r>
      <w:r w:rsidR="006430D2">
        <w:rPr>
          <w:lang w:val="en-US"/>
        </w:rPr>
        <w:t>a</w:t>
      </w:r>
      <w:r>
        <w:t xml:space="preserve"> </w:t>
      </w:r>
      <w:r w:rsidR="00DD5479">
        <w:t xml:space="preserve">отива </w:t>
      </w:r>
      <w:r>
        <w:t>при него в УРИЛА</w:t>
      </w:r>
      <w:r w:rsidR="00A86642">
        <w:t>.</w:t>
      </w:r>
      <w:r>
        <w:t xml:space="preserve"> В болницата Марин остана десетина дни,</w:t>
      </w:r>
      <w:r w:rsidR="00DD5479" w:rsidRPr="00866A41">
        <w:t xml:space="preserve"> </w:t>
      </w:r>
      <w:r>
        <w:t>посещаван често от</w:t>
      </w:r>
      <w:r w:rsidR="006430D2">
        <w:t xml:space="preserve"> братовчедката</w:t>
      </w:r>
      <w:r>
        <w:t xml:space="preserve"> си Красимира</w:t>
      </w:r>
      <w:r w:rsidR="006430D2">
        <w:rPr>
          <w:lang w:val="en-US"/>
        </w:rPr>
        <w:t>.</w:t>
      </w:r>
      <w:r>
        <w:t xml:space="preserve"> По същото време, Милка ходи до с. Розовец при сляпата си майка</w:t>
      </w:r>
      <w:r w:rsidR="006430D2">
        <w:rPr>
          <w:lang w:val="en-US"/>
        </w:rPr>
        <w:t>.</w:t>
      </w:r>
      <w:r>
        <w:t xml:space="preserve"> Тя се</w:t>
      </w:r>
      <w:r w:rsidR="00DD5479" w:rsidRPr="00866A41">
        <w:t xml:space="preserve"> </w:t>
      </w:r>
      <w:r>
        <w:t>оказа много по</w:t>
      </w:r>
      <w:r w:rsidR="006430D2">
        <w:rPr>
          <w:lang w:val="en-US"/>
        </w:rPr>
        <w:t>-</w:t>
      </w:r>
      <w:r>
        <w:t>устойчива от мен,</w:t>
      </w:r>
      <w:r w:rsidR="00DD5479" w:rsidRPr="00866A41">
        <w:t xml:space="preserve"> </w:t>
      </w:r>
      <w:r>
        <w:t>като упорито се бореше за чедото ни,</w:t>
      </w:r>
      <w:r w:rsidR="00DD5479" w:rsidRPr="00866A41">
        <w:t xml:space="preserve"> </w:t>
      </w:r>
      <w:r>
        <w:t>не</w:t>
      </w:r>
      <w:r w:rsidR="006430D2">
        <w:rPr>
          <w:lang w:val="en-US"/>
        </w:rPr>
        <w:t xml:space="preserve"> </w:t>
      </w:r>
      <w:r>
        <w:t>забравяйки</w:t>
      </w:r>
      <w:r>
        <w:t xml:space="preserve"> и гри</w:t>
      </w:r>
      <w:r w:rsidR="006430D2">
        <w:t>ж</w:t>
      </w:r>
      <w:r>
        <w:t>ите за своята майка</w:t>
      </w:r>
      <w:r w:rsidR="006430D2">
        <w:t xml:space="preserve">. </w:t>
      </w:r>
      <w:r>
        <w:t>На 4 октомври и снахата Дора най-после посети в София</w:t>
      </w:r>
      <w:r w:rsidR="00DD5479">
        <w:t xml:space="preserve"> </w:t>
      </w:r>
      <w:r>
        <w:t>Марин. Той бил добре и излязъл при нея в двора на болницата</w:t>
      </w:r>
      <w:r w:rsidR="006430D2">
        <w:t xml:space="preserve">. </w:t>
      </w:r>
      <w:r>
        <w:t>На 6 октомври ни се обади проф.</w:t>
      </w:r>
      <w:r w:rsidR="00DD5479">
        <w:t xml:space="preserve"> </w:t>
      </w:r>
      <w:r>
        <w:t>Узунов,</w:t>
      </w:r>
      <w:r w:rsidR="00DD5479">
        <w:t xml:space="preserve"> </w:t>
      </w:r>
      <w:r>
        <w:t>че уредил Марин н</w:t>
      </w:r>
      <w:r w:rsidR="006430D2">
        <w:t xml:space="preserve">а </w:t>
      </w:r>
      <w:r>
        <w:t>кратко лечение при някоя си д-р Кръстева,</w:t>
      </w:r>
      <w:r w:rsidR="006430D2">
        <w:t xml:space="preserve"> която</w:t>
      </w:r>
      <w:r>
        <w:t xml:space="preserve"> ще му разработи програма за лечение в болницата</w:t>
      </w:r>
      <w:r w:rsidR="00DD5479">
        <w:t xml:space="preserve"> </w:t>
      </w:r>
      <w:r w:rsidR="00DD5479">
        <w:t xml:space="preserve"> </w:t>
      </w:r>
      <w:r>
        <w:t>Ст</w:t>
      </w:r>
      <w:r w:rsidR="006430D2">
        <w:t xml:space="preserve">. </w:t>
      </w:r>
      <w:r>
        <w:t>Загора</w:t>
      </w:r>
      <w:r w:rsidR="006430D2">
        <w:t>.</w:t>
      </w:r>
    </w:p>
    <w:p w14:paraId="085D653A" w14:textId="2CEF5C1C" w:rsidR="00F77A9F" w:rsidRDefault="00F77A9F" w:rsidP="00F77A9F">
      <w:r>
        <w:t xml:space="preserve">На 8 октомври, Дора с </w:t>
      </w:r>
      <w:r w:rsidR="006430D2">
        <w:t>д</w:t>
      </w:r>
      <w:r>
        <w:t xml:space="preserve">ецата </w:t>
      </w:r>
      <w:r w:rsidR="006430D2">
        <w:t>беше п</w:t>
      </w:r>
      <w:r>
        <w:t>ри Марин в София.</w:t>
      </w:r>
      <w:r w:rsidR="006430D2">
        <w:t xml:space="preserve"> Б</w:t>
      </w:r>
      <w:r>
        <w:t>ил добре</w:t>
      </w:r>
      <w:r w:rsidR="006430D2">
        <w:t xml:space="preserve">, </w:t>
      </w:r>
      <w:r>
        <w:t>но на следващият ден щели да му вадят със сонди набрана лимфна течност</w:t>
      </w:r>
      <w:r w:rsidR="006430D2">
        <w:t>.</w:t>
      </w:r>
      <w:r>
        <w:t xml:space="preserve"> На 10 октомври,</w:t>
      </w:r>
      <w:r w:rsidR="00DD5479">
        <w:t xml:space="preserve"> </w:t>
      </w:r>
      <w:r>
        <w:t>Дора със</w:t>
      </w:r>
      <w:r w:rsidR="00DD5479">
        <w:t xml:space="preserve"> </w:t>
      </w:r>
      <w:r>
        <w:t>служебната кола е</w:t>
      </w:r>
      <w:r w:rsidR="006430D2">
        <w:t xml:space="preserve"> на</w:t>
      </w:r>
      <w:r w:rsidR="00DD5479">
        <w:t xml:space="preserve"> </w:t>
      </w:r>
      <w:r w:rsidR="006430D2">
        <w:t>командировка</w:t>
      </w:r>
      <w:r>
        <w:t xml:space="preserve"> в София и отново го посещава</w:t>
      </w:r>
      <w:r w:rsidR="006430D2">
        <w:t>.</w:t>
      </w:r>
      <w:r w:rsidR="00DD5479">
        <w:t xml:space="preserve"> </w:t>
      </w:r>
      <w:r w:rsidR="006430D2">
        <w:t>Б</w:t>
      </w:r>
      <w:r>
        <w:t>ил много отчаян</w:t>
      </w:r>
      <w:r w:rsidR="006430D2">
        <w:t xml:space="preserve">, </w:t>
      </w:r>
      <w:r>
        <w:t>защот</w:t>
      </w:r>
      <w:r w:rsidR="006430D2">
        <w:t xml:space="preserve">о </w:t>
      </w:r>
      <w:r w:rsidR="00DD5479">
        <w:t>прочел е</w:t>
      </w:r>
      <w:r>
        <w:t>пикризата,</w:t>
      </w:r>
      <w:r w:rsidR="00DD5479">
        <w:t xml:space="preserve"> </w:t>
      </w:r>
      <w:r>
        <w:t>о</w:t>
      </w:r>
      <w:r w:rsidR="006430D2">
        <w:t xml:space="preserve">т </w:t>
      </w:r>
      <w:r>
        <w:t>която</w:t>
      </w:r>
      <w:r w:rsidR="00DD5479">
        <w:t xml:space="preserve"> </w:t>
      </w:r>
      <w:r>
        <w:t>разбира,</w:t>
      </w:r>
      <w:r w:rsidR="00DD5479">
        <w:t xml:space="preserve"> </w:t>
      </w:r>
      <w:r>
        <w:t>ч</w:t>
      </w:r>
      <w:r w:rsidR="00DD5479">
        <w:t>е му остава най-</w:t>
      </w:r>
      <w:r>
        <w:t>много</w:t>
      </w:r>
      <w:r w:rsidR="00DD5479">
        <w:t xml:space="preserve"> </w:t>
      </w:r>
      <w:r>
        <w:t>една година живот</w:t>
      </w:r>
      <w:r w:rsidR="006430D2">
        <w:t>.</w:t>
      </w:r>
      <w:r>
        <w:t xml:space="preserve"> На 11 октомври и Ми</w:t>
      </w:r>
      <w:r w:rsidR="006430D2">
        <w:t>л</w:t>
      </w:r>
      <w:r>
        <w:t>ка ходи при него</w:t>
      </w:r>
      <w:r w:rsidR="00DD5479">
        <w:t xml:space="preserve">, </w:t>
      </w:r>
      <w:r>
        <w:t>но</w:t>
      </w:r>
      <w:r w:rsidR="00DD5479">
        <w:t xml:space="preserve"> </w:t>
      </w:r>
      <w:r>
        <w:t>по</w:t>
      </w:r>
      <w:r w:rsidR="006430D2">
        <w:t>-п</w:t>
      </w:r>
      <w:r>
        <w:t>ълна информация за състоянието му не успява да получи</w:t>
      </w:r>
      <w:r w:rsidR="006430D2">
        <w:t>.</w:t>
      </w:r>
    </w:p>
    <w:p w14:paraId="02011F4A" w14:textId="77777777" w:rsidR="00F77A9F" w:rsidRDefault="00F77A9F" w:rsidP="00F77A9F">
      <w:r>
        <w:t>На 20 октомври, тя отново е</w:t>
      </w:r>
      <w:r w:rsidR="006430D2">
        <w:t xml:space="preserve"> п</w:t>
      </w:r>
      <w:r>
        <w:t>ри него в София,</w:t>
      </w:r>
      <w:r w:rsidR="001532C9">
        <w:t xml:space="preserve"> </w:t>
      </w:r>
      <w:r>
        <w:t>когато е бил в</w:t>
      </w:r>
      <w:r w:rsidR="001532C9">
        <w:t xml:space="preserve"> </w:t>
      </w:r>
      <w:r>
        <w:t>ИСУЛ при д-р Кръстева</w:t>
      </w:r>
      <w:r w:rsidR="006430D2">
        <w:t xml:space="preserve">. </w:t>
      </w:r>
      <w:r>
        <w:t>Дора с баща си също ходи при него</w:t>
      </w:r>
      <w:r w:rsidR="006430D2">
        <w:t xml:space="preserve">. </w:t>
      </w:r>
      <w:r>
        <w:t xml:space="preserve">По </w:t>
      </w:r>
      <w:r w:rsidR="006430D2">
        <w:t>препоръка</w:t>
      </w:r>
      <w:r>
        <w:t xml:space="preserve"> на д-р Кръстева,</w:t>
      </w:r>
      <w:r w:rsidR="001532C9">
        <w:t xml:space="preserve"> </w:t>
      </w:r>
      <w:r>
        <w:t>Ми</w:t>
      </w:r>
      <w:r w:rsidR="006430D2">
        <w:t>л</w:t>
      </w:r>
      <w:r>
        <w:t xml:space="preserve">ка получава от БАН </w:t>
      </w:r>
      <w:r w:rsidR="006430D2">
        <w:t>серум интерферон</w:t>
      </w:r>
      <w:r>
        <w:t xml:space="preserve">, подобряващ имунната </w:t>
      </w:r>
      <w:r w:rsidR="006430D2">
        <w:t xml:space="preserve">система. </w:t>
      </w:r>
      <w:r>
        <w:t xml:space="preserve">На 25 </w:t>
      </w:r>
      <w:r w:rsidR="006430D2">
        <w:t>октомври</w:t>
      </w:r>
      <w:r>
        <w:t>, при него с кола ходи съученика му Евгени Сандев.</w:t>
      </w:r>
      <w:r w:rsidR="001532C9">
        <w:t xml:space="preserve"> </w:t>
      </w:r>
      <w:r>
        <w:t>Не м</w:t>
      </w:r>
      <w:r w:rsidR="006430D2">
        <w:t>и</w:t>
      </w:r>
      <w:r>
        <w:t xml:space="preserve"> с</w:t>
      </w:r>
      <w:r w:rsidR="006430D2">
        <w:t xml:space="preserve">е </w:t>
      </w:r>
      <w:r>
        <w:t>обади,</w:t>
      </w:r>
      <w:r w:rsidR="001532C9">
        <w:t xml:space="preserve"> </w:t>
      </w:r>
      <w:r>
        <w:t>за да отида с него</w:t>
      </w:r>
      <w:r w:rsidR="006430D2">
        <w:t xml:space="preserve">. </w:t>
      </w:r>
      <w:r>
        <w:t>На 26 октомври Марин се обади ,че го изписват и на 27</w:t>
      </w:r>
      <w:r w:rsidR="001532C9">
        <w:t xml:space="preserve"> </w:t>
      </w:r>
      <w:r>
        <w:t>октомври приятеля му Динко с колата си,</w:t>
      </w:r>
      <w:r w:rsidR="001532C9">
        <w:t xml:space="preserve"> </w:t>
      </w:r>
      <w:r>
        <w:t>заедно с Милка ходих</w:t>
      </w:r>
      <w:r w:rsidR="006430D2">
        <w:t xml:space="preserve">а </w:t>
      </w:r>
      <w:r w:rsidR="001532C9">
        <w:t>в София да го вземат</w:t>
      </w:r>
      <w:del w:id="18" w:author="Eli" w:date="2025-08-09T14:53:00Z" w16du:dateUtc="2025-08-09T11:53:00Z">
        <w:r>
          <w:delText>,</w:delText>
        </w:r>
      </w:del>
      <w:ins w:id="19" w:author="Eli" w:date="2025-08-09T14:53:00Z" w16du:dateUtc="2025-08-09T11:53:00Z">
        <w:r w:rsidR="001532C9">
          <w:t>.</w:t>
        </w:r>
      </w:ins>
      <w:r w:rsidR="001532C9">
        <w:t xml:space="preserve"> </w:t>
      </w:r>
      <w:r>
        <w:t xml:space="preserve">При </w:t>
      </w:r>
      <w:r w:rsidR="006430D2">
        <w:t>посрещането</w:t>
      </w:r>
      <w:r>
        <w:t xml:space="preserve"> му се опитах да му каж</w:t>
      </w:r>
      <w:r w:rsidR="006430D2">
        <w:t xml:space="preserve">а </w:t>
      </w:r>
      <w:r>
        <w:t>окуражителни</w:t>
      </w:r>
      <w:r w:rsidR="001532C9">
        <w:t xml:space="preserve"> </w:t>
      </w:r>
      <w:r>
        <w:t>думи,</w:t>
      </w:r>
      <w:r w:rsidR="001532C9">
        <w:t xml:space="preserve"> </w:t>
      </w:r>
      <w:r>
        <w:t>но той ми отговори,</w:t>
      </w:r>
      <w:r w:rsidR="001532C9">
        <w:t xml:space="preserve"> </w:t>
      </w:r>
      <w:r>
        <w:t>че е излишно да говори</w:t>
      </w:r>
      <w:r w:rsidR="006430D2">
        <w:t>м.</w:t>
      </w:r>
    </w:p>
    <w:p w14:paraId="001A1CB9" w14:textId="77777777" w:rsidR="00F77A9F" w:rsidRDefault="00F77A9F" w:rsidP="00F77A9F">
      <w:r>
        <w:t>На 5 ноември Милка,</w:t>
      </w:r>
      <w:r w:rsidR="001532C9">
        <w:t xml:space="preserve"> </w:t>
      </w:r>
      <w:r>
        <w:t>заедно с внука Милко ходи в София за</w:t>
      </w:r>
      <w:r w:rsidR="001532C9">
        <w:t xml:space="preserve"> </w:t>
      </w:r>
      <w:r>
        <w:t>10 нови имунни инжекции от БАН, уредени от проф</w:t>
      </w:r>
      <w:r w:rsidR="006430D2">
        <w:t xml:space="preserve">. </w:t>
      </w:r>
      <w:r>
        <w:t>Узунов</w:t>
      </w:r>
      <w:r w:rsidR="006430D2">
        <w:t>. Въобще той</w:t>
      </w:r>
      <w:r>
        <w:t xml:space="preserve"> толкова много ни </w:t>
      </w:r>
      <w:proofErr w:type="spellStart"/>
      <w:r>
        <w:t>помагаше,</w:t>
      </w:r>
      <w:del w:id="20" w:author="Eli" w:date="2025-08-09T14:53:00Z" w16du:dateUtc="2025-08-09T11:53:00Z">
        <w:r w:rsidR="006430D2">
          <w:delText xml:space="preserve"> </w:delText>
        </w:r>
      </w:del>
      <w:r>
        <w:t>че</w:t>
      </w:r>
      <w:proofErr w:type="spellEnd"/>
      <w:r>
        <w:t xml:space="preserve"> не знаехме как да му се отплатим</w:t>
      </w:r>
      <w:r w:rsidR="006430D2">
        <w:t xml:space="preserve">. </w:t>
      </w:r>
      <w:r>
        <w:t>Постепенно състоянието на Марин започна видимо да се</w:t>
      </w:r>
      <w:r w:rsidR="001532C9">
        <w:t xml:space="preserve"> </w:t>
      </w:r>
      <w:r>
        <w:t>подобрява</w:t>
      </w:r>
      <w:r w:rsidR="006430D2">
        <w:t>.</w:t>
      </w:r>
      <w:r>
        <w:t xml:space="preserve"> При хубаво време заедно с Дора и децата започнаха да излизат и на разходка.</w:t>
      </w:r>
      <w:r w:rsidR="001532C9">
        <w:t xml:space="preserve"> </w:t>
      </w:r>
      <w:r>
        <w:t>Започна обаче да се оплаква от</w:t>
      </w:r>
      <w:r w:rsidR="001532C9">
        <w:t xml:space="preserve"> </w:t>
      </w:r>
      <w:r>
        <w:t>болки около мястото на първата операция</w:t>
      </w:r>
      <w:r w:rsidR="006430D2">
        <w:t>.</w:t>
      </w:r>
      <w:r>
        <w:t xml:space="preserve"> Утешавахме го</w:t>
      </w:r>
      <w:r w:rsidR="006430D2">
        <w:t xml:space="preserve">, </w:t>
      </w:r>
      <w:r>
        <w:t xml:space="preserve">че </w:t>
      </w:r>
      <w:r w:rsidR="006430D2">
        <w:t xml:space="preserve">е </w:t>
      </w:r>
      <w:r>
        <w:t>вероятно някакво срастване,</w:t>
      </w:r>
      <w:r w:rsidR="001532C9">
        <w:t xml:space="preserve"> </w:t>
      </w:r>
      <w:r>
        <w:t>но той беше убеден,</w:t>
      </w:r>
      <w:r w:rsidR="001532C9">
        <w:t xml:space="preserve"> </w:t>
      </w:r>
      <w:r>
        <w:t>че са нови разсейки</w:t>
      </w:r>
      <w:r w:rsidR="006430D2">
        <w:t>.</w:t>
      </w:r>
      <w:r>
        <w:t xml:space="preserve"> При прегледа му на ехографа и скенера бяха установен</w:t>
      </w:r>
      <w:r w:rsidR="000128F8">
        <w:t>и д</w:t>
      </w:r>
      <w:r>
        <w:t>ребни образувания около мястото на първата операция.</w:t>
      </w:r>
    </w:p>
    <w:p w14:paraId="04CC9997" w14:textId="77777777" w:rsidR="00F77A9F" w:rsidRDefault="00F77A9F" w:rsidP="00F77A9F">
      <w:r>
        <w:t xml:space="preserve">На 20 ноември Марин с майка си </w:t>
      </w:r>
      <w:del w:id="21" w:author="Eli" w:date="2025-08-09T14:53:00Z" w16du:dateUtc="2025-08-09T11:53:00Z">
        <w:r>
          <w:delText>е</w:delText>
        </w:r>
      </w:del>
      <w:proofErr w:type="spellStart"/>
      <w:ins w:id="22" w:author="Eli" w:date="2025-08-09T14:53:00Z" w16du:dateUtc="2025-08-09T11:53:00Z">
        <w:r w:rsidR="001532C9">
          <w:t>бше</w:t>
        </w:r>
        <w:r>
          <w:t>е</w:t>
        </w:r>
      </w:ins>
      <w:proofErr w:type="spellEnd"/>
      <w:r>
        <w:t xml:space="preserve"> в София при д-р Кръстева в И</w:t>
      </w:r>
      <w:r w:rsidR="000128F8">
        <w:t>С</w:t>
      </w:r>
      <w:r>
        <w:t>УЛ</w:t>
      </w:r>
      <w:r w:rsidR="000128F8">
        <w:t xml:space="preserve">. </w:t>
      </w:r>
      <w:r>
        <w:t>Там му провеждат три сеанса по химиотерапия и поставят последните три имунни инжекции</w:t>
      </w:r>
      <w:r w:rsidR="000128F8">
        <w:t>.</w:t>
      </w:r>
      <w:r>
        <w:t xml:space="preserve"> Срещат се и с проф</w:t>
      </w:r>
      <w:r w:rsidR="000128F8">
        <w:t xml:space="preserve">. </w:t>
      </w:r>
      <w:r>
        <w:t>Га</w:t>
      </w:r>
      <w:r w:rsidR="000128F8">
        <w:t>й</w:t>
      </w:r>
      <w:r>
        <w:t>дарски, който му обещава нов преглед на скенер и ако имало</w:t>
      </w:r>
      <w:r w:rsidR="001532C9">
        <w:t xml:space="preserve"> </w:t>
      </w:r>
      <w:r>
        <w:t>нещо щял да го отстрани операт</w:t>
      </w:r>
      <w:r w:rsidR="000128F8">
        <w:t xml:space="preserve">ивно. </w:t>
      </w:r>
      <w:r>
        <w:t>Посещават и проф.</w:t>
      </w:r>
      <w:r w:rsidR="001532C9">
        <w:t xml:space="preserve"> </w:t>
      </w:r>
      <w:r>
        <w:t>П</w:t>
      </w:r>
      <w:r w:rsidR="000128F8">
        <w:t>.</w:t>
      </w:r>
      <w:r w:rsidR="001532C9">
        <w:t xml:space="preserve"> </w:t>
      </w:r>
      <w:ins w:id="23" w:author="Eli" w:date="2025-08-09T14:53:00Z" w16du:dateUtc="2025-08-09T11:53:00Z">
        <w:r w:rsidR="000128F8">
          <w:t xml:space="preserve"> </w:t>
        </w:r>
      </w:ins>
      <w:r>
        <w:t>Узуно</w:t>
      </w:r>
      <w:r w:rsidR="000128F8">
        <w:t>в.</w:t>
      </w:r>
    </w:p>
    <w:p w14:paraId="382CD8B1" w14:textId="77777777" w:rsidR="00F77A9F" w:rsidRDefault="00F77A9F" w:rsidP="000128F8">
      <w:r>
        <w:t>Марин оста</w:t>
      </w:r>
      <w:r w:rsidR="000128F8">
        <w:t>н</w:t>
      </w:r>
      <w:r>
        <w:t>а в София, а Милка се върна</w:t>
      </w:r>
      <w:r w:rsidR="000128F8">
        <w:t xml:space="preserve">. </w:t>
      </w:r>
      <w:r>
        <w:t>На 27 ноември</w:t>
      </w:r>
      <w:r w:rsidR="001532C9">
        <w:t xml:space="preserve"> </w:t>
      </w:r>
      <w:r>
        <w:t xml:space="preserve">Милка е отново в София и на 28 ноември Марин е прегледан </w:t>
      </w:r>
      <w:r w:rsidR="000128F8">
        <w:t>на скенер</w:t>
      </w:r>
      <w:r>
        <w:t xml:space="preserve"> и снимките предадени на проф</w:t>
      </w:r>
      <w:r w:rsidR="000128F8">
        <w:t xml:space="preserve">. </w:t>
      </w:r>
      <w:r>
        <w:t>Гайдарски</w:t>
      </w:r>
      <w:r w:rsidR="000128F8">
        <w:t xml:space="preserve">. </w:t>
      </w:r>
      <w:r>
        <w:t>Милка и Марин се завърнаха в</w:t>
      </w:r>
      <w:r w:rsidR="001532C9">
        <w:t xml:space="preserve"> </w:t>
      </w:r>
      <w:r>
        <w:t>Стара Загора с предписание за лечение в Старозагорската болница и 10 имунни инжекции</w:t>
      </w:r>
      <w:r w:rsidR="000128F8">
        <w:t xml:space="preserve">. </w:t>
      </w:r>
      <w:r>
        <w:t>Опитах се отново да му дам кураж,</w:t>
      </w:r>
      <w:r w:rsidR="000128F8">
        <w:t xml:space="preserve"> но</w:t>
      </w:r>
      <w:r w:rsidR="001532C9">
        <w:t xml:space="preserve"> </w:t>
      </w:r>
      <w:r w:rsidR="000128F8">
        <w:t>т</w:t>
      </w:r>
      <w:r>
        <w:t>ой ми отговори,</w:t>
      </w:r>
      <w:r w:rsidR="001532C9">
        <w:t xml:space="preserve"> </w:t>
      </w:r>
      <w:r>
        <w:t xml:space="preserve">че положението му напълно </w:t>
      </w:r>
      <w:r w:rsidR="000128F8">
        <w:t xml:space="preserve">безнадеждно. </w:t>
      </w:r>
      <w:r>
        <w:t>Чудех</w:t>
      </w:r>
      <w:r w:rsidR="000128F8">
        <w:t xml:space="preserve"> с</w:t>
      </w:r>
      <w:r>
        <w:t>е</w:t>
      </w:r>
      <w:r w:rsidR="001532C9">
        <w:t xml:space="preserve"> </w:t>
      </w:r>
      <w:r>
        <w:t>как</w:t>
      </w:r>
      <w:r w:rsidR="000128F8">
        <w:t xml:space="preserve"> изд</w:t>
      </w:r>
      <w:r>
        <w:t>ъ</w:t>
      </w:r>
      <w:r w:rsidR="000128F8">
        <w:t>рж</w:t>
      </w:r>
      <w:r>
        <w:t>а психически</w:t>
      </w:r>
      <w:del w:id="24" w:author="Eli" w:date="2025-08-09T14:53:00Z" w16du:dateUtc="2025-08-09T11:53:00Z">
        <w:r w:rsidR="000128F8">
          <w:delText>.</w:delText>
        </w:r>
      </w:del>
      <w:ins w:id="25" w:author="Eli" w:date="2025-08-09T14:53:00Z" w16du:dateUtc="2025-08-09T11:53:00Z">
        <w:r w:rsidR="001532C9">
          <w:t>?</w:t>
        </w:r>
      </w:ins>
    </w:p>
    <w:p w14:paraId="2B81D9A6" w14:textId="77777777" w:rsidR="00F77A9F" w:rsidRDefault="00F77A9F" w:rsidP="00F77A9F">
      <w:r>
        <w:t>На 11 декември</w:t>
      </w:r>
      <w:r w:rsidR="000128F8">
        <w:t>,</w:t>
      </w:r>
      <w:r>
        <w:t xml:space="preserve"> Марин с майка си отново е в София с колата на съученика си Насьо</w:t>
      </w:r>
      <w:r w:rsidR="000128F8">
        <w:t>.</w:t>
      </w:r>
      <w:r>
        <w:t xml:space="preserve"> „Срещат се с проф.</w:t>
      </w:r>
      <w:r w:rsidR="001532C9">
        <w:t xml:space="preserve"> </w:t>
      </w:r>
      <w:r>
        <w:t>Гайдарски,</w:t>
      </w:r>
      <w:r w:rsidR="001532C9">
        <w:t xml:space="preserve"> </w:t>
      </w:r>
      <w:r>
        <w:t>който</w:t>
      </w:r>
      <w:r w:rsidR="000128F8">
        <w:t xml:space="preserve"> препоръчва</w:t>
      </w:r>
      <w:r>
        <w:t xml:space="preserve"> трета операция на мястото на първата</w:t>
      </w:r>
      <w:r w:rsidR="000128F8">
        <w:t>.</w:t>
      </w:r>
      <w:r>
        <w:t xml:space="preserve"> Ако откажел</w:t>
      </w:r>
      <w:r w:rsidR="001532C9">
        <w:t xml:space="preserve"> </w:t>
      </w:r>
      <w:r>
        <w:t>да я направи проф.</w:t>
      </w:r>
      <w:r w:rsidR="001532C9">
        <w:t xml:space="preserve"> Куманов</w:t>
      </w:r>
      <w:del w:id="26" w:author="Eli" w:date="2025-08-09T14:53:00Z" w16du:dateUtc="2025-08-09T11:53:00Z">
        <w:r>
          <w:delText xml:space="preserve"> ,</w:delText>
        </w:r>
      </w:del>
      <w:ins w:id="27" w:author="Eli" w:date="2025-08-09T14:53:00Z" w16du:dateUtc="2025-08-09T11:53:00Z">
        <w:r>
          <w:t>,</w:t>
        </w:r>
        <w:r w:rsidR="001532C9">
          <w:t xml:space="preserve"> </w:t>
        </w:r>
      </w:ins>
      <w:r>
        <w:t>тогава щял да я направи той</w:t>
      </w:r>
      <w:r w:rsidR="000128F8">
        <w:t>.</w:t>
      </w:r>
      <w:r>
        <w:t xml:space="preserve"> За Марин това беше доказателство</w:t>
      </w:r>
      <w:r w:rsidR="001532C9">
        <w:t xml:space="preserve"> </w:t>
      </w:r>
      <w:ins w:id="28" w:author="Eli" w:date="2025-08-09T14:53:00Z" w16du:dateUtc="2025-08-09T11:53:00Z">
        <w:r>
          <w:t xml:space="preserve"> </w:t>
        </w:r>
      </w:ins>
      <w:r>
        <w:t xml:space="preserve">за </w:t>
      </w:r>
      <w:ins w:id="29" w:author="Eli" w:date="2025-08-09T14:53:00Z" w16du:dateUtc="2025-08-09T11:53:00Z">
        <w:r w:rsidR="001532C9">
          <w:t xml:space="preserve"> </w:t>
        </w:r>
      </w:ins>
      <w:r w:rsidR="000128F8">
        <w:t>безнадеждното</w:t>
      </w:r>
      <w:r>
        <w:t xml:space="preserve"> </w:t>
      </w:r>
      <w:ins w:id="30" w:author="Eli" w:date="2025-08-09T14:53:00Z" w16du:dateUtc="2025-08-09T11:53:00Z">
        <w:r w:rsidR="001532C9">
          <w:t xml:space="preserve"> </w:t>
        </w:r>
      </w:ins>
      <w:r>
        <w:t>му</w:t>
      </w:r>
      <w:ins w:id="31" w:author="Eli" w:date="2025-08-09T14:53:00Z" w16du:dateUtc="2025-08-09T11:53:00Z">
        <w:r>
          <w:t xml:space="preserve"> </w:t>
        </w:r>
      </w:ins>
      <w:r w:rsidR="001532C9">
        <w:t xml:space="preserve"> </w:t>
      </w:r>
      <w:r>
        <w:t>положение</w:t>
      </w:r>
      <w:r w:rsidR="000128F8">
        <w:t>.</w:t>
      </w:r>
    </w:p>
    <w:p w14:paraId="2F87882D" w14:textId="77777777" w:rsidR="00F77A9F" w:rsidRDefault="00F77A9F" w:rsidP="00F77A9F">
      <w:r>
        <w:t>Със съдействието на проф</w:t>
      </w:r>
      <w:r w:rsidR="000128F8">
        <w:t>.</w:t>
      </w:r>
      <w:r>
        <w:t xml:space="preserve"> Узунов</w:t>
      </w:r>
      <w:del w:id="32" w:author="Eli" w:date="2025-08-09T14:53:00Z" w16du:dateUtc="2025-08-09T11:53:00Z">
        <w:r w:rsidR="000128F8">
          <w:delText>.</w:delText>
        </w:r>
      </w:del>
      <w:ins w:id="33" w:author="Eli" w:date="2025-08-09T14:53:00Z" w16du:dateUtc="2025-08-09T11:53:00Z">
        <w:r w:rsidR="001532C9">
          <w:t>,</w:t>
        </w:r>
      </w:ins>
      <w:r w:rsidR="000128F8">
        <w:t xml:space="preserve"> </w:t>
      </w:r>
      <w:r>
        <w:t>Марин е приет в отделението на проф.</w:t>
      </w:r>
      <w:r w:rsidR="001532C9">
        <w:t xml:space="preserve"> </w:t>
      </w:r>
      <w:r>
        <w:t>Куманов</w:t>
      </w:r>
      <w:r w:rsidR="000128F8">
        <w:t xml:space="preserve">, </w:t>
      </w:r>
      <w:r>
        <w:t>който му провежда нови изследвания</w:t>
      </w:r>
      <w:r w:rsidR="000128F8">
        <w:t>.</w:t>
      </w:r>
      <w:r>
        <w:t xml:space="preserve"> На </w:t>
      </w:r>
      <w:del w:id="34" w:author="Eli" w:date="2025-08-09T14:53:00Z" w16du:dateUtc="2025-08-09T11:53:00Z">
        <w:r>
          <w:delText>14декември</w:delText>
        </w:r>
      </w:del>
      <w:ins w:id="35" w:author="Eli" w:date="2025-08-09T14:53:00Z" w16du:dateUtc="2025-08-09T11:53:00Z">
        <w:r>
          <w:t>14</w:t>
        </w:r>
        <w:r w:rsidR="001532C9">
          <w:t xml:space="preserve"> </w:t>
        </w:r>
        <w:r>
          <w:t>декември</w:t>
        </w:r>
      </w:ins>
      <w:r>
        <w:t xml:space="preserve"> и Дора ходи при М</w:t>
      </w:r>
      <w:r w:rsidR="000128F8">
        <w:t>а</w:t>
      </w:r>
      <w:r>
        <w:t>рин в София</w:t>
      </w:r>
      <w:r w:rsidR="000128F8">
        <w:t>.</w:t>
      </w:r>
      <w:r>
        <w:t xml:space="preserve"> На </w:t>
      </w:r>
      <w:r w:rsidR="001532C9">
        <w:t>17 декември приятеля ми Марин</w:t>
      </w:r>
      <w:r>
        <w:t xml:space="preserve"> </w:t>
      </w:r>
      <w:del w:id="36" w:author="Eli" w:date="2025-08-09T14:53:00Z" w16du:dateUtc="2025-08-09T11:53:00Z">
        <w:r>
          <w:delText xml:space="preserve">П, </w:delText>
        </w:r>
      </w:del>
      <w:r>
        <w:t>Камбуров взема Марин от болницата и го води</w:t>
      </w:r>
      <w:r w:rsidR="001532C9">
        <w:t xml:space="preserve"> </w:t>
      </w:r>
      <w:r>
        <w:t>в</w:t>
      </w:r>
      <w:r w:rsidR="001532C9">
        <w:t xml:space="preserve"> дома си да се</w:t>
      </w:r>
      <w:del w:id="37" w:author="Eli" w:date="2025-08-09T14:53:00Z" w16du:dateUtc="2025-08-09T11:53:00Z">
        <w:r>
          <w:delText>,</w:delText>
        </w:r>
      </w:del>
      <w:r>
        <w:t xml:space="preserve"> изкъпи в банята му</w:t>
      </w:r>
      <w:r w:rsidR="000128F8">
        <w:t xml:space="preserve">. </w:t>
      </w:r>
      <w:r>
        <w:t>На 19 декември проф.</w:t>
      </w:r>
      <w:r w:rsidR="001532C9">
        <w:t xml:space="preserve"> </w:t>
      </w:r>
      <w:r>
        <w:t>Узунов ни се обади</w:t>
      </w:r>
      <w:r w:rsidR="000128F8">
        <w:t xml:space="preserve">, </w:t>
      </w:r>
      <w:r>
        <w:t>че професорите</w:t>
      </w:r>
      <w:r w:rsidR="001532C9">
        <w:t xml:space="preserve"> </w:t>
      </w:r>
      <w:r>
        <w:t>Куманов и Гайдарски се споразумяват Марин да бъде опериран</w:t>
      </w:r>
      <w:r w:rsidR="001532C9">
        <w:t xml:space="preserve"> </w:t>
      </w:r>
      <w:r>
        <w:t>след Коледните и Новогодишни празници</w:t>
      </w:r>
      <w:r w:rsidR="000128F8">
        <w:t>.</w:t>
      </w:r>
      <w:r>
        <w:t xml:space="preserve"> Временно изписан от</w:t>
      </w:r>
      <w:r w:rsidR="001532C9">
        <w:t xml:space="preserve"> </w:t>
      </w:r>
      <w:r>
        <w:t>болницата</w:t>
      </w:r>
      <w:r w:rsidR="000128F8">
        <w:t xml:space="preserve">, </w:t>
      </w:r>
      <w:r>
        <w:t>брат му Васил с колата го доведе в Стара Загора</w:t>
      </w:r>
      <w:r w:rsidR="000128F8">
        <w:t xml:space="preserve">. </w:t>
      </w:r>
      <w:r>
        <w:t>На</w:t>
      </w:r>
      <w:r w:rsidR="001532C9">
        <w:t xml:space="preserve"> </w:t>
      </w:r>
      <w:r>
        <w:t>2 януари следваше да се върне в болницата. Цялата</w:t>
      </w:r>
      <w:r w:rsidR="001532C9">
        <w:t xml:space="preserve"> </w:t>
      </w:r>
      <w:r>
        <w:t>втората половина на 1996 година нашето семейството беше ангажирано в борбата за живота на малкият ми син</w:t>
      </w:r>
      <w:r w:rsidR="000128F8">
        <w:t>.</w:t>
      </w:r>
      <w:r>
        <w:t xml:space="preserve"> На практика ни</w:t>
      </w:r>
      <w:r w:rsidR="000128F8">
        <w:t xml:space="preserve">е </w:t>
      </w:r>
      <w:r>
        <w:t>продължавахме само мъките му</w:t>
      </w:r>
      <w:r w:rsidR="000128F8">
        <w:t>.</w:t>
      </w:r>
    </w:p>
    <w:p w14:paraId="7D7FFC23" w14:textId="77777777" w:rsidR="000128F8" w:rsidRDefault="00F77A9F" w:rsidP="00F77A9F">
      <w:r>
        <w:t>По това време</w:t>
      </w:r>
      <w:r w:rsidR="000128F8">
        <w:t>,</w:t>
      </w:r>
      <w:r>
        <w:t xml:space="preserve"> работите с частната фирма на </w:t>
      </w:r>
      <w:r w:rsidR="000128F8">
        <w:t xml:space="preserve">големия </w:t>
      </w:r>
      <w:r>
        <w:t>ми</w:t>
      </w:r>
      <w:r w:rsidR="001532C9">
        <w:t xml:space="preserve"> </w:t>
      </w:r>
      <w:r>
        <w:t xml:space="preserve">син се влошиха и на два пъти трябваше да му давам по </w:t>
      </w:r>
      <w:r w:rsidR="000128F8">
        <w:t>5 хи</w:t>
      </w:r>
      <w:r>
        <w:t>ляд</w:t>
      </w:r>
      <w:r w:rsidR="000128F8">
        <w:t xml:space="preserve">и </w:t>
      </w:r>
      <w:r>
        <w:t>лева</w:t>
      </w:r>
      <w:r w:rsidR="000128F8">
        <w:t>.</w:t>
      </w:r>
      <w:r>
        <w:t xml:space="preserve"> Повреди се и </w:t>
      </w:r>
      <w:r w:rsidR="000128F8">
        <w:t>кинескопа</w:t>
      </w:r>
      <w:r>
        <w:t xml:space="preserve"> на телевизора във всекидневната</w:t>
      </w:r>
      <w:r w:rsidR="000128F8">
        <w:t xml:space="preserve">, </w:t>
      </w:r>
      <w:r>
        <w:t>ползван предимно от Марин</w:t>
      </w:r>
      <w:r w:rsidR="000128F8">
        <w:t xml:space="preserve">. </w:t>
      </w:r>
      <w:r>
        <w:t>С последните пари в спестовната си книжка за 8,300 лева купихме нов</w:t>
      </w:r>
      <w:r w:rsidR="000128F8">
        <w:t xml:space="preserve"> </w:t>
      </w:r>
      <w:proofErr w:type="spellStart"/>
      <w:r w:rsidR="000128F8">
        <w:t>кинескоп</w:t>
      </w:r>
      <w:r>
        <w:t>,</w:t>
      </w:r>
      <w:del w:id="38" w:author="Eli" w:date="2025-08-09T14:53:00Z" w16du:dateUtc="2025-08-09T11:53:00Z">
        <w:r w:rsidR="000128F8">
          <w:delText xml:space="preserve"> </w:delText>
        </w:r>
      </w:del>
      <w:r>
        <w:t>който</w:t>
      </w:r>
      <w:proofErr w:type="spellEnd"/>
      <w:r>
        <w:t xml:space="preserve"> приятели на Марин монтираха</w:t>
      </w:r>
      <w:r w:rsidR="000128F8">
        <w:t>.</w:t>
      </w:r>
    </w:p>
    <w:p w14:paraId="31F8CA18" w14:textId="77777777" w:rsidR="00F77A9F" w:rsidRDefault="00F77A9F" w:rsidP="00F77A9F">
      <w:r>
        <w:t>В края на годината икономическото положение на семейството беше доста тежко</w:t>
      </w:r>
      <w:r w:rsidR="000128F8">
        <w:t>.</w:t>
      </w:r>
      <w:r>
        <w:t xml:space="preserve"> Ние с Милка разчитахме на пенсиите си</w:t>
      </w:r>
      <w:r w:rsidR="000128F8">
        <w:t xml:space="preserve">. </w:t>
      </w:r>
      <w:r>
        <w:t>Марин получаваше в болнични 90 на сто от заплатата си, а само снахата Дора пълната си заплата</w:t>
      </w:r>
      <w:r w:rsidR="000128F8">
        <w:t>.</w:t>
      </w:r>
      <w:r>
        <w:t xml:space="preserve"> Помагаше ни получената</w:t>
      </w:r>
      <w:r w:rsidR="001532C9">
        <w:t xml:space="preserve"> </w:t>
      </w:r>
      <w:r>
        <w:t xml:space="preserve">за около 40 хиляди лева продукция от парцела в </w:t>
      </w:r>
      <w:r w:rsidR="001532C9">
        <w:t xml:space="preserve"> </w:t>
      </w:r>
      <w:r>
        <w:t>с.</w:t>
      </w:r>
      <w:r w:rsidR="001532C9">
        <w:t xml:space="preserve"> </w:t>
      </w:r>
      <w:r>
        <w:t>М</w:t>
      </w:r>
      <w:r w:rsidR="000128F8">
        <w:t xml:space="preserve">. </w:t>
      </w:r>
      <w:r>
        <w:t>Верея.</w:t>
      </w:r>
    </w:p>
    <w:p w14:paraId="306DCC77" w14:textId="1912DAC8" w:rsidR="006330DB" w:rsidRDefault="001532C9" w:rsidP="00F77A9F">
      <w:r>
        <w:t>Въпреки тревогите по Марин</w:t>
      </w:r>
      <w:r w:rsidR="00F77A9F">
        <w:t>,</w:t>
      </w:r>
      <w:r>
        <w:t xml:space="preserve"> </w:t>
      </w:r>
      <w:r w:rsidR="00F77A9F">
        <w:t>успях да завърша два раздела</w:t>
      </w:r>
      <w:r>
        <w:t xml:space="preserve"> </w:t>
      </w:r>
      <w:r w:rsidR="00F77A9F">
        <w:t>от</w:t>
      </w:r>
      <w:r>
        <w:t xml:space="preserve"> </w:t>
      </w:r>
      <w:r>
        <w:t>„</w:t>
      </w:r>
      <w:r>
        <w:t>Очерка</w:t>
      </w:r>
      <w:r>
        <w:t>”</w:t>
      </w:r>
      <w:r w:rsidR="00F77A9F">
        <w:t>,</w:t>
      </w:r>
      <w:r w:rsidR="00F77A9F">
        <w:t xml:space="preserve"> а третия</w:t>
      </w:r>
      <w:r>
        <w:t>т</w:t>
      </w:r>
      <w:r w:rsidR="00F77A9F">
        <w:t xml:space="preserve"> по насочването ми в специалността</w:t>
      </w:r>
      <w:r>
        <w:t xml:space="preserve"> – </w:t>
      </w:r>
      <w:r w:rsidR="00F77A9F">
        <w:t>птицевъдство</w:t>
      </w:r>
      <w:r>
        <w:t>,</w:t>
      </w:r>
      <w:r>
        <w:t xml:space="preserve"> </w:t>
      </w:r>
      <w:r w:rsidR="00F77A9F">
        <w:t>не успях да напиша</w:t>
      </w:r>
      <w:r w:rsidR="000128F8">
        <w:t>.</w:t>
      </w:r>
      <w:r w:rsidR="00F77A9F">
        <w:t xml:space="preserve"> Престанах да пиша и статии</w:t>
      </w:r>
      <w:r w:rsidR="000128F8">
        <w:t xml:space="preserve">. </w:t>
      </w:r>
      <w:r>
        <w:t xml:space="preserve">През октомври ДИ </w:t>
      </w:r>
      <w:r>
        <w:t>„</w:t>
      </w:r>
      <w:r>
        <w:t>Земиздат</w:t>
      </w:r>
      <w:r>
        <w:t>”</w:t>
      </w:r>
      <w:r w:rsidR="00F77A9F">
        <w:t xml:space="preserve"> ми изпрати договор за преиздаване книгата</w:t>
      </w:r>
      <w:r w:rsidR="000128F8">
        <w:t xml:space="preserve"> „</w:t>
      </w:r>
      <w:r w:rsidR="00F77A9F">
        <w:t>Повече и по-</w:t>
      </w:r>
      <w:r w:rsidR="000128F8">
        <w:t>качествена</w:t>
      </w:r>
      <w:r w:rsidR="00F77A9F">
        <w:t xml:space="preserve"> продукция от птиците</w:t>
      </w:r>
      <w:r w:rsidR="000128F8">
        <w:t xml:space="preserve">“, </w:t>
      </w:r>
      <w:r w:rsidR="00F77A9F">
        <w:t>но под ново заглавие</w:t>
      </w:r>
      <w:r w:rsidR="00F77A9F">
        <w:t>:</w:t>
      </w:r>
      <w:r>
        <w:t xml:space="preserve"> „</w:t>
      </w:r>
      <w:r>
        <w:t>Отглеждане на птици</w:t>
      </w:r>
      <w:r>
        <w:t>”</w:t>
      </w:r>
      <w:r w:rsidR="000128F8">
        <w:t>.</w:t>
      </w:r>
      <w:r w:rsidR="000128F8">
        <w:t xml:space="preserve"> </w:t>
      </w:r>
      <w:r w:rsidR="006330DB">
        <w:t xml:space="preserve"> Д</w:t>
      </w:r>
      <w:r w:rsidR="00F77A9F">
        <w:t>о края на годината написах нов увод,</w:t>
      </w:r>
      <w:r>
        <w:t xml:space="preserve"> допълних я и </w:t>
      </w:r>
      <w:r>
        <w:t>от</w:t>
      </w:r>
      <w:r w:rsidR="00F77A9F">
        <w:t>редактирах</w:t>
      </w:r>
      <w:r>
        <w:t>, а после</w:t>
      </w:r>
      <w:r w:rsidR="00F77A9F">
        <w:t xml:space="preserve"> я изпрат</w:t>
      </w:r>
      <w:r w:rsidR="006330DB">
        <w:t>их</w:t>
      </w:r>
      <w:r>
        <w:t xml:space="preserve"> </w:t>
      </w:r>
      <w:r>
        <w:t>за</w:t>
      </w:r>
      <w:r w:rsidR="00F77A9F">
        <w:t xml:space="preserve"> </w:t>
      </w:r>
      <w:r w:rsidR="00F77A9F">
        <w:t>отпечатване</w:t>
      </w:r>
      <w:r w:rsidR="006330DB">
        <w:t>.</w:t>
      </w:r>
    </w:p>
    <w:p w14:paraId="7F49D196" w14:textId="4A9C8841" w:rsidR="00F77A9F" w:rsidRDefault="00F77A9F" w:rsidP="00F77A9F">
      <w:r>
        <w:t>Продължавах участието си в сбирките на клуба</w:t>
      </w:r>
      <w:r w:rsidR="001532C9">
        <w:t xml:space="preserve"> </w:t>
      </w:r>
      <w:r>
        <w:t>СУ</w:t>
      </w:r>
      <w:r w:rsidR="006330DB">
        <w:t>Б</w:t>
      </w:r>
      <w:r w:rsidR="001532C9">
        <w:t xml:space="preserve"> </w:t>
      </w:r>
      <w:r>
        <w:t>-</w:t>
      </w:r>
      <w:r w:rsidR="001532C9">
        <w:t xml:space="preserve"> </w:t>
      </w:r>
      <w:r>
        <w:t>СЗ, а така също и като член на Общинското ръководство на</w:t>
      </w:r>
      <w:r w:rsidR="001532C9">
        <w:t xml:space="preserve"> </w:t>
      </w:r>
      <w:r>
        <w:t xml:space="preserve">Съюза </w:t>
      </w:r>
      <w:r w:rsidR="006330DB">
        <w:t>н</w:t>
      </w:r>
      <w:r>
        <w:t>а Ветераните от войните</w:t>
      </w:r>
      <w:r w:rsidR="006330DB">
        <w:t>.</w:t>
      </w:r>
      <w:r>
        <w:t xml:space="preserve"> Нервното ми напрежение от бо</w:t>
      </w:r>
      <w:r w:rsidR="006330DB">
        <w:t>ле</w:t>
      </w:r>
      <w:r>
        <w:t>дуването на син</w:t>
      </w:r>
      <w:r w:rsidR="006330DB">
        <w:t>а</w:t>
      </w:r>
      <w:r>
        <w:t xml:space="preserve"> ми стана причина да вляза в излишни </w:t>
      </w:r>
      <w:r w:rsidR="006330DB">
        <w:t>пререкания</w:t>
      </w:r>
      <w:r>
        <w:t xml:space="preserve"> с председателя му </w:t>
      </w:r>
      <w:r w:rsidR="001532C9">
        <w:t>-</w:t>
      </w:r>
      <w:r w:rsidR="001532C9">
        <w:t xml:space="preserve">Раданов и да </w:t>
      </w:r>
      <w:r>
        <w:t>напусна</w:t>
      </w:r>
      <w:r w:rsidR="006330DB">
        <w:t>.</w:t>
      </w:r>
      <w:r>
        <w:t xml:space="preserve"> От </w:t>
      </w:r>
      <w:r w:rsidR="006330DB">
        <w:t>останалите</w:t>
      </w:r>
      <w:r>
        <w:t xml:space="preserve"> членове на ръководството</w:t>
      </w:r>
      <w:r w:rsidR="001532C9">
        <w:t>,</w:t>
      </w:r>
      <w:r>
        <w:t xml:space="preserve"> бях убеден </w:t>
      </w:r>
      <w:r w:rsidR="006330DB">
        <w:t>да</w:t>
      </w:r>
      <w:r w:rsidR="001532C9">
        <w:t xml:space="preserve"> се завърна</w:t>
      </w:r>
      <w:r w:rsidR="006330DB">
        <w:t>.</w:t>
      </w:r>
      <w:r>
        <w:t xml:space="preserve"> В Х</w:t>
      </w:r>
      <w:r w:rsidR="006330DB">
        <w:t>ЦП</w:t>
      </w:r>
      <w:r w:rsidR="001532C9">
        <w:t xml:space="preserve"> </w:t>
      </w:r>
      <w:r w:rsidR="006330DB">
        <w:t>-</w:t>
      </w:r>
      <w:r w:rsidR="001532C9">
        <w:t xml:space="preserve"> </w:t>
      </w:r>
      <w:r>
        <w:t xml:space="preserve">С3 </w:t>
      </w:r>
      <w:r w:rsidR="006330DB">
        <w:t xml:space="preserve">присъствах </w:t>
      </w:r>
      <w:r>
        <w:t xml:space="preserve">само на </w:t>
      </w:r>
      <w:r w:rsidR="006330DB">
        <w:t>тържеството</w:t>
      </w:r>
      <w:r>
        <w:t xml:space="preserve"> по случай</w:t>
      </w:r>
      <w:r w:rsidR="001532C9">
        <w:t xml:space="preserve"> </w:t>
      </w:r>
      <w:r w:rsidR="001532C9">
        <w:t>„</w:t>
      </w:r>
      <w:r>
        <w:t>Денят на птицевъда</w:t>
      </w:r>
      <w:r w:rsidR="006330DB">
        <w:t>“</w:t>
      </w:r>
      <w:r>
        <w:t xml:space="preserve">. В кварталното </w:t>
      </w:r>
      <w:r w:rsidR="006330DB">
        <w:t>ръководст</w:t>
      </w:r>
      <w:r>
        <w:t xml:space="preserve">во на </w:t>
      </w:r>
      <w:r w:rsidR="006330DB">
        <w:t>ПП</w:t>
      </w:r>
      <w:r>
        <w:t xml:space="preserve">О на </w:t>
      </w:r>
      <w:r w:rsidR="006330DB">
        <w:t>Б</w:t>
      </w:r>
      <w:r>
        <w:t xml:space="preserve">СП </w:t>
      </w:r>
      <w:r w:rsidR="006330DB">
        <w:t>обаче</w:t>
      </w:r>
      <w:r>
        <w:t xml:space="preserve"> продължавах да работя активно като</w:t>
      </w:r>
      <w:r w:rsidR="001532C9">
        <w:t xml:space="preserve"> </w:t>
      </w:r>
      <w:r>
        <w:t xml:space="preserve">заместник на секретаря </w:t>
      </w:r>
      <w:r w:rsidR="006330DB">
        <w:t>Богдан</w:t>
      </w:r>
      <w:r>
        <w:t xml:space="preserve"> Мечев</w:t>
      </w:r>
      <w:r w:rsidR="006330DB">
        <w:t>.</w:t>
      </w:r>
      <w:r>
        <w:t xml:space="preserve"> На</w:t>
      </w:r>
      <w:r w:rsidR="006330DB">
        <w:t xml:space="preserve"> местните</w:t>
      </w:r>
      <w:r>
        <w:t xml:space="preserve"> изборите бях </w:t>
      </w:r>
      <w:r w:rsidR="006330DB">
        <w:t>застъпник</w:t>
      </w:r>
      <w:r>
        <w:t xml:space="preserve"> на БС</w:t>
      </w:r>
      <w:r w:rsidR="006330DB">
        <w:t>П</w:t>
      </w:r>
      <w:r>
        <w:t>. Най-много общински съветници бяха избрани от БСП,</w:t>
      </w:r>
      <w:r w:rsidR="001532C9">
        <w:t xml:space="preserve"> </w:t>
      </w:r>
      <w:r>
        <w:t>но за кмет с малка преднина беше избран проф.</w:t>
      </w:r>
      <w:r w:rsidR="001532C9">
        <w:t xml:space="preserve"> </w:t>
      </w:r>
      <w:r>
        <w:t>Ц</w:t>
      </w:r>
      <w:r w:rsidR="006330DB">
        <w:t xml:space="preserve">. </w:t>
      </w:r>
      <w:r>
        <w:t>Яблански</w:t>
      </w:r>
      <w:r w:rsidR="001532C9">
        <w:t xml:space="preserve"> </w:t>
      </w:r>
      <w:r>
        <w:t>от</w:t>
      </w:r>
      <w:r w:rsidR="001532C9">
        <w:t xml:space="preserve"> </w:t>
      </w:r>
      <w:r>
        <w:t>СДС</w:t>
      </w:r>
      <w:r w:rsidR="006330DB">
        <w:t>.</w:t>
      </w:r>
      <w:r>
        <w:t xml:space="preserve"> С него бяхме доста близки,</w:t>
      </w:r>
      <w:r w:rsidR="001532C9">
        <w:t xml:space="preserve"> </w:t>
      </w:r>
      <w:r>
        <w:t xml:space="preserve">от времето когато бях в </w:t>
      </w:r>
      <w:r w:rsidR="006330DB">
        <w:t>ръководствата</w:t>
      </w:r>
      <w:r>
        <w:t xml:space="preserve"> ва ВИЗВМ</w:t>
      </w:r>
      <w:r w:rsidR="001532C9">
        <w:t xml:space="preserve"> </w:t>
      </w:r>
      <w:r>
        <w:t>-</w:t>
      </w:r>
      <w:r w:rsidR="001532C9">
        <w:t xml:space="preserve"> </w:t>
      </w:r>
      <w:r>
        <w:t>СЗ,</w:t>
      </w:r>
      <w:r w:rsidR="001532C9">
        <w:t xml:space="preserve"> а той беше</w:t>
      </w:r>
      <w:r>
        <w:t xml:space="preserve"> председател на профкомитета</w:t>
      </w:r>
      <w:r w:rsidR="006330DB">
        <w:t xml:space="preserve">. </w:t>
      </w:r>
      <w:r>
        <w:t>Милка също тогава беше в</w:t>
      </w:r>
      <w:r w:rsidR="001532C9">
        <w:t xml:space="preserve"> </w:t>
      </w:r>
      <w:r>
        <w:t>този профкомитет</w:t>
      </w:r>
      <w:r w:rsidR="006330DB">
        <w:t>.</w:t>
      </w:r>
      <w:r>
        <w:t xml:space="preserve"> Като земеделец,</w:t>
      </w:r>
      <w:r w:rsidR="001532C9">
        <w:t xml:space="preserve"> </w:t>
      </w:r>
      <w:r>
        <w:t>колегата</w:t>
      </w:r>
      <w:r w:rsidR="001532C9">
        <w:t xml:space="preserve"> </w:t>
      </w:r>
      <w:r>
        <w:t>Е</w:t>
      </w:r>
      <w:r w:rsidR="006330DB">
        <w:t xml:space="preserve">. </w:t>
      </w:r>
      <w:r>
        <w:t>Кунев беше назначен за зам.</w:t>
      </w:r>
      <w:r w:rsidR="001532C9">
        <w:t xml:space="preserve"> </w:t>
      </w:r>
      <w:r>
        <w:t>кмет на Ст</w:t>
      </w:r>
      <w:r w:rsidR="006330DB">
        <w:t xml:space="preserve">. </w:t>
      </w:r>
      <w:r>
        <w:t>Загора</w:t>
      </w:r>
      <w:r w:rsidR="006330DB">
        <w:t>.</w:t>
      </w:r>
    </w:p>
    <w:p w14:paraId="4DFA57F6" w14:textId="72240585" w:rsidR="00F77A9F" w:rsidRDefault="00F77A9F" w:rsidP="00F77A9F">
      <w:r>
        <w:t>През първата година от управлението на правителството на</w:t>
      </w:r>
      <w:r w:rsidR="001532C9">
        <w:t xml:space="preserve"> </w:t>
      </w:r>
      <w:r>
        <w:t>Жан Виденов имаше известна стабилизация на икономиката, като</w:t>
      </w:r>
      <w:r w:rsidR="001532C9">
        <w:t xml:space="preserve"> </w:t>
      </w:r>
      <w:r>
        <w:t>инфлацията през годината беше едва от 10 до 30 на сто</w:t>
      </w:r>
      <w:r w:rsidR="006330DB">
        <w:t>.</w:t>
      </w:r>
      <w:r>
        <w:t xml:space="preserve"> Видено</w:t>
      </w:r>
      <w:r w:rsidR="001532C9">
        <w:t xml:space="preserve">в обаче отбягваше </w:t>
      </w:r>
      <w:r w:rsidR="001532C9">
        <w:t xml:space="preserve">контакт </w:t>
      </w:r>
      <w:r>
        <w:t xml:space="preserve"> с населението, довели </w:t>
      </w:r>
      <w:r w:rsidR="006330DB">
        <w:t>до известна</w:t>
      </w:r>
      <w:r>
        <w:t xml:space="preserve"> изолация на Правителството от </w:t>
      </w:r>
      <w:r w:rsidR="006330DB">
        <w:t>обществеността</w:t>
      </w:r>
      <w:r>
        <w:t>.</w:t>
      </w:r>
    </w:p>
    <w:p w14:paraId="180D4492" w14:textId="49E9ADFF" w:rsidR="00F77A9F" w:rsidRDefault="00F77A9F" w:rsidP="00F77A9F">
      <w:r>
        <w:t>По моя молба,</w:t>
      </w:r>
      <w:r w:rsidR="001532C9">
        <w:t xml:space="preserve"> </w:t>
      </w:r>
      <w:r>
        <w:t>поради заболяване</w:t>
      </w:r>
      <w:r w:rsidR="001532C9">
        <w:t>то</w:t>
      </w:r>
      <w:r>
        <w:t xml:space="preserve"> на синът ми,</w:t>
      </w:r>
      <w:r w:rsidR="001532C9">
        <w:t xml:space="preserve"> </w:t>
      </w:r>
      <w:r>
        <w:t>бях</w:t>
      </w:r>
      <w:r w:rsidR="001532C9">
        <w:t xml:space="preserve"> </w:t>
      </w:r>
      <w:r>
        <w:t>осво</w:t>
      </w:r>
      <w:r w:rsidR="006330DB">
        <w:t>бо</w:t>
      </w:r>
      <w:r>
        <w:t>ден</w:t>
      </w:r>
      <w:r w:rsidR="001532C9">
        <w:t xml:space="preserve"> </w:t>
      </w:r>
      <w:r>
        <w:t xml:space="preserve">от ръководството на </w:t>
      </w:r>
      <w:r w:rsidR="006330DB">
        <w:t>ПП</w:t>
      </w:r>
      <w:r>
        <w:t xml:space="preserve">О на БСП в </w:t>
      </w:r>
      <w:r w:rsidR="006330DB">
        <w:t xml:space="preserve">квартала. </w:t>
      </w:r>
      <w:r w:rsidR="001532C9">
        <w:t>Б</w:t>
      </w:r>
      <w:r>
        <w:t>ях обаче убеден</w:t>
      </w:r>
      <w:r w:rsidR="006330DB">
        <w:t xml:space="preserve"> с</w:t>
      </w:r>
      <w:r>
        <w:t>оциалист</w:t>
      </w:r>
      <w:r w:rsidR="001532C9">
        <w:t xml:space="preserve"> </w:t>
      </w:r>
      <w:r>
        <w:t>-</w:t>
      </w:r>
      <w:r w:rsidR="001532C9">
        <w:t xml:space="preserve"> </w:t>
      </w:r>
      <w:r>
        <w:t>ма</w:t>
      </w:r>
      <w:r w:rsidR="006330DB">
        <w:t>рк</w:t>
      </w:r>
      <w:r>
        <w:t>си</w:t>
      </w:r>
      <w:r w:rsidR="006330DB">
        <w:t>с</w:t>
      </w:r>
      <w:r>
        <w:t>т</w:t>
      </w:r>
      <w:r w:rsidR="006330DB">
        <w:t>. В</w:t>
      </w:r>
      <w:r>
        <w:t>ярвах във възможността в бъдеще да се изгради ед</w:t>
      </w:r>
      <w:r w:rsidR="006330DB">
        <w:t>но</w:t>
      </w:r>
      <w:r>
        <w:t xml:space="preserve"> социално справедливо </w:t>
      </w:r>
      <w:r w:rsidR="006330DB">
        <w:t>об</w:t>
      </w:r>
      <w:r>
        <w:t>щество,</w:t>
      </w:r>
      <w:r w:rsidR="001532C9">
        <w:t xml:space="preserve"> </w:t>
      </w:r>
      <w:r>
        <w:t xml:space="preserve">на базата на </w:t>
      </w:r>
      <w:r w:rsidR="006330DB">
        <w:t>техническия</w:t>
      </w:r>
      <w:r>
        <w:t xml:space="preserve"> прогрес. Вярвах в творческите възможности на човешкия ум,</w:t>
      </w:r>
      <w:r w:rsidR="001532C9">
        <w:t xml:space="preserve"> </w:t>
      </w:r>
      <w:r>
        <w:t xml:space="preserve">както и на </w:t>
      </w:r>
      <w:r w:rsidR="006330DB">
        <w:t>производствените</w:t>
      </w:r>
      <w:r>
        <w:t xml:space="preserve"> възможности на трудовите</w:t>
      </w:r>
      <w:r w:rsidR="001532C9">
        <w:t xml:space="preserve"> </w:t>
      </w:r>
      <w:r>
        <w:t>хора,</w:t>
      </w:r>
      <w:r w:rsidR="001532C9">
        <w:t xml:space="preserve"> </w:t>
      </w:r>
      <w:r>
        <w:t>които при правилно разпределение ще могат да се ползват</w:t>
      </w:r>
      <w:r w:rsidR="001532C9">
        <w:t xml:space="preserve"> от всички </w:t>
      </w:r>
      <w:r w:rsidR="001532C9">
        <w:t>останали</w:t>
      </w:r>
      <w:r w:rsidR="006330DB">
        <w:t>. Така избрах</w:t>
      </w:r>
      <w:r>
        <w:t xml:space="preserve"> мото</w:t>
      </w:r>
      <w:r w:rsidR="006330DB">
        <w:t>то</w:t>
      </w:r>
      <w:r>
        <w:t xml:space="preserve"> на</w:t>
      </w:r>
      <w:r w:rsidR="001532C9">
        <w:t xml:space="preserve"> </w:t>
      </w:r>
      <w:r>
        <w:t>Автобиографическият</w:t>
      </w:r>
      <w:r w:rsidR="001532C9">
        <w:t xml:space="preserve"> </w:t>
      </w:r>
      <w:r>
        <w:t>си</w:t>
      </w:r>
      <w:r w:rsidR="001532C9">
        <w:t xml:space="preserve"> </w:t>
      </w:r>
      <w:r>
        <w:t>очерк</w:t>
      </w:r>
      <w:r w:rsidR="006330DB">
        <w:t xml:space="preserve">. </w:t>
      </w:r>
      <w:r>
        <w:t>Дали съм успявал да реализирам</w:t>
      </w:r>
      <w:r w:rsidR="001532C9">
        <w:t xml:space="preserve"> </w:t>
      </w:r>
      <w:r>
        <w:t>тези си разбирания само тия</w:t>
      </w:r>
      <w:r w:rsidR="001532C9">
        <w:t>,</w:t>
      </w:r>
      <w:r>
        <w:t xml:space="preserve"> с които съм работил и ме заобикаля</w:t>
      </w:r>
      <w:r w:rsidR="006330DB">
        <w:t>т</w:t>
      </w:r>
      <w:r>
        <w:t>,</w:t>
      </w:r>
      <w:r w:rsidR="001532C9">
        <w:t xml:space="preserve"> могат да </w:t>
      </w:r>
      <w:r w:rsidR="001532C9">
        <w:t>преценят</w:t>
      </w:r>
      <w:r w:rsidR="006330DB">
        <w:t>.</w:t>
      </w:r>
    </w:p>
    <w:p w14:paraId="500C6476" w14:textId="3BA7B65B" w:rsidR="00F77A9F" w:rsidRDefault="00F77A9F" w:rsidP="00F77A9F">
      <w:r>
        <w:t>Тази 1995 година беше много напрегната и трудна с борбата за живота на синът ни Марин</w:t>
      </w:r>
      <w:r w:rsidR="006330DB">
        <w:t xml:space="preserve">. Чувствах </w:t>
      </w:r>
      <w:r>
        <w:t>се и виновен,</w:t>
      </w:r>
      <w:r w:rsidR="001532C9">
        <w:t xml:space="preserve"> </w:t>
      </w:r>
      <w:r>
        <w:t>че</w:t>
      </w:r>
      <w:r w:rsidR="001532C9">
        <w:t xml:space="preserve"> </w:t>
      </w:r>
      <w:r>
        <w:t>съм</w:t>
      </w:r>
      <w:r w:rsidR="006330DB">
        <w:t xml:space="preserve"> допуснал</w:t>
      </w:r>
      <w:r>
        <w:t xml:space="preserve"> да се стигне до неговото заболяване. През тази година загубих и б</w:t>
      </w:r>
      <w:r w:rsidR="008C393B">
        <w:t>р</w:t>
      </w:r>
      <w:r>
        <w:t>ат си Жоро, с когото имах много скъпи спомени</w:t>
      </w:r>
      <w:r w:rsidR="008C393B">
        <w:t xml:space="preserve">. </w:t>
      </w:r>
      <w:r>
        <w:t>В семейството с тревога посрещнахме Новата 1996 година,</w:t>
      </w:r>
      <w:r w:rsidR="001532C9">
        <w:t xml:space="preserve"> </w:t>
      </w:r>
      <w:r>
        <w:t>макар да с</w:t>
      </w:r>
      <w:r w:rsidR="008C393B">
        <w:t>е</w:t>
      </w:r>
      <w:r>
        <w:t xml:space="preserve"> постарахме да спазим семейните традиции</w:t>
      </w:r>
      <w:r w:rsidR="008C393B">
        <w:t>.</w:t>
      </w:r>
      <w:r>
        <w:t xml:space="preserve"> Нали на 2 януари. Марин следваше</w:t>
      </w:r>
      <w:r w:rsidR="001532C9">
        <w:t xml:space="preserve"> </w:t>
      </w:r>
      <w:r>
        <w:t>да замине за София поради третата си операция</w:t>
      </w:r>
      <w:r w:rsidR="008C393B">
        <w:t xml:space="preserve">. </w:t>
      </w:r>
      <w:r>
        <w:t>Пожеланията</w:t>
      </w:r>
      <w:r w:rsidR="001532C9">
        <w:t xml:space="preserve"> </w:t>
      </w:r>
      <w:r>
        <w:t xml:space="preserve">около баницата </w:t>
      </w:r>
      <w:r w:rsidR="001532C9">
        <w:t>със</w:t>
      </w:r>
      <w:r>
        <w:t xml:space="preserve">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1532C9">
        <w:t xml:space="preserve"> </w:t>
      </w:r>
      <w:r>
        <w:t>,</w:t>
      </w:r>
      <w:r>
        <w:t>че могат да му помогнат</w:t>
      </w:r>
      <w:r w:rsidR="008C393B">
        <w:t xml:space="preserve">. </w:t>
      </w:r>
      <w:r>
        <w:t>Гледайки сега направената с неговия фотоапарат в Новогодишната нощ снимка,</w:t>
      </w:r>
      <w:r w:rsidR="001532C9">
        <w:t xml:space="preserve"> </w:t>
      </w:r>
      <w:r>
        <w:t>заедно с децата</w:t>
      </w:r>
      <w:r w:rsidR="001532C9">
        <w:t xml:space="preserve"> </w:t>
      </w:r>
      <w:r>
        <w:t>му,</w:t>
      </w:r>
      <w:r w:rsidR="001532C9">
        <w:t xml:space="preserve"> много добре показ</w:t>
      </w:r>
      <w:r w:rsidR="001532C9">
        <w:t>в</w:t>
      </w:r>
      <w:r>
        <w:t>а общото му физическо и психическо състояние</w:t>
      </w:r>
      <w:r w:rsidR="008C393B">
        <w:t>.</w:t>
      </w:r>
      <w:r>
        <w:t xml:space="preserve"> Децата му</w:t>
      </w:r>
      <w:r w:rsidR="001532C9">
        <w:t xml:space="preserve"> </w:t>
      </w:r>
      <w:r>
        <w:t>вече на 13 и 11 години също са потиснати</w:t>
      </w:r>
      <w:r w:rsidR="008C393B">
        <w:t xml:space="preserve">. </w:t>
      </w:r>
      <w:r>
        <w:t>Може</w:t>
      </w:r>
      <w:r w:rsidR="001532C9">
        <w:t xml:space="preserve"> </w:t>
      </w:r>
      <w:r>
        <w:t>б</w:t>
      </w:r>
      <w:r w:rsidR="008C393B">
        <w:t xml:space="preserve">и </w:t>
      </w:r>
      <w:r>
        <w:t>Марин е считал тази снимка с тях,</w:t>
      </w:r>
      <w:r w:rsidR="001532C9">
        <w:t xml:space="preserve"> </w:t>
      </w:r>
      <w:r>
        <w:t>като последна в живота му.</w:t>
      </w:r>
    </w:p>
    <w:p w14:paraId="0676F164" w14:textId="57D31864" w:rsidR="008C393B" w:rsidRDefault="00F77A9F" w:rsidP="00F77A9F">
      <w:r>
        <w:t>На 2 януари с колата на кумът му Евгени Сандев,</w:t>
      </w:r>
      <w:r w:rsidR="001532C9">
        <w:t xml:space="preserve"> </w:t>
      </w:r>
      <w:r>
        <w:t>заедно с</w:t>
      </w:r>
      <w:r w:rsidR="001532C9">
        <w:t xml:space="preserve"> </w:t>
      </w:r>
      <w:r>
        <w:t>майка</w:t>
      </w:r>
      <w:r w:rsidR="008C393B">
        <w:t xml:space="preserve"> си</w:t>
      </w:r>
      <w:r w:rsidR="001532C9">
        <w:t>,</w:t>
      </w:r>
      <w:r>
        <w:t xml:space="preserve"> заминаха за София. Едва владеейки се,</w:t>
      </w:r>
      <w:r w:rsidR="001532C9">
        <w:t xml:space="preserve"> </w:t>
      </w:r>
      <w:r>
        <w:t>само му ст</w:t>
      </w:r>
      <w:r w:rsidR="008C393B">
        <w:t>ис</w:t>
      </w:r>
      <w:r>
        <w:t>нах</w:t>
      </w:r>
      <w:r w:rsidR="001532C9">
        <w:t xml:space="preserve"> </w:t>
      </w:r>
      <w:r>
        <w:t>ръката и му пожелах след операцията да се завърне напълно</w:t>
      </w:r>
      <w:r w:rsidR="001532C9">
        <w:t xml:space="preserve"> </w:t>
      </w:r>
      <w:r>
        <w:t>здрав</w:t>
      </w:r>
      <w:r w:rsidR="008C393B">
        <w:t xml:space="preserve">. </w:t>
      </w:r>
      <w:r>
        <w:t>Той се помъчи да ми се усмих</w:t>
      </w:r>
      <w:r w:rsidR="00111F28">
        <w:t>н</w:t>
      </w:r>
      <w:r>
        <w:t>е,</w:t>
      </w:r>
      <w:r w:rsidR="001532C9">
        <w:t xml:space="preserve"> </w:t>
      </w:r>
      <w:r>
        <w:t>без да ми отговори,</w:t>
      </w:r>
      <w:r w:rsidR="001532C9">
        <w:t xml:space="preserve"> </w:t>
      </w:r>
      <w:r>
        <w:t>кат</w:t>
      </w:r>
      <w:r w:rsidR="008C393B">
        <w:t xml:space="preserve">о </w:t>
      </w:r>
      <w:r>
        <w:t>само по-дълго задър</w:t>
      </w:r>
      <w:r w:rsidR="008C393B">
        <w:t>ж</w:t>
      </w:r>
      <w:r>
        <w:t>а ръката си в моята</w:t>
      </w:r>
      <w:r w:rsidR="001532C9">
        <w:t>:</w:t>
      </w:r>
      <w:r w:rsidR="001532C9">
        <w:t xml:space="preserve"> </w:t>
      </w:r>
      <w:r w:rsidR="008C393B">
        <w:t>„</w:t>
      </w:r>
      <w:proofErr w:type="spellStart"/>
      <w:r>
        <w:t>Е</w:t>
      </w:r>
      <w:r w:rsidR="008C393B">
        <w:t>х</w:t>
      </w:r>
      <w:r>
        <w:t>,Марине,Марине</w:t>
      </w:r>
      <w:proofErr w:type="spellEnd"/>
      <w:r>
        <w:t>, с</w:t>
      </w:r>
      <w:r w:rsidR="001532C9">
        <w:t xml:space="preserve"> </w:t>
      </w:r>
      <w:r>
        <w:t xml:space="preserve">какво </w:t>
      </w:r>
      <w:r w:rsidR="001532C9">
        <w:t>,</w:t>
      </w:r>
      <w:r>
        <w:t>синко</w:t>
      </w:r>
      <w:r w:rsidR="001532C9">
        <w:t>,</w:t>
      </w:r>
      <w:r>
        <w:t xml:space="preserve"> заслужи толкова мъки и страдания</w:t>
      </w:r>
      <w:r>
        <w:t>?</w:t>
      </w:r>
      <w:r w:rsidR="001532C9">
        <w:t>“.</w:t>
      </w:r>
    </w:p>
    <w:p w14:paraId="1C1739BC" w14:textId="2BDFFFC5" w:rsidR="00111F28" w:rsidRDefault="00F77A9F" w:rsidP="00F77A9F">
      <w:r>
        <w:t>Приет бил веднага в болницата,</w:t>
      </w:r>
      <w:r w:rsidR="001532C9">
        <w:t xml:space="preserve"> </w:t>
      </w:r>
      <w:r>
        <w:t>а Милка се върна</w:t>
      </w:r>
      <w:r w:rsidR="008C393B">
        <w:t>.</w:t>
      </w:r>
      <w:r>
        <w:t xml:space="preserve"> На 7 януари Дора беше при него и пред нея споделил </w:t>
      </w:r>
      <w:r w:rsidR="00111F28">
        <w:t>за надеждите</w:t>
      </w:r>
      <w:r>
        <w:t xml:space="preserve"> си от тази операция</w:t>
      </w:r>
      <w:r w:rsidR="00111F28">
        <w:t>.</w:t>
      </w:r>
      <w:r w:rsidR="001532C9">
        <w:t xml:space="preserve"> Съобщил </w:t>
      </w:r>
      <w:r w:rsidR="001532C9">
        <w:t>и</w:t>
      </w:r>
      <w:r>
        <w:t xml:space="preserve"> че на 1</w:t>
      </w:r>
      <w:r w:rsidR="00111F28">
        <w:t>1</w:t>
      </w:r>
      <w:r>
        <w:t xml:space="preserve"> януари ще</w:t>
      </w:r>
      <w:r w:rsidR="001532C9">
        <w:t xml:space="preserve"> </w:t>
      </w:r>
      <w:r>
        <w:t>го оперират</w:t>
      </w:r>
      <w:r w:rsidR="00111F28">
        <w:t xml:space="preserve">. </w:t>
      </w:r>
      <w:r>
        <w:t>На тази дата Милка замина при него</w:t>
      </w:r>
      <w:r w:rsidR="00111F28">
        <w:t>.</w:t>
      </w:r>
      <w:r>
        <w:t xml:space="preserve"> Вечерта </w:t>
      </w:r>
      <w:r w:rsidR="00111F28">
        <w:t>тя</w:t>
      </w:r>
      <w:r>
        <w:t xml:space="preserve"> ми се обади,</w:t>
      </w:r>
      <w:r w:rsidR="001532C9">
        <w:t xml:space="preserve"> </w:t>
      </w:r>
      <w:r>
        <w:t>че операцията е успешна,</w:t>
      </w:r>
      <w:r w:rsidR="001532C9">
        <w:t xml:space="preserve"> </w:t>
      </w:r>
      <w:r>
        <w:t>но</w:t>
      </w:r>
      <w:r w:rsidR="001532C9">
        <w:t xml:space="preserve"> </w:t>
      </w:r>
      <w:r>
        <w:t>се</w:t>
      </w:r>
      <w:r w:rsidR="001532C9">
        <w:t xml:space="preserve"> </w:t>
      </w:r>
      <w:r>
        <w:t>опасявали</w:t>
      </w:r>
      <w:r w:rsidR="00111F28">
        <w:t>,</w:t>
      </w:r>
      <w:r>
        <w:t xml:space="preserve"> че</w:t>
      </w:r>
      <w:r w:rsidR="001532C9">
        <w:t xml:space="preserve"> </w:t>
      </w:r>
      <w:r>
        <w:t>може и панкреаса да му е засегнат от разсейки</w:t>
      </w:r>
      <w:r w:rsidR="00111F28">
        <w:t xml:space="preserve">. </w:t>
      </w:r>
      <w:r>
        <w:t>В реанимацията Марин е 6 дни</w:t>
      </w:r>
      <w:r w:rsidR="00111F28">
        <w:t>.</w:t>
      </w:r>
      <w:r>
        <w:t xml:space="preserve"> Когато на 16 януари Милка се</w:t>
      </w:r>
      <w:r w:rsidR="001532C9">
        <w:t xml:space="preserve"> </w:t>
      </w:r>
      <w:r>
        <w:t>завърна</w:t>
      </w:r>
      <w:r w:rsidR="001532C9">
        <w:t>,</w:t>
      </w:r>
      <w:r>
        <w:t xml:space="preserve"> ми донесе по-подробни лоши новини</w:t>
      </w:r>
      <w:r w:rsidR="00111F28">
        <w:t xml:space="preserve">. </w:t>
      </w:r>
      <w:r>
        <w:t>Почистили го добре,</w:t>
      </w:r>
      <w:r w:rsidR="001532C9">
        <w:t xml:space="preserve"> </w:t>
      </w:r>
      <w:r>
        <w:t xml:space="preserve">но някои образувания не могли да </w:t>
      </w:r>
      <w:r w:rsidR="00111F28">
        <w:t>отстранят</w:t>
      </w:r>
      <w:r>
        <w:t>,</w:t>
      </w:r>
      <w:r w:rsidR="001532C9">
        <w:t xml:space="preserve"> </w:t>
      </w:r>
      <w:r>
        <w:t>поради което лекари не давали никакви надежди за оцеляването му</w:t>
      </w:r>
      <w:r w:rsidR="00111F28">
        <w:t>.</w:t>
      </w:r>
      <w:r>
        <w:t xml:space="preserve"> Прочитайки </w:t>
      </w:r>
      <w:r w:rsidR="00111F28">
        <w:t>епикризата</w:t>
      </w:r>
      <w:r>
        <w:t xml:space="preserve"> си след операцията</w:t>
      </w:r>
      <w:r w:rsidR="001532C9">
        <w:t>,</w:t>
      </w:r>
      <w:r>
        <w:t xml:space="preserve"> Марин</w:t>
      </w:r>
      <w:r w:rsidR="001532C9">
        <w:t xml:space="preserve"> </w:t>
      </w:r>
      <w:r>
        <w:t>казва на майка си</w:t>
      </w:r>
      <w:r w:rsidR="00111F28">
        <w:t>: „</w:t>
      </w:r>
      <w:r>
        <w:t>Майко,</w:t>
      </w:r>
      <w:r w:rsidR="001532C9">
        <w:t xml:space="preserve"> </w:t>
      </w:r>
      <w:r>
        <w:t>майко,</w:t>
      </w:r>
      <w:r w:rsidR="001532C9">
        <w:t xml:space="preserve"> </w:t>
      </w:r>
      <w:r>
        <w:t>за мен вече няма надежда за</w:t>
      </w:r>
      <w:r w:rsidR="001532C9">
        <w:t xml:space="preserve"> </w:t>
      </w:r>
      <w:r>
        <w:t>спасение! Какво ще правим сега</w:t>
      </w:r>
      <w:r>
        <w:t>?</w:t>
      </w:r>
      <w:r w:rsidR="00111F28">
        <w:t>“</w:t>
      </w:r>
      <w:r w:rsidR="001532C9">
        <w:t>.</w:t>
      </w:r>
      <w:r>
        <w:t xml:space="preserve"> Тя му отговорила,</w:t>
      </w:r>
      <w:r w:rsidR="001532C9">
        <w:t xml:space="preserve"> че </w:t>
      </w:r>
      <w:r>
        <w:t xml:space="preserve">ще продължаваме да се борим. </w:t>
      </w:r>
    </w:p>
    <w:p w14:paraId="420EA1CF" w14:textId="0F26B0DD" w:rsidR="00F77A9F" w:rsidRPr="004F66D0" w:rsidRDefault="00F77A9F" w:rsidP="00F77A9F">
      <w:pPr>
        <w:rPr>
          <w:lang w:val="en-US"/>
        </w:rPr>
      </w:pPr>
      <w:r>
        <w:t>На 18 януари,</w:t>
      </w:r>
      <w:r w:rsidR="001532C9">
        <w:t xml:space="preserve"> </w:t>
      </w:r>
      <w:r>
        <w:t>Дора с колеги</w:t>
      </w:r>
      <w:r w:rsidR="00111F28">
        <w:t xml:space="preserve"> на Марин </w:t>
      </w:r>
      <w:r>
        <w:t>от</w:t>
      </w:r>
      <w:r w:rsidR="001532C9">
        <w:t xml:space="preserve"> </w:t>
      </w:r>
      <w:r>
        <w:t>Поща</w:t>
      </w:r>
      <w:r w:rsidR="00111F28">
        <w:t>т</w:t>
      </w:r>
      <w:r>
        <w:t>а са при него в София.</w:t>
      </w:r>
      <w:r w:rsidR="001532C9">
        <w:t xml:space="preserve"> </w:t>
      </w:r>
      <w:r>
        <w:t xml:space="preserve">Същият ден </w:t>
      </w:r>
      <w:r w:rsidR="00111F28">
        <w:t xml:space="preserve">го изписват </w:t>
      </w:r>
      <w:r>
        <w:t>и Васко с</w:t>
      </w:r>
      <w:r w:rsidR="001532C9">
        <w:t xml:space="preserve"> </w:t>
      </w:r>
      <w:r w:rsidR="001532C9">
        <w:t>„</w:t>
      </w:r>
      <w:r w:rsidR="001532C9">
        <w:t>Москвича</w:t>
      </w:r>
      <w:r w:rsidR="001532C9">
        <w:t>”</w:t>
      </w:r>
      <w:r>
        <w:t xml:space="preserve"> го доведе в Стара Загора. Посрещна</w:t>
      </w:r>
      <w:r w:rsidR="00111F28">
        <w:t>х го на</w:t>
      </w:r>
      <w:r>
        <w:t xml:space="preserve"> вратата с думите,</w:t>
      </w:r>
      <w:r w:rsidR="001532C9">
        <w:t xml:space="preserve"> </w:t>
      </w:r>
      <w:r>
        <w:t xml:space="preserve">прегръщайки го: </w:t>
      </w:r>
      <w:r w:rsidR="00111F28">
        <w:t>„</w:t>
      </w:r>
      <w:r>
        <w:t>Сине, ти с</w:t>
      </w:r>
      <w:r w:rsidR="00111F28">
        <w:t>и</w:t>
      </w:r>
      <w:r w:rsidR="001532C9">
        <w:t xml:space="preserve"> </w:t>
      </w:r>
      <w:r w:rsidR="00111F28">
        <w:t>г</w:t>
      </w:r>
      <w:r>
        <w:t>ерой</w:t>
      </w:r>
      <w:r w:rsidR="001532C9">
        <w:t>!</w:t>
      </w:r>
      <w:r w:rsidR="00111F28">
        <w:t xml:space="preserve">“. </w:t>
      </w:r>
      <w:r>
        <w:t>Не</w:t>
      </w:r>
      <w:r w:rsidR="001532C9">
        <w:t xml:space="preserve"> </w:t>
      </w:r>
      <w:r>
        <w:t>ми</w:t>
      </w:r>
      <w:r>
        <w:t xml:space="preserve"> отговори нищо,</w:t>
      </w:r>
      <w:r w:rsidR="001532C9">
        <w:t xml:space="preserve"> </w:t>
      </w:r>
      <w:r>
        <w:t>беше доста отслабнал,</w:t>
      </w:r>
      <w:r w:rsidR="001532C9">
        <w:t xml:space="preserve"> </w:t>
      </w:r>
      <w:r>
        <w:t xml:space="preserve">но се </w:t>
      </w:r>
      <w:r w:rsidR="00111F28">
        <w:t xml:space="preserve">държеше </w:t>
      </w:r>
      <w:r>
        <w:t>добре.</w:t>
      </w:r>
      <w:r w:rsidR="001532C9">
        <w:t xml:space="preserve"> </w:t>
      </w:r>
      <w:r>
        <w:t>От БАН проф.</w:t>
      </w:r>
      <w:r w:rsidR="001532C9">
        <w:t xml:space="preserve"> </w:t>
      </w:r>
      <w:r>
        <w:t>П. Узунов му беше осигурил 10 имунни инжекции</w:t>
      </w:r>
      <w:r w:rsidR="00111F28">
        <w:t>, а</w:t>
      </w:r>
      <w:r>
        <w:t xml:space="preserve"> Милка беше купила от София някакви Перуански билки за подсилване</w:t>
      </w:r>
      <w:r w:rsidR="00111F28">
        <w:t xml:space="preserve">. </w:t>
      </w:r>
      <w:r>
        <w:t>Борбата за живота на синът ми продължаваше</w:t>
      </w:r>
      <w:r w:rsidR="00111F28">
        <w:t xml:space="preserve">. </w:t>
      </w:r>
      <w:r>
        <w:t>В края на януари с колата на Евгени Сандев,</w:t>
      </w:r>
      <w:r w:rsidR="00111F28">
        <w:t xml:space="preserve"> М</w:t>
      </w:r>
      <w:r>
        <w:t>арин и Милка ходиха при някакъв народен лечител в гр.</w:t>
      </w:r>
      <w:r w:rsidR="001532C9">
        <w:t xml:space="preserve"> </w:t>
      </w:r>
      <w:r>
        <w:t>Пловдив</w:t>
      </w:r>
      <w:r w:rsidR="00111F28">
        <w:t xml:space="preserve">. </w:t>
      </w:r>
      <w:r>
        <w:t>Той му</w:t>
      </w:r>
      <w:r w:rsidR="001532C9">
        <w:t xml:space="preserve"> </w:t>
      </w:r>
      <w:r>
        <w:t>поставил някаква инжекция, която след 6 месеца следвало да се повтори</w:t>
      </w:r>
      <w:r w:rsidR="00111F28">
        <w:t>.</w:t>
      </w:r>
    </w:p>
    <w:p w14:paraId="46626B19" w14:textId="51D0CEC3" w:rsidR="00F77A9F" w:rsidRPr="004F66D0" w:rsidRDefault="00F77A9F" w:rsidP="00F77A9F">
      <w:pPr>
        <w:rPr>
          <w:lang w:val="en-US"/>
        </w:rPr>
      </w:pPr>
      <w:r>
        <w:t>На 9 февруари бях в София,</w:t>
      </w:r>
      <w:r w:rsidR="001532C9" w:rsidRPr="004D4C88">
        <w:t xml:space="preserve"> </w:t>
      </w:r>
      <w:r>
        <w:t>като рецензент на защитата на</w:t>
      </w:r>
      <w:r w:rsidR="001532C9" w:rsidRPr="004D4C88">
        <w:t xml:space="preserve"> </w:t>
      </w:r>
      <w:r>
        <w:t xml:space="preserve">дисертационният труд на </w:t>
      </w:r>
      <w:r w:rsidR="004F66D0">
        <w:t>асистента</w:t>
      </w:r>
      <w:r>
        <w:t xml:space="preserve"> Желязко Георгиев от </w:t>
      </w:r>
      <w:r w:rsidR="004F66D0">
        <w:t>катедрата</w:t>
      </w:r>
      <w:r w:rsidR="001532C9" w:rsidRPr="004D4C88">
        <w:t xml:space="preserve"> </w:t>
      </w:r>
      <w:r>
        <w:t>по</w:t>
      </w:r>
      <w:r w:rsidR="001532C9" w:rsidRPr="004D4C88">
        <w:t xml:space="preserve"> </w:t>
      </w:r>
      <w:r w:rsidR="001532C9">
        <w:t>„</w:t>
      </w:r>
      <w:r w:rsidR="001532C9">
        <w:t>Птицевъдство</w:t>
      </w:r>
      <w:r w:rsidR="001532C9">
        <w:t>”</w:t>
      </w:r>
      <w:r w:rsidR="004F66D0">
        <w:rPr>
          <w:lang w:val="en-US"/>
        </w:rPr>
        <w:t>.</w:t>
      </w:r>
      <w:r w:rsidR="001532C9">
        <w:t xml:space="preserve"> Нощувах при Марин</w:t>
      </w:r>
      <w:r w:rsidR="001532C9" w:rsidRPr="004D4C88">
        <w:t xml:space="preserve"> </w:t>
      </w:r>
      <w:r>
        <w:t>Камбуров,</w:t>
      </w:r>
      <w:r w:rsidR="001532C9" w:rsidRPr="004D4C88">
        <w:t xml:space="preserve"> </w:t>
      </w:r>
      <w:r>
        <w:t>където</w:t>
      </w:r>
      <w:r w:rsidR="001532C9" w:rsidRPr="004D4C88">
        <w:t xml:space="preserve"> </w:t>
      </w:r>
      <w:r>
        <w:t>споделихме стари спомени от съвместният си живот и настоящите си тревоги</w:t>
      </w:r>
      <w:r w:rsidR="004F66D0">
        <w:rPr>
          <w:lang w:val="en-US"/>
        </w:rPr>
        <w:t>.</w:t>
      </w:r>
      <w:r>
        <w:t xml:space="preserve"> Освен</w:t>
      </w:r>
      <w:r w:rsidR="001532C9" w:rsidRPr="004D4C88">
        <w:t xml:space="preserve"> </w:t>
      </w:r>
      <w:r>
        <w:t>сам</w:t>
      </w:r>
      <w:r w:rsidR="001532C9">
        <w:t xml:space="preserve"> -</w:t>
      </w:r>
      <w:r w:rsidR="001532C9" w:rsidRPr="004D4C88">
        <w:t xml:space="preserve"> </w:t>
      </w:r>
      <w:r w:rsidR="004F66D0">
        <w:t>вдовец</w:t>
      </w:r>
      <w:r>
        <w:t>,</w:t>
      </w:r>
      <w:r w:rsidR="001532C9" w:rsidRPr="004D4C88">
        <w:t xml:space="preserve"> </w:t>
      </w:r>
      <w:r>
        <w:t>той беше много зле и със сърцето</w:t>
      </w:r>
      <w:r w:rsidR="004F66D0">
        <w:rPr>
          <w:lang w:val="en-US"/>
        </w:rPr>
        <w:t>.</w:t>
      </w:r>
      <w:r>
        <w:t xml:space="preserve"> С него ходихме да купуваме от Перуанските билки за син</w:t>
      </w:r>
      <w:r w:rsidR="004F66D0">
        <w:rPr>
          <w:lang w:val="en-US"/>
        </w:rPr>
        <w:t>a</w:t>
      </w:r>
      <w:r>
        <w:t xml:space="preserve"> ми</w:t>
      </w:r>
      <w:r w:rsidR="004F66D0">
        <w:rPr>
          <w:lang w:val="en-US"/>
        </w:rPr>
        <w:t>.</w:t>
      </w:r>
      <w:r>
        <w:t xml:space="preserve"> Молеше ме да остана още един ден в София и нощувам</w:t>
      </w:r>
      <w:r w:rsidR="001532C9" w:rsidRPr="004D4C88">
        <w:t xml:space="preserve"> </w:t>
      </w:r>
      <w:r>
        <w:t>при него,</w:t>
      </w:r>
      <w:r w:rsidR="001532C9" w:rsidRPr="004D4C88">
        <w:t xml:space="preserve"> </w:t>
      </w:r>
      <w:r>
        <w:t>защото това можело да бъде последната ни среща</w:t>
      </w:r>
      <w:r w:rsidR="004F66D0">
        <w:rPr>
          <w:lang w:val="en-US"/>
        </w:rPr>
        <w:t>.</w:t>
      </w:r>
      <w:r>
        <w:t xml:space="preserve"> Отказах</w:t>
      </w:r>
      <w:r w:rsidR="004F66D0">
        <w:rPr>
          <w:lang w:val="en-US"/>
        </w:rPr>
        <w:t>,</w:t>
      </w:r>
      <w:r w:rsidR="001532C9">
        <w:t xml:space="preserve"> </w:t>
      </w:r>
      <w:r>
        <w:t>защото синът ми чакаше за билките. Действително това</w:t>
      </w:r>
      <w:r w:rsidR="001532C9" w:rsidRPr="004D4C88">
        <w:t xml:space="preserve"> </w:t>
      </w:r>
      <w:r>
        <w:t>беше последната ни среща с най-добрият ми и безкористен приятел от войната,</w:t>
      </w:r>
      <w:r w:rsidR="001532C9" w:rsidRPr="004D4C88">
        <w:t xml:space="preserve"> </w:t>
      </w:r>
      <w:r w:rsidR="004F66D0">
        <w:t>студентството</w:t>
      </w:r>
      <w:r w:rsidR="001532C9">
        <w:t xml:space="preserve"> и след това</w:t>
      </w:r>
      <w:r w:rsidR="001532C9">
        <w:t xml:space="preserve"> през целият живот</w:t>
      </w:r>
      <w:r w:rsidR="004F66D0">
        <w:rPr>
          <w:lang w:val="en-US"/>
        </w:rPr>
        <w:t>.</w:t>
      </w:r>
    </w:p>
    <w:p w14:paraId="48B3834F" w14:textId="3714DF67" w:rsidR="001532C9" w:rsidRDefault="00F77A9F" w:rsidP="00F77A9F">
      <w:r>
        <w:t>На контролният преглед в Онкологията,</w:t>
      </w:r>
      <w:r w:rsidR="001532C9" w:rsidRPr="004D4C88">
        <w:t xml:space="preserve"> </w:t>
      </w:r>
      <w:r>
        <w:t>лекарите предлагат на Марин да бъде пенсиониран,</w:t>
      </w:r>
      <w:r w:rsidR="001532C9" w:rsidRPr="004D4C88">
        <w:t xml:space="preserve"> </w:t>
      </w:r>
      <w:r>
        <w:t>което било най-добре за децата му,</w:t>
      </w:r>
      <w:r w:rsidR="001532C9" w:rsidRPr="004D4C88">
        <w:t xml:space="preserve"> </w:t>
      </w:r>
      <w:r>
        <w:t>ако се случи най-лошото</w:t>
      </w:r>
      <w:r w:rsidR="004F66D0">
        <w:rPr>
          <w:lang w:val="en-US"/>
        </w:rPr>
        <w:t>.</w:t>
      </w:r>
      <w:r>
        <w:t xml:space="preserve"> Това много </w:t>
      </w:r>
      <w:proofErr w:type="spellStart"/>
      <w:r>
        <w:t>горазстройва</w:t>
      </w:r>
      <w:proofErr w:type="spellEnd"/>
      <w:r>
        <w:t xml:space="preserve"> и</w:t>
      </w:r>
      <w:r w:rsidR="001532C9" w:rsidRPr="004D4C88">
        <w:t xml:space="preserve"> </w:t>
      </w:r>
      <w:r>
        <w:t>той казва на майка си</w:t>
      </w:r>
      <w:r w:rsidR="004F66D0">
        <w:rPr>
          <w:lang w:val="en-US"/>
        </w:rPr>
        <w:t xml:space="preserve">: </w:t>
      </w:r>
      <w:r w:rsidR="001532C9">
        <w:t>„</w:t>
      </w:r>
      <w:r>
        <w:t>Значи ли това майко,</w:t>
      </w:r>
      <w:r w:rsidR="001532C9">
        <w:t xml:space="preserve"> </w:t>
      </w:r>
      <w:r>
        <w:t>че</w:t>
      </w:r>
      <w:r w:rsidR="001532C9" w:rsidRPr="004D4C88">
        <w:t xml:space="preserve"> </w:t>
      </w:r>
      <w:r>
        <w:t xml:space="preserve">лекарите са ме </w:t>
      </w:r>
      <w:r w:rsidR="004F66D0">
        <w:t>от</w:t>
      </w:r>
      <w:r>
        <w:t>писали от живота вече</w:t>
      </w:r>
      <w:r>
        <w:t>?</w:t>
      </w:r>
      <w:r w:rsidR="004F66D0">
        <w:t>“</w:t>
      </w:r>
      <w:r w:rsidR="001532C9">
        <w:t>.</w:t>
      </w:r>
      <w:r>
        <w:t xml:space="preserve"> На следващия ден</w:t>
      </w:r>
      <w:r w:rsidR="001532C9">
        <w:t xml:space="preserve"> </w:t>
      </w:r>
      <w:r>
        <w:t>той се съгласява да бъде пенсиониран поради заболяване</w:t>
      </w:r>
      <w:r w:rsidR="004F66D0">
        <w:t>.</w:t>
      </w:r>
    </w:p>
    <w:p w14:paraId="29C156C0" w14:textId="43EFAA57" w:rsidR="004F66D0" w:rsidRDefault="00F77A9F" w:rsidP="004D4C88">
      <w:r>
        <w:t>Със</w:t>
      </w:r>
      <w:r w:rsidR="001532C9">
        <w:t xml:space="preserve"> </w:t>
      </w:r>
      <w:r>
        <w:t>съдействие на лекарка от ТВЛК, близка на братовчедката Лиляна</w:t>
      </w:r>
      <w:r w:rsidR="001532C9">
        <w:t>,</w:t>
      </w:r>
      <w:r w:rsidR="001532C9">
        <w:t xml:space="preserve"> </w:t>
      </w:r>
      <w:r>
        <w:t>от 17 февруари Марин беше пенсиониран</w:t>
      </w:r>
      <w:r w:rsidR="004F66D0">
        <w:t xml:space="preserve">. </w:t>
      </w:r>
      <w:r>
        <w:t>Месечната му пенсия</w:t>
      </w:r>
      <w:r w:rsidR="001532C9">
        <w:t xml:space="preserve"> беше 5</w:t>
      </w:r>
      <w:r w:rsidR="001532C9">
        <w:t xml:space="preserve"> </w:t>
      </w:r>
      <w:r>
        <w:t xml:space="preserve">580 лева </w:t>
      </w:r>
      <w:r w:rsidR="001532C9">
        <w:t>и 1</w:t>
      </w:r>
      <w:r w:rsidR="001532C9">
        <w:t xml:space="preserve"> </w:t>
      </w:r>
      <w:r>
        <w:t xml:space="preserve">000 лева за </w:t>
      </w:r>
      <w:r w:rsidR="004F66D0">
        <w:t xml:space="preserve">придружител. </w:t>
      </w:r>
      <w:r>
        <w:t>Той получи полагащите му се пенсии едва на 18 май,</w:t>
      </w:r>
      <w:r w:rsidR="001532C9">
        <w:t xml:space="preserve"> </w:t>
      </w:r>
      <w:r>
        <w:t>заедно с три месечни заплати или общо 35</w:t>
      </w:r>
      <w:r w:rsidR="001532C9">
        <w:t xml:space="preserve"> </w:t>
      </w:r>
      <w:r>
        <w:t>000 лева. По негово желание с тези пари бе</w:t>
      </w:r>
      <w:r w:rsidR="001532C9">
        <w:t xml:space="preserve"> </w:t>
      </w:r>
      <w:r>
        <w:t>купена нова пералня,</w:t>
      </w:r>
      <w:r w:rsidR="001532C9">
        <w:t xml:space="preserve"> </w:t>
      </w:r>
      <w:r>
        <w:t>защото старата често правеше аварии</w:t>
      </w:r>
      <w:r w:rsidR="004F66D0">
        <w:t xml:space="preserve">. </w:t>
      </w:r>
      <w:r>
        <w:t>Явн</w:t>
      </w:r>
      <w:r w:rsidR="004F66D0">
        <w:t>о се</w:t>
      </w:r>
      <w:r>
        <w:t xml:space="preserve"> стремеше да подсигури семейството си</w:t>
      </w:r>
      <w:r w:rsidR="004F66D0">
        <w:t>.</w:t>
      </w:r>
      <w:r>
        <w:t xml:space="preserve"> Общо </w:t>
      </w:r>
      <w:r w:rsidR="001532C9">
        <w:t xml:space="preserve">ни </w:t>
      </w:r>
      <w:r>
        <w:t>икономическот</w:t>
      </w:r>
      <w:r w:rsidR="004F66D0">
        <w:t xml:space="preserve">о </w:t>
      </w:r>
      <w:r w:rsidR="001532C9">
        <w:t xml:space="preserve">положение </w:t>
      </w:r>
      <w:r>
        <w:t>се влошаваше,</w:t>
      </w:r>
      <w:r w:rsidR="001532C9">
        <w:t xml:space="preserve"> </w:t>
      </w:r>
      <w:r>
        <w:t xml:space="preserve">не само поради </w:t>
      </w:r>
      <w:r w:rsidR="004F66D0">
        <w:t>заболяването</w:t>
      </w:r>
      <w:r>
        <w:t xml:space="preserve"> на Марин. Вече споменах,</w:t>
      </w:r>
      <w:r w:rsidR="001532C9">
        <w:t xml:space="preserve"> </w:t>
      </w:r>
      <w:r>
        <w:t>че</w:t>
      </w:r>
      <w:r w:rsidR="001532C9">
        <w:t xml:space="preserve"> </w:t>
      </w:r>
      <w:r>
        <w:t xml:space="preserve">не беше добре и </w:t>
      </w:r>
      <w:r w:rsidR="004F66D0">
        <w:t>семейството</w:t>
      </w:r>
      <w:r>
        <w:t xml:space="preserve"> и на големият ми син</w:t>
      </w:r>
      <w:r w:rsidR="004F66D0">
        <w:t>.</w:t>
      </w:r>
    </w:p>
    <w:p w14:paraId="7929D08C" w14:textId="760CC86D" w:rsidR="00B61F36" w:rsidRDefault="00F77A9F" w:rsidP="00F77A9F">
      <w:r>
        <w:t>По тази причина от 1 март 1996 г</w:t>
      </w:r>
      <w:r w:rsidR="004F66D0">
        <w:t xml:space="preserve">. </w:t>
      </w:r>
      <w:r>
        <w:t>започнах да работя като нощен паза</w:t>
      </w:r>
      <w:r w:rsidR="004F66D0">
        <w:t>ч</w:t>
      </w:r>
      <w:r>
        <w:t xml:space="preserve"> в Центъра за пред</w:t>
      </w:r>
      <w:r w:rsidR="004F66D0">
        <w:t>-</w:t>
      </w:r>
      <w:r>
        <w:t xml:space="preserve">казармена подготовка на </w:t>
      </w:r>
      <w:r w:rsidR="004F66D0">
        <w:t>младежите</w:t>
      </w:r>
      <w:r>
        <w:t>,</w:t>
      </w:r>
      <w:r w:rsidR="004F66D0">
        <w:t xml:space="preserve"> н</w:t>
      </w:r>
      <w:r>
        <w:t>амира</w:t>
      </w:r>
      <w:r w:rsidR="004F66D0">
        <w:t>що</w:t>
      </w:r>
      <w:r>
        <w:t xml:space="preserve"> се западно</w:t>
      </w:r>
      <w:r w:rsidR="001532C9">
        <w:t xml:space="preserve"> </w:t>
      </w:r>
      <w:r>
        <w:t>от Пощата</w:t>
      </w:r>
      <w:r w:rsidR="004F66D0">
        <w:t>. Съдейства</w:t>
      </w:r>
      <w:r>
        <w:t xml:space="preserve"> ми Илия Здравков от нашият блок</w:t>
      </w:r>
      <w:r w:rsidR="004F66D0">
        <w:t xml:space="preserve">, </w:t>
      </w:r>
      <w:r>
        <w:t>на</w:t>
      </w:r>
      <w:r w:rsidR="004F66D0">
        <w:t xml:space="preserve"> работа</w:t>
      </w:r>
      <w:r>
        <w:t xml:space="preserve"> към Центъра</w:t>
      </w:r>
      <w:r w:rsidR="004F66D0">
        <w:t>.</w:t>
      </w:r>
      <w:r>
        <w:t xml:space="preserve"> Работехме на две смени,</w:t>
      </w:r>
      <w:r w:rsidR="001532C9">
        <w:t xml:space="preserve"> </w:t>
      </w:r>
      <w:r>
        <w:t>заедно с Иван Господинов,</w:t>
      </w:r>
      <w:r w:rsidR="001532C9">
        <w:t xml:space="preserve"> </w:t>
      </w:r>
      <w:r>
        <w:t>научен</w:t>
      </w:r>
      <w:r w:rsidR="001532C9">
        <w:t xml:space="preserve"> </w:t>
      </w:r>
      <w:r>
        <w:t>сътрудник</w:t>
      </w:r>
      <w:r w:rsidR="00B61F36">
        <w:t xml:space="preserve"> в Хидромелиоративната</w:t>
      </w:r>
      <w:r>
        <w:t xml:space="preserve"> опитна станция.</w:t>
      </w:r>
      <w:r w:rsidR="001532C9">
        <w:t xml:space="preserve"> </w:t>
      </w:r>
      <w:r>
        <w:t>Той</w:t>
      </w:r>
      <w:r w:rsidR="001532C9">
        <w:t xml:space="preserve"> </w:t>
      </w:r>
      <w:r>
        <w:t>също имаше материални затруднения</w:t>
      </w:r>
      <w:r w:rsidR="00B61F36">
        <w:t xml:space="preserve">. </w:t>
      </w:r>
      <w:r>
        <w:t>През работните дни дежурихме в пос</w:t>
      </w:r>
      <w:r w:rsidR="00B61F36">
        <w:t>т</w:t>
      </w:r>
      <w:r>
        <w:t>ройката от 17 часа вечерта до 7 часа сутринта през</w:t>
      </w:r>
      <w:r w:rsidR="001532C9">
        <w:t xml:space="preserve"> </w:t>
      </w:r>
      <w:r>
        <w:t>ден, а в почивните дни по 24 часа</w:t>
      </w:r>
      <w:r w:rsidR="00B61F36">
        <w:t>.</w:t>
      </w:r>
      <w:r>
        <w:t xml:space="preserve"> Дежурихме вътре в </w:t>
      </w:r>
      <w:r w:rsidR="00B61F36">
        <w:t>заключената</w:t>
      </w:r>
      <w:r>
        <w:t xml:space="preserve"> след работното време сграда,</w:t>
      </w:r>
      <w:r w:rsidR="001532C9">
        <w:t xml:space="preserve"> </w:t>
      </w:r>
      <w:r>
        <w:t xml:space="preserve">като в </w:t>
      </w:r>
      <w:r w:rsidR="00B61F36">
        <w:t xml:space="preserve">портиерната </w:t>
      </w:r>
      <w:r>
        <w:t>имахме</w:t>
      </w:r>
      <w:r w:rsidR="001532C9">
        <w:t xml:space="preserve"> </w:t>
      </w:r>
      <w:r>
        <w:t>легло,</w:t>
      </w:r>
      <w:r w:rsidR="001532C9">
        <w:t xml:space="preserve"> </w:t>
      </w:r>
      <w:r>
        <w:t>телефон и телевизор</w:t>
      </w:r>
      <w:r w:rsidR="00B61F36">
        <w:t>.</w:t>
      </w:r>
      <w:r>
        <w:t xml:space="preserve"> Вечер може</w:t>
      </w:r>
      <w:r w:rsidR="001532C9">
        <w:t>ше</w:t>
      </w:r>
      <w:r>
        <w:t xml:space="preserve"> да ле</w:t>
      </w:r>
      <w:r w:rsidR="00B61F36">
        <w:t>ж</w:t>
      </w:r>
      <w:r>
        <w:t xml:space="preserve">им и </w:t>
      </w:r>
      <w:proofErr w:type="spellStart"/>
      <w:r>
        <w:t>поспиваме,като</w:t>
      </w:r>
      <w:proofErr w:type="spellEnd"/>
      <w:r>
        <w:t xml:space="preserve"> при проверка ни звъняха отвън. Получавахме месечно по</w:t>
      </w:r>
      <w:r w:rsidR="001532C9">
        <w:t xml:space="preserve"> 4</w:t>
      </w:r>
      <w:r w:rsidR="001532C9">
        <w:t xml:space="preserve"> </w:t>
      </w:r>
      <w:r>
        <w:t>000 лева,</w:t>
      </w:r>
      <w:r w:rsidR="001532C9">
        <w:t xml:space="preserve"> при тогавашната моя пенсия 8</w:t>
      </w:r>
      <w:r w:rsidR="001532C9">
        <w:t xml:space="preserve"> </w:t>
      </w:r>
      <w:r>
        <w:t>900 лева.</w:t>
      </w:r>
      <w:r w:rsidR="001532C9">
        <w:t xml:space="preserve"> </w:t>
      </w:r>
      <w:r>
        <w:t>Началник</w:t>
      </w:r>
      <w:r w:rsidR="001532C9">
        <w:t xml:space="preserve"> </w:t>
      </w:r>
      <w:r>
        <w:t>на</w:t>
      </w:r>
      <w:r w:rsidR="001532C9">
        <w:t xml:space="preserve"> </w:t>
      </w:r>
      <w:r>
        <w:t>центъра тогава беше подполковник Гутев</w:t>
      </w:r>
      <w:r w:rsidR="00B61F36">
        <w:t>.</w:t>
      </w:r>
      <w:r>
        <w:t xml:space="preserve"> Милка продължаваше</w:t>
      </w:r>
      <w:r w:rsidR="001532C9">
        <w:t xml:space="preserve"> </w:t>
      </w:r>
      <w:r>
        <w:t>д</w:t>
      </w:r>
      <w:r w:rsidR="00B61F36">
        <w:t>а</w:t>
      </w:r>
      <w:r>
        <w:t xml:space="preserve"> плете пуловери за допълнителни доходи</w:t>
      </w:r>
      <w:r w:rsidR="00B61F36">
        <w:t xml:space="preserve">. </w:t>
      </w:r>
      <w:r>
        <w:t>Дано болният Марин</w:t>
      </w:r>
      <w:r w:rsidR="001532C9">
        <w:t xml:space="preserve"> </w:t>
      </w:r>
      <w:r>
        <w:t>не се чув</w:t>
      </w:r>
      <w:r w:rsidR="00B61F36">
        <w:t>ств</w:t>
      </w:r>
      <w:r>
        <w:t>аше виновен за това!</w:t>
      </w:r>
    </w:p>
    <w:p w14:paraId="54329207" w14:textId="4DF67E70" w:rsidR="00F77A9F" w:rsidRDefault="00F77A9F" w:rsidP="00F77A9F">
      <w:r>
        <w:t>На 26 мар</w:t>
      </w:r>
      <w:r w:rsidR="00B61F36">
        <w:t>т</w:t>
      </w:r>
      <w:r>
        <w:t xml:space="preserve"> скромно празнувахме 37-ият рожден ден</w:t>
      </w:r>
      <w:r w:rsidR="001532C9">
        <w:t xml:space="preserve"> </w:t>
      </w:r>
      <w:r>
        <w:t>на</w:t>
      </w:r>
      <w:r w:rsidR="001532C9">
        <w:t xml:space="preserve"> </w:t>
      </w:r>
      <w:r>
        <w:t>Марин.</w:t>
      </w:r>
      <w:r w:rsidR="001532C9">
        <w:t xml:space="preserve"> </w:t>
      </w:r>
      <w:r>
        <w:t>Това доста го разстрои</w:t>
      </w:r>
      <w:r w:rsidR="00B61F36">
        <w:t>.</w:t>
      </w:r>
      <w:r w:rsidR="001532C9">
        <w:t xml:space="preserve"> Макар </w:t>
      </w:r>
      <w:r w:rsidR="001532C9">
        <w:t>от</w:t>
      </w:r>
      <w:r>
        <w:t>слаб</w:t>
      </w:r>
      <w:r w:rsidR="001532C9">
        <w:t>нал</w:t>
      </w:r>
      <w:r>
        <w:t>,</w:t>
      </w:r>
      <w:r w:rsidR="001532C9">
        <w:t xml:space="preserve"> </w:t>
      </w:r>
      <w:r>
        <w:t>той понякога излизаше с Дора и децата на разходка из града</w:t>
      </w:r>
      <w:r w:rsidR="00B61F36">
        <w:t xml:space="preserve">. </w:t>
      </w:r>
      <w:r>
        <w:t>В началото на април</w:t>
      </w:r>
      <w:r w:rsidR="00B61F36">
        <w:t xml:space="preserve">, </w:t>
      </w:r>
      <w:r>
        <w:t xml:space="preserve">заедно с </w:t>
      </w:r>
      <w:r w:rsidR="00B61F36">
        <w:t xml:space="preserve">майка </w:t>
      </w:r>
      <w:r>
        <w:t>си ходиха при някакъв л</w:t>
      </w:r>
      <w:r w:rsidR="001532C9">
        <w:t xml:space="preserve">ечител </w:t>
      </w:r>
      <w:r w:rsidR="001532C9">
        <w:t xml:space="preserve">- </w:t>
      </w:r>
      <w:r w:rsidR="00B61F36">
        <w:t>д</w:t>
      </w:r>
      <w:r w:rsidR="001532C9">
        <w:t>ъновист</w:t>
      </w:r>
      <w:r>
        <w:t xml:space="preserve"> в </w:t>
      </w:r>
      <w:proofErr w:type="spellStart"/>
      <w:r>
        <w:t>гр.Пловдив</w:t>
      </w:r>
      <w:proofErr w:type="spellEnd"/>
      <w:r w:rsidR="00B61F36">
        <w:t>.</w:t>
      </w:r>
      <w:r>
        <w:t xml:space="preserve"> Дал им</w:t>
      </w:r>
      <w:r w:rsidR="001532C9">
        <w:t xml:space="preserve"> </w:t>
      </w:r>
      <w:r>
        <w:t>някакво лекарство,</w:t>
      </w:r>
      <w:r w:rsidR="001532C9">
        <w:t xml:space="preserve"> </w:t>
      </w:r>
      <w:r>
        <w:t>но с Милка споделил,</w:t>
      </w:r>
      <w:r w:rsidR="001532C9">
        <w:t xml:space="preserve"> </w:t>
      </w:r>
      <w:r>
        <w:t>че доста късно отишли при него.</w:t>
      </w:r>
      <w:r w:rsidR="001532C9">
        <w:t xml:space="preserve"> </w:t>
      </w:r>
      <w:r>
        <w:t xml:space="preserve">Още през март Марин започна да </w:t>
      </w:r>
      <w:r w:rsidR="00B61F36">
        <w:t>чувства</w:t>
      </w:r>
      <w:r>
        <w:t xml:space="preserve"> болки и около</w:t>
      </w:r>
      <w:r w:rsidR="001532C9">
        <w:t xml:space="preserve"> </w:t>
      </w:r>
      <w:r>
        <w:t>мястото на третата операция</w:t>
      </w:r>
      <w:r w:rsidR="00B61F36">
        <w:t>.</w:t>
      </w:r>
      <w:r>
        <w:t xml:space="preserve"> През май болките станаха постоянни и започна да му се подува коремът</w:t>
      </w:r>
      <w:r w:rsidR="00B61F36">
        <w:t xml:space="preserve">. </w:t>
      </w:r>
      <w:r>
        <w:t>Налагаше се да ползва</w:t>
      </w:r>
      <w:r w:rsidR="001532C9">
        <w:t xml:space="preserve"> </w:t>
      </w:r>
      <w:r>
        <w:t>морфин,</w:t>
      </w:r>
      <w:r w:rsidR="001532C9">
        <w:t xml:space="preserve"> </w:t>
      </w:r>
      <w:r>
        <w:t>осигуряван му безплатно от болницата</w:t>
      </w:r>
      <w:r w:rsidR="00B61F36">
        <w:t>.</w:t>
      </w:r>
      <w:r>
        <w:t xml:space="preserve"> Беше му</w:t>
      </w:r>
      <w:r w:rsidR="001532C9">
        <w:t xml:space="preserve"> </w:t>
      </w:r>
      <w:r>
        <w:t>трудно и тежко,</w:t>
      </w:r>
      <w:r w:rsidR="001532C9">
        <w:t xml:space="preserve"> </w:t>
      </w:r>
      <w:r>
        <w:t>но пред нас и децата си не стенеше и не се оплакваше. Разбирахме само по необичайните пози които понякога</w:t>
      </w:r>
      <w:r w:rsidR="00B61F36">
        <w:t xml:space="preserve"> заемаше.</w:t>
      </w:r>
      <w:r>
        <w:t xml:space="preserve"> С Милка тревожно наблюдавахме мъките му,</w:t>
      </w:r>
      <w:r w:rsidR="001532C9">
        <w:t xml:space="preserve"> </w:t>
      </w:r>
      <w:r>
        <w:t xml:space="preserve">без да </w:t>
      </w:r>
      <w:r w:rsidR="00B61F36">
        <w:t>можем</w:t>
      </w:r>
      <w:r>
        <w:t xml:space="preserve"> нещо да му помогнем</w:t>
      </w:r>
      <w:r w:rsidR="00B61F36">
        <w:t xml:space="preserve">. </w:t>
      </w:r>
      <w:r>
        <w:t>Не знаехме и колко време ще продължат</w:t>
      </w:r>
      <w:r w:rsidR="001532C9" w:rsidRPr="004D4C88">
        <w:t xml:space="preserve"> </w:t>
      </w:r>
      <w:r>
        <w:t xml:space="preserve">и с какво ги беше </w:t>
      </w:r>
      <w:r w:rsidR="00ED13C5">
        <w:t>заслужил</w:t>
      </w:r>
      <w:r>
        <w:t>.</w:t>
      </w:r>
      <w:r w:rsidR="001532C9" w:rsidRPr="004D4C88">
        <w:t xml:space="preserve"> </w:t>
      </w:r>
      <w:r>
        <w:t xml:space="preserve">През вечер бях на нощно дежурство, а през денят </w:t>
      </w:r>
      <w:r w:rsidR="00ED13C5">
        <w:t>често ходех</w:t>
      </w:r>
      <w:r>
        <w:t xml:space="preserve"> на парцела в с.</w:t>
      </w:r>
      <w:r w:rsidR="001532C9" w:rsidRPr="004D4C88">
        <w:t xml:space="preserve"> </w:t>
      </w:r>
      <w:r>
        <w:t>М</w:t>
      </w:r>
      <w:r w:rsidR="00ED13C5">
        <w:rPr>
          <w:lang w:val="en-US"/>
        </w:rPr>
        <w:t xml:space="preserve">. </w:t>
      </w:r>
      <w:r>
        <w:t>Верея</w:t>
      </w:r>
      <w:r w:rsidR="00ED13C5">
        <w:rPr>
          <w:lang w:val="en-US"/>
        </w:rPr>
        <w:t>.</w:t>
      </w:r>
      <w:r>
        <w:t xml:space="preserve"> Получаваната продукция доста</w:t>
      </w:r>
      <w:r w:rsidR="001532C9" w:rsidRPr="004D4C88">
        <w:t xml:space="preserve"> </w:t>
      </w:r>
      <w:r w:rsidR="00ED13C5">
        <w:t>помагаше</w:t>
      </w:r>
      <w:r w:rsidR="001532C9">
        <w:t xml:space="preserve"> </w:t>
      </w:r>
      <w:r w:rsidR="001532C9">
        <w:t xml:space="preserve">на </w:t>
      </w:r>
      <w:r w:rsidR="001532C9">
        <w:t>икономиката на семейството ни</w:t>
      </w:r>
      <w:r w:rsidR="001532C9">
        <w:t>.</w:t>
      </w:r>
    </w:p>
    <w:p w14:paraId="33190A75" w14:textId="08F77FEB" w:rsidR="00ED13C5" w:rsidRDefault="00F77A9F" w:rsidP="00F77A9F">
      <w:r>
        <w:t>На 12</w:t>
      </w:r>
      <w:r w:rsidR="00ED13C5">
        <w:t xml:space="preserve"> юни</w:t>
      </w:r>
      <w:r w:rsidR="00ED13C5">
        <w:rPr>
          <w:lang w:val="en-US"/>
        </w:rPr>
        <w:t xml:space="preserve">, </w:t>
      </w:r>
      <w:r w:rsidR="00ED13C5">
        <w:t xml:space="preserve">с </w:t>
      </w:r>
      <w:r>
        <w:t>колата на приятеля на Марин,</w:t>
      </w:r>
      <w:r w:rsidR="001532C9">
        <w:t xml:space="preserve"> </w:t>
      </w:r>
      <w:r>
        <w:t>Владимир,</w:t>
      </w:r>
      <w:r w:rsidR="001532C9">
        <w:t xml:space="preserve"> </w:t>
      </w:r>
      <w:r>
        <w:t>двамата</w:t>
      </w:r>
      <w:r w:rsidR="001532C9">
        <w:t xml:space="preserve"> </w:t>
      </w:r>
      <w:r>
        <w:t>с майка си</w:t>
      </w:r>
      <w:r w:rsidR="00ED13C5">
        <w:t xml:space="preserve"> ходиха </w:t>
      </w:r>
      <w:r>
        <w:t>до</w:t>
      </w:r>
      <w:r w:rsidR="001532C9">
        <w:t xml:space="preserve"> </w:t>
      </w:r>
      <w:r>
        <w:t>гр.</w:t>
      </w:r>
      <w:r w:rsidR="001532C9">
        <w:t xml:space="preserve"> </w:t>
      </w:r>
      <w:r>
        <w:t xml:space="preserve">Перник при някакъв лечител. Борбата </w:t>
      </w:r>
      <w:r w:rsidR="00ED13C5">
        <w:t>н</w:t>
      </w:r>
      <w:r>
        <w:t>и</w:t>
      </w:r>
      <w:r w:rsidR="001532C9">
        <w:t xml:space="preserve"> </w:t>
      </w:r>
      <w:r>
        <w:t xml:space="preserve">за </w:t>
      </w:r>
      <w:r w:rsidR="00ED13C5">
        <w:t>М</w:t>
      </w:r>
      <w:r>
        <w:t>ариновия</w:t>
      </w:r>
      <w:r w:rsidR="001532C9">
        <w:t>т</w:t>
      </w:r>
      <w:r>
        <w:t xml:space="preserve"> живот продължаваше</w:t>
      </w:r>
      <w:r w:rsidR="00ED13C5">
        <w:t xml:space="preserve">. </w:t>
      </w:r>
      <w:r w:rsidR="00ED13C5">
        <w:t>В</w:t>
      </w:r>
      <w:r w:rsidR="001532C9">
        <w:t>къщи</w:t>
      </w:r>
      <w:r w:rsidR="001532C9">
        <w:t xml:space="preserve"> </w:t>
      </w:r>
      <w:r>
        <w:t>аз рядко контактувах с него, защото не намирах</w:t>
      </w:r>
      <w:r w:rsidR="001532C9">
        <w:t xml:space="preserve"> какво да му ка</w:t>
      </w:r>
      <w:r w:rsidR="001532C9">
        <w:t>ж</w:t>
      </w:r>
      <w:r>
        <w:t>а,</w:t>
      </w:r>
      <w:r w:rsidR="001532C9">
        <w:t xml:space="preserve"> </w:t>
      </w:r>
      <w:r>
        <w:t xml:space="preserve">за да му </w:t>
      </w:r>
      <w:r w:rsidR="00ED13C5">
        <w:t>вдъхна</w:t>
      </w:r>
      <w:r>
        <w:t xml:space="preserve"> вяра в живота</w:t>
      </w:r>
      <w:r w:rsidR="00ED13C5">
        <w:t>.</w:t>
      </w:r>
      <w:r>
        <w:t xml:space="preserve"> На нощните</w:t>
      </w:r>
      <w:r w:rsidR="001532C9">
        <w:t xml:space="preserve"> </w:t>
      </w:r>
      <w:r>
        <w:t>си</w:t>
      </w:r>
      <w:r w:rsidR="001532C9">
        <w:t xml:space="preserve"> </w:t>
      </w:r>
      <w:r>
        <w:t>дежу</w:t>
      </w:r>
      <w:r w:rsidR="00ED13C5">
        <w:t>рс</w:t>
      </w:r>
      <w:r>
        <w:t>тва и на парцела в с.</w:t>
      </w:r>
      <w:r w:rsidR="001532C9">
        <w:t xml:space="preserve"> </w:t>
      </w:r>
      <w:r>
        <w:t>М.</w:t>
      </w:r>
      <w:r w:rsidR="001532C9">
        <w:t xml:space="preserve"> </w:t>
      </w:r>
      <w:r>
        <w:t>Верея,</w:t>
      </w:r>
      <w:r w:rsidR="001532C9">
        <w:t xml:space="preserve"> </w:t>
      </w:r>
      <w:r>
        <w:t xml:space="preserve">често го оплаквах заради </w:t>
      </w:r>
      <w:r w:rsidR="00ED13C5">
        <w:t>н</w:t>
      </w:r>
      <w:r>
        <w:t>евъзможността си да му помогна</w:t>
      </w:r>
      <w:r w:rsidR="00ED13C5">
        <w:t>.</w:t>
      </w:r>
    </w:p>
    <w:p w14:paraId="62B30444" w14:textId="5AFA6B6F" w:rsidR="001532C9" w:rsidRDefault="00F77A9F" w:rsidP="00F77A9F">
      <w:r>
        <w:t>Н</w:t>
      </w:r>
      <w:r w:rsidR="00ED13C5">
        <w:t>и</w:t>
      </w:r>
      <w:r>
        <w:t>к</w:t>
      </w:r>
      <w:r w:rsidR="00ED13C5">
        <w:t>ога</w:t>
      </w:r>
      <w:r>
        <w:t xml:space="preserve"> в </w:t>
      </w:r>
      <w:r>
        <w:t>живота</w:t>
      </w:r>
      <w:r w:rsidR="00ED13C5">
        <w:t xml:space="preserve"> </w:t>
      </w:r>
      <w:r>
        <w:t>си</w:t>
      </w:r>
      <w:r>
        <w:t xml:space="preserve"> не бях изпадал в такова </w:t>
      </w:r>
      <w:r w:rsidR="00ED13C5">
        <w:t xml:space="preserve">безизходно </w:t>
      </w:r>
      <w:r>
        <w:t>положение,</w:t>
      </w:r>
      <w:r w:rsidR="001532C9">
        <w:t xml:space="preserve"> </w:t>
      </w:r>
      <w:r>
        <w:t>като не вярва</w:t>
      </w:r>
      <w:r w:rsidR="00ED13C5">
        <w:t>х,</w:t>
      </w:r>
      <w:r>
        <w:t xml:space="preserve"> че синът ми може да оцелее</w:t>
      </w:r>
      <w:r w:rsidR="00ED13C5">
        <w:t>.</w:t>
      </w:r>
      <w:r>
        <w:t xml:space="preserve"> Той продължаваше да слабее</w:t>
      </w:r>
      <w:r w:rsidR="001532C9">
        <w:t xml:space="preserve"> </w:t>
      </w:r>
      <w:r>
        <w:t>и</w:t>
      </w:r>
      <w:r w:rsidR="001532C9">
        <w:t xml:space="preserve"> </w:t>
      </w:r>
      <w:r>
        <w:t>отпада,</w:t>
      </w:r>
      <w:r w:rsidR="001532C9">
        <w:t xml:space="preserve"> </w:t>
      </w:r>
      <w:r>
        <w:t>но се обслужваше</w:t>
      </w:r>
      <w:r w:rsidR="00ED13C5">
        <w:t>, а</w:t>
      </w:r>
      <w:r>
        <w:t xml:space="preserve"> понякога излиза</w:t>
      </w:r>
      <w:r w:rsidR="00ED13C5">
        <w:t>ше</w:t>
      </w:r>
      <w:r>
        <w:t xml:space="preserve"> и извън апартамента</w:t>
      </w:r>
      <w:r w:rsidR="00ED13C5">
        <w:t>.</w:t>
      </w:r>
      <w:r>
        <w:t xml:space="preserve"> </w:t>
      </w:r>
    </w:p>
    <w:p w14:paraId="08B795C6" w14:textId="11E2AFCF" w:rsidR="00F77A9F" w:rsidRDefault="00F77A9F" w:rsidP="00F77A9F">
      <w:r>
        <w:t xml:space="preserve">През </w:t>
      </w:r>
      <w:r w:rsidR="00ED13C5">
        <w:t>дежурствата</w:t>
      </w:r>
      <w:r w:rsidR="001532C9">
        <w:t xml:space="preserve"> си правих опити да пиша </w:t>
      </w:r>
      <w:r w:rsidR="001532C9">
        <w:t>„</w:t>
      </w:r>
      <w:r w:rsidR="00ED13C5">
        <w:t>О</w:t>
      </w:r>
      <w:r w:rsidR="001532C9">
        <w:t>черка</w:t>
      </w:r>
      <w:r w:rsidR="001532C9">
        <w:t>”</w:t>
      </w:r>
      <w:r>
        <w:t xml:space="preserve"> си,</w:t>
      </w:r>
      <w:r w:rsidR="001532C9">
        <w:t xml:space="preserve"> </w:t>
      </w:r>
      <w:r>
        <w:t>за</w:t>
      </w:r>
      <w:r w:rsidR="001532C9">
        <w:t xml:space="preserve"> </w:t>
      </w:r>
      <w:r>
        <w:t>да се отвличам,</w:t>
      </w:r>
      <w:r w:rsidR="001532C9">
        <w:t xml:space="preserve"> </w:t>
      </w:r>
      <w:r>
        <w:t>но не се получаваше нищо.</w:t>
      </w:r>
      <w:r w:rsidR="001532C9">
        <w:t xml:space="preserve"> </w:t>
      </w:r>
      <w:r>
        <w:t>Нервите ми не из</w:t>
      </w:r>
      <w:r w:rsidR="00ED13C5">
        <w:t>д</w:t>
      </w:r>
      <w:r>
        <w:t>ър</w:t>
      </w:r>
      <w:r w:rsidR="00ED13C5">
        <w:t>жах</w:t>
      </w:r>
      <w:r>
        <w:t xml:space="preserve">а вече, а как Марин </w:t>
      </w:r>
      <w:r w:rsidR="00ED13C5">
        <w:t>издържаше</w:t>
      </w:r>
      <w:r>
        <w:t>?</w:t>
      </w:r>
    </w:p>
    <w:p w14:paraId="05F98415" w14:textId="06B93C56" w:rsidR="00ED13C5" w:rsidRDefault="00F77A9F" w:rsidP="00F77A9F">
      <w:r>
        <w:t>Поради финансовите ни затруднения на 15 юни Марин реши</w:t>
      </w:r>
      <w:r w:rsidR="001532C9">
        <w:t xml:space="preserve"> </w:t>
      </w:r>
      <w:r>
        <w:t>да</w:t>
      </w:r>
      <w:r w:rsidR="001532C9">
        <w:t xml:space="preserve"> продаде </w:t>
      </w:r>
      <w:r w:rsidR="001532C9">
        <w:t>„</w:t>
      </w:r>
      <w:r w:rsidR="001532C9">
        <w:t>Трабанчето</w:t>
      </w:r>
      <w:r w:rsidR="001532C9">
        <w:t>”</w:t>
      </w:r>
      <w:r>
        <w:t xml:space="preserve"> си</w:t>
      </w:r>
      <w:r w:rsidR="00ED13C5">
        <w:t>.</w:t>
      </w:r>
      <w:r>
        <w:t xml:space="preserve"> Преди това предложи да го прехвърли на брат си,</w:t>
      </w:r>
      <w:r w:rsidR="001532C9">
        <w:t xml:space="preserve"> </w:t>
      </w:r>
      <w:r>
        <w:t>който след неговата смърт да обслужва с него</w:t>
      </w:r>
      <w:r w:rsidR="001532C9">
        <w:t xml:space="preserve"> </w:t>
      </w:r>
      <w:r>
        <w:t>семейството му. Брат му обаче му отказа</w:t>
      </w:r>
      <w:r w:rsidR="00ED13C5">
        <w:t xml:space="preserve">. </w:t>
      </w:r>
      <w:r>
        <w:t>Тогава Марин го продаде на Ванко от блока,</w:t>
      </w:r>
      <w:r w:rsidR="001532C9">
        <w:t xml:space="preserve"> </w:t>
      </w:r>
      <w:r>
        <w:t>зет на Или</w:t>
      </w:r>
      <w:r w:rsidR="001532C9">
        <w:t>я Здравков за 30</w:t>
      </w:r>
      <w:r w:rsidR="001532C9">
        <w:t xml:space="preserve"> </w:t>
      </w:r>
      <w:r>
        <w:t>000лева</w:t>
      </w:r>
      <w:r w:rsidR="00ED13C5">
        <w:t>.</w:t>
      </w:r>
      <w:r>
        <w:t xml:space="preserve"> По същото време,</w:t>
      </w:r>
      <w:r w:rsidR="001532C9">
        <w:t xml:space="preserve"> </w:t>
      </w:r>
      <w:r>
        <w:t>поради</w:t>
      </w:r>
      <w:r w:rsidR="00ED13C5">
        <w:t xml:space="preserve"> епидемия</w:t>
      </w:r>
      <w:r>
        <w:t xml:space="preserve"> в училищата и двете</w:t>
      </w:r>
      <w:r w:rsidR="001532C9">
        <w:t xml:space="preserve"> </w:t>
      </w:r>
      <w:r>
        <w:t xml:space="preserve">деца на Марин се заразиха и </w:t>
      </w:r>
      <w:r w:rsidR="00ED13C5">
        <w:t>боледуваха</w:t>
      </w:r>
      <w:r>
        <w:t xml:space="preserve"> от вирусна пневмония</w:t>
      </w:r>
      <w:r w:rsidR="00ED13C5">
        <w:t xml:space="preserve">. </w:t>
      </w:r>
      <w:r>
        <w:t>Маринчо я прекара по-леко,</w:t>
      </w:r>
      <w:r w:rsidR="001532C9">
        <w:t xml:space="preserve"> </w:t>
      </w:r>
      <w:r>
        <w:t xml:space="preserve">но Милко се наложи една </w:t>
      </w:r>
      <w:r w:rsidR="001532C9">
        <w:t xml:space="preserve"> </w:t>
      </w:r>
      <w:r>
        <w:t>седмица</w:t>
      </w:r>
      <w:r w:rsidR="001532C9">
        <w:t xml:space="preserve"> </w:t>
      </w:r>
      <w:r>
        <w:t>да бъде в болницата</w:t>
      </w:r>
      <w:r w:rsidR="00ED13C5">
        <w:t>. Б</w:t>
      </w:r>
      <w:r>
        <w:t>аща им тежко понесе тяхното заболяване</w:t>
      </w:r>
      <w:r w:rsidR="00ED13C5">
        <w:t xml:space="preserve">. </w:t>
      </w:r>
    </w:p>
    <w:p w14:paraId="504CC11E" w14:textId="2A7C20F7" w:rsidR="00F77A9F" w:rsidRDefault="00F77A9F" w:rsidP="00F77A9F">
      <w:r>
        <w:t xml:space="preserve">На 23 </w:t>
      </w:r>
      <w:r w:rsidR="00ED13C5">
        <w:t>ю</w:t>
      </w:r>
      <w:r w:rsidR="001532C9">
        <w:t xml:space="preserve">ни </w:t>
      </w:r>
      <w:r>
        <w:t>в София</w:t>
      </w:r>
      <w:r w:rsidR="001532C9">
        <w:t>,</w:t>
      </w:r>
      <w:r>
        <w:t xml:space="preserve"> почина добрият ми приятел М</w:t>
      </w:r>
      <w:r w:rsidR="00ED13C5">
        <w:t>а</w:t>
      </w:r>
      <w:r>
        <w:t>рин</w:t>
      </w:r>
      <w:r w:rsidR="001532C9">
        <w:t xml:space="preserve"> </w:t>
      </w:r>
      <w:r>
        <w:t>Павлов К</w:t>
      </w:r>
      <w:r w:rsidR="00ED13C5">
        <w:t>а</w:t>
      </w:r>
      <w:r>
        <w:t>мбуров.</w:t>
      </w:r>
      <w:r w:rsidR="001532C9">
        <w:t xml:space="preserve"> </w:t>
      </w:r>
      <w:r>
        <w:t xml:space="preserve">С него ме свързваше над 50-годишна </w:t>
      </w:r>
      <w:r w:rsidR="00ED13C5">
        <w:t xml:space="preserve">безкористна </w:t>
      </w:r>
      <w:r w:rsidR="001532C9">
        <w:t>дружба</w:t>
      </w:r>
      <w:r w:rsidR="001532C9">
        <w:t xml:space="preserve">. </w:t>
      </w:r>
      <w:r>
        <w:t>Десетина дни по-рано той ми се обади по телефона и ми</w:t>
      </w:r>
      <w:r w:rsidR="001532C9">
        <w:t xml:space="preserve"> </w:t>
      </w:r>
      <w:r>
        <w:t>се оплака</w:t>
      </w:r>
      <w:r w:rsidR="001532C9">
        <w:t>,</w:t>
      </w:r>
      <w:r>
        <w:t xml:space="preserve"> че е прекарал сериозна сърдечна криза,</w:t>
      </w:r>
      <w:r w:rsidR="001532C9">
        <w:t xml:space="preserve"> </w:t>
      </w:r>
      <w:r>
        <w:t>след</w:t>
      </w:r>
      <w:r w:rsidR="001532C9">
        <w:t xml:space="preserve"> </w:t>
      </w:r>
      <w:r>
        <w:t>която</w:t>
      </w:r>
      <w:r w:rsidR="001532C9">
        <w:t xml:space="preserve"> </w:t>
      </w:r>
      <w:r>
        <w:t>не може да излиза от апартамента си</w:t>
      </w:r>
      <w:r w:rsidR="00ED13C5">
        <w:t xml:space="preserve">. </w:t>
      </w:r>
      <w:r>
        <w:t xml:space="preserve">Три дни преди </w:t>
      </w:r>
      <w:r w:rsidR="001D53ED">
        <w:t>смъртта</w:t>
      </w:r>
      <w:r w:rsidR="001532C9">
        <w:t xml:space="preserve"> </w:t>
      </w:r>
      <w:r>
        <w:t>му</w:t>
      </w:r>
      <w:r w:rsidR="001532C9">
        <w:t xml:space="preserve"> </w:t>
      </w:r>
      <w:r>
        <w:t>и аз му се обаждах по телефона</w:t>
      </w:r>
      <w:r w:rsidR="00ED13C5">
        <w:t>. О</w:t>
      </w:r>
      <w:r>
        <w:t>плака ми се,</w:t>
      </w:r>
      <w:r w:rsidR="001532C9">
        <w:t xml:space="preserve"> </w:t>
      </w:r>
      <w:r>
        <w:t>че е много зле,</w:t>
      </w:r>
      <w:r w:rsidR="001532C9">
        <w:t xml:space="preserve"> </w:t>
      </w:r>
      <w:r>
        <w:t>но е още жив.</w:t>
      </w:r>
      <w:r w:rsidR="001532C9">
        <w:t xml:space="preserve"> </w:t>
      </w:r>
      <w:r>
        <w:t>Опитах се да му дам кура</w:t>
      </w:r>
      <w:r w:rsidR="00ED13C5">
        <w:t>ж</w:t>
      </w:r>
      <w:r>
        <w:t>,</w:t>
      </w:r>
      <w:r w:rsidR="001532C9">
        <w:t xml:space="preserve"> </w:t>
      </w:r>
      <w:r>
        <w:t>а той ми отговори</w:t>
      </w:r>
      <w:r w:rsidR="001D53ED">
        <w:t>: „</w:t>
      </w:r>
      <w:r>
        <w:t>Е</w:t>
      </w:r>
      <w:r w:rsidR="001D53ED">
        <w:t>х</w:t>
      </w:r>
      <w:r>
        <w:t xml:space="preserve"> Ножче, дошло е време да се разделяме с тебе.</w:t>
      </w:r>
      <w:r w:rsidR="001532C9">
        <w:t xml:space="preserve"> </w:t>
      </w:r>
      <w:r>
        <w:t>Затова през</w:t>
      </w:r>
      <w:r w:rsidR="001532C9">
        <w:t xml:space="preserve"> </w:t>
      </w:r>
      <w:r>
        <w:t>февруари те помолих да останеш още една нощ при мене, Простих</w:t>
      </w:r>
      <w:r w:rsidR="001532C9">
        <w:t xml:space="preserve"> </w:t>
      </w:r>
      <w:r>
        <w:t>ти тогава, заради тежкото състояние на синът ти,</w:t>
      </w:r>
      <w:r w:rsidR="001532C9">
        <w:t xml:space="preserve"> </w:t>
      </w:r>
      <w:r>
        <w:t>моят адаш</w:t>
      </w:r>
      <w:r w:rsidR="001532C9">
        <w:t>!”</w:t>
      </w:r>
      <w:r w:rsidR="001D53ED">
        <w:t>.</w:t>
      </w:r>
      <w:r w:rsidR="001D53ED">
        <w:t xml:space="preserve"> </w:t>
      </w:r>
      <w:r>
        <w:t>Обещах му след 2-3 дни отново да му се обадя</w:t>
      </w:r>
      <w:r w:rsidR="001D53ED">
        <w:t>.</w:t>
      </w:r>
      <w:r>
        <w:t xml:space="preserve"> Изпревари ме</w:t>
      </w:r>
      <w:r w:rsidR="001532C9">
        <w:t xml:space="preserve"> </w:t>
      </w:r>
      <w:r>
        <w:t>снаха</w:t>
      </w:r>
      <w:r w:rsidR="001532C9">
        <w:t xml:space="preserve"> </w:t>
      </w:r>
      <w:r>
        <w:t>му,</w:t>
      </w:r>
      <w:r w:rsidR="001532C9">
        <w:t xml:space="preserve"> </w:t>
      </w:r>
      <w:r>
        <w:t>за да ми съобщи за неговата смърт</w:t>
      </w:r>
      <w:r w:rsidR="001D53ED">
        <w:t>.</w:t>
      </w:r>
      <w:r>
        <w:t xml:space="preserve"> Аз съм първият</w:t>
      </w:r>
      <w:r w:rsidR="001532C9">
        <w:t xml:space="preserve"> </w:t>
      </w:r>
      <w:r>
        <w:t>в оставеният от него списък,</w:t>
      </w:r>
      <w:r w:rsidR="001532C9">
        <w:t xml:space="preserve"> </w:t>
      </w:r>
      <w:r>
        <w:t>на които да съобщят за смъртта</w:t>
      </w:r>
      <w:r w:rsidR="001532C9">
        <w:t xml:space="preserve"> </w:t>
      </w:r>
      <w:r>
        <w:t xml:space="preserve">му. Първоначално мислех да отида </w:t>
      </w:r>
      <w:r w:rsidR="001D53ED">
        <w:t>н</w:t>
      </w:r>
      <w:r>
        <w:t>а погребението</w:t>
      </w:r>
      <w:r w:rsidR="001D53ED">
        <w:t xml:space="preserve">, </w:t>
      </w:r>
      <w:r>
        <w:t>но</w:t>
      </w:r>
      <w:r w:rsidR="001532C9">
        <w:t xml:space="preserve"> </w:t>
      </w:r>
      <w:r>
        <w:t>след</w:t>
      </w:r>
      <w:r w:rsidR="001D53ED">
        <w:t xml:space="preserve"> </w:t>
      </w:r>
      <w:r>
        <w:t>това</w:t>
      </w:r>
      <w:r>
        <w:t xml:space="preserve"> се отказах </w:t>
      </w:r>
      <w:r w:rsidR="001D53ED">
        <w:t>зар</w:t>
      </w:r>
      <w:r>
        <w:t>ади състоянието на синът би. Обади</w:t>
      </w:r>
      <w:r w:rsidR="001D53ED">
        <w:t>х</w:t>
      </w:r>
      <w:r>
        <w:t xml:space="preserve"> се</w:t>
      </w:r>
      <w:r w:rsidR="001532C9">
        <w:t xml:space="preserve"> </w:t>
      </w:r>
      <w:r>
        <w:t>на син</w:t>
      </w:r>
      <w:r w:rsidR="001D53ED">
        <w:t>а</w:t>
      </w:r>
      <w:r>
        <w:t xml:space="preserve"> му Павел,</w:t>
      </w:r>
      <w:r w:rsidR="001532C9">
        <w:t xml:space="preserve"> </w:t>
      </w:r>
      <w:r>
        <w:t>за да се извиня</w:t>
      </w:r>
      <w:r w:rsidR="001D53ED">
        <w:t>.</w:t>
      </w:r>
      <w:r>
        <w:t xml:space="preserve"> След това се обадих на д-</w:t>
      </w:r>
      <w:r w:rsidR="001D53ED">
        <w:t xml:space="preserve">р </w:t>
      </w:r>
      <w:r>
        <w:t>Симеоно</w:t>
      </w:r>
      <w:r w:rsidR="001D53ED">
        <w:t>в</w:t>
      </w:r>
      <w:r>
        <w:t>,</w:t>
      </w:r>
      <w:r w:rsidR="001532C9">
        <w:t xml:space="preserve"> </w:t>
      </w:r>
      <w:r>
        <w:t>който беше в София</w:t>
      </w:r>
      <w:r w:rsidR="001532C9">
        <w:t xml:space="preserve"> </w:t>
      </w:r>
      <w:r>
        <w:t>да отиде на погребението му</w:t>
      </w:r>
      <w:r w:rsidR="001532C9">
        <w:t xml:space="preserve"> </w:t>
      </w:r>
      <w:r>
        <w:t>кат</w:t>
      </w:r>
      <w:r w:rsidR="001D53ED">
        <w:t xml:space="preserve">о </w:t>
      </w:r>
      <w:r>
        <w:t>представител на Старозагорските</w:t>
      </w:r>
      <w:r w:rsidR="001532C9">
        <w:t xml:space="preserve"> </w:t>
      </w:r>
      <w:r w:rsidR="001532C9">
        <w:t>„</w:t>
      </w:r>
      <w:r w:rsidR="001532C9">
        <w:t>Мамаджии</w:t>
      </w:r>
      <w:r w:rsidR="001532C9">
        <w:t>”</w:t>
      </w:r>
      <w:r w:rsidR="001D53ED">
        <w:t>.</w:t>
      </w:r>
    </w:p>
    <w:p w14:paraId="2B996B2D" w14:textId="770964D7" w:rsidR="00F77A9F" w:rsidRDefault="00F77A9F" w:rsidP="00F77A9F">
      <w:r>
        <w:t>В началото на юли Марин толкова заслабна,</w:t>
      </w:r>
      <w:r w:rsidR="001532C9">
        <w:t xml:space="preserve"> </w:t>
      </w:r>
      <w:r>
        <w:t>че вече не можеше да излиза от апартамента,</w:t>
      </w:r>
      <w:r w:rsidR="001532C9">
        <w:t xml:space="preserve"> </w:t>
      </w:r>
      <w:r>
        <w:t>но още се обслужваше</w:t>
      </w:r>
      <w:r w:rsidR="001D53ED">
        <w:t xml:space="preserve">. </w:t>
      </w:r>
      <w:r>
        <w:t>Повечет</w:t>
      </w:r>
      <w:r w:rsidR="001D53ED">
        <w:t xml:space="preserve">о </w:t>
      </w:r>
      <w:r>
        <w:t>време беше на източния балкон,</w:t>
      </w:r>
      <w:r w:rsidR="001532C9">
        <w:t xml:space="preserve"> </w:t>
      </w:r>
      <w:r>
        <w:t>стоящ в различни пози на сгъв</w:t>
      </w:r>
      <w:r w:rsidR="001D53ED">
        <w:t>а</w:t>
      </w:r>
      <w:r>
        <w:t>емият ни стол,</w:t>
      </w:r>
      <w:r w:rsidR="001532C9">
        <w:t xml:space="preserve"> </w:t>
      </w:r>
      <w:r>
        <w:t>за да преодолява непоносимите болки</w:t>
      </w:r>
      <w:r w:rsidR="001D53ED">
        <w:t>.</w:t>
      </w:r>
      <w:r>
        <w:t xml:space="preserve"> Пиеше само морфин и Перуанските билки</w:t>
      </w:r>
      <w:r w:rsidR="001D53ED">
        <w:t xml:space="preserve">. </w:t>
      </w:r>
      <w:r>
        <w:t>Много,</w:t>
      </w:r>
      <w:r w:rsidR="001532C9">
        <w:t xml:space="preserve"> </w:t>
      </w:r>
      <w:r>
        <w:t>много страдаше моят син</w:t>
      </w:r>
      <w:r w:rsidR="001532C9">
        <w:t xml:space="preserve"> </w:t>
      </w:r>
      <w:r>
        <w:t>без да можем с нещо да му помогнем.</w:t>
      </w:r>
      <w:r w:rsidR="001532C9">
        <w:t xml:space="preserve"> </w:t>
      </w:r>
      <w:r>
        <w:t>По желание на баща им, на 14 юли изпратихме децата</w:t>
      </w:r>
      <w:r w:rsidR="001532C9">
        <w:t xml:space="preserve"> </w:t>
      </w:r>
      <w:r>
        <w:t xml:space="preserve">на ученическият лагер </w:t>
      </w:r>
      <w:r w:rsidR="001532C9">
        <w:t>„</w:t>
      </w:r>
      <w:r w:rsidR="001532C9">
        <w:t>Паниците</w:t>
      </w:r>
      <w:r w:rsidR="001532C9">
        <w:t>”</w:t>
      </w:r>
      <w:r w:rsidR="001532C9">
        <w:t xml:space="preserve"> </w:t>
      </w:r>
      <w:r>
        <w:t>край гр.</w:t>
      </w:r>
      <w:r w:rsidR="001D53ED">
        <w:t xml:space="preserve"> Калофер.</w:t>
      </w:r>
      <w:r>
        <w:t xml:space="preserve"> Вероятн</w:t>
      </w:r>
      <w:r w:rsidR="001D53ED">
        <w:t xml:space="preserve">о </w:t>
      </w:r>
      <w:r>
        <w:t xml:space="preserve">не </w:t>
      </w:r>
      <w:r w:rsidR="001D53ED">
        <w:t>желаеше</w:t>
      </w:r>
      <w:r>
        <w:t xml:space="preserve"> да наблюдават на страданията му</w:t>
      </w:r>
      <w:r w:rsidR="001D53ED">
        <w:t>.</w:t>
      </w:r>
    </w:p>
    <w:p w14:paraId="37B15791" w14:textId="40C2B413" w:rsidR="00F77A9F" w:rsidRDefault="00F77A9F" w:rsidP="00F77A9F">
      <w:r>
        <w:t>Ден преди това в с.</w:t>
      </w:r>
      <w:r w:rsidR="001532C9">
        <w:t xml:space="preserve"> </w:t>
      </w:r>
      <w:r>
        <w:t>Кирилово почина Игнат Султанов</w:t>
      </w:r>
      <w:r w:rsidR="001D53ED">
        <w:t xml:space="preserve">, </w:t>
      </w:r>
      <w:r>
        <w:t>съпруг</w:t>
      </w:r>
      <w:r w:rsidR="001D53ED">
        <w:t xml:space="preserve"> </w:t>
      </w:r>
      <w:r>
        <w:t>на</w:t>
      </w:r>
      <w:r>
        <w:t xml:space="preserve"> братовчедка ми Фанчето.</w:t>
      </w:r>
      <w:r w:rsidR="001D53ED">
        <w:t xml:space="preserve"> Хо</w:t>
      </w:r>
      <w:r>
        <w:t>дихме на погребението с братовчедката ми Лиляна</w:t>
      </w:r>
      <w:r w:rsidR="001D53ED">
        <w:t>.</w:t>
      </w:r>
    </w:p>
    <w:p w14:paraId="297934B0" w14:textId="31266E97" w:rsidR="00F77A9F" w:rsidRDefault="00F77A9F" w:rsidP="00F77A9F">
      <w:r>
        <w:t>Състоянието на Марин започна бързо да се влошава</w:t>
      </w:r>
      <w:r w:rsidR="001D53ED">
        <w:t xml:space="preserve">. </w:t>
      </w:r>
      <w:r>
        <w:t>Краката му до стъпалата се подуха</w:t>
      </w:r>
      <w:r w:rsidR="001D53ED">
        <w:t xml:space="preserve"> - </w:t>
      </w:r>
      <w:r w:rsidR="001532C9">
        <w:t>признак на влошена</w:t>
      </w:r>
      <w:r>
        <w:t xml:space="preserve"> сър</w:t>
      </w:r>
      <w:r w:rsidR="001D53ED">
        <w:t>д</w:t>
      </w:r>
      <w:r>
        <w:t>ечна дейност.</w:t>
      </w:r>
      <w:r w:rsidR="001532C9">
        <w:t xml:space="preserve"> </w:t>
      </w:r>
      <w:r>
        <w:t>На 19 юли Милка ходи до София</w:t>
      </w:r>
      <w:r w:rsidR="001D53ED">
        <w:t xml:space="preserve">, </w:t>
      </w:r>
      <w:r>
        <w:t xml:space="preserve">където </w:t>
      </w:r>
      <w:r>
        <w:t>с</w:t>
      </w:r>
      <w:r w:rsidR="001D53ED">
        <w:t xml:space="preserve"> </w:t>
      </w:r>
      <w:r>
        <w:t>помощ</w:t>
      </w:r>
      <w:r w:rsidR="001D53ED">
        <w:t>т</w:t>
      </w:r>
      <w:r>
        <w:t>а</w:t>
      </w:r>
      <w:r w:rsidR="001532C9">
        <w:t xml:space="preserve"> </w:t>
      </w:r>
      <w:r>
        <w:t>на</w:t>
      </w:r>
      <w:r w:rsidR="001532C9">
        <w:t xml:space="preserve"> </w:t>
      </w:r>
      <w:r>
        <w:t>проф.</w:t>
      </w:r>
      <w:r w:rsidR="001532C9">
        <w:t xml:space="preserve"> </w:t>
      </w:r>
      <w:r>
        <w:t>П</w:t>
      </w:r>
      <w:r w:rsidR="001D53ED">
        <w:t>.</w:t>
      </w:r>
      <w:r>
        <w:t xml:space="preserve"> </w:t>
      </w:r>
      <w:r w:rsidR="001532C9">
        <w:t xml:space="preserve"> </w:t>
      </w:r>
      <w:r>
        <w:t>Узунов</w:t>
      </w:r>
      <w:r w:rsidR="001D53ED">
        <w:t>,</w:t>
      </w:r>
      <w:r>
        <w:t xml:space="preserve"> донесе </w:t>
      </w:r>
      <w:r w:rsidR="001D53ED">
        <w:t>кръвна</w:t>
      </w:r>
      <w:r>
        <w:t xml:space="preserve"> плазма за облекчаване </w:t>
      </w:r>
      <w:r w:rsidR="001D53ED">
        <w:t>кръвообращението</w:t>
      </w:r>
      <w:r>
        <w:t xml:space="preserve"> на Марин</w:t>
      </w:r>
      <w:r w:rsidR="001D53ED">
        <w:t>.</w:t>
      </w:r>
    </w:p>
    <w:p w14:paraId="29E703B4" w14:textId="779CB76F" w:rsidR="00F77A9F" w:rsidRDefault="00F77A9F" w:rsidP="00F77A9F">
      <w:r>
        <w:t xml:space="preserve">По това време в гр. </w:t>
      </w:r>
      <w:r w:rsidR="001D53ED">
        <w:t>Атланта, САЩ</w:t>
      </w:r>
      <w:r>
        <w:t xml:space="preserve">, започнаха </w:t>
      </w:r>
      <w:r w:rsidR="001D53ED">
        <w:t>Олимпийски</w:t>
      </w:r>
      <w:r>
        <w:t>те игри</w:t>
      </w:r>
      <w:r w:rsidR="001D53ED">
        <w:t xml:space="preserve">. </w:t>
      </w:r>
      <w:r>
        <w:t>Доста усилия полага</w:t>
      </w:r>
      <w:r w:rsidR="001532C9">
        <w:t xml:space="preserve">ше </w:t>
      </w:r>
      <w:proofErr w:type="spellStart"/>
      <w:r w:rsidR="001532C9">
        <w:t>Марин,за</w:t>
      </w:r>
      <w:proofErr w:type="spellEnd"/>
      <w:r w:rsidR="001532C9">
        <w:t xml:space="preserve"> да ги гледа по </w:t>
      </w:r>
      <w:r w:rsidR="001532C9">
        <w:t>теле</w:t>
      </w:r>
      <w:r>
        <w:t>визията</w:t>
      </w:r>
      <w:r w:rsidR="001D53ED">
        <w:t xml:space="preserve">. </w:t>
      </w:r>
      <w:r>
        <w:t xml:space="preserve">След 20 </w:t>
      </w:r>
      <w:proofErr w:type="spellStart"/>
      <w:r>
        <w:t>юли,той</w:t>
      </w:r>
      <w:proofErr w:type="spellEnd"/>
      <w:r>
        <w:t xml:space="preserve"> започна ускорено да отпада и му беше много трудно да става и се обслужва</w:t>
      </w:r>
      <w:r w:rsidR="001D53ED">
        <w:t xml:space="preserve">. </w:t>
      </w:r>
      <w:r>
        <w:t xml:space="preserve">Започна да се </w:t>
      </w:r>
      <w:r>
        <w:t>подува</w:t>
      </w:r>
      <w:r w:rsidR="001D53ED">
        <w:t xml:space="preserve"> </w:t>
      </w:r>
      <w:r>
        <w:t>и</w:t>
      </w:r>
      <w:r>
        <w:t xml:space="preserve"> коремната му област. Гледайки измъченият му вид и умоляващият му поглед за помощ</w:t>
      </w:r>
      <w:r w:rsidR="001532C9">
        <w:t>,</w:t>
      </w:r>
      <w:r w:rsidR="001532C9">
        <w:t xml:space="preserve"> </w:t>
      </w:r>
      <w:r>
        <w:t>се чудех как да го окуражавам</w:t>
      </w:r>
      <w:r w:rsidR="001D53ED">
        <w:t>.</w:t>
      </w:r>
      <w:r>
        <w:t xml:space="preserve"> При</w:t>
      </w:r>
      <w:r w:rsidR="001D53ED">
        <w:t xml:space="preserve"> е</w:t>
      </w:r>
      <w:r>
        <w:t>ди</w:t>
      </w:r>
      <w:r w:rsidR="001D53ED">
        <w:t>н</w:t>
      </w:r>
      <w:r>
        <w:t xml:space="preserve"> такъв мой опит той ми каза:</w:t>
      </w:r>
      <w:r w:rsidR="001D53ED">
        <w:t xml:space="preserve"> „</w:t>
      </w:r>
      <w:r>
        <w:t>Татко като мъже,</w:t>
      </w:r>
      <w:r w:rsidR="001532C9">
        <w:t xml:space="preserve"> не </w:t>
      </w:r>
      <w:proofErr w:type="spellStart"/>
      <w:r w:rsidR="001532C9">
        <w:t>трябвада</w:t>
      </w:r>
      <w:proofErr w:type="spellEnd"/>
      <w:r w:rsidR="001532C9">
        <w:t xml:space="preserve"> се самозалъгваме</w:t>
      </w:r>
      <w:r w:rsidR="001532C9">
        <w:t>!”.</w:t>
      </w:r>
      <w:r>
        <w:t xml:space="preserve"> Допълвайки,</w:t>
      </w:r>
      <w:r w:rsidR="001532C9">
        <w:t xml:space="preserve"> </w:t>
      </w:r>
      <w:r>
        <w:t>че неговото заболяване не</w:t>
      </w:r>
      <w:r w:rsidR="001532C9">
        <w:t xml:space="preserve"> </w:t>
      </w:r>
      <w:r>
        <w:t>трябваше да хване него, а мен,</w:t>
      </w:r>
      <w:r w:rsidR="001532C9">
        <w:t xml:space="preserve"> </w:t>
      </w:r>
      <w:r>
        <w:t>той допълни</w:t>
      </w:r>
      <w:r w:rsidR="001D53ED">
        <w:t xml:space="preserve">: </w:t>
      </w:r>
      <w:r w:rsidR="001532C9">
        <w:t>„</w:t>
      </w:r>
      <w:r>
        <w:t>Улучи ме без да</w:t>
      </w:r>
      <w:r w:rsidR="001532C9">
        <w:t xml:space="preserve"> </w:t>
      </w:r>
      <w:r>
        <w:t>избира,</w:t>
      </w:r>
      <w:r w:rsidR="001532C9">
        <w:t xml:space="preserve"> </w:t>
      </w:r>
      <w:r>
        <w:t xml:space="preserve">дали заслужавам такава участ или не! </w:t>
      </w:r>
      <w:r w:rsidR="006666C8">
        <w:t>Съжалявам</w:t>
      </w:r>
      <w:r w:rsidR="001532C9">
        <w:t xml:space="preserve"> </w:t>
      </w:r>
      <w:r>
        <w:t>само</w:t>
      </w:r>
      <w:r w:rsidR="001532C9">
        <w:t xml:space="preserve"> </w:t>
      </w:r>
      <w:r w:rsidR="001532C9">
        <w:t>,</w:t>
      </w:r>
      <w:r>
        <w:t>татко ,че когато ще съм най-необходим на децата си</w:t>
      </w:r>
      <w:r w:rsidR="001D53ED">
        <w:t xml:space="preserve">, </w:t>
      </w:r>
      <w:r>
        <w:t>мен ще м</w:t>
      </w:r>
      <w:r w:rsidR="001D53ED">
        <w:t xml:space="preserve">е </w:t>
      </w:r>
      <w:r>
        <w:t>ня</w:t>
      </w:r>
      <w:r w:rsidR="001532C9">
        <w:t>ма</w:t>
      </w:r>
      <w:r w:rsidR="001532C9">
        <w:t>!”.</w:t>
      </w:r>
      <w:r>
        <w:t xml:space="preserve"> Опит</w:t>
      </w:r>
      <w:r w:rsidR="006666C8">
        <w:t>ът</w:t>
      </w:r>
      <w:r>
        <w:t xml:space="preserve"> ми да го успокоя,</w:t>
      </w:r>
      <w:r w:rsidR="001532C9">
        <w:t xml:space="preserve"> </w:t>
      </w:r>
      <w:r>
        <w:t>че ние с майка му</w:t>
      </w:r>
      <w:r w:rsidR="001D53ED">
        <w:t xml:space="preserve">, </w:t>
      </w:r>
      <w:r>
        <w:t>докато</w:t>
      </w:r>
      <w:r w:rsidR="001532C9">
        <w:t xml:space="preserve"> </w:t>
      </w:r>
      <w:r>
        <w:t>сме</w:t>
      </w:r>
      <w:r w:rsidR="001532C9">
        <w:t xml:space="preserve"> </w:t>
      </w:r>
      <w:r>
        <w:t xml:space="preserve">живи никога няма да </w:t>
      </w:r>
      <w:r w:rsidR="001D53ED">
        <w:t xml:space="preserve">ги </w:t>
      </w:r>
      <w:r>
        <w:t>изоставим,</w:t>
      </w:r>
      <w:r w:rsidR="001532C9">
        <w:t xml:space="preserve"> </w:t>
      </w:r>
      <w:r>
        <w:t xml:space="preserve">го принуди да </w:t>
      </w:r>
      <w:r>
        <w:t>ми</w:t>
      </w:r>
      <w:r w:rsidR="006666C8">
        <w:t xml:space="preserve"> </w:t>
      </w:r>
      <w:r>
        <w:t>каже</w:t>
      </w:r>
      <w:r w:rsidR="006666C8">
        <w:t xml:space="preserve">: </w:t>
      </w:r>
      <w:r>
        <w:t>“</w:t>
      </w:r>
      <w:r>
        <w:t>А бе татко,</w:t>
      </w:r>
      <w:r w:rsidR="001532C9">
        <w:t xml:space="preserve"> </w:t>
      </w:r>
      <w:r w:rsidR="001532C9">
        <w:t>в</w:t>
      </w:r>
      <w:r>
        <w:t>ие с майка сте вече възрастни хора</w:t>
      </w:r>
      <w:r w:rsidR="006666C8">
        <w:t>.</w:t>
      </w:r>
      <w:r>
        <w:t xml:space="preserve"> След</w:t>
      </w:r>
      <w:r w:rsidR="001532C9">
        <w:t xml:space="preserve"> </w:t>
      </w:r>
      <w:r>
        <w:t>няколко години и да искате,</w:t>
      </w:r>
      <w:r w:rsidR="001532C9">
        <w:t xml:space="preserve"> няма да можете да им помагате</w:t>
      </w:r>
      <w:r w:rsidR="001532C9">
        <w:t xml:space="preserve">!”. </w:t>
      </w:r>
      <w:r>
        <w:t>От този разговор ми стана ясно,</w:t>
      </w:r>
      <w:r w:rsidR="001532C9">
        <w:t xml:space="preserve"> </w:t>
      </w:r>
      <w:r>
        <w:t>че Марин не хранеше ник</w:t>
      </w:r>
      <w:r w:rsidR="006666C8">
        <w:t>ак</w:t>
      </w:r>
      <w:r>
        <w:t>ви надежди и вече очакваше краят си.</w:t>
      </w:r>
    </w:p>
    <w:p w14:paraId="1E85D9F9" w14:textId="1DD3B589" w:rsidR="00F77A9F" w:rsidRDefault="00F77A9F" w:rsidP="00F77A9F">
      <w:r>
        <w:t>През тези юлски горещи дни Милка беше непрекъснато край</w:t>
      </w:r>
      <w:r w:rsidR="00075077">
        <w:t xml:space="preserve"> </w:t>
      </w:r>
      <w:r>
        <w:t>син</w:t>
      </w:r>
      <w:r w:rsidR="006666C8">
        <w:t>а</w:t>
      </w:r>
      <w:r>
        <w:t xml:space="preserve"> ни, а аз продължавах да </w:t>
      </w:r>
      <w:r w:rsidR="006666C8">
        <w:t>дежуря</w:t>
      </w:r>
      <w:r>
        <w:t xml:space="preserve"> в Д</w:t>
      </w:r>
      <w:r w:rsidR="006666C8">
        <w:t>О</w:t>
      </w:r>
      <w:r>
        <w:t>СО-то и да ходя на</w:t>
      </w:r>
      <w:r w:rsidR="00075077">
        <w:t xml:space="preserve"> </w:t>
      </w:r>
      <w:r>
        <w:t>парцела в с.</w:t>
      </w:r>
      <w:r w:rsidR="00075077">
        <w:t xml:space="preserve"> </w:t>
      </w:r>
      <w:r>
        <w:t>М</w:t>
      </w:r>
      <w:r w:rsidR="00075077">
        <w:t xml:space="preserve">. </w:t>
      </w:r>
      <w:r>
        <w:t>Верея</w:t>
      </w:r>
      <w:r w:rsidR="006666C8">
        <w:t xml:space="preserve">. </w:t>
      </w:r>
      <w:r>
        <w:t xml:space="preserve">След </w:t>
      </w:r>
      <w:r w:rsidR="006666C8">
        <w:t>завръщане</w:t>
      </w:r>
      <w:r w:rsidR="00075077">
        <w:t xml:space="preserve"> на децата от </w:t>
      </w:r>
      <w:r w:rsidR="00075077">
        <w:t>„</w:t>
      </w:r>
      <w:r w:rsidR="00075077">
        <w:t>Паниците</w:t>
      </w:r>
      <w:r w:rsidR="00075077">
        <w:t>”</w:t>
      </w:r>
      <w:r>
        <w:t>,</w:t>
      </w:r>
      <w:r w:rsidR="00075077">
        <w:t xml:space="preserve"> </w:t>
      </w:r>
      <w:r>
        <w:t xml:space="preserve">Марин пожела да отидат при </w:t>
      </w:r>
      <w:r w:rsidR="006666C8">
        <w:t>дядо</w:t>
      </w:r>
      <w:r w:rsidR="00075077">
        <w:t xml:space="preserve"> си </w:t>
      </w:r>
      <w:r>
        <w:t>Запрян в село Разделна</w:t>
      </w:r>
      <w:r w:rsidR="006666C8">
        <w:t xml:space="preserve">. </w:t>
      </w:r>
      <w:r>
        <w:t xml:space="preserve">При всяко </w:t>
      </w:r>
      <w:r w:rsidR="006666C8">
        <w:t>тръгване</w:t>
      </w:r>
      <w:r>
        <w:t xml:space="preserve"> за нощните си </w:t>
      </w:r>
      <w:r w:rsidR="006666C8">
        <w:t>дежурства</w:t>
      </w:r>
      <w:r>
        <w:t>, влизах при</w:t>
      </w:r>
      <w:r w:rsidR="00075077">
        <w:t xml:space="preserve"> </w:t>
      </w:r>
      <w:r>
        <w:t>Марин да си поговорим</w:t>
      </w:r>
      <w:r w:rsidR="006666C8">
        <w:t xml:space="preserve">, </w:t>
      </w:r>
      <w:r>
        <w:t xml:space="preserve">а сутрин му </w:t>
      </w:r>
      <w:r w:rsidR="006666C8">
        <w:t>носих</w:t>
      </w:r>
      <w:r>
        <w:t xml:space="preserve"> вестни</w:t>
      </w:r>
      <w:r w:rsidR="00075077">
        <w:t>к</w:t>
      </w:r>
      <w:r w:rsidR="00075077">
        <w:t xml:space="preserve"> "Дума</w:t>
      </w:r>
      <w:r w:rsidR="00075077">
        <w:t>"</w:t>
      </w:r>
      <w:r>
        <w:t xml:space="preserve"> и</w:t>
      </w:r>
      <w:r w:rsidR="006666C8">
        <w:t xml:space="preserve"> коментирахме</w:t>
      </w:r>
      <w:r w:rsidR="00075077">
        <w:t xml:space="preserve"> </w:t>
      </w:r>
      <w:r>
        <w:t xml:space="preserve">новините и </w:t>
      </w:r>
      <w:r w:rsidR="006666C8">
        <w:t xml:space="preserve">Олимпиадата. </w:t>
      </w:r>
      <w:r>
        <w:t>Оставах все по-кратко при</w:t>
      </w:r>
      <w:r w:rsidR="00075077">
        <w:t xml:space="preserve"> </w:t>
      </w:r>
      <w:r>
        <w:t>него</w:t>
      </w:r>
      <w:r w:rsidR="006666C8">
        <w:t>.</w:t>
      </w:r>
      <w:r>
        <w:t xml:space="preserve"> Измъчвах се като г</w:t>
      </w:r>
      <w:r w:rsidR="006666C8">
        <w:t xml:space="preserve">ледам </w:t>
      </w:r>
      <w:r>
        <w:t>в такова състояние</w:t>
      </w:r>
      <w:r w:rsidR="006666C8">
        <w:t xml:space="preserve"> и той го забеляза.</w:t>
      </w:r>
      <w:r>
        <w:t xml:space="preserve"> Милка спеше при него </w:t>
      </w:r>
      <w:r>
        <w:t>в</w:t>
      </w:r>
      <w:r w:rsidR="00075077">
        <w:t>ъв</w:t>
      </w:r>
      <w:r>
        <w:t xml:space="preserve"> всекидневната. Тя най-много полагаше грижи за него</w:t>
      </w:r>
      <w:r w:rsidR="006666C8">
        <w:t xml:space="preserve">. </w:t>
      </w:r>
      <w:r>
        <w:t>Само тя си знае</w:t>
      </w:r>
      <w:r w:rsidR="00075077">
        <w:t xml:space="preserve"> </w:t>
      </w:r>
      <w:r>
        <w:t xml:space="preserve">как майчиното </w:t>
      </w:r>
      <w:r w:rsidR="006666C8">
        <w:t>сърце</w:t>
      </w:r>
      <w:r w:rsidR="00075077">
        <w:t xml:space="preserve"> понася това положение</w:t>
      </w:r>
      <w:r>
        <w:t>.</w:t>
      </w:r>
    </w:p>
    <w:p w14:paraId="1007E72C" w14:textId="32C88DEE" w:rsidR="00F77A9F" w:rsidRDefault="00F77A9F" w:rsidP="00F77A9F">
      <w:r>
        <w:t>Последните му дни бяха най-мъчителните</w:t>
      </w:r>
      <w:r w:rsidR="006666C8">
        <w:t>,</w:t>
      </w:r>
      <w:r>
        <w:t xml:space="preserve"> но</w:t>
      </w:r>
      <w:r w:rsidR="00075077">
        <w:t xml:space="preserve"> </w:t>
      </w:r>
      <w:r>
        <w:t>въпреки</w:t>
      </w:r>
      <w:r w:rsidR="00075077">
        <w:t xml:space="preserve"> </w:t>
      </w:r>
      <w:r>
        <w:t>това</w:t>
      </w:r>
      <w:r w:rsidR="00075077">
        <w:t xml:space="preserve"> т</w:t>
      </w:r>
      <w:r>
        <w:t xml:space="preserve">ой се </w:t>
      </w:r>
      <w:r w:rsidR="006666C8">
        <w:t>въздържа</w:t>
      </w:r>
      <w:r>
        <w:t xml:space="preserve"> да пие </w:t>
      </w:r>
      <w:r w:rsidR="006666C8">
        <w:t xml:space="preserve">от </w:t>
      </w:r>
      <w:r>
        <w:t>морфина</w:t>
      </w:r>
      <w:r w:rsidR="006666C8">
        <w:t xml:space="preserve">. </w:t>
      </w:r>
      <w:r>
        <w:t>Една вечер м</w:t>
      </w:r>
      <w:r w:rsidR="006666C8">
        <w:t>н</w:t>
      </w:r>
      <w:r>
        <w:t>ого молил майка си да не спи при него. Изглежда болките са били непоносими и той решил</w:t>
      </w:r>
      <w:r w:rsidR="00075077">
        <w:t xml:space="preserve"> </w:t>
      </w:r>
      <w:r>
        <w:t xml:space="preserve">тази нощ да изпие всичкия </w:t>
      </w:r>
      <w:r w:rsidR="006666C8">
        <w:t xml:space="preserve">останал </w:t>
      </w:r>
      <w:r>
        <w:t>морфин</w:t>
      </w:r>
      <w:r w:rsidR="006666C8">
        <w:t xml:space="preserve">. </w:t>
      </w:r>
      <w:r>
        <w:t>Сутринта</w:t>
      </w:r>
      <w:r w:rsidR="006666C8">
        <w:t xml:space="preserve"> М</w:t>
      </w:r>
      <w:r>
        <w:t xml:space="preserve">илка го намира упоен. Същият ден </w:t>
      </w:r>
      <w:r w:rsidR="006666C8">
        <w:t>кумът</w:t>
      </w:r>
      <w:r>
        <w:t xml:space="preserve"> ни с една</w:t>
      </w:r>
      <w:r w:rsidR="00075077">
        <w:t xml:space="preserve"> </w:t>
      </w:r>
      <w:r>
        <w:t>медицинска</w:t>
      </w:r>
      <w:r w:rsidR="00075077">
        <w:t xml:space="preserve"> </w:t>
      </w:r>
      <w:r>
        <w:t>сестра трябваше да му преливат албумин,</w:t>
      </w:r>
      <w:r w:rsidR="00075077">
        <w:t xml:space="preserve"> </w:t>
      </w:r>
      <w:r>
        <w:t>който</w:t>
      </w:r>
      <w:r w:rsidR="00075077">
        <w:t xml:space="preserve"> </w:t>
      </w:r>
      <w:r>
        <w:t>проф. Узунов уреди и Милка донесе от София.</w:t>
      </w:r>
      <w:r w:rsidR="00075077">
        <w:t xml:space="preserve"> </w:t>
      </w:r>
      <w:r>
        <w:t>Те го свариха в</w:t>
      </w:r>
      <w:r w:rsidR="00075077">
        <w:t xml:space="preserve"> </w:t>
      </w:r>
      <w:r>
        <w:t xml:space="preserve">това състояние и работата се провали, тъй като </w:t>
      </w:r>
      <w:r>
        <w:t>не</w:t>
      </w:r>
      <w:r w:rsidR="006666C8">
        <w:t xml:space="preserve"> </w:t>
      </w:r>
      <w:r>
        <w:t>можаха</w:t>
      </w:r>
      <w:r w:rsidR="00075077">
        <w:t xml:space="preserve"> </w:t>
      </w:r>
      <w:r>
        <w:t>да открият вената му и разляха всичко. Много, много</w:t>
      </w:r>
      <w:r w:rsidR="00075077">
        <w:t xml:space="preserve"> </w:t>
      </w:r>
      <w:r>
        <w:t>тежко беше състоянието на синът ни и ние с нищо не можехме</w:t>
      </w:r>
      <w:r w:rsidR="00075077">
        <w:t xml:space="preserve"> </w:t>
      </w:r>
      <w:r>
        <w:t>да му помогнем.</w:t>
      </w:r>
      <w:r w:rsidR="00075077">
        <w:t xml:space="preserve"> </w:t>
      </w:r>
      <w:r>
        <w:t>Потеше се обилно, вероятно младият м</w:t>
      </w:r>
      <w:r w:rsidR="006666C8">
        <w:t>у о</w:t>
      </w:r>
      <w:r>
        <w:t>рганизъм все още се бореше.</w:t>
      </w:r>
    </w:p>
    <w:p w14:paraId="1A3C41ED" w14:textId="5DE8010A" w:rsidR="00F77A9F" w:rsidRDefault="00F77A9F" w:rsidP="00F77A9F">
      <w:r>
        <w:t>На 2 август вечерта преди да тръгна за работа влязох</w:t>
      </w:r>
      <w:r w:rsidR="00075077">
        <w:t xml:space="preserve"> </w:t>
      </w:r>
      <w:r>
        <w:t>при не</w:t>
      </w:r>
      <w:r w:rsidR="006666C8">
        <w:t>г</w:t>
      </w:r>
      <w:r>
        <w:t>о, за да му кажа довиждане.</w:t>
      </w:r>
      <w:r w:rsidR="00075077">
        <w:t xml:space="preserve"> </w:t>
      </w:r>
      <w:r>
        <w:t>Не</w:t>
      </w:r>
      <w:r w:rsidR="00075077">
        <w:t xml:space="preserve"> </w:t>
      </w:r>
      <w:r>
        <w:t xml:space="preserve">знаех, че това е </w:t>
      </w:r>
      <w:r w:rsidR="006666C8">
        <w:t>било за</w:t>
      </w:r>
      <w:r>
        <w:t xml:space="preserve"> последно</w:t>
      </w:r>
      <w:r w:rsidR="006666C8">
        <w:t>.</w:t>
      </w:r>
      <w:r w:rsidR="00075077">
        <w:t xml:space="preserve"> Поговорихме малко</w:t>
      </w:r>
      <w:r>
        <w:t xml:space="preserve"> за Олимпиадата.</w:t>
      </w:r>
      <w:r w:rsidR="00075077">
        <w:t xml:space="preserve"> </w:t>
      </w:r>
      <w:r>
        <w:t>Той</w:t>
      </w:r>
      <w:r w:rsidR="00075077">
        <w:t xml:space="preserve"> </w:t>
      </w:r>
      <w:r>
        <w:t>очакваше</w:t>
      </w:r>
      <w:r w:rsidR="00075077">
        <w:t xml:space="preserve"> </w:t>
      </w:r>
      <w:r>
        <w:t>на следващата вечер Сте</w:t>
      </w:r>
      <w:r w:rsidR="006666C8">
        <w:t>ф</w:t>
      </w:r>
      <w:r>
        <w:t>ка Костадинова да вземе златен медал.</w:t>
      </w:r>
      <w:r w:rsidR="00075077">
        <w:t xml:space="preserve"> </w:t>
      </w:r>
      <w:r>
        <w:t>Това се сбъдна</w:t>
      </w:r>
      <w:r w:rsidR="006666C8">
        <w:t>,</w:t>
      </w:r>
      <w:r>
        <w:t xml:space="preserve"> но той не</w:t>
      </w:r>
      <w:r w:rsidR="00075077">
        <w:t xml:space="preserve"> </w:t>
      </w:r>
      <w:r>
        <w:t xml:space="preserve">можа да </w:t>
      </w:r>
      <w:r w:rsidR="006666C8">
        <w:t>с</w:t>
      </w:r>
      <w:r>
        <w:t>е порадва, защото на 3 август</w:t>
      </w:r>
      <w:r w:rsidR="00075077">
        <w:t xml:space="preserve"> </w:t>
      </w:r>
      <w:r>
        <w:t>сутринта почина.</w:t>
      </w:r>
    </w:p>
    <w:p w14:paraId="14B9EAC1" w14:textId="5A58E448" w:rsidR="00F77A9F" w:rsidRDefault="00F77A9F" w:rsidP="00F77A9F">
      <w:r>
        <w:t>Към 5 часа казал на майка си да затвори врата към балкона защото му станало студено</w:t>
      </w:r>
      <w:r w:rsidR="006666C8">
        <w:t xml:space="preserve">. </w:t>
      </w:r>
      <w:r>
        <w:t>Това са били последните думи.</w:t>
      </w:r>
      <w:r w:rsidR="00075077">
        <w:t xml:space="preserve"> </w:t>
      </w:r>
      <w:r>
        <w:t xml:space="preserve">После започнал да хърка, </w:t>
      </w:r>
      <w:r w:rsidR="006666C8">
        <w:t>и</w:t>
      </w:r>
      <w:r>
        <w:t xml:space="preserve"> на нищо вече не успял да й отговори</w:t>
      </w:r>
      <w:r w:rsidR="006666C8">
        <w:t>.</w:t>
      </w:r>
      <w:r>
        <w:t xml:space="preserve"> Помислила,</w:t>
      </w:r>
      <w:r w:rsidR="00075077">
        <w:t xml:space="preserve"> </w:t>
      </w:r>
      <w:r>
        <w:t>че си е глътнал</w:t>
      </w:r>
      <w:r w:rsidR="00075077">
        <w:t xml:space="preserve"> </w:t>
      </w:r>
      <w:r>
        <w:t>езика и потърсила по телефона</w:t>
      </w:r>
      <w:r w:rsidR="00075077">
        <w:t xml:space="preserve"> </w:t>
      </w:r>
      <w:r w:rsidR="00075077">
        <w:t>„</w:t>
      </w:r>
      <w:r w:rsidR="00075077">
        <w:t>Бърза помощ</w:t>
      </w:r>
      <w:r w:rsidR="00075077">
        <w:t>”</w:t>
      </w:r>
      <w:r w:rsidR="006666C8">
        <w:t>.</w:t>
      </w:r>
      <w:r>
        <w:t xml:space="preserve"> След това </w:t>
      </w:r>
      <w:r w:rsidR="006666C8">
        <w:t>с</w:t>
      </w:r>
      <w:r>
        <w:t>ъс с</w:t>
      </w:r>
      <w:r w:rsidR="006666C8">
        <w:t>ъ</w:t>
      </w:r>
      <w:r>
        <w:t>седа</w:t>
      </w:r>
      <w:r w:rsidR="006666C8">
        <w:t xml:space="preserve"> Илия </w:t>
      </w:r>
      <w:r>
        <w:t xml:space="preserve"> Здравков се помъчили да му отварят устата,</w:t>
      </w:r>
      <w:r w:rsidR="00075077">
        <w:t xml:space="preserve"> </w:t>
      </w:r>
      <w:r>
        <w:t>но</w:t>
      </w:r>
      <w:r w:rsidR="00075077">
        <w:t xml:space="preserve"> </w:t>
      </w:r>
      <w:r>
        <w:t>разбрали,</w:t>
      </w:r>
      <w:r w:rsidR="00075077">
        <w:t xml:space="preserve"> </w:t>
      </w:r>
      <w:r>
        <w:t>че той вече не може да говори</w:t>
      </w:r>
      <w:r w:rsidR="006666C8">
        <w:t>.</w:t>
      </w:r>
      <w:r>
        <w:t xml:space="preserve"> Дошлият лекар установява агонията му,</w:t>
      </w:r>
      <w:r w:rsidR="00075077">
        <w:t xml:space="preserve"> </w:t>
      </w:r>
      <w:r>
        <w:t xml:space="preserve">поставя му </w:t>
      </w:r>
      <w:r w:rsidR="006666C8">
        <w:t>някаква</w:t>
      </w:r>
      <w:r>
        <w:t xml:space="preserve"> инжекция и си отива</w:t>
      </w:r>
      <w:r w:rsidR="006666C8">
        <w:t>.</w:t>
      </w:r>
      <w:r>
        <w:t xml:space="preserve"> Към</w:t>
      </w:r>
      <w:r w:rsidR="00075077">
        <w:t xml:space="preserve"> </w:t>
      </w:r>
      <w:r>
        <w:t>6 часа Милка се обади по телефона и на мене.</w:t>
      </w:r>
      <w:r w:rsidR="00075077">
        <w:t xml:space="preserve"> </w:t>
      </w:r>
      <w:r>
        <w:t>По това време</w:t>
      </w:r>
      <w:r w:rsidR="00075077">
        <w:t xml:space="preserve"> </w:t>
      </w:r>
      <w:r>
        <w:t>дойде</w:t>
      </w:r>
      <w:r w:rsidR="00075077">
        <w:t xml:space="preserve"> </w:t>
      </w:r>
      <w:r>
        <w:t>сменника</w:t>
      </w:r>
      <w:r w:rsidR="00075077">
        <w:t xml:space="preserve"> </w:t>
      </w:r>
      <w:r>
        <w:t>ми,</w:t>
      </w:r>
      <w:r w:rsidR="00075077">
        <w:t xml:space="preserve"> </w:t>
      </w:r>
      <w:r>
        <w:t>защото беше неделя</w:t>
      </w:r>
      <w:r w:rsidR="006052CB">
        <w:t>,</w:t>
      </w:r>
      <w:r>
        <w:t xml:space="preserve"> и аз към седем без нещ</w:t>
      </w:r>
      <w:r w:rsidR="006052CB">
        <w:t xml:space="preserve">о </w:t>
      </w:r>
      <w:r>
        <w:t>бях в къщи</w:t>
      </w:r>
      <w:r w:rsidR="006052CB">
        <w:t xml:space="preserve">. </w:t>
      </w:r>
      <w:r>
        <w:t>Влязох при него,</w:t>
      </w:r>
      <w:r w:rsidR="00075077">
        <w:t xml:space="preserve"> </w:t>
      </w:r>
      <w:r>
        <w:t>хвана</w:t>
      </w:r>
      <w:r w:rsidR="00075077">
        <w:t>х</w:t>
      </w:r>
      <w:r w:rsidR="00075077">
        <w:t xml:space="preserve"> </w:t>
      </w:r>
      <w:r>
        <w:t>р</w:t>
      </w:r>
      <w:r w:rsidR="006052CB">
        <w:t>ъ</w:t>
      </w:r>
      <w:r>
        <w:t>ката му и за пръв път</w:t>
      </w:r>
      <w:r w:rsidR="00075077">
        <w:t xml:space="preserve"> го помилвах по лицето</w:t>
      </w:r>
      <w:r>
        <w:t>.</w:t>
      </w:r>
      <w:r w:rsidR="00075077">
        <w:t xml:space="preserve"> </w:t>
      </w:r>
      <w:r w:rsidR="00075077">
        <w:t>Гледаше ме с блуждае</w:t>
      </w:r>
      <w:r w:rsidR="00075077">
        <w:t>щ</w:t>
      </w:r>
      <w:r>
        <w:t xml:space="preserve"> поглед,</w:t>
      </w:r>
      <w:r w:rsidR="00075077">
        <w:t xml:space="preserve"> </w:t>
      </w:r>
      <w:r>
        <w:t>но не ре</w:t>
      </w:r>
      <w:r w:rsidR="006052CB">
        <w:t>а</w:t>
      </w:r>
      <w:r>
        <w:t>гира.</w:t>
      </w:r>
      <w:r w:rsidR="006052CB">
        <w:t xml:space="preserve"> От време</w:t>
      </w:r>
      <w:r>
        <w:t xml:space="preserve"> на време пр</w:t>
      </w:r>
      <w:r w:rsidR="00075077">
        <w:t>ехъркваше, а на мен се струваше</w:t>
      </w:r>
      <w:r>
        <w:t>,</w:t>
      </w:r>
      <w:r w:rsidR="00075077">
        <w:t xml:space="preserve"> </w:t>
      </w:r>
      <w:r>
        <w:t>че</w:t>
      </w:r>
      <w:r w:rsidR="00075077">
        <w:t xml:space="preserve"> </w:t>
      </w:r>
      <w:r>
        <w:t>се опитва да ми каже нещо. Помолих го,</w:t>
      </w:r>
      <w:r w:rsidR="00075077">
        <w:t xml:space="preserve"> </w:t>
      </w:r>
      <w:r>
        <w:t>ако ме чува</w:t>
      </w:r>
      <w:r w:rsidR="00075077">
        <w:t>,</w:t>
      </w:r>
      <w:r>
        <w:t xml:space="preserve"> да ми стисне ръката,</w:t>
      </w:r>
      <w:r w:rsidR="00075077">
        <w:t xml:space="preserve"> </w:t>
      </w:r>
      <w:r>
        <w:t>но той почти не реагира</w:t>
      </w:r>
      <w:r w:rsidR="006052CB">
        <w:t>.</w:t>
      </w:r>
    </w:p>
    <w:p w14:paraId="3B6FB6CB" w14:textId="3EA77458" w:rsidR="00F77A9F" w:rsidRDefault="00075077" w:rsidP="00F77A9F">
      <w:r>
        <w:t>Към 7</w:t>
      </w:r>
      <w:r>
        <w:t>:</w:t>
      </w:r>
      <w:r w:rsidR="00F77A9F">
        <w:t>30 дойде и кумът д-р Симеонов</w:t>
      </w:r>
      <w:r w:rsidR="006052CB">
        <w:t xml:space="preserve"> и </w:t>
      </w:r>
      <w:r w:rsidR="00F77A9F">
        <w:t>също</w:t>
      </w:r>
      <w:r>
        <w:t xml:space="preserve"> </w:t>
      </w:r>
      <w:r w:rsidR="00F77A9F">
        <w:t>установи</w:t>
      </w:r>
      <w:r w:rsidR="006052CB">
        <w:t xml:space="preserve"> предсмъртната</w:t>
      </w:r>
      <w:r w:rsidR="00F77A9F">
        <w:t xml:space="preserve"> му агония. Аз продължих да стоя до него и му държ</w:t>
      </w:r>
      <w:r w:rsidR="006052CB">
        <w:t xml:space="preserve">ах </w:t>
      </w:r>
      <w:r w:rsidR="00F77A9F">
        <w:t>ръката</w:t>
      </w:r>
      <w:r w:rsidR="006052CB">
        <w:t xml:space="preserve">. </w:t>
      </w:r>
      <w:r w:rsidR="00F77A9F">
        <w:t>Към 8 часа престана да прехърква,</w:t>
      </w:r>
      <w:r>
        <w:t xml:space="preserve"> </w:t>
      </w:r>
      <w:r w:rsidR="00F77A9F">
        <w:t>по</w:t>
      </w:r>
      <w:r w:rsidR="006052CB">
        <w:t>г</w:t>
      </w:r>
      <w:r w:rsidR="00F77A9F">
        <w:t>лед</w:t>
      </w:r>
      <w:r w:rsidR="006052CB">
        <w:t>ът</w:t>
      </w:r>
      <w:r w:rsidR="00F77A9F">
        <w:t xml:space="preserve"> му стана неподвиже</w:t>
      </w:r>
      <w:r w:rsidR="006052CB">
        <w:t>н</w:t>
      </w:r>
      <w:r w:rsidR="00F77A9F">
        <w:t>,</w:t>
      </w:r>
      <w:r>
        <w:t xml:space="preserve"> </w:t>
      </w:r>
      <w:r w:rsidR="00F77A9F">
        <w:t>но дишането продължаваше</w:t>
      </w:r>
      <w:r w:rsidR="006052CB">
        <w:t>.</w:t>
      </w:r>
      <w:r w:rsidR="00F77A9F">
        <w:t xml:space="preserve"> По тава време,</w:t>
      </w:r>
      <w:r>
        <w:t xml:space="preserve"> </w:t>
      </w:r>
      <w:r w:rsidR="00F77A9F">
        <w:t>повикани</w:t>
      </w:r>
      <w:r>
        <w:t xml:space="preserve"> </w:t>
      </w:r>
      <w:r w:rsidR="00F77A9F">
        <w:t>сутринта от майка си,</w:t>
      </w:r>
      <w:r>
        <w:t xml:space="preserve"> </w:t>
      </w:r>
      <w:r w:rsidR="00F77A9F">
        <w:t>децата пристигнаха с дядо си Запрян от</w:t>
      </w:r>
      <w:r>
        <w:t xml:space="preserve"> </w:t>
      </w:r>
      <w:r w:rsidR="00F77A9F">
        <w:t>Разделна</w:t>
      </w:r>
      <w:r w:rsidR="006052CB">
        <w:t>.</w:t>
      </w:r>
      <w:r>
        <w:t xml:space="preserve"> Видяха за кратко татко си в </w:t>
      </w:r>
      <w:r>
        <w:t>„</w:t>
      </w:r>
      <w:r>
        <w:t>кома</w:t>
      </w:r>
      <w:r>
        <w:t>”</w:t>
      </w:r>
      <w:r w:rsidR="00F77A9F">
        <w:t xml:space="preserve"> и ги </w:t>
      </w:r>
      <w:r w:rsidR="006052CB">
        <w:t xml:space="preserve">изведоха. </w:t>
      </w:r>
      <w:r w:rsidR="00F77A9F">
        <w:t>Пос</w:t>
      </w:r>
      <w:r>
        <w:t>тепенно дишането му ставаше все</w:t>
      </w:r>
      <w:r w:rsidR="00F77A9F">
        <w:t xml:space="preserve"> по-забавено, а аз продължавах да му дър</w:t>
      </w:r>
      <w:r w:rsidR="006052CB">
        <w:t>ж</w:t>
      </w:r>
      <w:r w:rsidR="00F77A9F">
        <w:t>а</w:t>
      </w:r>
      <w:r>
        <w:t xml:space="preserve"> </w:t>
      </w:r>
      <w:r w:rsidR="00F77A9F">
        <w:t>р</w:t>
      </w:r>
      <w:r w:rsidR="006052CB">
        <w:t>ъ</w:t>
      </w:r>
      <w:r w:rsidR="00F77A9F">
        <w:t xml:space="preserve">ката и </w:t>
      </w:r>
      <w:r w:rsidR="006052CB">
        <w:t xml:space="preserve">да </w:t>
      </w:r>
      <w:r w:rsidR="00F77A9F">
        <w:t>му говоря,</w:t>
      </w:r>
      <w:r>
        <w:t xml:space="preserve"> </w:t>
      </w:r>
      <w:r w:rsidR="00F77A9F">
        <w:t>макар да знаех,</w:t>
      </w:r>
      <w:r>
        <w:t xml:space="preserve"> </w:t>
      </w:r>
      <w:r w:rsidR="00F77A9F">
        <w:t>че</w:t>
      </w:r>
      <w:r>
        <w:t xml:space="preserve"> </w:t>
      </w:r>
      <w:r w:rsidR="00F77A9F">
        <w:t>не ме чува</w:t>
      </w:r>
      <w:r w:rsidR="006052CB">
        <w:t>.</w:t>
      </w:r>
      <w:r w:rsidR="00F77A9F">
        <w:t xml:space="preserve"> Милка и Дора само от време на време</w:t>
      </w:r>
      <w:r>
        <w:t xml:space="preserve"> </w:t>
      </w:r>
      <w:r w:rsidR="00F77A9F">
        <w:t>влиза</w:t>
      </w:r>
      <w:r w:rsidR="006052CB">
        <w:t xml:space="preserve">ха </w:t>
      </w:r>
      <w:r w:rsidR="00F77A9F">
        <w:t>пр</w:t>
      </w:r>
      <w:r w:rsidR="006052CB">
        <w:t xml:space="preserve">и </w:t>
      </w:r>
      <w:r>
        <w:t>нас. Към 9</w:t>
      </w:r>
      <w:r>
        <w:t>:</w:t>
      </w:r>
      <w:r w:rsidR="00F77A9F">
        <w:t>15 часа направи последен слаб напън да поеме въ</w:t>
      </w:r>
      <w:r w:rsidR="006052CB">
        <w:t>з</w:t>
      </w:r>
      <w:r w:rsidR="00F77A9F">
        <w:t>дух и престана</w:t>
      </w:r>
      <w:r>
        <w:t xml:space="preserve"> да ди</w:t>
      </w:r>
      <w:r>
        <w:t>ш</w:t>
      </w:r>
      <w:r w:rsidR="00F77A9F">
        <w:t>а</w:t>
      </w:r>
      <w:r w:rsidR="006052CB">
        <w:t xml:space="preserve">. </w:t>
      </w:r>
      <w:r w:rsidR="00F77A9F">
        <w:t>Синът ми Марин вече не беше между живите.</w:t>
      </w:r>
      <w:r>
        <w:t xml:space="preserve"> Пред мен бяха само неговите </w:t>
      </w:r>
      <w:r>
        <w:t>„</w:t>
      </w:r>
      <w:r>
        <w:t>останки</w:t>
      </w:r>
      <w:r>
        <w:t>”</w:t>
      </w:r>
      <w:r w:rsidR="006052CB">
        <w:t xml:space="preserve"> н</w:t>
      </w:r>
      <w:r w:rsidR="00F77A9F">
        <w:t xml:space="preserve">а </w:t>
      </w:r>
      <w:r w:rsidR="006052CB">
        <w:t xml:space="preserve">разсипаното </w:t>
      </w:r>
      <w:r w:rsidR="00F77A9F">
        <w:t>от</w:t>
      </w:r>
      <w:r>
        <w:t xml:space="preserve"> </w:t>
      </w:r>
      <w:r w:rsidR="00F77A9F">
        <w:t>болестта му тял</w:t>
      </w:r>
      <w:r w:rsidR="006052CB">
        <w:t>о.</w:t>
      </w:r>
      <w:r>
        <w:t xml:space="preserve"> </w:t>
      </w:r>
      <w:r w:rsidR="006052CB">
        <w:t>Утешавах</w:t>
      </w:r>
      <w:r w:rsidR="00F77A9F">
        <w:t xml:space="preserve"> се само,</w:t>
      </w:r>
      <w:r>
        <w:t xml:space="preserve"> </w:t>
      </w:r>
      <w:r w:rsidR="00F77A9F">
        <w:t>че беше настъпил края</w:t>
      </w:r>
      <w:r>
        <w:t xml:space="preserve"> </w:t>
      </w:r>
      <w:r w:rsidR="00F77A9F">
        <w:t>на почти три годишните му мъки и тормоз</w:t>
      </w:r>
      <w:r w:rsidR="006052CB">
        <w:t>.</w:t>
      </w:r>
      <w:r w:rsidR="00F77A9F">
        <w:t xml:space="preserve"> Бях изпратил много</w:t>
      </w:r>
      <w:r>
        <w:t xml:space="preserve"> </w:t>
      </w:r>
      <w:r w:rsidR="00F77A9F">
        <w:t>близки и приятели,</w:t>
      </w:r>
      <w:r>
        <w:t xml:space="preserve"> </w:t>
      </w:r>
      <w:r w:rsidR="00F77A9F">
        <w:t>но най-тежко и мъчително е да изпратиш и</w:t>
      </w:r>
      <w:r w:rsidR="006052CB">
        <w:t xml:space="preserve"> надживееш</w:t>
      </w:r>
      <w:r w:rsidR="00F77A9F">
        <w:t xml:space="preserve"> родното си чедо.</w:t>
      </w:r>
    </w:p>
    <w:p w14:paraId="47C46AEE" w14:textId="392724AB" w:rsidR="00F77A9F" w:rsidRDefault="00F77A9F" w:rsidP="00F77A9F">
      <w:r>
        <w:t>Пуснах р</w:t>
      </w:r>
      <w:r w:rsidR="006052CB">
        <w:t>ъ</w:t>
      </w:r>
      <w:r>
        <w:t>ката</w:t>
      </w:r>
      <w:r w:rsidR="00075077">
        <w:t xml:space="preserve"> </w:t>
      </w:r>
      <w:r>
        <w:t>му,</w:t>
      </w:r>
      <w:r w:rsidR="00075077">
        <w:t xml:space="preserve"> </w:t>
      </w:r>
      <w:r>
        <w:t>затворих</w:t>
      </w:r>
      <w:r w:rsidR="006052CB">
        <w:t xml:space="preserve"> к</w:t>
      </w:r>
      <w:r>
        <w:t xml:space="preserve">лепачите му и </w:t>
      </w:r>
      <w:r w:rsidR="006052CB">
        <w:t>отидох</w:t>
      </w:r>
      <w:r>
        <w:t xml:space="preserve"> в хола</w:t>
      </w:r>
      <w:r w:rsidR="006052CB">
        <w:t xml:space="preserve">, </w:t>
      </w:r>
      <w:r>
        <w:t>за да съобщя за кончината му. Милка и Дора се разплакаха,</w:t>
      </w:r>
      <w:r w:rsidR="00075077">
        <w:t xml:space="preserve"> </w:t>
      </w:r>
      <w:r>
        <w:t xml:space="preserve">а децата </w:t>
      </w:r>
      <w:r w:rsidR="006052CB">
        <w:t>бяха</w:t>
      </w:r>
      <w:r>
        <w:t xml:space="preserve"> като </w:t>
      </w:r>
      <w:r w:rsidR="006052CB">
        <w:t xml:space="preserve">шашнати. </w:t>
      </w:r>
      <w:r>
        <w:t xml:space="preserve">При тях беше </w:t>
      </w:r>
      <w:r w:rsidR="006052CB">
        <w:t>дошъл</w:t>
      </w:r>
      <w:r>
        <w:t xml:space="preserve"> и чичо им Васко</w:t>
      </w:r>
      <w:r w:rsidR="006052CB">
        <w:t>.</w:t>
      </w:r>
      <w:r w:rsidR="00075077">
        <w:t xml:space="preserve"> До 10</w:t>
      </w:r>
      <w:r w:rsidR="00075077">
        <w:t>:</w:t>
      </w:r>
      <w:r>
        <w:t>30 часа с него и Запрян успяхме да облечем и подготвим останките на Марин за последната му разходка до гробището на града</w:t>
      </w:r>
      <w:r w:rsidR="006052CB">
        <w:t>.</w:t>
      </w:r>
      <w:r>
        <w:t xml:space="preserve"> Щяхме да го положим при баба му и дядо му в</w:t>
      </w:r>
      <w:r w:rsidR="00075077">
        <w:t xml:space="preserve"> </w:t>
      </w:r>
      <w:r>
        <w:t>гроба, който бях платил за себе си</w:t>
      </w:r>
      <w:r w:rsidR="006052CB">
        <w:t>.</w:t>
      </w:r>
    </w:p>
    <w:p w14:paraId="5546F67D" w14:textId="77777777" w:rsidR="00F77A9F" w:rsidRDefault="00F77A9F" w:rsidP="00F77A9F">
      <w:r>
        <w:t>Денят беше 3 август 1996 година</w:t>
      </w:r>
      <w:r w:rsidR="006052CB">
        <w:t>.</w:t>
      </w:r>
      <w:r>
        <w:t xml:space="preserve"> Злокобен ден</w:t>
      </w:r>
      <w:r w:rsidR="006052CB">
        <w:t>.</w:t>
      </w:r>
    </w:p>
    <w:p w14:paraId="1E6B04EF" w14:textId="6D785AAD" w:rsidR="00F77A9F" w:rsidRDefault="00F77A9F" w:rsidP="00F77A9F">
      <w:r>
        <w:t xml:space="preserve">Васко </w:t>
      </w:r>
      <w:r w:rsidR="006052CB">
        <w:t xml:space="preserve">уреди </w:t>
      </w:r>
      <w:r>
        <w:t>погребението</w:t>
      </w:r>
      <w:r w:rsidR="006052CB">
        <w:t xml:space="preserve">, а когато </w:t>
      </w:r>
      <w:r>
        <w:t>донесоха</w:t>
      </w:r>
      <w:r w:rsidR="00075077">
        <w:t xml:space="preserve"> </w:t>
      </w:r>
      <w:r>
        <w:t>ковчега</w:t>
      </w:r>
      <w:r w:rsidR="006052CB">
        <w:t xml:space="preserve">, </w:t>
      </w:r>
      <w:r>
        <w:t>с Васко и Запрян</w:t>
      </w:r>
      <w:r w:rsidR="006052CB">
        <w:t>,</w:t>
      </w:r>
      <w:r>
        <w:t xml:space="preserve"> положихме Марин в последното му легло. Пренесохме го в хола и поставихме на ниската</w:t>
      </w:r>
      <w:r w:rsidR="00075077">
        <w:t xml:space="preserve"> </w:t>
      </w:r>
      <w:r>
        <w:t>продълговата масичка</w:t>
      </w:r>
      <w:r w:rsidR="006052CB">
        <w:t>.</w:t>
      </w:r>
      <w:r>
        <w:t xml:space="preserve"> На нея той прекара последната си нощ,</w:t>
      </w:r>
      <w:r w:rsidR="00075077">
        <w:t xml:space="preserve"> </w:t>
      </w:r>
      <w:r>
        <w:t>заедно със семейството си</w:t>
      </w:r>
      <w:r w:rsidR="006052CB">
        <w:t>.</w:t>
      </w:r>
      <w:r>
        <w:t xml:space="preserve"> </w:t>
      </w:r>
      <w:r w:rsidR="00075077">
        <w:t xml:space="preserve">След това се прибрах в спалнята </w:t>
      </w:r>
      <w:r>
        <w:t xml:space="preserve">и на бюрото си описах подробно последните </w:t>
      </w:r>
      <w:r w:rsidR="006052CB">
        <w:t>часове</w:t>
      </w:r>
      <w:r>
        <w:t xml:space="preserve"> от трагичния живот на синът си</w:t>
      </w:r>
      <w:r w:rsidR="006052CB">
        <w:t>.</w:t>
      </w:r>
      <w:r>
        <w:t xml:space="preserve"> Доста мно</w:t>
      </w:r>
      <w:r w:rsidR="004522BA">
        <w:t>го</w:t>
      </w:r>
      <w:r>
        <w:t xml:space="preserve"> изстрада моето момче и з</w:t>
      </w:r>
      <w:r w:rsidR="004522BA">
        <w:t>а</w:t>
      </w:r>
      <w:r w:rsidR="00075077">
        <w:t xml:space="preserve">служи правото на </w:t>
      </w:r>
      <w:r w:rsidR="00075077">
        <w:t>„</w:t>
      </w:r>
      <w:r w:rsidR="00075077">
        <w:t>почивка</w:t>
      </w:r>
      <w:r w:rsidR="00075077">
        <w:t>”</w:t>
      </w:r>
      <w:r w:rsidR="004522BA">
        <w:t>.</w:t>
      </w:r>
      <w:r w:rsidR="004522BA">
        <w:t xml:space="preserve"> </w:t>
      </w:r>
      <w:r>
        <w:t>Замина си от живота на 37 годин</w:t>
      </w:r>
      <w:r w:rsidR="004522BA">
        <w:t xml:space="preserve">и, </w:t>
      </w:r>
      <w:r>
        <w:t>3 месеца и</w:t>
      </w:r>
      <w:r w:rsidR="004522BA">
        <w:t xml:space="preserve"> 7</w:t>
      </w:r>
      <w:r>
        <w:t xml:space="preserve"> дни</w:t>
      </w:r>
      <w:r w:rsidR="004522BA">
        <w:t xml:space="preserve">. </w:t>
      </w:r>
      <w:r>
        <w:t>Като утеха,</w:t>
      </w:r>
      <w:r w:rsidR="00075077">
        <w:t xml:space="preserve"> </w:t>
      </w:r>
      <w:r>
        <w:t>останаха двете му деца,</w:t>
      </w:r>
      <w:r w:rsidR="00075077">
        <w:t xml:space="preserve"> </w:t>
      </w:r>
      <w:r>
        <w:t>които</w:t>
      </w:r>
      <w:r w:rsidR="00075077">
        <w:t xml:space="preserve"> </w:t>
      </w:r>
      <w:r>
        <w:t>с</w:t>
      </w:r>
      <w:r w:rsidR="00075077">
        <w:t xml:space="preserve"> </w:t>
      </w:r>
      <w:r>
        <w:t>майка му щяхме д</w:t>
      </w:r>
      <w:r w:rsidR="004522BA">
        <w:t>а</w:t>
      </w:r>
      <w:r>
        <w:t xml:space="preserve"> гледам</w:t>
      </w:r>
      <w:r w:rsidR="004522BA">
        <w:t>е</w:t>
      </w:r>
      <w:r>
        <w:t>.</w:t>
      </w:r>
    </w:p>
    <w:p w14:paraId="0AA91168" w14:textId="0D7FA1A0" w:rsidR="00F77A9F" w:rsidRDefault="00F77A9F" w:rsidP="00F77A9F">
      <w:r>
        <w:t>На 4 август в 11 часа при изнасянето му от апартамента</w:t>
      </w:r>
      <w:r w:rsidR="00075077">
        <w:t>,</w:t>
      </w:r>
      <w:r w:rsidR="00075077">
        <w:t xml:space="preserve"> </w:t>
      </w:r>
      <w:r>
        <w:t xml:space="preserve">Дора и децата му пуснаха по </w:t>
      </w:r>
      <w:r w:rsidR="004522BA">
        <w:t>магнетофона</w:t>
      </w:r>
      <w:r w:rsidR="00075077">
        <w:t xml:space="preserve"> любимата му песен: </w:t>
      </w:r>
      <w:r w:rsidR="00075077">
        <w:t>„</w:t>
      </w:r>
      <w:r>
        <w:t>Смели наде</w:t>
      </w:r>
      <w:r w:rsidR="004522BA">
        <w:t>жд</w:t>
      </w:r>
      <w:r w:rsidR="00075077">
        <w:t>и</w:t>
      </w:r>
      <w:r w:rsidR="00075077">
        <w:t>”</w:t>
      </w:r>
      <w:r w:rsidR="00075077">
        <w:rPr>
          <w:lang w:val="en-US"/>
        </w:rPr>
        <w:t xml:space="preserve"> </w:t>
      </w:r>
      <w:r w:rsidR="00075077">
        <w:t>(</w:t>
      </w:r>
      <w:r w:rsidR="004522BA">
        <w:rPr>
          <w:lang w:val="en-US"/>
        </w:rPr>
        <w:t>High Hopes, Pink Floyd</w:t>
      </w:r>
      <w:r w:rsidR="00075077">
        <w:t>)</w:t>
      </w:r>
      <w:r>
        <w:t>.</w:t>
      </w:r>
      <w:r>
        <w:t xml:space="preserve"> В </w:t>
      </w:r>
      <w:r w:rsidR="004522BA">
        <w:t>ритуалната</w:t>
      </w:r>
      <w:r>
        <w:t xml:space="preserve"> зала бяха дошли</w:t>
      </w:r>
      <w:r w:rsidR="00075077">
        <w:rPr>
          <w:lang w:val="en-US"/>
        </w:rPr>
        <w:t xml:space="preserve"> </w:t>
      </w:r>
      <w:r w:rsidR="00075077">
        <w:t>да го изпратят</w:t>
      </w:r>
      <w:r>
        <w:t xml:space="preserve"> всички негови колеги,</w:t>
      </w:r>
      <w:r w:rsidR="00075077">
        <w:rPr>
          <w:lang w:val="en-US"/>
        </w:rPr>
        <w:t xml:space="preserve"> </w:t>
      </w:r>
      <w:r>
        <w:t>приятели,</w:t>
      </w:r>
      <w:r w:rsidR="00075077">
        <w:rPr>
          <w:lang w:val="en-US"/>
        </w:rPr>
        <w:t xml:space="preserve"> </w:t>
      </w:r>
      <w:r>
        <w:t xml:space="preserve">съученици, </w:t>
      </w:r>
      <w:r w:rsidR="004522BA">
        <w:t>роднини</w:t>
      </w:r>
      <w:r>
        <w:t xml:space="preserve"> и наши пр</w:t>
      </w:r>
      <w:r w:rsidR="00075077">
        <w:t>иятели</w:t>
      </w:r>
      <w:r>
        <w:t xml:space="preserve"> от </w:t>
      </w:r>
      <w:r w:rsidR="004522BA">
        <w:t>ХЦ</w:t>
      </w:r>
      <w:r>
        <w:t>П</w:t>
      </w:r>
      <w:r w:rsidR="00075077">
        <w:rPr>
          <w:lang w:val="en-US"/>
        </w:rPr>
        <w:t xml:space="preserve"> </w:t>
      </w:r>
      <w:r>
        <w:t>-</w:t>
      </w:r>
      <w:r w:rsidR="00075077">
        <w:rPr>
          <w:lang w:val="en-US"/>
        </w:rPr>
        <w:t xml:space="preserve"> </w:t>
      </w:r>
      <w:r>
        <w:t>СЗ и ВИЗ</w:t>
      </w:r>
      <w:r w:rsidR="004522BA">
        <w:t>ВМ</w:t>
      </w:r>
      <w:r w:rsidR="00075077">
        <w:rPr>
          <w:lang w:val="en-US"/>
        </w:rPr>
        <w:t xml:space="preserve"> </w:t>
      </w:r>
      <w:r w:rsidR="004522BA">
        <w:t>-</w:t>
      </w:r>
      <w:r w:rsidR="00075077">
        <w:rPr>
          <w:lang w:val="en-US"/>
        </w:rPr>
        <w:t xml:space="preserve"> </w:t>
      </w:r>
      <w:r>
        <w:t>СЗ. Прощално</w:t>
      </w:r>
      <w:r w:rsidR="00075077" w:rsidRPr="004D4C88">
        <w:rPr>
          <w:lang w:val="en-US"/>
        </w:rPr>
        <w:t xml:space="preserve"> </w:t>
      </w:r>
      <w:r>
        <w:t>слово за краткия живот на синът ми произнесе Богдан Мечев о</w:t>
      </w:r>
      <w:r w:rsidR="004522BA">
        <w:t xml:space="preserve">т </w:t>
      </w:r>
      <w:r>
        <w:t xml:space="preserve">ППО на БСП в </w:t>
      </w:r>
      <w:r w:rsidR="004522BA">
        <w:t>квартала</w:t>
      </w:r>
      <w:r>
        <w:t>,</w:t>
      </w:r>
      <w:r w:rsidR="00075077" w:rsidRPr="004D4C88">
        <w:rPr>
          <w:lang w:val="en-US"/>
        </w:rPr>
        <w:t xml:space="preserve"> </w:t>
      </w:r>
      <w:r>
        <w:t>на която Марин беше член до края на ж</w:t>
      </w:r>
      <w:r w:rsidR="004522BA">
        <w:t>и</w:t>
      </w:r>
      <w:r>
        <w:t>вота</w:t>
      </w:r>
      <w:r w:rsidR="00075077" w:rsidRPr="004D4C88">
        <w:rPr>
          <w:lang w:val="en-US"/>
        </w:rPr>
        <w:t xml:space="preserve"> </w:t>
      </w:r>
      <w:r>
        <w:t>си</w:t>
      </w:r>
      <w:r w:rsidR="004522BA">
        <w:t xml:space="preserve">. </w:t>
      </w:r>
      <w:r>
        <w:t>За нас</w:t>
      </w:r>
      <w:r w:rsidR="00075077">
        <w:rPr>
          <w:lang w:val="en-US"/>
        </w:rPr>
        <w:t xml:space="preserve"> -</w:t>
      </w:r>
      <w:r>
        <w:t xml:space="preserve"> близките му остана утехата,</w:t>
      </w:r>
      <w:r w:rsidR="00075077" w:rsidRPr="004D4C88">
        <w:rPr>
          <w:lang w:val="en-US"/>
        </w:rPr>
        <w:t xml:space="preserve"> </w:t>
      </w:r>
      <w:r>
        <w:t>че той беше почетен и</w:t>
      </w:r>
      <w:r w:rsidR="00075077" w:rsidRPr="004D4C88">
        <w:rPr>
          <w:lang w:val="en-US"/>
        </w:rPr>
        <w:t xml:space="preserve"> </w:t>
      </w:r>
      <w:r>
        <w:t>ув</w:t>
      </w:r>
      <w:r w:rsidR="004522BA">
        <w:t>аж</w:t>
      </w:r>
      <w:r>
        <w:t>е</w:t>
      </w:r>
      <w:r w:rsidR="004522BA">
        <w:t>н</w:t>
      </w:r>
      <w:r>
        <w:t>, въпреки краткият си живот.</w:t>
      </w:r>
    </w:p>
    <w:p w14:paraId="130D6853" w14:textId="26705C42" w:rsidR="00F77A9F" w:rsidRDefault="00F77A9F" w:rsidP="00F77A9F">
      <w:r>
        <w:t>След погребението му</w:t>
      </w:r>
      <w:r w:rsidR="00075077" w:rsidRPr="004D4C88">
        <w:rPr>
          <w:lang w:val="en-US"/>
        </w:rPr>
        <w:t xml:space="preserve"> </w:t>
      </w:r>
      <w:r>
        <w:t>същата нощ бях дежурен в Д</w:t>
      </w:r>
      <w:r w:rsidR="004522BA">
        <w:t>О</w:t>
      </w:r>
      <w:r>
        <w:t>СО-то</w:t>
      </w:r>
      <w:r w:rsidR="004522BA">
        <w:t xml:space="preserve">. </w:t>
      </w:r>
      <w:r>
        <w:t xml:space="preserve">Животът продължаваше и аз следваше да изпълнявам </w:t>
      </w:r>
      <w:r w:rsidR="004522BA">
        <w:t>обещанието</w:t>
      </w:r>
      <w:r w:rsidR="00075077">
        <w:rPr>
          <w:lang w:val="en-US"/>
        </w:rPr>
        <w:t xml:space="preserve"> </w:t>
      </w:r>
      <w:r>
        <w:t>си</w:t>
      </w:r>
      <w:r>
        <w:t xml:space="preserve"> спрямо семейството му и неговите деца</w:t>
      </w:r>
      <w:r w:rsidR="004522BA">
        <w:t>.</w:t>
      </w:r>
      <w:r w:rsidR="00075077">
        <w:t xml:space="preserve"> Милка</w:t>
      </w:r>
      <w:r>
        <w:t xml:space="preserve"> изпълняваше всички традиционни</w:t>
      </w:r>
      <w:r w:rsidR="00075077" w:rsidRPr="004D4C88">
        <w:rPr>
          <w:lang w:val="en-US"/>
        </w:rPr>
        <w:t xml:space="preserve"> </w:t>
      </w:r>
      <w:r w:rsidR="00075077">
        <w:rPr>
          <w:lang w:val="en-US"/>
        </w:rPr>
        <w:t>“</w:t>
      </w:r>
      <w:r w:rsidR="00075077">
        <w:t>помени“ за Марин</w:t>
      </w:r>
      <w:r>
        <w:t>,</w:t>
      </w:r>
      <w:r w:rsidR="00075077">
        <w:rPr>
          <w:lang w:val="en-US"/>
        </w:rPr>
        <w:t xml:space="preserve"> </w:t>
      </w:r>
      <w:r>
        <w:t xml:space="preserve">както и по </w:t>
      </w:r>
      <w:r w:rsidR="004522BA">
        <w:t>поддържането</w:t>
      </w:r>
      <w:r>
        <w:t xml:space="preserve"> на гроба му. Дора за два месеца уреди полага</w:t>
      </w:r>
      <w:r w:rsidR="00075077">
        <w:t xml:space="preserve">щата пенсия </w:t>
      </w:r>
      <w:r>
        <w:t>за</w:t>
      </w:r>
      <w:r w:rsidR="004522BA">
        <w:t xml:space="preserve"> </w:t>
      </w:r>
      <w:r>
        <w:t>децата</w:t>
      </w:r>
      <w:r w:rsidR="00075077">
        <w:t xml:space="preserve"> от баща им</w:t>
      </w:r>
      <w:r w:rsidR="00075077" w:rsidRPr="004D4C88">
        <w:rPr>
          <w:lang w:val="en-US"/>
        </w:rPr>
        <w:t xml:space="preserve"> </w:t>
      </w:r>
      <w:r w:rsidR="00075077">
        <w:rPr>
          <w:lang w:val="en-US"/>
        </w:rPr>
        <w:t>(</w:t>
      </w:r>
      <w:r w:rsidR="00075077">
        <w:t>по 2</w:t>
      </w:r>
      <w:r w:rsidR="00075077">
        <w:rPr>
          <w:lang w:val="en-US"/>
        </w:rPr>
        <w:t xml:space="preserve"> </w:t>
      </w:r>
      <w:r w:rsidR="00075077">
        <w:t>700 лева на дете</w:t>
      </w:r>
      <w:r w:rsidR="00075077">
        <w:rPr>
          <w:lang w:val="en-US"/>
        </w:rPr>
        <w:t>).</w:t>
      </w:r>
      <w:r>
        <w:t xml:space="preserve"> От </w:t>
      </w:r>
      <w:r w:rsidR="00075077">
        <w:rPr>
          <w:lang w:val="en-US"/>
        </w:rPr>
        <w:t>0</w:t>
      </w:r>
      <w:r>
        <w:t>1.</w:t>
      </w:r>
      <w:r w:rsidR="00075077">
        <w:rPr>
          <w:lang w:val="en-US"/>
        </w:rPr>
        <w:t>0</w:t>
      </w:r>
      <w:r>
        <w:t>1</w:t>
      </w:r>
      <w:r>
        <w:t>.1997 г</w:t>
      </w:r>
      <w:r w:rsidR="004522BA">
        <w:t xml:space="preserve">. </w:t>
      </w:r>
      <w:r>
        <w:t>тя</w:t>
      </w:r>
      <w:r w:rsidR="00075077" w:rsidRPr="004D4C88">
        <w:rPr>
          <w:lang w:val="en-US"/>
        </w:rPr>
        <w:t xml:space="preserve"> </w:t>
      </w:r>
      <w:r>
        <w:t>уреди пенсиите им да бъдат внасяни в Спестовни влогове</w:t>
      </w:r>
      <w:r w:rsidR="004522BA">
        <w:t>.</w:t>
      </w:r>
      <w:r>
        <w:t xml:space="preserve"> Дядо</w:t>
      </w:r>
      <w:r w:rsidR="00075077" w:rsidRPr="004D4C88">
        <w:rPr>
          <w:lang w:val="en-US"/>
        </w:rPr>
        <w:t xml:space="preserve"> </w:t>
      </w:r>
      <w:r>
        <w:t xml:space="preserve">им Запрян обеща да подпомага </w:t>
      </w:r>
      <w:r w:rsidR="00075077">
        <w:t xml:space="preserve">за </w:t>
      </w:r>
      <w:r w:rsidR="004522BA">
        <w:t>издръжката</w:t>
      </w:r>
      <w:r>
        <w:t xml:space="preserve"> им</w:t>
      </w:r>
      <w:r w:rsidR="004522BA">
        <w:t xml:space="preserve">, </w:t>
      </w:r>
      <w:r>
        <w:t>предимно с хранителни продукти</w:t>
      </w:r>
      <w:r w:rsidR="004522BA">
        <w:t xml:space="preserve">. </w:t>
      </w:r>
      <w:r>
        <w:t>Майка им</w:t>
      </w:r>
      <w:r w:rsidR="00075077">
        <w:t xml:space="preserve"> Дора беше на сигурна работа в </w:t>
      </w:r>
      <w:r w:rsidR="00075077">
        <w:t>„</w:t>
      </w:r>
      <w:r>
        <w:t>Елект</w:t>
      </w:r>
      <w:r w:rsidR="004522BA">
        <w:t>р</w:t>
      </w:r>
      <w:r w:rsidR="00075077">
        <w:t>оснабдяване</w:t>
      </w:r>
      <w:r w:rsidR="00075077">
        <w:t>”</w:t>
      </w:r>
      <w:r w:rsidR="00075077">
        <w:t xml:space="preserve"> СЗ</w:t>
      </w:r>
      <w:r>
        <w:t>,</w:t>
      </w:r>
      <w:r w:rsidR="00075077">
        <w:t xml:space="preserve"> </w:t>
      </w:r>
      <w:r>
        <w:t>макар и като сменна на служителка по майчинство</w:t>
      </w:r>
      <w:r w:rsidR="004522BA">
        <w:t xml:space="preserve">. </w:t>
      </w:r>
      <w:r>
        <w:t xml:space="preserve">Общо се </w:t>
      </w:r>
      <w:proofErr w:type="spellStart"/>
      <w:r>
        <w:t>надявахме,че</w:t>
      </w:r>
      <w:proofErr w:type="spellEnd"/>
      <w:r>
        <w:t xml:space="preserve"> обстановката в семейството </w:t>
      </w:r>
      <w:r w:rsidR="004522BA">
        <w:t xml:space="preserve">постепенно </w:t>
      </w:r>
      <w:r>
        <w:t>щ</w:t>
      </w:r>
      <w:r w:rsidR="004522BA">
        <w:t>е</w:t>
      </w:r>
      <w:r>
        <w:t xml:space="preserve"> се успокои и стабилизира</w:t>
      </w:r>
      <w:r w:rsidR="004522BA">
        <w:t>.</w:t>
      </w:r>
    </w:p>
    <w:p w14:paraId="0467EBB5" w14:textId="3F3097F3" w:rsidR="00F77A9F" w:rsidRDefault="00F77A9F" w:rsidP="00F77A9F">
      <w:r>
        <w:t xml:space="preserve">Преди началото на учебната година обаче </w:t>
      </w:r>
      <w:r w:rsidR="004522BA">
        <w:t>М</w:t>
      </w:r>
      <w:r>
        <w:t>илко започна д</w:t>
      </w:r>
      <w:r w:rsidR="004522BA">
        <w:t xml:space="preserve">а </w:t>
      </w:r>
      <w:r>
        <w:t>не се чув</w:t>
      </w:r>
      <w:r w:rsidR="004522BA">
        <w:t>ст</w:t>
      </w:r>
      <w:r>
        <w:t>ва до</w:t>
      </w:r>
      <w:r w:rsidR="004522BA">
        <w:t>б</w:t>
      </w:r>
      <w:r>
        <w:t>ре. Изпратен от училищната лекарка на изследване,</w:t>
      </w:r>
      <w:r w:rsidR="00075077">
        <w:t xml:space="preserve"> </w:t>
      </w:r>
      <w:r>
        <w:t>беше установено</w:t>
      </w:r>
      <w:r w:rsidR="004522BA">
        <w:t xml:space="preserve">, </w:t>
      </w:r>
      <w:r w:rsidR="00075077">
        <w:t xml:space="preserve">че е болен от хепатит </w:t>
      </w:r>
      <w:r w:rsidR="00075077">
        <w:t>„</w:t>
      </w:r>
      <w:r w:rsidR="00075077">
        <w:t>Б</w:t>
      </w:r>
      <w:r w:rsidR="00075077">
        <w:t>”</w:t>
      </w:r>
      <w:r w:rsidR="004522BA">
        <w:t>.</w:t>
      </w:r>
      <w:r>
        <w:t xml:space="preserve"> Лекарите смятаха</w:t>
      </w:r>
      <w:r w:rsidR="00075077">
        <w:t>,</w:t>
      </w:r>
      <w:r>
        <w:t xml:space="preserve"> че е заразен по </w:t>
      </w:r>
      <w:r w:rsidR="004522BA">
        <w:t>кръвен</w:t>
      </w:r>
      <w:r>
        <w:t xml:space="preserve"> път с инжекции</w:t>
      </w:r>
      <w:r w:rsidR="004522BA">
        <w:t>.</w:t>
      </w:r>
      <w:r w:rsidR="00075077">
        <w:t xml:space="preserve"> </w:t>
      </w:r>
      <w:r w:rsidR="004522BA">
        <w:t xml:space="preserve">Вероятно </w:t>
      </w:r>
      <w:r>
        <w:t>това е беше станало,</w:t>
      </w:r>
      <w:r w:rsidR="00075077">
        <w:t xml:space="preserve"> </w:t>
      </w:r>
      <w:r>
        <w:t>когато беше в болницата за няколко дни и</w:t>
      </w:r>
      <w:r w:rsidR="00075077">
        <w:t xml:space="preserve"> </w:t>
      </w:r>
      <w:r>
        <w:t xml:space="preserve">му биеха инжекции с антибиотици за </w:t>
      </w:r>
      <w:r>
        <w:t>вир</w:t>
      </w:r>
      <w:r w:rsidR="004522BA">
        <w:t>ус</w:t>
      </w:r>
      <w:r w:rsidR="00075077">
        <w:t>на</w:t>
      </w:r>
      <w:r w:rsidR="00075077">
        <w:t xml:space="preserve"> </w:t>
      </w:r>
      <w:r>
        <w:t>пневмония</w:t>
      </w:r>
      <w:r w:rsidR="004522BA">
        <w:t xml:space="preserve">. </w:t>
      </w:r>
      <w:r>
        <w:t>Беше прие</w:t>
      </w:r>
      <w:r w:rsidR="004522BA">
        <w:t>т</w:t>
      </w:r>
      <w:r>
        <w:t xml:space="preserve"> в </w:t>
      </w:r>
      <w:r w:rsidR="004522BA">
        <w:t xml:space="preserve">Инфекциозното </w:t>
      </w:r>
      <w:r>
        <w:t>отделение,</w:t>
      </w:r>
      <w:r w:rsidR="00075077">
        <w:t xml:space="preserve"> </w:t>
      </w:r>
      <w:r>
        <w:t>като за лечението му</w:t>
      </w:r>
      <w:r w:rsidR="00075077">
        <w:t xml:space="preserve"> </w:t>
      </w:r>
      <w:r>
        <w:t>се зае проф.</w:t>
      </w:r>
      <w:r w:rsidR="00075077">
        <w:t xml:space="preserve"> </w:t>
      </w:r>
      <w:r>
        <w:t>Живка</w:t>
      </w:r>
      <w:r w:rsidR="00075077">
        <w:t xml:space="preserve"> </w:t>
      </w:r>
      <w:r>
        <w:t>Кънева,</w:t>
      </w:r>
      <w:r w:rsidR="004522BA">
        <w:t xml:space="preserve"> състудентка</w:t>
      </w:r>
      <w:r>
        <w:t xml:space="preserve"> на кумът ми д-р Симеонов</w:t>
      </w:r>
      <w:r w:rsidR="004522BA">
        <w:t xml:space="preserve">. </w:t>
      </w:r>
      <w:r>
        <w:t xml:space="preserve">Милко много тежко понасяше изолацията си в </w:t>
      </w:r>
      <w:r w:rsidR="004522BA">
        <w:t>болницата</w:t>
      </w:r>
      <w:r>
        <w:t>,</w:t>
      </w:r>
      <w:r w:rsidR="00075077">
        <w:t xml:space="preserve"> </w:t>
      </w:r>
      <w:r>
        <w:t>макар</w:t>
      </w:r>
      <w:r w:rsidR="00075077">
        <w:t xml:space="preserve"> </w:t>
      </w:r>
      <w:r>
        <w:t>всеки ден някой от нас да ходеше на свиждане с него,</w:t>
      </w:r>
      <w:r w:rsidR="00075077">
        <w:t xml:space="preserve"> </w:t>
      </w:r>
      <w:r>
        <w:t>разговаряйки отвън,</w:t>
      </w:r>
      <w:r w:rsidR="00075077">
        <w:t xml:space="preserve"> а той на прозореца. Ведн</w:t>
      </w:r>
      <w:r w:rsidR="00075077">
        <w:t>ъ</w:t>
      </w:r>
      <w:r>
        <w:t>ж той ми каза:</w:t>
      </w:r>
      <w:r w:rsidR="00075077">
        <w:t xml:space="preserve"> </w:t>
      </w:r>
      <w:r w:rsidR="00075077">
        <w:t>„</w:t>
      </w:r>
      <w:r>
        <w:t>Дядо,</w:t>
      </w:r>
      <w:r w:rsidR="00075077">
        <w:t xml:space="preserve"> </w:t>
      </w:r>
      <w:r>
        <w:t>аз</w:t>
      </w:r>
      <w:r w:rsidR="00075077">
        <w:t xml:space="preserve"> </w:t>
      </w:r>
      <w:r>
        <w:t xml:space="preserve">нали не съм </w:t>
      </w:r>
      <w:r w:rsidR="00075077">
        <w:t>болен като татко и ще оздравея</w:t>
      </w:r>
      <w:r w:rsidR="00075077">
        <w:t xml:space="preserve">?”. </w:t>
      </w:r>
      <w:r>
        <w:t xml:space="preserve"> Едва владеейки</w:t>
      </w:r>
      <w:r w:rsidR="00075077">
        <w:t xml:space="preserve"> </w:t>
      </w:r>
      <w:r>
        <w:t xml:space="preserve">се, успях да го успокоя. </w:t>
      </w:r>
      <w:r w:rsidR="004522BA">
        <w:t>Изолацията</w:t>
      </w:r>
      <w:r w:rsidR="00075077">
        <w:t xml:space="preserve"> му </w:t>
      </w:r>
      <w:r w:rsidR="00075077">
        <w:t>трая</w:t>
      </w:r>
      <w:r>
        <w:t xml:space="preserve"> 15 дни, а сле</w:t>
      </w:r>
      <w:r w:rsidR="004522BA">
        <w:t xml:space="preserve">д </w:t>
      </w:r>
      <w:r w:rsidR="00075077">
        <w:t xml:space="preserve">това лечението му продължи </w:t>
      </w:r>
      <w:r w:rsidR="00075077">
        <w:t>в</w:t>
      </w:r>
      <w:r>
        <w:t>къщи</w:t>
      </w:r>
      <w:r w:rsidR="00075077">
        <w:t>,</w:t>
      </w:r>
      <w:r>
        <w:t xml:space="preserve"> до края на септември</w:t>
      </w:r>
      <w:r w:rsidR="00AB5644">
        <w:t>.</w:t>
      </w:r>
      <w:r w:rsidR="00075077">
        <w:t xml:space="preserve"> </w:t>
      </w:r>
      <w:r w:rsidR="00075077">
        <w:t xml:space="preserve"> </w:t>
      </w:r>
      <w:r w:rsidR="00AB5644">
        <w:t>Б</w:t>
      </w:r>
      <w:r>
        <w:t>лизо година след това ходеше на контролни прегледи.</w:t>
      </w:r>
    </w:p>
    <w:p w14:paraId="21CA3108" w14:textId="27F9ED12" w:rsidR="00F77A9F" w:rsidRDefault="00F77A9F" w:rsidP="00F77A9F">
      <w:r>
        <w:t>Загубата на синът ни Марин и боледуването на Милко бя</w:t>
      </w:r>
      <w:r w:rsidR="00AB5644">
        <w:t xml:space="preserve">ха </w:t>
      </w:r>
      <w:r>
        <w:t>причина 1996 г</w:t>
      </w:r>
      <w:r w:rsidR="00AB5644">
        <w:t>.</w:t>
      </w:r>
      <w:r>
        <w:t xml:space="preserve"> да бъде най-злокобната и тежката за цялото</w:t>
      </w:r>
      <w:r w:rsidR="00075077">
        <w:t xml:space="preserve"> </w:t>
      </w:r>
      <w:r>
        <w:t>ни семейство.</w:t>
      </w:r>
      <w:r w:rsidR="00075077">
        <w:t xml:space="preserve"> </w:t>
      </w:r>
      <w:r>
        <w:t>Нервната ми система много се изостри,</w:t>
      </w:r>
      <w:r w:rsidR="00075077">
        <w:t xml:space="preserve"> </w:t>
      </w:r>
      <w:r>
        <w:t>а</w:t>
      </w:r>
      <w:r w:rsidR="00075077">
        <w:t xml:space="preserve"> </w:t>
      </w:r>
      <w:r>
        <w:t>следва</w:t>
      </w:r>
      <w:r w:rsidR="00AB5644">
        <w:t>ше</w:t>
      </w:r>
      <w:r>
        <w:t xml:space="preserve"> се владея,</w:t>
      </w:r>
      <w:r w:rsidR="00075077">
        <w:t xml:space="preserve"> </w:t>
      </w:r>
      <w:r>
        <w:t>за да бъда пример</w:t>
      </w:r>
      <w:r w:rsidR="00075077">
        <w:t xml:space="preserve"> и опора </w:t>
      </w:r>
      <w:r w:rsidR="00075077">
        <w:t>на по-младите</w:t>
      </w:r>
      <w:r>
        <w:t>.</w:t>
      </w:r>
      <w:r>
        <w:t xml:space="preserve"> Само</w:t>
      </w:r>
      <w:r w:rsidR="00075077">
        <w:t xml:space="preserve"> </w:t>
      </w:r>
      <w:r>
        <w:t xml:space="preserve">при нощните си дежурства и </w:t>
      </w:r>
      <w:r w:rsidR="00AB5644">
        <w:t>н</w:t>
      </w:r>
      <w:r>
        <w:t>а парцела</w:t>
      </w:r>
      <w:r w:rsidR="00075077">
        <w:t xml:space="preserve"> </w:t>
      </w:r>
      <w:r>
        <w:t xml:space="preserve"> </w:t>
      </w:r>
      <w:r>
        <w:t>давах воля на нервите си и често си поплаквах.</w:t>
      </w:r>
      <w:r w:rsidR="00075077">
        <w:t xml:space="preserve"> Милка </w:t>
      </w:r>
      <w:r>
        <w:t>поне</w:t>
      </w:r>
      <w:r w:rsidR="00075077">
        <w:t xml:space="preserve"> </w:t>
      </w:r>
      <w:r>
        <w:t>външно</w:t>
      </w:r>
      <w:r w:rsidR="00AB5644">
        <w:t xml:space="preserve"> </w:t>
      </w:r>
      <w:r>
        <w:t>се владееше по-добре от мен, посещавайки майка си в Розовец</w:t>
      </w:r>
      <w:r w:rsidR="00AB5644">
        <w:t>.</w:t>
      </w:r>
    </w:p>
    <w:p w14:paraId="64C7D52C" w14:textId="2487D057" w:rsidR="00F77A9F" w:rsidRDefault="00F77A9F" w:rsidP="00F77A9F">
      <w:r>
        <w:t>На 20 декември по телефона от Плевен Иван Славко</w:t>
      </w:r>
      <w:r w:rsidR="00075077">
        <w:t>в</w:t>
      </w:r>
      <w:r>
        <w:t xml:space="preserve"> ми </w:t>
      </w:r>
      <w:r w:rsidR="00AB5644">
        <w:t>съобщи, че</w:t>
      </w:r>
      <w:r>
        <w:t xml:space="preserve"> в </w:t>
      </w:r>
      <w:r w:rsidR="00075077">
        <w:t>Мездра внезапно починал Цеко</w:t>
      </w:r>
      <w:r w:rsidR="00AB5644">
        <w:t xml:space="preserve"> </w:t>
      </w:r>
      <w:r>
        <w:t>Цеков.</w:t>
      </w:r>
      <w:r w:rsidR="00075077">
        <w:t xml:space="preserve"> </w:t>
      </w:r>
      <w:r>
        <w:t>Още един ни беше напуснал от</w:t>
      </w:r>
      <w:r w:rsidR="00075077">
        <w:t xml:space="preserve"> </w:t>
      </w:r>
      <w:r w:rsidR="00075077">
        <w:t>„</w:t>
      </w:r>
      <w:r w:rsidR="00075077">
        <w:t>Мамската</w:t>
      </w:r>
      <w:r w:rsidR="00075077">
        <w:t>”</w:t>
      </w:r>
      <w:r>
        <w:t xml:space="preserve"> ни </w:t>
      </w:r>
      <w:r w:rsidR="00AB5644">
        <w:t xml:space="preserve">студентска </w:t>
      </w:r>
      <w:r>
        <w:t>група</w:t>
      </w:r>
      <w:r w:rsidR="00AB5644">
        <w:t xml:space="preserve">. </w:t>
      </w:r>
      <w:r>
        <w:t>По телефона изказах съболезнованията си на съпругата му. Живи бяхме само Ванката</w:t>
      </w:r>
      <w:r w:rsidR="00AB5644">
        <w:t>,</w:t>
      </w:r>
      <w:r>
        <w:t xml:space="preserve"> Диков и аз</w:t>
      </w:r>
      <w:r w:rsidR="00AB5644">
        <w:t>.</w:t>
      </w:r>
    </w:p>
    <w:p w14:paraId="6149EDF2" w14:textId="13B255C6" w:rsidR="00F77A9F" w:rsidRDefault="00F77A9F" w:rsidP="00F77A9F">
      <w:r>
        <w:t xml:space="preserve">Въпреки голямото </w:t>
      </w:r>
      <w:proofErr w:type="spellStart"/>
      <w:r>
        <w:t>напрежение,от</w:t>
      </w:r>
      <w:proofErr w:type="spellEnd"/>
      <w:r>
        <w:t xml:space="preserve"> парцела в</w:t>
      </w:r>
      <w:r w:rsidR="00075077">
        <w:t xml:space="preserve">  </w:t>
      </w:r>
      <w:r>
        <w:t>М</w:t>
      </w:r>
      <w:r w:rsidR="00AB5644">
        <w:t>.</w:t>
      </w:r>
      <w:r>
        <w:t xml:space="preserve"> Верея получихме много добра реколта от плодове и зеленчуци</w:t>
      </w:r>
      <w:r w:rsidR="00AB5644">
        <w:t>.</w:t>
      </w:r>
      <w:r w:rsidR="00075077">
        <w:t xml:space="preserve"> Това беше </w:t>
      </w:r>
      <w:r>
        <w:t xml:space="preserve">сериозна икономическа помощ за </w:t>
      </w:r>
      <w:r w:rsidR="00AB5644">
        <w:t>семейството</w:t>
      </w:r>
      <w:r>
        <w:t xml:space="preserve"> тогава</w:t>
      </w:r>
      <w:r w:rsidR="00AB5644">
        <w:t xml:space="preserve">. </w:t>
      </w:r>
      <w:r>
        <w:t>Доста</w:t>
      </w:r>
      <w:r w:rsidR="00075077">
        <w:t xml:space="preserve"> бях затруднен при писането на </w:t>
      </w:r>
      <w:r w:rsidR="00075077">
        <w:t>„</w:t>
      </w:r>
      <w:proofErr w:type="spellStart"/>
      <w:r w:rsidR="00075077">
        <w:t>Автобиографическиятси</w:t>
      </w:r>
      <w:proofErr w:type="spellEnd"/>
      <w:r w:rsidR="00075077">
        <w:t xml:space="preserve"> очерк</w:t>
      </w:r>
      <w:r w:rsidR="00075077">
        <w:t>”</w:t>
      </w:r>
      <w:r w:rsidR="00AB5644">
        <w:t>.</w:t>
      </w:r>
      <w:r>
        <w:t xml:space="preserve"> Главно при нощните ми </w:t>
      </w:r>
      <w:r w:rsidR="00AB5644">
        <w:t>дежурства</w:t>
      </w:r>
      <w:r>
        <w:t>,</w:t>
      </w:r>
      <w:r w:rsidR="00075077">
        <w:t xml:space="preserve"> </w:t>
      </w:r>
      <w:r>
        <w:t>написах само два</w:t>
      </w:r>
      <w:r w:rsidR="00075077">
        <w:t xml:space="preserve"> </w:t>
      </w:r>
      <w:r>
        <w:t>раздела.</w:t>
      </w:r>
      <w:r w:rsidR="00075077">
        <w:t xml:space="preserve"> </w:t>
      </w:r>
      <w:r>
        <w:t>Преустанових и писането на статии по птицевъдство,</w:t>
      </w:r>
    </w:p>
    <w:p w14:paraId="6C3A4B81" w14:textId="5CEAA023" w:rsidR="00AB5644" w:rsidRDefault="00F77A9F" w:rsidP="00F77A9F">
      <w:r>
        <w:t xml:space="preserve">През септември беше </w:t>
      </w:r>
      <w:r w:rsidR="00AB5644">
        <w:t>отпечатана</w:t>
      </w:r>
      <w:r>
        <w:t xml:space="preserve"> научно популярната книга:</w:t>
      </w:r>
      <w:r w:rsidR="00075077">
        <w:t xml:space="preserve"> </w:t>
      </w:r>
      <w:r w:rsidR="00075077">
        <w:t>„</w:t>
      </w:r>
      <w:r w:rsidR="00075077">
        <w:t>Отглеждане на птици</w:t>
      </w:r>
      <w:r w:rsidR="00075077">
        <w:t>”</w:t>
      </w:r>
      <w:r>
        <w:t xml:space="preserve"> от ДИ</w:t>
      </w:r>
      <w:r w:rsidR="00075077" w:rsidRPr="004D4C88">
        <w:t xml:space="preserve"> </w:t>
      </w:r>
      <w:r w:rsidR="00075077">
        <w:t>„</w:t>
      </w:r>
      <w:r w:rsidR="00075077">
        <w:t>Земиздат</w:t>
      </w:r>
      <w:r w:rsidR="00075077">
        <w:t>”</w:t>
      </w:r>
      <w:r>
        <w:t>,</w:t>
      </w:r>
      <w:r w:rsidR="00075077" w:rsidRPr="004D4C88">
        <w:t xml:space="preserve"> </w:t>
      </w:r>
      <w:r>
        <w:t xml:space="preserve">на която бях </w:t>
      </w:r>
      <w:r w:rsidR="00AB5644">
        <w:t>отговорен</w:t>
      </w:r>
      <w:r>
        <w:t xml:space="preserve"> редактор. </w:t>
      </w:r>
      <w:r w:rsidR="00075077">
        <w:t>Тя се продаваше и в книжарница</w:t>
      </w:r>
      <w:r w:rsidR="00075077">
        <w:t xml:space="preserve"> „</w:t>
      </w:r>
      <w:r w:rsidR="00075077">
        <w:t>Абагар</w:t>
      </w:r>
      <w:r w:rsidR="00075077">
        <w:t>”</w:t>
      </w:r>
      <w:r>
        <w:t xml:space="preserve"> на И</w:t>
      </w:r>
      <w:r w:rsidR="00AB5644">
        <w:t>л</w:t>
      </w:r>
      <w:r>
        <w:t>ия</w:t>
      </w:r>
      <w:r w:rsidR="00075077">
        <w:t xml:space="preserve"> </w:t>
      </w:r>
      <w:r>
        <w:t>Здравков,</w:t>
      </w:r>
      <w:r w:rsidR="00075077">
        <w:t xml:space="preserve"> </w:t>
      </w:r>
      <w:r>
        <w:t>помещаваща се постройката на ДОСО,</w:t>
      </w:r>
      <w:r w:rsidR="00075077">
        <w:t xml:space="preserve"> </w:t>
      </w:r>
      <w:r>
        <w:t>която пазех.</w:t>
      </w:r>
      <w:r w:rsidR="00075077">
        <w:t xml:space="preserve"> </w:t>
      </w:r>
      <w:r>
        <w:t>В</w:t>
      </w:r>
      <w:r w:rsidR="00075077">
        <w:t xml:space="preserve"> </w:t>
      </w:r>
      <w:r>
        <w:t xml:space="preserve">същата сграда се помещаваше и </w:t>
      </w:r>
      <w:r w:rsidR="00AB5644">
        <w:t>частният</w:t>
      </w:r>
      <w:r>
        <w:t xml:space="preserve"> университет по Селско-стопанство на доцент Сандулов</w:t>
      </w:r>
      <w:r w:rsidR="00AB5644">
        <w:t>.</w:t>
      </w:r>
      <w:r w:rsidR="00075077">
        <w:t xml:space="preserve"> </w:t>
      </w:r>
      <w:r w:rsidR="00075077">
        <w:t>При мен</w:t>
      </w:r>
      <w:r w:rsidR="00075077">
        <w:t xml:space="preserve"> често</w:t>
      </w:r>
      <w:r>
        <w:t xml:space="preserve"> и колегата К</w:t>
      </w:r>
      <w:r w:rsidR="00AB5644">
        <w:t xml:space="preserve">. </w:t>
      </w:r>
      <w:r w:rsidR="00075077">
        <w:t xml:space="preserve"> </w:t>
      </w:r>
      <w:r>
        <w:t>Кунев,</w:t>
      </w:r>
      <w:r w:rsidR="00075077">
        <w:t xml:space="preserve"> </w:t>
      </w:r>
      <w:r>
        <w:t>тогава зам</w:t>
      </w:r>
      <w:r w:rsidR="00AB5644">
        <w:t xml:space="preserve">. </w:t>
      </w:r>
      <w:r>
        <w:t>кмет на Ст</w:t>
      </w:r>
      <w:r w:rsidR="00075077">
        <w:t>ара</w:t>
      </w:r>
      <w:r w:rsidR="00AB5644">
        <w:t xml:space="preserve"> </w:t>
      </w:r>
      <w:r>
        <w:t>Загора</w:t>
      </w:r>
      <w:r w:rsidR="00AB5644">
        <w:t>.</w:t>
      </w:r>
      <w:r>
        <w:t xml:space="preserve"> Всички се обр</w:t>
      </w:r>
      <w:r w:rsidR="00AB5644">
        <w:t>ъ</w:t>
      </w:r>
      <w:r>
        <w:t>щаха към мен с нау</w:t>
      </w:r>
      <w:r w:rsidR="00AB5644">
        <w:t>чн</w:t>
      </w:r>
      <w:r>
        <w:t>ите ми звания и степени,</w:t>
      </w:r>
      <w:r w:rsidR="00075077">
        <w:t xml:space="preserve"> </w:t>
      </w:r>
      <w:r>
        <w:t>което</w:t>
      </w:r>
      <w:r w:rsidR="00075077">
        <w:t xml:space="preserve"> </w:t>
      </w:r>
      <w:r>
        <w:t>като на нощен пазач ми звучеше някак подигравателно</w:t>
      </w:r>
      <w:r w:rsidR="00AB5644">
        <w:t xml:space="preserve">. </w:t>
      </w:r>
    </w:p>
    <w:p w14:paraId="136F97F7" w14:textId="5748B28A" w:rsidR="00201F58" w:rsidRDefault="00201F58" w:rsidP="00201F58">
      <w:r>
        <w:t xml:space="preserve">Продължавах само активно да </w:t>
      </w:r>
      <w:r w:rsidR="00BD4FBD">
        <w:t>участвам</w:t>
      </w:r>
      <w:r>
        <w:t xml:space="preserve"> в работата на </w:t>
      </w:r>
      <w:r w:rsidR="00BD4FBD">
        <w:t>О</w:t>
      </w:r>
      <w:r>
        <w:t xml:space="preserve">6щинското </w:t>
      </w:r>
      <w:r w:rsidR="00BD4FBD">
        <w:t>ръководство</w:t>
      </w:r>
      <w:r>
        <w:t xml:space="preserve"> на Съюза на ветераните от войните и</w:t>
      </w:r>
      <w:r w:rsidR="00075077" w:rsidRPr="004D4C88">
        <w:t xml:space="preserve"> </w:t>
      </w:r>
      <w:r>
        <w:t>в</w:t>
      </w:r>
      <w:r w:rsidR="00075077" w:rsidRPr="004D4C88">
        <w:t xml:space="preserve"> </w:t>
      </w:r>
      <w:r>
        <w:t>сбирките на учените</w:t>
      </w:r>
      <w:r w:rsidR="00075077">
        <w:t xml:space="preserve"> </w:t>
      </w:r>
      <w:r>
        <w:t>-</w:t>
      </w:r>
      <w:r w:rsidR="00075077">
        <w:t xml:space="preserve"> </w:t>
      </w:r>
      <w:r>
        <w:t>ветерани на СУБ</w:t>
      </w:r>
      <w:r w:rsidR="00075077">
        <w:t xml:space="preserve"> </w:t>
      </w:r>
      <w:r>
        <w:t>-</w:t>
      </w:r>
      <w:r w:rsidR="00075077">
        <w:t xml:space="preserve"> </w:t>
      </w:r>
      <w:r>
        <w:t>СЗ</w:t>
      </w:r>
      <w:r w:rsidR="00BD4FBD">
        <w:rPr>
          <w:lang w:val="en-US"/>
        </w:rPr>
        <w:t xml:space="preserve">. </w:t>
      </w:r>
      <w:r w:rsidR="00BD4FBD">
        <w:t>В</w:t>
      </w:r>
      <w:r>
        <w:t xml:space="preserve">се още бях в </w:t>
      </w:r>
      <w:r w:rsidR="00BD4FBD">
        <w:t xml:space="preserve">ръководството </w:t>
      </w:r>
      <w:r>
        <w:t xml:space="preserve">на </w:t>
      </w:r>
      <w:r w:rsidR="00BD4FBD">
        <w:t>ПП</w:t>
      </w:r>
      <w:r>
        <w:t>О на Б</w:t>
      </w:r>
      <w:r w:rsidR="00BD4FBD">
        <w:t>СП</w:t>
      </w:r>
      <w:r>
        <w:t xml:space="preserve"> в квартала,</w:t>
      </w:r>
      <w:r w:rsidR="00075077">
        <w:t xml:space="preserve"> </w:t>
      </w:r>
      <w:r>
        <w:t xml:space="preserve">но почти не </w:t>
      </w:r>
      <w:r w:rsidR="00BD4FBD">
        <w:t>участвах</w:t>
      </w:r>
      <w:r>
        <w:t xml:space="preserve"> в </w:t>
      </w:r>
      <w:r w:rsidR="00BD4FBD">
        <w:t>дейността</w:t>
      </w:r>
      <w:r>
        <w:t xml:space="preserve"> му</w:t>
      </w:r>
      <w:r w:rsidR="00BD4FBD">
        <w:t>.</w:t>
      </w:r>
      <w:r>
        <w:t xml:space="preserve"> Чрез вестник</w:t>
      </w:r>
      <w:r w:rsidR="00075077">
        <w:t xml:space="preserve"> </w:t>
      </w:r>
      <w:r w:rsidR="00075077">
        <w:t>„</w:t>
      </w:r>
      <w:r w:rsidR="00075077">
        <w:t>Дума</w:t>
      </w:r>
      <w:r w:rsidR="00075077">
        <w:t>”</w:t>
      </w:r>
      <w:r>
        <w:t xml:space="preserve"> и нов</w:t>
      </w:r>
      <w:r w:rsidR="00BD4FBD">
        <w:t>ините</w:t>
      </w:r>
      <w:r>
        <w:t xml:space="preserve"> бях в течение на политическото и икономическо по</w:t>
      </w:r>
      <w:r w:rsidR="00BD4FBD">
        <w:t>ло</w:t>
      </w:r>
      <w:r>
        <w:t>жение в страната.</w:t>
      </w:r>
      <w:r w:rsidR="00075077">
        <w:t xml:space="preserve"> </w:t>
      </w:r>
      <w:r>
        <w:t xml:space="preserve">В резултат на някои неуспешни </w:t>
      </w:r>
      <w:r w:rsidR="00BD4FBD">
        <w:t>мероприятия на</w:t>
      </w:r>
      <w:r>
        <w:t xml:space="preserve"> правителството на Жан Виденов и икономическия</w:t>
      </w:r>
      <w:r w:rsidR="00075077">
        <w:t>т</w:t>
      </w:r>
      <w:r>
        <w:t xml:space="preserve"> натиск отвън</w:t>
      </w:r>
      <w:r w:rsidR="00BD4FBD">
        <w:t xml:space="preserve"> особено</w:t>
      </w:r>
      <w:r>
        <w:t xml:space="preserve"> спирането на заемите от Световната банка и </w:t>
      </w:r>
      <w:r w:rsidR="00BD4FBD">
        <w:t>Международния</w:t>
      </w:r>
      <w:r>
        <w:t xml:space="preserve"> валутен фонд,</w:t>
      </w:r>
      <w:r w:rsidR="00075077">
        <w:t xml:space="preserve"> </w:t>
      </w:r>
      <w:r>
        <w:t>през втората половина на година в странната започнаха ускорени инфлационни процеси</w:t>
      </w:r>
      <w:r w:rsidR="00BD4FBD">
        <w:t>.</w:t>
      </w:r>
      <w:r>
        <w:t xml:space="preserve"> Смяната на </w:t>
      </w:r>
      <w:r w:rsidR="00BD4FBD">
        <w:t>някои</w:t>
      </w:r>
      <w:r>
        <w:t xml:space="preserve"> министри от правителството,</w:t>
      </w:r>
      <w:r w:rsidR="00075077">
        <w:t xml:space="preserve"> </w:t>
      </w:r>
      <w:r>
        <w:t>между които и В</w:t>
      </w:r>
      <w:r w:rsidR="00BD4FBD">
        <w:t xml:space="preserve">. </w:t>
      </w:r>
      <w:r>
        <w:t>Чичибаба</w:t>
      </w:r>
      <w:r w:rsidR="00075077">
        <w:t xml:space="preserve"> </w:t>
      </w:r>
      <w:r>
        <w:t>не</w:t>
      </w:r>
      <w:r w:rsidR="00075077">
        <w:t xml:space="preserve"> </w:t>
      </w:r>
      <w:r>
        <w:t>дадоха резултат.</w:t>
      </w:r>
      <w:r w:rsidR="00075077">
        <w:t xml:space="preserve"> </w:t>
      </w:r>
      <w:r w:rsidR="00075077">
        <w:t>Ц</w:t>
      </w:r>
      <w:r>
        <w:t>ените</w:t>
      </w:r>
      <w:r>
        <w:t xml:space="preserve"> </w:t>
      </w:r>
      <w:r w:rsidR="00BD4FBD">
        <w:t>скочиха</w:t>
      </w:r>
      <w:r>
        <w:t xml:space="preserve"> 3 до 4 пъти, а заплатите</w:t>
      </w:r>
      <w:r w:rsidR="00075077">
        <w:t xml:space="preserve"> </w:t>
      </w:r>
      <w:r>
        <w:t>и пенсиите увеличени само два пъти.</w:t>
      </w:r>
      <w:r w:rsidR="00075077">
        <w:t xml:space="preserve"> </w:t>
      </w:r>
      <w:r>
        <w:t>Това увеличи недоволството на населението,</w:t>
      </w:r>
      <w:r w:rsidR="00075077">
        <w:t xml:space="preserve"> </w:t>
      </w:r>
      <w:r>
        <w:t>включително и на членовете на БСП</w:t>
      </w:r>
      <w:r w:rsidR="00BD4FBD">
        <w:t>.</w:t>
      </w:r>
      <w:r>
        <w:t xml:space="preserve"> От своя</w:t>
      </w:r>
      <w:r w:rsidR="00075077">
        <w:t xml:space="preserve"> </w:t>
      </w:r>
      <w:r>
        <w:t>страна ръководството на СДС се ос</w:t>
      </w:r>
      <w:r w:rsidR="00BD4FBD">
        <w:t>вобо</w:t>
      </w:r>
      <w:r>
        <w:t>ди от някои от съставните</w:t>
      </w:r>
      <w:r w:rsidR="00075077">
        <w:t xml:space="preserve"> </w:t>
      </w:r>
      <w:r>
        <w:t xml:space="preserve">си партии и начело с Иван Костов се преустрои </w:t>
      </w:r>
      <w:r w:rsidR="00BD4FBD">
        <w:t>н</w:t>
      </w:r>
      <w:r>
        <w:t>а партия</w:t>
      </w:r>
      <w:r w:rsidR="00BD4FBD">
        <w:t>,  изл</w:t>
      </w:r>
      <w:r>
        <w:t>ъчи Петър Стоянов за свой кандидат за президент</w:t>
      </w:r>
      <w:r w:rsidR="00BD4FBD">
        <w:t xml:space="preserve">, и спечели президентските избор. </w:t>
      </w:r>
      <w:r>
        <w:t>На конгреса през декември на БСП,</w:t>
      </w:r>
      <w:r w:rsidR="00075077">
        <w:t xml:space="preserve"> </w:t>
      </w:r>
      <w:r>
        <w:t xml:space="preserve">Жан Виденов беше изваден от </w:t>
      </w:r>
      <w:r w:rsidR="00BD4FBD">
        <w:t>ръководството</w:t>
      </w:r>
      <w:r>
        <w:t xml:space="preserve"> на Партията, но беше </w:t>
      </w:r>
      <w:r w:rsidR="00075077">
        <w:t xml:space="preserve">оставен </w:t>
      </w:r>
      <w:r w:rsidR="00075077">
        <w:t>М</w:t>
      </w:r>
      <w:r w:rsidR="00BD4FBD">
        <w:t>инистър</w:t>
      </w:r>
      <w:r w:rsidR="00075077">
        <w:t xml:space="preserve"> </w:t>
      </w:r>
      <w:r w:rsidR="00BD4FBD">
        <w:t>-</w:t>
      </w:r>
      <w:r w:rsidR="00075077">
        <w:t xml:space="preserve"> </w:t>
      </w:r>
      <w:r w:rsidR="00075077">
        <w:t xml:space="preserve">председател </w:t>
      </w:r>
      <w:r>
        <w:t>до конструиране</w:t>
      </w:r>
      <w:r w:rsidR="00BD4FBD">
        <w:t>то</w:t>
      </w:r>
      <w:r>
        <w:t xml:space="preserve"> на нов </w:t>
      </w:r>
      <w:r w:rsidR="00BD4FBD">
        <w:t>кабинет. Това колебание</w:t>
      </w:r>
      <w:r>
        <w:t xml:space="preserve"> от </w:t>
      </w:r>
      <w:r w:rsidR="00BD4FBD">
        <w:t xml:space="preserve">ръководството на </w:t>
      </w:r>
      <w:r>
        <w:t>БСП</w:t>
      </w:r>
      <w:r w:rsidR="00075077">
        <w:t xml:space="preserve"> </w:t>
      </w:r>
      <w:r w:rsidR="00BD4FBD">
        <w:t xml:space="preserve"> </w:t>
      </w:r>
      <w:r w:rsidR="00BD4FBD">
        <w:t xml:space="preserve">увеличи </w:t>
      </w:r>
      <w:r w:rsidR="00075077">
        <w:t xml:space="preserve"> </w:t>
      </w:r>
      <w:r>
        <w:t>недоволство</w:t>
      </w:r>
      <w:r w:rsidR="00BD4FBD">
        <w:t>то</w:t>
      </w:r>
      <w:r w:rsidR="00075077">
        <w:t xml:space="preserve"> </w:t>
      </w:r>
      <w:r w:rsidR="00BD4FBD">
        <w:t>из</w:t>
      </w:r>
      <w:r w:rsidR="00075077">
        <w:t xml:space="preserve"> </w:t>
      </w:r>
      <w:r w:rsidR="00BD4FBD">
        <w:t xml:space="preserve"> </w:t>
      </w:r>
      <w:r>
        <w:t>членовете.</w:t>
      </w:r>
    </w:p>
    <w:p w14:paraId="3B259B33" w14:textId="0C4F08D7" w:rsidR="00201F58" w:rsidRDefault="00201F58" w:rsidP="00201F58">
      <w:r>
        <w:t>Въпреки тежка</w:t>
      </w:r>
      <w:r w:rsidR="00BD4FBD">
        <w:t>та</w:t>
      </w:r>
      <w:r w:rsidR="00075077">
        <w:t xml:space="preserve"> </w:t>
      </w:r>
      <w:r w:rsidR="00BD4FBD">
        <w:t>обстановка</w:t>
      </w:r>
      <w:r>
        <w:t>, се постара</w:t>
      </w:r>
      <w:r w:rsidR="00075077">
        <w:t xml:space="preserve">хме заради децата да посрещнем </w:t>
      </w:r>
      <w:r w:rsidR="00075077">
        <w:t>Н</w:t>
      </w:r>
      <w:r>
        <w:t>овата</w:t>
      </w:r>
      <w:r w:rsidR="00075077">
        <w:t xml:space="preserve"> </w:t>
      </w:r>
      <w:r>
        <w:t xml:space="preserve">1992 година, спазвайки </w:t>
      </w:r>
      <w:r w:rsidR="00BD4FBD">
        <w:t>семейната</w:t>
      </w:r>
      <w:r w:rsidR="00075077">
        <w:t xml:space="preserve"> </w:t>
      </w:r>
      <w:r w:rsidR="00BD4FBD">
        <w:t>т</w:t>
      </w:r>
      <w:r>
        <w:t>ради</w:t>
      </w:r>
      <w:r w:rsidR="00BD4FBD">
        <w:t>ци</w:t>
      </w:r>
      <w:r>
        <w:t>я</w:t>
      </w:r>
      <w:r w:rsidR="00BD4FBD">
        <w:t xml:space="preserve">. </w:t>
      </w:r>
      <w:r>
        <w:t>Маринчо и Милко бяха ве</w:t>
      </w:r>
      <w:r w:rsidR="00BD4FBD">
        <w:t>ч</w:t>
      </w:r>
      <w:r>
        <w:t>е големи момчета на 13 и 12 години.</w:t>
      </w:r>
      <w:r w:rsidR="00075077">
        <w:t xml:space="preserve"> Те помагаха на майка си</w:t>
      </w:r>
      <w:r>
        <w:t xml:space="preserve"> за елхата и подаръците</w:t>
      </w:r>
      <w:r w:rsidR="00CE12F1">
        <w:t>. Директорът</w:t>
      </w:r>
      <w:r>
        <w:t xml:space="preserve"> на НИГО Х</w:t>
      </w:r>
      <w:r w:rsidR="00075077">
        <w:t xml:space="preserve">ристо Сърмаджиев ни осигури от </w:t>
      </w:r>
      <w:r w:rsidR="00075077">
        <w:t>И</w:t>
      </w:r>
      <w:r>
        <w:t>нститута говеждо месо</w:t>
      </w:r>
      <w:r w:rsidR="00CE12F1">
        <w:t>,</w:t>
      </w:r>
      <w:r>
        <w:t xml:space="preserve"> а Запрян свинско и направихме даже и суджуци.</w:t>
      </w:r>
      <w:r w:rsidR="00075077">
        <w:t xml:space="preserve"> </w:t>
      </w:r>
      <w:r>
        <w:t>Понеже на Новогоди</w:t>
      </w:r>
      <w:r w:rsidR="00CE12F1">
        <w:t>ш</w:t>
      </w:r>
      <w:r>
        <w:t>ната нощ бях дежурен,</w:t>
      </w:r>
      <w:r w:rsidR="00075077">
        <w:t xml:space="preserve"> </w:t>
      </w:r>
      <w:r>
        <w:t>в</w:t>
      </w:r>
      <w:r w:rsidR="00075077">
        <w:t xml:space="preserve"> </w:t>
      </w:r>
      <w:r>
        <w:t>20</w:t>
      </w:r>
      <w:r w:rsidR="00075077">
        <w:t>:</w:t>
      </w:r>
      <w:r>
        <w:t>30 часа при мен дойдоха Милка, Дора и децата</w:t>
      </w:r>
      <w:r w:rsidR="00CE12F1">
        <w:t xml:space="preserve">. </w:t>
      </w:r>
      <w:r>
        <w:t>Те</w:t>
      </w:r>
      <w:r w:rsidR="00075077">
        <w:t xml:space="preserve"> </w:t>
      </w:r>
      <w:r>
        <w:t>носеха</w:t>
      </w:r>
      <w:r w:rsidR="00075077">
        <w:t xml:space="preserve"> </w:t>
      </w:r>
      <w:r>
        <w:t xml:space="preserve">приготвените от тях ястия за Нова година и си </w:t>
      </w:r>
      <w:r>
        <w:t>направихме</w:t>
      </w:r>
      <w:r w:rsidR="00075077">
        <w:t xml:space="preserve"> </w:t>
      </w:r>
      <w:r>
        <w:t>традиционната трапеза на масата в пор</w:t>
      </w:r>
      <w:r w:rsidR="00CE12F1">
        <w:t>т</w:t>
      </w:r>
      <w:r>
        <w:t>иерната ми стая</w:t>
      </w:r>
      <w:r w:rsidR="00CE12F1">
        <w:t>.</w:t>
      </w:r>
      <w:r w:rsidR="00075077">
        <w:t xml:space="preserve"> </w:t>
      </w:r>
      <w:r w:rsidR="00CE12F1">
        <w:t>Въртяхме</w:t>
      </w:r>
      <w:r w:rsidR="00075077">
        <w:t xml:space="preserve"> баницата </w:t>
      </w:r>
      <w:r w:rsidR="00075077">
        <w:t>с</w:t>
      </w:r>
      <w:r>
        <w:t xml:space="preserve"> </w:t>
      </w:r>
      <w:r w:rsidR="00CE12F1">
        <w:t>късметите</w:t>
      </w:r>
      <w:r>
        <w:t>, като символично предвидихме</w:t>
      </w:r>
      <w:r w:rsidR="00075077">
        <w:t xml:space="preserve"> </w:t>
      </w:r>
      <w:r>
        <w:t>късмет и за Марин.</w:t>
      </w:r>
      <w:r w:rsidR="00075077">
        <w:t xml:space="preserve"> </w:t>
      </w:r>
      <w:r>
        <w:t>Постарахме се да го</w:t>
      </w:r>
      <w:r w:rsidR="00CE12F1">
        <w:t xml:space="preserve"> чувстваме</w:t>
      </w:r>
      <w:r>
        <w:t xml:space="preserve"> между нас.</w:t>
      </w:r>
      <w:r w:rsidR="00075077">
        <w:t xml:space="preserve"> </w:t>
      </w:r>
      <w:r>
        <w:t>Пожелахме си здраве и добри дни през новата година.</w:t>
      </w:r>
      <w:r w:rsidR="00075077">
        <w:t xml:space="preserve"> </w:t>
      </w:r>
      <w:r>
        <w:t>Т</w:t>
      </w:r>
      <w:r w:rsidR="00075077">
        <w:t xml:space="preserve">е останаха до </w:t>
      </w:r>
      <w:r w:rsidR="00075077">
        <w:t>22:</w:t>
      </w:r>
      <w:r>
        <w:t>30 часа и се прибраха в къщи.</w:t>
      </w:r>
      <w:r w:rsidR="00075077">
        <w:t xml:space="preserve"> </w:t>
      </w:r>
      <w:r>
        <w:t>След като останах</w:t>
      </w:r>
      <w:r w:rsidR="00075077">
        <w:t xml:space="preserve"> </w:t>
      </w:r>
      <w:r>
        <w:t xml:space="preserve">сам, </w:t>
      </w:r>
      <w:r w:rsidR="00CE12F1">
        <w:t>дадох</w:t>
      </w:r>
      <w:r>
        <w:t xml:space="preserve"> свобода на слабите си нерви и дълго оплаквах</w:t>
      </w:r>
      <w:r w:rsidR="00075077">
        <w:t xml:space="preserve"> </w:t>
      </w:r>
      <w:r>
        <w:t>злата участ сполетяла синът ни и семейството</w:t>
      </w:r>
      <w:r w:rsidR="00CE12F1">
        <w:t xml:space="preserve">. </w:t>
      </w:r>
      <w:r w:rsidR="00075077">
        <w:t xml:space="preserve">В 12 часа, честитих </w:t>
      </w:r>
      <w:r w:rsidR="00075077">
        <w:t>Н</w:t>
      </w:r>
      <w:r w:rsidR="00075077">
        <w:t xml:space="preserve">овата година на близките </w:t>
      </w:r>
      <w:r w:rsidR="00075077">
        <w:t>в</w:t>
      </w:r>
      <w:r>
        <w:t>къщи</w:t>
      </w:r>
      <w:r w:rsidR="00CE12F1">
        <w:t xml:space="preserve">, </w:t>
      </w:r>
      <w:r>
        <w:t xml:space="preserve">а след това и на </w:t>
      </w:r>
      <w:r w:rsidR="00CE12F1">
        <w:t>учителя</w:t>
      </w:r>
      <w:r w:rsidR="00075077">
        <w:t xml:space="preserve"> – </w:t>
      </w:r>
      <w:r>
        <w:t>биолог</w:t>
      </w:r>
      <w:r w:rsidR="00075077">
        <w:t xml:space="preserve"> </w:t>
      </w:r>
      <w:r w:rsidR="00075077">
        <w:t>и</w:t>
      </w:r>
      <w:r>
        <w:t xml:space="preserve"> </w:t>
      </w:r>
      <w:r>
        <w:t>мой приятел Христо Жеков.</w:t>
      </w:r>
      <w:r w:rsidR="00075077">
        <w:t xml:space="preserve"> </w:t>
      </w:r>
      <w:r>
        <w:t xml:space="preserve">Новата година там ми </w:t>
      </w:r>
      <w:r w:rsidR="00CE12F1">
        <w:t>честити</w:t>
      </w:r>
      <w:r>
        <w:t xml:space="preserve"> синът ми Васил</w:t>
      </w:r>
      <w:r w:rsidR="00CE12F1">
        <w:t>.</w:t>
      </w:r>
    </w:p>
    <w:p w14:paraId="2CBFBD68" w14:textId="20B34826" w:rsidR="00201F58" w:rsidRDefault="00075077" w:rsidP="00201F58">
      <w:r>
        <w:t xml:space="preserve">На 1 януари си бях </w:t>
      </w:r>
      <w:r>
        <w:t>в</w:t>
      </w:r>
      <w:r w:rsidR="00201F58">
        <w:t>къщи</w:t>
      </w:r>
      <w:r w:rsidR="00CE12F1">
        <w:t>.</w:t>
      </w:r>
      <w:r w:rsidR="00201F58">
        <w:t xml:space="preserve"> На обяд организирахме </w:t>
      </w:r>
      <w:r w:rsidR="00CE12F1">
        <w:t>традиционната</w:t>
      </w:r>
      <w:r>
        <w:t xml:space="preserve"> </w:t>
      </w:r>
      <w:r>
        <w:t>Н</w:t>
      </w:r>
      <w:r w:rsidR="00201F58">
        <w:t>овогодишн</w:t>
      </w:r>
      <w:r w:rsidR="00CE12F1">
        <w:t>а</w:t>
      </w:r>
      <w:r w:rsidR="00201F58">
        <w:t xml:space="preserve"> гощавка за фамилията</w:t>
      </w:r>
      <w:r w:rsidR="00CE12F1">
        <w:t>.</w:t>
      </w:r>
      <w:r w:rsidR="00201F58">
        <w:t xml:space="preserve"> Бяха </w:t>
      </w:r>
      <w:r w:rsidR="00201F58">
        <w:t>поканени</w:t>
      </w:r>
      <w:r w:rsidR="00CE12F1">
        <w:t xml:space="preserve"> </w:t>
      </w:r>
      <w:r w:rsidR="00201F58">
        <w:t>и</w:t>
      </w:r>
      <w:r w:rsidR="00201F58">
        <w:t xml:space="preserve"> семейството на големият ми син Васил със съпругата и син</w:t>
      </w:r>
      <w:r w:rsidR="00CE12F1">
        <w:t xml:space="preserve">а </w:t>
      </w:r>
      <w:r w:rsidR="00201F58">
        <w:t>си Стефко,</w:t>
      </w:r>
      <w:r>
        <w:t xml:space="preserve"> </w:t>
      </w:r>
      <w:r w:rsidR="00201F58">
        <w:t>който беше на 16 годин</w:t>
      </w:r>
      <w:r w:rsidR="00CE12F1">
        <w:t>и.</w:t>
      </w:r>
      <w:r w:rsidR="00201F58">
        <w:t xml:space="preserve"> Преди това Милка ходи на</w:t>
      </w:r>
      <w:r>
        <w:t xml:space="preserve"> </w:t>
      </w:r>
      <w:r w:rsidR="00201F58">
        <w:t>гробищата,</w:t>
      </w:r>
      <w:r>
        <w:t xml:space="preserve"> </w:t>
      </w:r>
      <w:r w:rsidR="00201F58">
        <w:t>да почете родителите ми и Марин.</w:t>
      </w:r>
    </w:p>
    <w:p w14:paraId="52D21C5E" w14:textId="4FB747D3" w:rsidR="00201F58" w:rsidRDefault="00201F58" w:rsidP="00201F58">
      <w:r>
        <w:t xml:space="preserve">От </w:t>
      </w:r>
      <w:r w:rsidR="00EC2220">
        <w:t>началото</w:t>
      </w:r>
      <w:r>
        <w:t xml:space="preserve"> на т</w:t>
      </w:r>
      <w:r w:rsidR="00B54B11">
        <w:t>ази година, пенсията ми беше 15</w:t>
      </w:r>
      <w:r w:rsidR="00B54B11">
        <w:t xml:space="preserve"> </w:t>
      </w:r>
      <w:r>
        <w:t>000 лева</w:t>
      </w:r>
      <w:r w:rsidR="00B54B11" w:rsidRPr="004D4C88">
        <w:t xml:space="preserve"> </w:t>
      </w:r>
      <w:r>
        <w:t xml:space="preserve">месечно, а на Милка </w:t>
      </w:r>
      <w:r w:rsidR="00EC2220">
        <w:rPr>
          <w:lang w:val="en-US"/>
        </w:rPr>
        <w:t>1</w:t>
      </w:r>
      <w:r w:rsidR="00B54B11">
        <w:t>1</w:t>
      </w:r>
      <w:r w:rsidR="00B54B11">
        <w:t xml:space="preserve"> </w:t>
      </w:r>
      <w:r>
        <w:t>500 лева</w:t>
      </w:r>
      <w:r w:rsidR="00EC2220">
        <w:rPr>
          <w:lang w:val="en-US"/>
        </w:rPr>
        <w:t>.</w:t>
      </w:r>
      <w:r>
        <w:t xml:space="preserve"> Като нощен пазач получава</w:t>
      </w:r>
      <w:r w:rsidR="00B54B11">
        <w:t>х</w:t>
      </w:r>
      <w:r w:rsidR="00EC2220">
        <w:rPr>
          <w:lang w:val="en-US"/>
        </w:rPr>
        <w:t xml:space="preserve"> </w:t>
      </w:r>
      <w:r w:rsidR="00B54B11">
        <w:t>10</w:t>
      </w:r>
      <w:r w:rsidR="00B54B11">
        <w:t xml:space="preserve"> </w:t>
      </w:r>
      <w:r>
        <w:t xml:space="preserve">000 лева на месец, а Милка от плетенето на </w:t>
      </w:r>
      <w:r w:rsidR="00B54B11">
        <w:t>пуловери най-много по 3</w:t>
      </w:r>
      <w:r w:rsidR="00B54B11">
        <w:t xml:space="preserve"> </w:t>
      </w:r>
      <w:r>
        <w:t>000 лева месечно. Тези доходи не ни бяха достатъчно и от 13 януари Милка започна да работи като чистачка на</w:t>
      </w:r>
      <w:r w:rsidR="00B54B11" w:rsidRPr="004D4C88">
        <w:t xml:space="preserve"> </w:t>
      </w:r>
      <w:r>
        <w:t>офисите на Застрахователно дружество</w:t>
      </w:r>
      <w:r w:rsidR="00B54B11" w:rsidRPr="004D4C88">
        <w:t xml:space="preserve"> </w:t>
      </w:r>
      <w:r w:rsidR="00B54B11">
        <w:t>„</w:t>
      </w:r>
      <w:r>
        <w:t>О</w:t>
      </w:r>
      <w:r w:rsidR="00EC2220">
        <w:t>р</w:t>
      </w:r>
      <w:r w:rsidR="00B54B11">
        <w:t>ел</w:t>
      </w:r>
      <w:r w:rsidR="00B54B11">
        <w:t>”</w:t>
      </w:r>
      <w:r>
        <w:t>,</w:t>
      </w:r>
      <w:r w:rsidR="00B54B11">
        <w:t xml:space="preserve"> </w:t>
      </w:r>
      <w:r>
        <w:t>които бяха близо</w:t>
      </w:r>
      <w:r w:rsidR="00B54B11">
        <w:t xml:space="preserve"> </w:t>
      </w:r>
      <w:r>
        <w:t xml:space="preserve">до нашият дом. </w:t>
      </w:r>
      <w:r w:rsidR="00EC2220">
        <w:t xml:space="preserve">Съдейства </w:t>
      </w:r>
      <w:r w:rsidR="00B54B11">
        <w:t>и</w:t>
      </w:r>
      <w:r>
        <w:t xml:space="preserve"> съседката Марина до парцела в</w:t>
      </w:r>
      <w:r w:rsidR="00B54B11">
        <w:t xml:space="preserve"> </w:t>
      </w:r>
      <w:r>
        <w:t>М. Верея</w:t>
      </w:r>
      <w:r w:rsidR="00EC2220">
        <w:t>.</w:t>
      </w:r>
      <w:r w:rsidR="00B54B11">
        <w:t xml:space="preserve"> Отначало </w:t>
      </w:r>
      <w:r w:rsidR="00B54B11">
        <w:t>и</w:t>
      </w:r>
      <w:r w:rsidR="00B54B11">
        <w:t xml:space="preserve"> плащаха по 6</w:t>
      </w:r>
      <w:r w:rsidR="00B54B11">
        <w:t xml:space="preserve"> </w:t>
      </w:r>
      <w:r>
        <w:t>000 лева на месец,</w:t>
      </w:r>
      <w:r w:rsidR="00B54B11">
        <w:t xml:space="preserve"> </w:t>
      </w:r>
      <w:r>
        <w:t>по</w:t>
      </w:r>
      <w:r w:rsidR="00B54B11">
        <w:t xml:space="preserve"> средата на годината по 10</w:t>
      </w:r>
      <w:r w:rsidR="00B54B11">
        <w:t xml:space="preserve"> </w:t>
      </w:r>
      <w:r>
        <w:t xml:space="preserve">000 лева, а в края на годината </w:t>
      </w:r>
      <w:r w:rsidR="00B54B11">
        <w:t>п</w:t>
      </w:r>
      <w:r>
        <w:t>о</w:t>
      </w:r>
      <w:r w:rsidR="00B54B11">
        <w:t xml:space="preserve"> 20</w:t>
      </w:r>
      <w:r w:rsidR="00B54B11">
        <w:t xml:space="preserve"> </w:t>
      </w:r>
      <w:r>
        <w:t xml:space="preserve">000 лева. С икономия при тези </w:t>
      </w:r>
      <w:r w:rsidR="00EC2220">
        <w:t>доходи</w:t>
      </w:r>
      <w:r>
        <w:t xml:space="preserve"> успявахме да се оправяме</w:t>
      </w:r>
      <w:r w:rsidR="00EC2220">
        <w:t>.</w:t>
      </w:r>
      <w:r w:rsidR="00B54B11">
        <w:t xml:space="preserve"> Поставихме</w:t>
      </w:r>
      <w:r>
        <w:t xml:space="preserve"> мраморна плоча със снимка </w:t>
      </w:r>
      <w:r w:rsidR="00B54B11">
        <w:t xml:space="preserve">на </w:t>
      </w:r>
      <w:r w:rsidR="00B54B11">
        <w:t xml:space="preserve">гроба </w:t>
      </w:r>
      <w:r>
        <w:t>на</w:t>
      </w:r>
      <w:r w:rsidR="00B54B11">
        <w:t xml:space="preserve"> </w:t>
      </w:r>
      <w:r>
        <w:t>Марин,</w:t>
      </w:r>
      <w:r w:rsidR="00B54B11">
        <w:t xml:space="preserve"> </w:t>
      </w:r>
      <w:r>
        <w:t>до тази на родителите ми</w:t>
      </w:r>
      <w:r w:rsidR="00EC2220">
        <w:t>.</w:t>
      </w:r>
    </w:p>
    <w:p w14:paraId="619716F7" w14:textId="740A0333" w:rsidR="00EC2220" w:rsidRDefault="00201F58" w:rsidP="00201F58">
      <w:r>
        <w:t xml:space="preserve">Тази година навърших 73 години и започнах да </w:t>
      </w:r>
      <w:r w:rsidR="00EC2220">
        <w:t>чувствам</w:t>
      </w:r>
      <w:r>
        <w:t>,</w:t>
      </w:r>
      <w:r w:rsidR="00B54B11">
        <w:t xml:space="preserve"> </w:t>
      </w:r>
      <w:r>
        <w:t xml:space="preserve">че отпадам </w:t>
      </w:r>
      <w:r w:rsidR="00EC2220">
        <w:t xml:space="preserve">физически. </w:t>
      </w:r>
      <w:r>
        <w:t>На 3 юни проведохме 11-та среща на завършилите преди</w:t>
      </w:r>
      <w:r w:rsidR="00B54B11">
        <w:t xml:space="preserve"> 55</w:t>
      </w:r>
      <w:r w:rsidR="00B54B11">
        <w:t xml:space="preserve"> </w:t>
      </w:r>
      <w:r>
        <w:t xml:space="preserve">години </w:t>
      </w:r>
      <w:r w:rsidR="00EC2220">
        <w:t>гимназия</w:t>
      </w:r>
      <w:r>
        <w:t xml:space="preserve"> през 1942 г</w:t>
      </w:r>
      <w:r w:rsidR="00B54B11">
        <w:t>.</w:t>
      </w:r>
      <w:r>
        <w:t xml:space="preserve"> в Стара Загора</w:t>
      </w:r>
      <w:r w:rsidR="00EC2220">
        <w:t>.</w:t>
      </w:r>
      <w:r>
        <w:t xml:space="preserve"> Събрахме се</w:t>
      </w:r>
      <w:r w:rsidR="00B54B11">
        <w:t xml:space="preserve"> </w:t>
      </w:r>
      <w:r>
        <w:t>70 души мъже и жени,</w:t>
      </w:r>
      <w:r w:rsidR="00B54B11">
        <w:t xml:space="preserve"> </w:t>
      </w:r>
      <w:r>
        <w:t xml:space="preserve">повечето вече грохнали </w:t>
      </w:r>
      <w:r w:rsidR="00EC2220">
        <w:t>старци.</w:t>
      </w:r>
      <w:r w:rsidR="00B54B11">
        <w:t xml:space="preserve"> На раздя</w:t>
      </w:r>
      <w:r w:rsidR="00B54B11">
        <w:t>ла</w:t>
      </w:r>
      <w:r>
        <w:t xml:space="preserve"> си по</w:t>
      </w:r>
      <w:r w:rsidR="00EC2220">
        <w:t>жел</w:t>
      </w:r>
      <w:r>
        <w:t>ахме</w:t>
      </w:r>
      <w:r w:rsidR="00B54B11">
        <w:t xml:space="preserve"> </w:t>
      </w:r>
      <w:r>
        <w:t>здраве,</w:t>
      </w:r>
      <w:r w:rsidR="00B54B11">
        <w:t xml:space="preserve"> </w:t>
      </w:r>
      <w:r>
        <w:t>за да можем живите да се срещнем след 5 години</w:t>
      </w:r>
      <w:r w:rsidR="00EC2220">
        <w:t xml:space="preserve">! </w:t>
      </w:r>
    </w:p>
    <w:p w14:paraId="7C58F33E" w14:textId="3EEB887E" w:rsidR="00EC2220" w:rsidRDefault="00201F58" w:rsidP="00201F58">
      <w:r>
        <w:t>На 16 юни почина баба Видка,</w:t>
      </w:r>
      <w:r w:rsidR="00B54B11">
        <w:t xml:space="preserve"> </w:t>
      </w:r>
      <w:r>
        <w:t>майката на Милка</w:t>
      </w:r>
      <w:r w:rsidR="00EC2220">
        <w:t>.</w:t>
      </w:r>
      <w:r>
        <w:t xml:space="preserve"> В началото</w:t>
      </w:r>
      <w:r w:rsidR="00B54B11">
        <w:t xml:space="preserve"> </w:t>
      </w:r>
      <w:r>
        <w:t>на май тя навърши 90 години.</w:t>
      </w:r>
      <w:r w:rsidR="00B54B11">
        <w:t xml:space="preserve"> </w:t>
      </w:r>
      <w:r>
        <w:t xml:space="preserve">Понесе много тежко </w:t>
      </w:r>
      <w:r w:rsidR="00EC2220">
        <w:t>смъртта</w:t>
      </w:r>
      <w:r>
        <w:t xml:space="preserve"> на внука си Марин</w:t>
      </w:r>
      <w:r w:rsidR="00EC2220">
        <w:t>.</w:t>
      </w:r>
      <w:r w:rsidR="00B54B11">
        <w:t xml:space="preserve"> На погребението </w:t>
      </w:r>
      <w:r w:rsidR="00B54B11">
        <w:t>и</w:t>
      </w:r>
      <w:r>
        <w:t xml:space="preserve"> ходихме с Милка и Васко</w:t>
      </w:r>
      <w:r w:rsidR="00EC2220">
        <w:t>. Б</w:t>
      </w:r>
      <w:r>
        <w:t>аба Видка имаше живи: двама</w:t>
      </w:r>
      <w:r w:rsidR="00B54B11">
        <w:t xml:space="preserve"> </w:t>
      </w:r>
      <w:r>
        <w:t>внука Васил и Виолета и петима правнука:</w:t>
      </w:r>
      <w:r w:rsidR="00B54B11">
        <w:t xml:space="preserve"> </w:t>
      </w:r>
      <w:r>
        <w:t>Стефко,</w:t>
      </w:r>
      <w:r w:rsidR="00EC2220">
        <w:t xml:space="preserve"> Марин, </w:t>
      </w:r>
      <w:r>
        <w:t>Милко,</w:t>
      </w:r>
      <w:r w:rsidR="00B54B11">
        <w:t xml:space="preserve"> </w:t>
      </w:r>
      <w:r>
        <w:t>Р</w:t>
      </w:r>
      <w:r w:rsidR="00EC2220">
        <w:t>а</w:t>
      </w:r>
      <w:r>
        <w:t>дина и Пламен</w:t>
      </w:r>
      <w:r w:rsidR="00EC2220">
        <w:t>.</w:t>
      </w:r>
      <w:r>
        <w:t xml:space="preserve"> Нейният живот беше преминал при тежък, предимно селски труд и </w:t>
      </w:r>
      <w:r w:rsidR="00EC2220">
        <w:t>грижи</w:t>
      </w:r>
      <w:r w:rsidR="00B54B11">
        <w:t xml:space="preserve"> за семейството</w:t>
      </w:r>
      <w:r w:rsidR="00EC2220">
        <w:t xml:space="preserve">. </w:t>
      </w:r>
      <w:r>
        <w:t>Имаше крачна шевна машина,</w:t>
      </w:r>
      <w:r w:rsidR="00B54B11">
        <w:t xml:space="preserve"> </w:t>
      </w:r>
      <w:r>
        <w:t>като шиеше и бродира</w:t>
      </w:r>
      <w:r w:rsidR="00EC2220">
        <w:t>ш</w:t>
      </w:r>
      <w:r>
        <w:t>е на нея.</w:t>
      </w:r>
      <w:r w:rsidR="00EC2220">
        <w:t xml:space="preserve"> Б</w:t>
      </w:r>
      <w:r>
        <w:t>еше с</w:t>
      </w:r>
      <w:r>
        <w:t xml:space="preserve"> </w:t>
      </w:r>
      <w:r w:rsidR="00B54B11">
        <w:t xml:space="preserve"> </w:t>
      </w:r>
      <w:r>
        <w:t>християнски морал и широка душа,</w:t>
      </w:r>
      <w:r w:rsidR="00B54B11">
        <w:t xml:space="preserve"> </w:t>
      </w:r>
      <w:r>
        <w:t>като умееше да пее хубави народни и стари градски песни</w:t>
      </w:r>
      <w:r w:rsidR="00EC2220">
        <w:t xml:space="preserve">. </w:t>
      </w:r>
    </w:p>
    <w:p w14:paraId="7B7898D7" w14:textId="7F4F5879" w:rsidR="00201F58" w:rsidRDefault="00201F58" w:rsidP="00201F58">
      <w:r>
        <w:t xml:space="preserve">Внукът Маринчо завърши </w:t>
      </w:r>
      <w:r w:rsidR="00EC2220">
        <w:t>сед</w:t>
      </w:r>
      <w:r>
        <w:t>ми клас</w:t>
      </w:r>
      <w:r w:rsidR="00EC2220">
        <w:t xml:space="preserve"> и </w:t>
      </w:r>
      <w:r>
        <w:t xml:space="preserve">беше приет </w:t>
      </w:r>
      <w:r w:rsidR="00EC2220">
        <w:t>в Природо</w:t>
      </w:r>
      <w:r w:rsidR="00B54B11">
        <w:t xml:space="preserve"> </w:t>
      </w:r>
      <w:r w:rsidR="00EC2220">
        <w:t>-</w:t>
      </w:r>
      <w:r w:rsidR="00B54B11">
        <w:t xml:space="preserve"> </w:t>
      </w:r>
      <w:r w:rsidR="00EC2220">
        <w:t xml:space="preserve">математическата гимназия. </w:t>
      </w:r>
      <w:r>
        <w:t xml:space="preserve">Милко беше в </w:t>
      </w:r>
      <w:r w:rsidR="00EC2220">
        <w:t>пе</w:t>
      </w:r>
      <w:r w:rsidR="00B54B11">
        <w:t>ти клас и също се уче</w:t>
      </w:r>
      <w:r w:rsidR="00B54B11">
        <w:t>ш</w:t>
      </w:r>
      <w:r>
        <w:t xml:space="preserve">е много добре. Големият ми внук Стефко тази година завърши </w:t>
      </w:r>
      <w:r w:rsidR="00EC2220">
        <w:t>единадесе</w:t>
      </w:r>
      <w:r>
        <w:t xml:space="preserve">ти клас </w:t>
      </w:r>
      <w:r w:rsidR="00B54B11">
        <w:t xml:space="preserve">и </w:t>
      </w:r>
      <w:r w:rsidR="00B54B11">
        <w:t>от есента беше</w:t>
      </w:r>
      <w:r>
        <w:t xml:space="preserve"> </w:t>
      </w:r>
      <w:r w:rsidR="00EC2220">
        <w:t>абитуриент</w:t>
      </w:r>
      <w:r>
        <w:t xml:space="preserve"> в Езиковата гимназия</w:t>
      </w:r>
      <w:r w:rsidR="00EC2220">
        <w:t>.</w:t>
      </w:r>
      <w:r>
        <w:t xml:space="preserve"> Учеше се</w:t>
      </w:r>
      <w:r w:rsidR="00B54B11">
        <w:t xml:space="preserve"> </w:t>
      </w:r>
      <w:r>
        <w:t>също</w:t>
      </w:r>
      <w:r w:rsidR="00B54B11">
        <w:t xml:space="preserve"> </w:t>
      </w:r>
      <w:r>
        <w:t>добре</w:t>
      </w:r>
      <w:r w:rsidR="00EC2220">
        <w:t xml:space="preserve">. </w:t>
      </w:r>
      <w:r w:rsidR="00B54B11">
        <w:t xml:space="preserve">На 3 август, </w:t>
      </w:r>
      <w:r>
        <w:t xml:space="preserve">на годишнината от </w:t>
      </w:r>
      <w:r w:rsidR="00EC2220">
        <w:t>смъртта</w:t>
      </w:r>
      <w:r>
        <w:t xml:space="preserve"> на Марин,</w:t>
      </w:r>
      <w:r w:rsidR="00B54B11">
        <w:t xml:space="preserve"> </w:t>
      </w:r>
      <w:r>
        <w:t>на гробища</w:t>
      </w:r>
      <w:r w:rsidR="00EC2220">
        <w:t>та</w:t>
      </w:r>
      <w:r>
        <w:t xml:space="preserve"> бяха всички негови приятели и колеги</w:t>
      </w:r>
      <w:r w:rsidR="00EC2220">
        <w:t>.</w:t>
      </w:r>
      <w:r>
        <w:t xml:space="preserve"> </w:t>
      </w:r>
      <w:r w:rsidR="00B54B11">
        <w:t xml:space="preserve"> </w:t>
      </w:r>
      <w:r>
        <w:t>Въпр</w:t>
      </w:r>
      <w:r w:rsidR="00EC2220">
        <w:t>е</w:t>
      </w:r>
      <w:r>
        <w:t>ки</w:t>
      </w:r>
      <w:r w:rsidR="00B54B11">
        <w:t xml:space="preserve"> </w:t>
      </w:r>
      <w:r>
        <w:t>времето,</w:t>
      </w:r>
      <w:r w:rsidR="00B54B11">
        <w:t xml:space="preserve"> </w:t>
      </w:r>
      <w:r>
        <w:t xml:space="preserve">все повече </w:t>
      </w:r>
      <w:r w:rsidR="00EC2220">
        <w:t>чувствахме</w:t>
      </w:r>
      <w:r w:rsidR="00B54B11">
        <w:t xml:space="preserve"> </w:t>
      </w:r>
      <w:r w:rsidR="00B54B11">
        <w:t>него</w:t>
      </w:r>
      <w:r>
        <w:t>вата</w:t>
      </w:r>
      <w:r>
        <w:t xml:space="preserve"> липса</w:t>
      </w:r>
      <w:r w:rsidR="00EC2220">
        <w:t>.</w:t>
      </w:r>
    </w:p>
    <w:p w14:paraId="5C8C721B" w14:textId="7D77FF08" w:rsidR="00201F58" w:rsidRDefault="00201F58" w:rsidP="00201F58">
      <w:r>
        <w:t>През ноември,</w:t>
      </w:r>
      <w:r w:rsidR="00B54B11">
        <w:t xml:space="preserve"> </w:t>
      </w:r>
      <w:r>
        <w:t>със съдействи</w:t>
      </w:r>
      <w:r w:rsidR="004B7676">
        <w:t>е</w:t>
      </w:r>
      <w:r>
        <w:t xml:space="preserve"> на съседката Румяна,</w:t>
      </w:r>
      <w:r w:rsidR="00B54B11">
        <w:t xml:space="preserve"> </w:t>
      </w:r>
      <w:r>
        <w:t>Милка се премести чистачка в</w:t>
      </w:r>
      <w:r w:rsidR="00B54B11">
        <w:t xml:space="preserve"> </w:t>
      </w:r>
      <w:r>
        <w:t>новооткрития аптечен скла</w:t>
      </w:r>
      <w:r w:rsidR="004B7676">
        <w:t xml:space="preserve">д </w:t>
      </w:r>
      <w:r w:rsidR="00B54B11">
        <w:t xml:space="preserve">на фирмата </w:t>
      </w:r>
      <w:r w:rsidR="00B54B11">
        <w:t>„</w:t>
      </w:r>
      <w:r w:rsidR="00B54B11">
        <w:t>Корал</w:t>
      </w:r>
      <w:r w:rsidR="00B54B11">
        <w:t>”</w:t>
      </w:r>
      <w:r w:rsidR="004B7676">
        <w:t>.</w:t>
      </w:r>
      <w:r w:rsidR="004B7676">
        <w:t xml:space="preserve"> Б</w:t>
      </w:r>
      <w:r>
        <w:t>еше близо до нас,</w:t>
      </w:r>
      <w:r w:rsidR="00B54B11">
        <w:t xml:space="preserve"> </w:t>
      </w:r>
      <w:r>
        <w:t>в бившият</w:t>
      </w:r>
      <w:r w:rsidR="00B54B11">
        <w:t xml:space="preserve"> </w:t>
      </w:r>
      <w:r>
        <w:t>квартален</w:t>
      </w:r>
      <w:r w:rsidR="00B54B11">
        <w:t xml:space="preserve"> </w:t>
      </w:r>
      <w:r>
        <w:t>клуб</w:t>
      </w:r>
      <w:r w:rsidR="004B7676">
        <w:t xml:space="preserve"> на „Отечествен Фронт“</w:t>
      </w:r>
      <w:r w:rsidR="00B54B11">
        <w:t>. Беше на работа от 16</w:t>
      </w:r>
      <w:r w:rsidR="00B54B11">
        <w:t>:</w:t>
      </w:r>
      <w:r w:rsidR="00B54B11">
        <w:t>30 до 19</w:t>
      </w:r>
      <w:r w:rsidR="00B54B11">
        <w:t>:</w:t>
      </w:r>
      <w:r w:rsidR="00B54B11">
        <w:t xml:space="preserve">30 часа със заплата 50 </w:t>
      </w:r>
      <w:r>
        <w:t>хиляди лева месечно</w:t>
      </w:r>
      <w:r w:rsidR="00B54B11">
        <w:t>.</w:t>
      </w:r>
      <w:r>
        <w:t xml:space="preserve"> </w:t>
      </w:r>
      <w:r w:rsidR="00B54B11">
        <w:t xml:space="preserve">Продължи да работи и в </w:t>
      </w:r>
      <w:r w:rsidR="00B54B11">
        <w:t>„</w:t>
      </w:r>
      <w:r w:rsidR="00B54B11">
        <w:t>Орел</w:t>
      </w:r>
      <w:r w:rsidR="00B54B11">
        <w:t>”</w:t>
      </w:r>
      <w:r w:rsidR="00B54B11">
        <w:t xml:space="preserve"> срещу 30 хиляди лева месечно</w:t>
      </w:r>
      <w:r w:rsidR="00B54B11">
        <w:t>.</w:t>
      </w:r>
      <w:r w:rsidR="00B54B11">
        <w:t xml:space="preserve"> Налагаше </w:t>
      </w:r>
      <w:r>
        <w:t>се,</w:t>
      </w:r>
      <w:r w:rsidR="004B7676">
        <w:t xml:space="preserve"> </w:t>
      </w:r>
      <w:r>
        <w:t>сутрин</w:t>
      </w:r>
      <w:r w:rsidR="00B54B11">
        <w:t xml:space="preserve"> да ходя </w:t>
      </w:r>
      <w:r w:rsidR="00B54B11">
        <w:t>и</w:t>
      </w:r>
      <w:r>
        <w:t xml:space="preserve"> помагам,</w:t>
      </w:r>
      <w:r w:rsidR="00B54B11">
        <w:t xml:space="preserve"> </w:t>
      </w:r>
      <w:r>
        <w:t>сле</w:t>
      </w:r>
      <w:r w:rsidR="004B7676">
        <w:t>д</w:t>
      </w:r>
      <w:r w:rsidR="00B54B11">
        <w:t xml:space="preserve"> което в 7</w:t>
      </w:r>
      <w:r w:rsidR="00B54B11">
        <w:t>:</w:t>
      </w:r>
      <w:r>
        <w:t>30 ча</w:t>
      </w:r>
      <w:r w:rsidR="004B7676">
        <w:t>с</w:t>
      </w:r>
      <w:r>
        <w:t>а</w:t>
      </w:r>
      <w:r w:rsidR="00B54B11">
        <w:t xml:space="preserve"> </w:t>
      </w:r>
      <w:r>
        <w:t>потеглях</w:t>
      </w:r>
      <w:r w:rsidR="00B54B11">
        <w:t xml:space="preserve"> за парцела в </w:t>
      </w:r>
      <w:r>
        <w:t>М</w:t>
      </w:r>
      <w:r w:rsidR="004B7676">
        <w:t>.</w:t>
      </w:r>
      <w:r>
        <w:t xml:space="preserve"> Верея.</w:t>
      </w:r>
      <w:r w:rsidR="00B54B11">
        <w:t xml:space="preserve"> </w:t>
      </w:r>
      <w:r>
        <w:t>Милка беше свободна само в събота и</w:t>
      </w:r>
      <w:r w:rsidR="004B7676">
        <w:t xml:space="preserve"> н</w:t>
      </w:r>
      <w:r>
        <w:t>еделя</w:t>
      </w:r>
      <w:r w:rsidR="004B7676">
        <w:t xml:space="preserve">, </w:t>
      </w:r>
      <w:r w:rsidR="00B54B11">
        <w:t xml:space="preserve">когато идваше </w:t>
      </w:r>
      <w:r w:rsidR="00B54B11">
        <w:t>ме придружаваше.</w:t>
      </w:r>
      <w:r w:rsidR="00B54B11">
        <w:t xml:space="preserve"> Финансовата </w:t>
      </w:r>
      <w:r w:rsidR="00B54B11">
        <w:t>и</w:t>
      </w:r>
      <w:r w:rsidR="00B54B11">
        <w:t xml:space="preserve"> </w:t>
      </w:r>
      <w:r>
        <w:t>помощ беше много добра за семейството ,</w:t>
      </w:r>
      <w:r w:rsidR="00B54B11">
        <w:t xml:space="preserve"> </w:t>
      </w:r>
      <w:r>
        <w:t xml:space="preserve">но не знаехме колко време ще може да </w:t>
      </w:r>
      <w:r w:rsidR="004B7676">
        <w:t>издържи.</w:t>
      </w:r>
    </w:p>
    <w:p w14:paraId="13025558" w14:textId="4B6330BA" w:rsidR="00201F58" w:rsidRDefault="00201F58" w:rsidP="00201F58">
      <w:r>
        <w:t>През малкото си свободно време, написа</w:t>
      </w:r>
      <w:r w:rsidR="004B7676">
        <w:t>х</w:t>
      </w:r>
      <w:r w:rsidR="00B54B11">
        <w:t xml:space="preserve"> само четири раздела от </w:t>
      </w:r>
      <w:r w:rsidR="00B54B11">
        <w:t>„</w:t>
      </w:r>
      <w:r w:rsidR="00B54B11">
        <w:t>Очерка</w:t>
      </w:r>
      <w:r w:rsidR="00B54B11">
        <w:t>”</w:t>
      </w:r>
      <w:r>
        <w:t xml:space="preserve"> си</w:t>
      </w:r>
      <w:r w:rsidR="004B7676">
        <w:t xml:space="preserve">. </w:t>
      </w:r>
      <w:r>
        <w:t xml:space="preserve"> Друга </w:t>
      </w:r>
      <w:r w:rsidR="004B7676">
        <w:t>писателска</w:t>
      </w:r>
      <w:r>
        <w:t xml:space="preserve"> дейност нямах възможно</w:t>
      </w:r>
      <w:r w:rsidR="004B7676">
        <w:t xml:space="preserve">ст </w:t>
      </w:r>
      <w:r>
        <w:t>да върша</w:t>
      </w:r>
      <w:r w:rsidR="004B7676">
        <w:t>.</w:t>
      </w:r>
      <w:r>
        <w:t xml:space="preserve"> С ХЦП</w:t>
      </w:r>
      <w:r w:rsidR="00B54B11">
        <w:t xml:space="preserve"> </w:t>
      </w:r>
      <w:r>
        <w:t>-</w:t>
      </w:r>
      <w:r w:rsidR="00B54B11">
        <w:t xml:space="preserve"> </w:t>
      </w:r>
      <w:r w:rsidR="00B54B11">
        <w:t xml:space="preserve">СЗ поддържах връзки </w:t>
      </w:r>
      <w:r>
        <w:t>само когато трябваше да</w:t>
      </w:r>
      <w:r w:rsidR="00B54B11">
        <w:t xml:space="preserve"> </w:t>
      </w:r>
      <w:r>
        <w:t>осигуря пилета или пуйчета на свата</w:t>
      </w:r>
      <w:r w:rsidR="004B7676">
        <w:t>нака</w:t>
      </w:r>
      <w:r>
        <w:t xml:space="preserve"> Запрян или приятели</w:t>
      </w:r>
      <w:r w:rsidR="004B7676">
        <w:t>.</w:t>
      </w:r>
      <w:r w:rsidR="00B54B11">
        <w:t xml:space="preserve"> </w:t>
      </w:r>
      <w:r w:rsidR="004B7676">
        <w:t>Присъствах</w:t>
      </w:r>
      <w:r>
        <w:t xml:space="preserve"> и на </w:t>
      </w:r>
      <w:r w:rsidR="004B7676">
        <w:t xml:space="preserve">честването </w:t>
      </w:r>
      <w:r>
        <w:t>на</w:t>
      </w:r>
      <w:r w:rsidR="00B54B11">
        <w:t xml:space="preserve"> </w:t>
      </w:r>
      <w:r w:rsidR="00B54B11">
        <w:t>„</w:t>
      </w:r>
      <w:r>
        <w:t>Денят</w:t>
      </w:r>
      <w:r w:rsidR="004B7676">
        <w:t xml:space="preserve"> на </w:t>
      </w:r>
      <w:r>
        <w:t>П</w:t>
      </w:r>
      <w:r w:rsidR="00B54B11">
        <w:t>тицевъда</w:t>
      </w:r>
      <w:r w:rsidR="00B54B11">
        <w:t>”</w:t>
      </w:r>
      <w:r w:rsidR="004B7676">
        <w:t>.</w:t>
      </w:r>
      <w:r w:rsidR="004B7676">
        <w:t xml:space="preserve"> </w:t>
      </w:r>
      <w:r>
        <w:t>От началото на 199</w:t>
      </w:r>
      <w:r w:rsidR="004B7676">
        <w:t>7</w:t>
      </w:r>
      <w:r>
        <w:t xml:space="preserve"> година бях избран за зам.</w:t>
      </w:r>
      <w:r w:rsidR="00B54B11">
        <w:t xml:space="preserve"> </w:t>
      </w:r>
      <w:r w:rsidR="004B7676">
        <w:t xml:space="preserve"> П</w:t>
      </w:r>
      <w:r>
        <w:t>редседател</w:t>
      </w:r>
      <w:r w:rsidR="00B54B11">
        <w:t xml:space="preserve"> </w:t>
      </w:r>
      <w:r>
        <w:t>на Общинското ръководство на Съюза на ветераните от войните</w:t>
      </w:r>
      <w:r w:rsidR="004B7676">
        <w:t xml:space="preserve">. </w:t>
      </w:r>
      <w:r>
        <w:t>Посещавах и сбирките на ветераните</w:t>
      </w:r>
      <w:r w:rsidR="00B54B11">
        <w:t xml:space="preserve"> – </w:t>
      </w:r>
      <w:r>
        <w:t>учени</w:t>
      </w:r>
      <w:r w:rsidR="00B54B11">
        <w:t xml:space="preserve"> </w:t>
      </w:r>
      <w:r>
        <w:t xml:space="preserve"> </w:t>
      </w:r>
      <w:r>
        <w:t>членове на СУБ</w:t>
      </w:r>
      <w:r w:rsidR="00B54B11">
        <w:t xml:space="preserve"> </w:t>
      </w:r>
      <w:r>
        <w:t>-</w:t>
      </w:r>
      <w:r w:rsidR="00B54B11">
        <w:t xml:space="preserve"> </w:t>
      </w:r>
      <w:r>
        <w:t>СЗ</w:t>
      </w:r>
      <w:r w:rsidR="004B7676">
        <w:t>.</w:t>
      </w:r>
    </w:p>
    <w:p w14:paraId="5B90DB25" w14:textId="691FB389" w:rsidR="004B7676" w:rsidRDefault="00201F58" w:rsidP="00201F58">
      <w:r>
        <w:t>Още в началото на януари,</w:t>
      </w:r>
      <w:r w:rsidR="00B54B11">
        <w:t xml:space="preserve"> </w:t>
      </w:r>
      <w:r>
        <w:t>СДС в София организира масови</w:t>
      </w:r>
      <w:r w:rsidR="00B54B11">
        <w:t xml:space="preserve"> </w:t>
      </w:r>
      <w:r>
        <w:t>демонстрации</w:t>
      </w:r>
      <w:r w:rsidR="00B54B11">
        <w:t xml:space="preserve"> </w:t>
      </w:r>
      <w:r>
        <w:t>пред Народното събрание срещу правителството</w:t>
      </w:r>
      <w:r w:rsidR="00B54B11">
        <w:t xml:space="preserve"> </w:t>
      </w:r>
      <w:r>
        <w:t>на Жан Виденов</w:t>
      </w:r>
      <w:r w:rsidR="00B54B11">
        <w:t xml:space="preserve"> </w:t>
      </w:r>
      <w:r w:rsidR="00B54B11">
        <w:t>и</w:t>
      </w:r>
      <w:r>
        <w:t xml:space="preserve"> </w:t>
      </w:r>
      <w:r w:rsidR="004B7676">
        <w:t>Б</w:t>
      </w:r>
      <w:r>
        <w:t>СП</w:t>
      </w:r>
      <w:r w:rsidR="00B54B11">
        <w:t>,</w:t>
      </w:r>
      <w:r w:rsidR="004B7676">
        <w:t xml:space="preserve"> с искане за п</w:t>
      </w:r>
      <w:r>
        <w:t>редс</w:t>
      </w:r>
      <w:r w:rsidR="004B7676">
        <w:t>р</w:t>
      </w:r>
      <w:r>
        <w:t>очни избори</w:t>
      </w:r>
      <w:r w:rsidR="004B7676">
        <w:t>.</w:t>
      </w:r>
      <w:r>
        <w:t xml:space="preserve"> На</w:t>
      </w:r>
      <w:r w:rsidR="00B54B11">
        <w:t xml:space="preserve"> </w:t>
      </w:r>
      <w:r>
        <w:t>10</w:t>
      </w:r>
      <w:r w:rsidR="00B54B11">
        <w:t xml:space="preserve"> </w:t>
      </w:r>
      <w:r>
        <w:t xml:space="preserve">януари беше направен опит да се нахлуе в </w:t>
      </w:r>
      <w:r w:rsidR="004B7676">
        <w:t>Парламента.</w:t>
      </w:r>
      <w:r>
        <w:t xml:space="preserve"> Правителството </w:t>
      </w:r>
      <w:r w:rsidR="004B7676">
        <w:t>и ръководството</w:t>
      </w:r>
      <w:r>
        <w:t xml:space="preserve"> на БСП не организира ника</w:t>
      </w:r>
      <w:r w:rsidR="004B7676">
        <w:t>к</w:t>
      </w:r>
      <w:r>
        <w:t>ви противодействия,</w:t>
      </w:r>
      <w:r w:rsidR="00B54B11">
        <w:t xml:space="preserve"> з</w:t>
      </w:r>
      <w:r>
        <w:t xml:space="preserve">а да се избегнат </w:t>
      </w:r>
      <w:r w:rsidR="004B7676">
        <w:t>к</w:t>
      </w:r>
      <w:r>
        <w:t>ръвопролития</w:t>
      </w:r>
      <w:r w:rsidR="004B7676">
        <w:t>.</w:t>
      </w:r>
      <w:r>
        <w:t xml:space="preserve"> За нас</w:t>
      </w:r>
      <w:r w:rsidR="00B54B11">
        <w:t xml:space="preserve"> -</w:t>
      </w:r>
      <w:r w:rsidR="00B54B11">
        <w:t xml:space="preserve"> </w:t>
      </w:r>
      <w:r>
        <w:t xml:space="preserve">членовете на </w:t>
      </w:r>
      <w:r w:rsidR="004B7676">
        <w:t>Б</w:t>
      </w:r>
      <w:r>
        <w:t>СП беше ясно,</w:t>
      </w:r>
      <w:r w:rsidR="00B54B11">
        <w:t xml:space="preserve"> </w:t>
      </w:r>
      <w:r>
        <w:t>че ръководството не е единно</w:t>
      </w:r>
      <w:r w:rsidR="004B7676">
        <w:t>.</w:t>
      </w:r>
      <w:r>
        <w:t xml:space="preserve"> Част от групата около Чавдар Кюранов, като Елена Поптодорова</w:t>
      </w:r>
      <w:r w:rsidR="004B7676">
        <w:t>, Николай</w:t>
      </w:r>
      <w:r>
        <w:t xml:space="preserve"> Камов и други преминаха към Евролевицата на Але</w:t>
      </w:r>
      <w:r w:rsidR="004B7676">
        <w:t>к</w:t>
      </w:r>
      <w:r>
        <w:t>сандър Томов. Забавяне формирането на ново Правителство още</w:t>
      </w:r>
      <w:r w:rsidR="00B54B11">
        <w:t xml:space="preserve"> </w:t>
      </w:r>
      <w:r>
        <w:t>повече дестаби</w:t>
      </w:r>
      <w:r w:rsidR="00B54B11">
        <w:t>лизираше положението в страната</w:t>
      </w:r>
      <w:r w:rsidR="00B54B11">
        <w:t xml:space="preserve">. </w:t>
      </w:r>
      <w:r w:rsidR="00B54B11">
        <w:t xml:space="preserve"> Едва в </w:t>
      </w:r>
      <w:r w:rsidR="00B54B11">
        <w:t xml:space="preserve">началото </w:t>
      </w:r>
      <w:r>
        <w:t xml:space="preserve"> на февруари</w:t>
      </w:r>
      <w:r w:rsidR="00B54B11">
        <w:t xml:space="preserve"> </w:t>
      </w:r>
      <w:r>
        <w:t xml:space="preserve"> </w:t>
      </w:r>
      <w:r>
        <w:t xml:space="preserve">беше предложено </w:t>
      </w:r>
      <w:r w:rsidR="00B54B11">
        <w:t xml:space="preserve"> </w:t>
      </w:r>
      <w:r>
        <w:t>такова</w:t>
      </w:r>
      <w:r w:rsidR="004B7676">
        <w:t xml:space="preserve">, </w:t>
      </w:r>
      <w:r>
        <w:t xml:space="preserve">начело с </w:t>
      </w:r>
      <w:r w:rsidR="00B54B11">
        <w:t xml:space="preserve"> </w:t>
      </w:r>
      <w:r>
        <w:t>Николай</w:t>
      </w:r>
      <w:r w:rsidR="00B54B11">
        <w:t xml:space="preserve"> </w:t>
      </w:r>
      <w:r>
        <w:t xml:space="preserve"> </w:t>
      </w:r>
      <w:r>
        <w:t>Добрев</w:t>
      </w:r>
      <w:r w:rsidR="004B7676">
        <w:t>.</w:t>
      </w:r>
    </w:p>
    <w:p w14:paraId="5F3413E6" w14:textId="6E0A5CE9" w:rsidR="004B7676" w:rsidRDefault="00201F58" w:rsidP="004B7676">
      <w:r>
        <w:t>По същото време новият президент Петър Стоянов започна</w:t>
      </w:r>
      <w:r w:rsidR="00B54B11">
        <w:t xml:space="preserve"> </w:t>
      </w:r>
      <w:r>
        <w:t xml:space="preserve">преговори с всички </w:t>
      </w:r>
      <w:r w:rsidR="004B7676">
        <w:t>партии</w:t>
      </w:r>
      <w:r>
        <w:t xml:space="preserve"> за постигане национално съгласие</w:t>
      </w:r>
      <w:r w:rsidR="004B7676">
        <w:t>.</w:t>
      </w:r>
      <w:r w:rsidR="00B54B11">
        <w:t xml:space="preserve"> </w:t>
      </w:r>
      <w:r>
        <w:t xml:space="preserve">От БСП в преговорите </w:t>
      </w:r>
      <w:r w:rsidR="004B7676">
        <w:t>участваха</w:t>
      </w:r>
      <w:r>
        <w:t xml:space="preserve"> Николай Добрев и Георги</w:t>
      </w:r>
      <w:r w:rsidR="00B54B11">
        <w:t xml:space="preserve"> </w:t>
      </w:r>
      <w:r>
        <w:t>Първанов</w:t>
      </w:r>
      <w:r w:rsidR="004B7676">
        <w:t>.</w:t>
      </w:r>
      <w:r>
        <w:t xml:space="preserve"> Накрая се </w:t>
      </w:r>
      <w:r w:rsidR="004B7676">
        <w:t>подписва</w:t>
      </w:r>
      <w:r>
        <w:t xml:space="preserve"> протокол</w:t>
      </w:r>
      <w:r w:rsidR="00B54B11">
        <w:t xml:space="preserve"> </w:t>
      </w:r>
      <w:r>
        <w:t>-</w:t>
      </w:r>
      <w:r w:rsidR="00B54B11">
        <w:t xml:space="preserve"> </w:t>
      </w:r>
      <w:r>
        <w:t xml:space="preserve">съглашение за </w:t>
      </w:r>
      <w:r w:rsidR="004B7676">
        <w:t>провеждане</w:t>
      </w:r>
      <w:r>
        <w:t xml:space="preserve"> на нови парламентарни избори. </w:t>
      </w:r>
      <w:r w:rsidR="00B54B11">
        <w:t xml:space="preserve"> </w:t>
      </w:r>
      <w:r>
        <w:t xml:space="preserve">За доста от </w:t>
      </w:r>
      <w:r w:rsidR="004B7676">
        <w:t xml:space="preserve">партийните </w:t>
      </w:r>
      <w:r>
        <w:t>членове това беше като</w:t>
      </w:r>
      <w:r w:rsidR="00B54B11">
        <w:t xml:space="preserve"> </w:t>
      </w:r>
      <w:r w:rsidR="00B54B11">
        <w:t xml:space="preserve"> п</w:t>
      </w:r>
      <w:r>
        <w:t>артийно</w:t>
      </w:r>
      <w:r w:rsidR="00B54B11">
        <w:t xml:space="preserve"> </w:t>
      </w:r>
      <w:r>
        <w:t>предателство</w:t>
      </w:r>
      <w:r w:rsidR="004B7676">
        <w:t>.</w:t>
      </w:r>
    </w:p>
    <w:p w14:paraId="6BEC4940" w14:textId="48290559" w:rsidR="00201F58" w:rsidRDefault="004B7676" w:rsidP="00201F58">
      <w:r>
        <w:t>На</w:t>
      </w:r>
      <w:r w:rsidR="00B54B11">
        <w:t xml:space="preserve"> </w:t>
      </w:r>
      <w:r>
        <w:t xml:space="preserve">изборите за </w:t>
      </w:r>
      <w:r w:rsidR="00201F58">
        <w:t xml:space="preserve">38-то Народно събрание, </w:t>
      </w:r>
      <w:r>
        <w:t>БСП</w:t>
      </w:r>
      <w:r w:rsidR="00201F58">
        <w:t xml:space="preserve"> се яви на тях без добра</w:t>
      </w:r>
      <w:r w:rsidR="00B54B11">
        <w:t xml:space="preserve"> програма и </w:t>
      </w:r>
      <w:r w:rsidR="00201F58">
        <w:t>получи много по-малко гласове от предишните избори. Обединеното СД</w:t>
      </w:r>
      <w:r>
        <w:t>С</w:t>
      </w:r>
      <w:r w:rsidR="00201F58">
        <w:t xml:space="preserve"> начело с Иван Костов формира правителство</w:t>
      </w:r>
      <w:r>
        <w:t xml:space="preserve">. </w:t>
      </w:r>
      <w:r w:rsidR="00201F58">
        <w:t xml:space="preserve">Преди изборите Стефан Софиянски със заеми от </w:t>
      </w:r>
      <w:r w:rsidR="00201F58">
        <w:t>Световната</w:t>
      </w:r>
      <w:r w:rsidR="00B54B11">
        <w:t xml:space="preserve"> </w:t>
      </w:r>
      <w:r w:rsidR="00201F58">
        <w:t>банка</w:t>
      </w:r>
      <w:r w:rsidR="00201F58">
        <w:t xml:space="preserve"> и Международният </w:t>
      </w:r>
      <w:r>
        <w:t>валутен</w:t>
      </w:r>
      <w:r w:rsidR="00201F58">
        <w:t xml:space="preserve"> фонд успя да успокои инфлацията</w:t>
      </w:r>
      <w:r>
        <w:t xml:space="preserve">. </w:t>
      </w:r>
      <w:r w:rsidR="00201F58">
        <w:t>След изборите лихвените проценти на банките бяха сведени</w:t>
      </w:r>
      <w:r w:rsidR="00B54B11">
        <w:t xml:space="preserve"> </w:t>
      </w:r>
      <w:r w:rsidR="00201F58">
        <w:t>до 4-6</w:t>
      </w:r>
      <w:r>
        <w:t>%</w:t>
      </w:r>
      <w:r w:rsidR="00201F58">
        <w:t>, а инфлацията до 1-2</w:t>
      </w:r>
      <w:r w:rsidR="00766B3F">
        <w:t>%</w:t>
      </w:r>
      <w:r w:rsidR="00201F58">
        <w:t xml:space="preserve"> месечно</w:t>
      </w:r>
      <w:r w:rsidR="00766B3F">
        <w:t>.</w:t>
      </w:r>
      <w:r w:rsidR="00201F58">
        <w:t xml:space="preserve"> Всичко това Ив</w:t>
      </w:r>
      <w:r w:rsidR="00766B3F">
        <w:t xml:space="preserve">ан </w:t>
      </w:r>
      <w:r w:rsidR="00201F58">
        <w:t>Косто</w:t>
      </w:r>
      <w:r w:rsidR="00B54B11">
        <w:t>в</w:t>
      </w:r>
      <w:r w:rsidR="00B54B11">
        <w:t xml:space="preserve"> </w:t>
      </w:r>
      <w:r w:rsidR="00201F58">
        <w:t>предписа на своето правителство</w:t>
      </w:r>
      <w:r w:rsidR="00766B3F">
        <w:t>.</w:t>
      </w:r>
      <w:r w:rsidR="00201F58">
        <w:t xml:space="preserve"> Лично аз ,обаче не бях убеде</w:t>
      </w:r>
      <w:r w:rsidR="00766B3F">
        <w:t xml:space="preserve">н </w:t>
      </w:r>
      <w:r w:rsidR="00201F58">
        <w:t>колко време ще продължи тази стабилизация</w:t>
      </w:r>
      <w:r w:rsidR="00766B3F">
        <w:t>.</w:t>
      </w:r>
      <w:r w:rsidR="00201F58">
        <w:t xml:space="preserve"> Тогава няма</w:t>
      </w:r>
      <w:r w:rsidR="00766B3F">
        <w:t>х</w:t>
      </w:r>
      <w:r w:rsidR="00201F58">
        <w:t xml:space="preserve"> реална престава за ролята на банките</w:t>
      </w:r>
      <w:r w:rsidR="00B54B11">
        <w:t xml:space="preserve"> </w:t>
      </w:r>
      <w:r w:rsidR="00201F58">
        <w:t xml:space="preserve">и банкерите при приватизацията на предприятията и на </w:t>
      </w:r>
      <w:r w:rsidR="00766B3F">
        <w:t xml:space="preserve">националните </w:t>
      </w:r>
      <w:proofErr w:type="spellStart"/>
      <w:r w:rsidR="00201F58">
        <w:t>богаства</w:t>
      </w:r>
      <w:proofErr w:type="spellEnd"/>
      <w:r w:rsidR="00201F58">
        <w:t xml:space="preserve"> и на така наре</w:t>
      </w:r>
      <w:r w:rsidR="00766B3F">
        <w:t>ч</w:t>
      </w:r>
      <w:r w:rsidR="00201F58">
        <w:t>ените</w:t>
      </w:r>
      <w:r w:rsidR="00766B3F">
        <w:t xml:space="preserve"> „</w:t>
      </w:r>
      <w:r w:rsidR="00201F58">
        <w:t>кредитни милионери”</w:t>
      </w:r>
      <w:r w:rsidR="00766B3F">
        <w:t>.</w:t>
      </w:r>
    </w:p>
    <w:p w14:paraId="62C30F43" w14:textId="73959EB3" w:rsidR="00201F58" w:rsidRDefault="00201F58" w:rsidP="00201F58">
      <w:r>
        <w:t>Т</w:t>
      </w:r>
      <w:r w:rsidR="00C73150">
        <w:t>а</w:t>
      </w:r>
      <w:r>
        <w:t>зи 1997 година беше първата без син</w:t>
      </w:r>
      <w:r w:rsidR="00C73150">
        <w:rPr>
          <w:lang w:val="en-US"/>
        </w:rPr>
        <w:t>a</w:t>
      </w:r>
      <w:r>
        <w:t xml:space="preserve"> ми Марин, а за</w:t>
      </w:r>
      <w:r w:rsidR="00B54B11" w:rsidRPr="004D4C88">
        <w:t xml:space="preserve"> </w:t>
      </w:r>
      <w:r>
        <w:t>внуците без баща им</w:t>
      </w:r>
      <w:r w:rsidR="00C73150">
        <w:rPr>
          <w:lang w:val="en-US"/>
        </w:rPr>
        <w:t>.</w:t>
      </w:r>
      <w:r>
        <w:t xml:space="preserve"> Многото негови вещи,</w:t>
      </w:r>
      <w:r w:rsidR="00B54B11" w:rsidRPr="004D4C88">
        <w:t xml:space="preserve"> </w:t>
      </w:r>
      <w:r w:rsidR="00B54B11">
        <w:t xml:space="preserve">като: </w:t>
      </w:r>
      <w:r>
        <w:t>компютър</w:t>
      </w:r>
      <w:r w:rsidR="00C73150">
        <w:rPr>
          <w:lang w:val="en-US"/>
        </w:rPr>
        <w:t>a</w:t>
      </w:r>
      <w:r>
        <w:t>,</w:t>
      </w:r>
      <w:r w:rsidR="00B54B11" w:rsidRPr="004D4C88">
        <w:t xml:space="preserve"> </w:t>
      </w:r>
      <w:r>
        <w:t>музикалните уредби,</w:t>
      </w:r>
      <w:r w:rsidR="00B54B11" w:rsidRPr="004D4C88">
        <w:t xml:space="preserve"> </w:t>
      </w:r>
      <w:r>
        <w:t>слу</w:t>
      </w:r>
      <w:r w:rsidR="00C73150">
        <w:t>ж</w:t>
      </w:r>
      <w:r>
        <w:t>ебната му чанта с инструменти,</w:t>
      </w:r>
      <w:r w:rsidR="00C73150">
        <w:t xml:space="preserve"> фотоапаратите</w:t>
      </w:r>
      <w:r w:rsidR="00B54B11">
        <w:t xml:space="preserve"> и книгите</w:t>
      </w:r>
      <w:r w:rsidR="00B54B11">
        <w:t xml:space="preserve"> и</w:t>
      </w:r>
      <w:r w:rsidR="00B54B11">
        <w:t xml:space="preserve"> на парцела в </w:t>
      </w:r>
      <w:r>
        <w:t>М</w:t>
      </w:r>
      <w:r w:rsidR="00B54B11">
        <w:t>.</w:t>
      </w:r>
      <w:r w:rsidR="00C73150">
        <w:t xml:space="preserve"> </w:t>
      </w:r>
      <w:r>
        <w:t>Верея: електрическите табла,</w:t>
      </w:r>
      <w:r w:rsidR="00C73150">
        <w:t xml:space="preserve"> недовършената</w:t>
      </w:r>
      <w:r>
        <w:t xml:space="preserve"> инсталация на бараката и други</w:t>
      </w:r>
      <w:r w:rsidR="00B54B11">
        <w:t>,</w:t>
      </w:r>
      <w:r>
        <w:t xml:space="preserve"> постоянно н</w:t>
      </w:r>
      <w:r w:rsidR="00C73150">
        <w:t xml:space="preserve">и </w:t>
      </w:r>
      <w:r>
        <w:t>напомняха и не ни поз</w:t>
      </w:r>
      <w:r w:rsidR="00C73150">
        <w:t>воляваха</w:t>
      </w:r>
      <w:r>
        <w:t xml:space="preserve"> да </w:t>
      </w:r>
      <w:r w:rsidR="00C73150">
        <w:t>г</w:t>
      </w:r>
      <w:r>
        <w:t>о забравим</w:t>
      </w:r>
      <w:r w:rsidR="00C73150">
        <w:t>.</w:t>
      </w:r>
      <w:r>
        <w:t xml:space="preserve"> Милка често</w:t>
      </w:r>
      <w:r w:rsidR="00B54B11">
        <w:t xml:space="preserve"> </w:t>
      </w:r>
      <w:r>
        <w:t>ходеше на гроба му, а аз контактувах с него,</w:t>
      </w:r>
      <w:r w:rsidR="00B54B11">
        <w:t xml:space="preserve"> </w:t>
      </w:r>
      <w:r>
        <w:t>когато бях сам</w:t>
      </w:r>
      <w:r w:rsidR="00B54B11">
        <w:t xml:space="preserve"> </w:t>
      </w:r>
      <w:r>
        <w:t>на</w:t>
      </w:r>
      <w:r w:rsidR="00B54B11">
        <w:t xml:space="preserve"> </w:t>
      </w:r>
      <w:r>
        <w:t>парцела,</w:t>
      </w:r>
      <w:r w:rsidR="00B54B11">
        <w:t xml:space="preserve"> </w:t>
      </w:r>
      <w:r>
        <w:t xml:space="preserve">ползвайки инструментите и направените от него </w:t>
      </w:r>
      <w:r w:rsidR="00C73150">
        <w:t>подобрения.</w:t>
      </w:r>
      <w:r w:rsidR="00B54B11">
        <w:t xml:space="preserve"> Чрез </w:t>
      </w:r>
      <w:r w:rsidR="00B54B11">
        <w:t>тях</w:t>
      </w:r>
      <w:r>
        <w:t xml:space="preserve"> беше винаги между нас и ние чу</w:t>
      </w:r>
      <w:r w:rsidR="00C73150">
        <w:t>в</w:t>
      </w:r>
      <w:r>
        <w:t>ствахме неговото присъствие</w:t>
      </w:r>
      <w:r w:rsidR="00C73150">
        <w:t xml:space="preserve">. </w:t>
      </w:r>
      <w:r>
        <w:t>Децата му преодоляха постепенно стреса,</w:t>
      </w:r>
      <w:r w:rsidR="00B54B11">
        <w:t xml:space="preserve"> </w:t>
      </w:r>
      <w:r>
        <w:t>което беше видно от успеха</w:t>
      </w:r>
      <w:r w:rsidR="00B54B11">
        <w:t xml:space="preserve"> </w:t>
      </w:r>
      <w:r>
        <w:t xml:space="preserve"> </w:t>
      </w:r>
      <w:r>
        <w:t>им в училище</w:t>
      </w:r>
      <w:r w:rsidR="00C73150">
        <w:t>.</w:t>
      </w:r>
      <w:r>
        <w:t xml:space="preserve"> Ми</w:t>
      </w:r>
      <w:r w:rsidR="00C73150">
        <w:t>л</w:t>
      </w:r>
      <w:r>
        <w:t>ка</w:t>
      </w:r>
      <w:r w:rsidR="00C73150">
        <w:t xml:space="preserve"> допълнително</w:t>
      </w:r>
      <w:r w:rsidR="00B54B11">
        <w:t xml:space="preserve"> </w:t>
      </w:r>
      <w:r>
        <w:t xml:space="preserve"> се </w:t>
      </w:r>
      <w:r w:rsidR="00C73150">
        <w:t>н</w:t>
      </w:r>
      <w:r>
        <w:t>аложи да преодолява и загубата на майка си</w:t>
      </w:r>
      <w:r w:rsidR="00C73150">
        <w:t>.</w:t>
      </w:r>
    </w:p>
    <w:p w14:paraId="702D76A5" w14:textId="4DF6357C" w:rsidR="00C73150" w:rsidRDefault="00201F58" w:rsidP="00201F58">
      <w:r>
        <w:t>Коледните празници и Новата 1998 година посрещнахме</w:t>
      </w:r>
      <w:r w:rsidR="00B54B11">
        <w:t xml:space="preserve"> </w:t>
      </w:r>
      <w:r>
        <w:t>при спокойна обстановка,</w:t>
      </w:r>
      <w:r w:rsidR="00B54B11">
        <w:t xml:space="preserve"> </w:t>
      </w:r>
      <w:r>
        <w:t>спазвайки семейната традиция</w:t>
      </w:r>
      <w:r w:rsidR="00C73150">
        <w:t>.</w:t>
      </w:r>
      <w:r>
        <w:t xml:space="preserve"> </w:t>
      </w:r>
      <w:r>
        <w:t>При</w:t>
      </w:r>
      <w:r w:rsidR="00C73150">
        <w:t xml:space="preserve"> </w:t>
      </w:r>
      <w:r>
        <w:t>въ</w:t>
      </w:r>
      <w:r w:rsidR="00C73150">
        <w:t>рт</w:t>
      </w:r>
      <w:r>
        <w:t>енето</w:t>
      </w:r>
      <w:r>
        <w:t xml:space="preserve"> на баницата и почерпката сервирахме и на </w:t>
      </w:r>
      <w:r w:rsidR="00C73150">
        <w:t>традиционното</w:t>
      </w:r>
      <w:r>
        <w:t xml:space="preserve"> място</w:t>
      </w:r>
      <w:r w:rsidR="00C73150">
        <w:t>,</w:t>
      </w:r>
      <w:r>
        <w:t xml:space="preserve"> където сядаше син</w:t>
      </w:r>
      <w:r w:rsidR="00C73150">
        <w:t>а</w:t>
      </w:r>
      <w:r>
        <w:t xml:space="preserve"> ни Марин</w:t>
      </w:r>
      <w:r w:rsidR="00C73150">
        <w:t>.</w:t>
      </w:r>
      <w:r w:rsidR="00B54B11">
        <w:t xml:space="preserve"> </w:t>
      </w:r>
      <w:r w:rsidR="00C73150">
        <w:t>И</w:t>
      </w:r>
      <w:r>
        <w:t xml:space="preserve">махме и малка </w:t>
      </w:r>
      <w:r w:rsidR="00C73150">
        <w:t>ук</w:t>
      </w:r>
      <w:r>
        <w:t>расена</w:t>
      </w:r>
      <w:r w:rsidR="00B54B11">
        <w:t xml:space="preserve"> </w:t>
      </w:r>
      <w:r>
        <w:t>елха,</w:t>
      </w:r>
      <w:r w:rsidR="00B54B11">
        <w:t xml:space="preserve"> </w:t>
      </w:r>
      <w:r>
        <w:t>макар внуците да бяха вече голем</w:t>
      </w:r>
      <w:r w:rsidR="00C73150">
        <w:t xml:space="preserve">и. </w:t>
      </w:r>
      <w:r>
        <w:t>На 1-ви януари Милка заедно с тях ходи на гроба на баща им.</w:t>
      </w:r>
      <w:r w:rsidR="00B54B11">
        <w:t xml:space="preserve"> </w:t>
      </w:r>
      <w:r>
        <w:t xml:space="preserve">На обяд </w:t>
      </w:r>
      <w:r w:rsidR="00B54B11">
        <w:t xml:space="preserve"> </w:t>
      </w:r>
      <w:r>
        <w:t>поканихме и Васкови на традиционната новогодишна</w:t>
      </w:r>
      <w:r w:rsidR="00B54B11">
        <w:t xml:space="preserve"> </w:t>
      </w:r>
      <w:r>
        <w:t>трапеза у нас</w:t>
      </w:r>
      <w:r w:rsidR="00C73150">
        <w:t>.</w:t>
      </w:r>
    </w:p>
    <w:p w14:paraId="1B2D9B12" w14:textId="5034F5F7" w:rsidR="00201F58" w:rsidRDefault="00201F58" w:rsidP="00201F58">
      <w:r>
        <w:t>Животът продължаваше</w:t>
      </w:r>
      <w:r w:rsidR="00C73150">
        <w:t xml:space="preserve">, </w:t>
      </w:r>
      <w:r>
        <w:t xml:space="preserve"> макар и с големи трудности</w:t>
      </w:r>
      <w:r w:rsidR="00C73150">
        <w:t xml:space="preserve">. </w:t>
      </w:r>
      <w:r>
        <w:t>Пенсиите ни с Милка бяха общо 138 хиляди лева.</w:t>
      </w:r>
      <w:r w:rsidR="00B54B11">
        <w:t xml:space="preserve"> </w:t>
      </w:r>
      <w:r>
        <w:t>Както</w:t>
      </w:r>
      <w:r w:rsidR="00B54B11">
        <w:t xml:space="preserve"> вече посочих, като чистачка в </w:t>
      </w:r>
      <w:r w:rsidR="00B54B11">
        <w:t>„</w:t>
      </w:r>
      <w:r w:rsidR="00B54B11">
        <w:t>Орел</w:t>
      </w:r>
      <w:r w:rsidR="00B54B11">
        <w:t>”</w:t>
      </w:r>
      <w:r w:rsidR="00B54B11">
        <w:t xml:space="preserve"> и </w:t>
      </w:r>
      <w:r w:rsidR="00B54B11">
        <w:t>„</w:t>
      </w:r>
      <w:r w:rsidR="00B54B11">
        <w:t>Корал</w:t>
      </w:r>
      <w:r w:rsidR="00B54B11">
        <w:t>”</w:t>
      </w:r>
      <w:r>
        <w:t xml:space="preserve"> тя получаваше общо 88 хиляди лева.</w:t>
      </w:r>
      <w:r w:rsidR="00B54B11">
        <w:t xml:space="preserve"> </w:t>
      </w:r>
      <w:r>
        <w:t>По този начин имахме възможност да</w:t>
      </w:r>
      <w:r w:rsidR="00B54B11">
        <w:t xml:space="preserve"> </w:t>
      </w:r>
      <w:r>
        <w:t>помагаме на внуците. Дора също получаваше сравнително добро заплащане. Това позволяваше пенсиите на децата от баща</w:t>
      </w:r>
      <w:r w:rsidR="00B54B11">
        <w:t xml:space="preserve"> </w:t>
      </w:r>
      <w:r>
        <w:t>им по 30 хиляди лева да им се внасят в спестовен влог</w:t>
      </w:r>
      <w:r w:rsidR="00C73150">
        <w:t>.</w:t>
      </w:r>
      <w:r>
        <w:t xml:space="preserve"> От</w:t>
      </w:r>
      <w:r w:rsidR="00B54B11">
        <w:t xml:space="preserve"> общите разходи в семейството</w:t>
      </w:r>
      <w:r w:rsidR="00B54B11">
        <w:t xml:space="preserve">, </w:t>
      </w:r>
      <w:r>
        <w:t>Дора плащаше електроенергията</w:t>
      </w:r>
      <w:r>
        <w:t>,</w:t>
      </w:r>
      <w:r w:rsidR="00B54B11">
        <w:t xml:space="preserve"> </w:t>
      </w:r>
      <w:r>
        <w:t>а ние с Милка разходите по телефона, водата и кабелната телевизия.</w:t>
      </w:r>
    </w:p>
    <w:p w14:paraId="3FA2B038" w14:textId="07F55C5A" w:rsidR="00201F58" w:rsidRDefault="00201F58" w:rsidP="00201F58">
      <w:r>
        <w:t>Продължавах су</w:t>
      </w:r>
      <w:r w:rsidR="00B54B11">
        <w:t xml:space="preserve">трин в 5 часа да водя Милка до </w:t>
      </w:r>
      <w:r w:rsidR="00B54B11">
        <w:t>„</w:t>
      </w:r>
      <w:r>
        <w:t>Орел</w:t>
      </w:r>
      <w:r w:rsidR="00C73150">
        <w:t xml:space="preserve">“ </w:t>
      </w:r>
      <w:r>
        <w:t>и</w:t>
      </w:r>
      <w:r w:rsidR="00B54B11">
        <w:t xml:space="preserve"> след</w:t>
      </w:r>
      <w:r w:rsidR="00B54B11">
        <w:t xml:space="preserve"> </w:t>
      </w:r>
      <w:r>
        <w:t xml:space="preserve"> това заминавах за мястото на Малка Верея. Тя беше доста натоварена, защото през деня обслужваше цялото семейство</w:t>
      </w:r>
      <w:r w:rsidR="00B54B11">
        <w:t>,</w:t>
      </w:r>
      <w:r w:rsidR="00B54B11">
        <w:t xml:space="preserve"> а вечер чистеше в </w:t>
      </w:r>
      <w:r w:rsidR="00B54B11">
        <w:t>„</w:t>
      </w:r>
      <w:r w:rsidR="00B54B11">
        <w:t>Корал</w:t>
      </w:r>
      <w:r w:rsidR="00B54B11">
        <w:t>”</w:t>
      </w:r>
      <w:r>
        <w:t>.</w:t>
      </w:r>
      <w:r>
        <w:t xml:space="preserve"> Аз нямах други странични</w:t>
      </w:r>
      <w:r w:rsidR="00B54B11">
        <w:t xml:space="preserve"> </w:t>
      </w:r>
      <w:r>
        <w:t>доходи освен като зам.</w:t>
      </w:r>
      <w:r w:rsidR="00C73150">
        <w:t xml:space="preserve"> п</w:t>
      </w:r>
      <w:r>
        <w:t>редседател на общинското ръководство</w:t>
      </w:r>
      <w:r w:rsidR="00B54B11">
        <w:t xml:space="preserve"> на </w:t>
      </w:r>
      <w:r w:rsidR="00B54B11">
        <w:t>С</w:t>
      </w:r>
      <w:r>
        <w:t>ъюза на ветераните от войните</w:t>
      </w:r>
      <w:r w:rsidR="00C73150">
        <w:t>.</w:t>
      </w:r>
      <w:r>
        <w:t xml:space="preserve"> Това беше дребна сума</w:t>
      </w:r>
      <w:r w:rsidR="00B54B11">
        <w:t xml:space="preserve"> </w:t>
      </w:r>
      <w:r>
        <w:t>от 14 хиляди месечно</w:t>
      </w:r>
      <w:r w:rsidR="00C73150">
        <w:t>,</w:t>
      </w:r>
      <w:r>
        <w:t xml:space="preserve"> но помагаше. Бях вече на </w:t>
      </w:r>
      <w:r w:rsidR="00C73150">
        <w:t>7</w:t>
      </w:r>
      <w:r>
        <w:t>4 години.</w:t>
      </w:r>
    </w:p>
    <w:p w14:paraId="5F4F3466" w14:textId="521D1FC2" w:rsidR="00201F58" w:rsidRDefault="00BE4964" w:rsidP="00BE4964">
      <w:r>
        <w:t>При тия доходи започнахме да даваме на тримата внука месечно по 8 хиляди лева, а след това и по 10. За</w:t>
      </w:r>
      <w:r w:rsidR="00B54B11">
        <w:t xml:space="preserve"> абитуриентският бал на Стефко </w:t>
      </w:r>
      <w:r w:rsidR="00B54B11">
        <w:t>о</w:t>
      </w:r>
      <w:r>
        <w:t xml:space="preserve">тделихме 30 хиляди лева, а след успешното му приемане за студент по икономика във Варна още толкова. </w:t>
      </w:r>
      <w:r w:rsidR="00201F58">
        <w:t>През лятото</w:t>
      </w:r>
      <w:r w:rsidR="00C73150">
        <w:t xml:space="preserve">, </w:t>
      </w:r>
      <w:r w:rsidR="00201F58">
        <w:t>колегите на баща им от Пощата,</w:t>
      </w:r>
      <w:r w:rsidR="00B54B11">
        <w:t xml:space="preserve"> </w:t>
      </w:r>
      <w:r w:rsidR="00201F58">
        <w:t>уредиха</w:t>
      </w:r>
      <w:r w:rsidR="00B54B11">
        <w:t xml:space="preserve"> </w:t>
      </w:r>
      <w:r w:rsidR="00201F58">
        <w:t>Маринч</w:t>
      </w:r>
      <w:r w:rsidR="00C73150">
        <w:t xml:space="preserve">о </w:t>
      </w:r>
      <w:r w:rsidR="00B54B11">
        <w:t xml:space="preserve">и Милко </w:t>
      </w:r>
      <w:r w:rsidR="00201F58">
        <w:t xml:space="preserve">да разнасят писмата за таксите на мобилните </w:t>
      </w:r>
      <w:r w:rsidR="00C73150">
        <w:t>телефони</w:t>
      </w:r>
      <w:r>
        <w:t xml:space="preserve">. </w:t>
      </w:r>
      <w:r w:rsidR="00B54B11">
        <w:t>За това те получиха 90</w:t>
      </w:r>
      <w:r w:rsidR="00B54B11">
        <w:t xml:space="preserve"> </w:t>
      </w:r>
      <w:r w:rsidR="00201F58">
        <w:t xml:space="preserve">000 лева и </w:t>
      </w:r>
      <w:r>
        <w:t xml:space="preserve">заедно с майка </w:t>
      </w:r>
      <w:r w:rsidR="00201F58">
        <w:t>си бяха на</w:t>
      </w:r>
      <w:r w:rsidR="00B54B11">
        <w:t xml:space="preserve"> </w:t>
      </w:r>
      <w:r w:rsidR="00201F58">
        <w:t>екскурзионно летуване и</w:t>
      </w:r>
      <w:r>
        <w:t>з</w:t>
      </w:r>
      <w:r w:rsidR="00201F58">
        <w:t xml:space="preserve"> Пирина.</w:t>
      </w:r>
      <w:r w:rsidR="00B54B11">
        <w:t xml:space="preserve"> </w:t>
      </w:r>
      <w:r w:rsidR="00201F58">
        <w:t>В края на месец юли,</w:t>
      </w:r>
      <w:r w:rsidR="00B54B11">
        <w:t xml:space="preserve"> </w:t>
      </w:r>
      <w:r w:rsidR="00201F58">
        <w:t>братовата дъщеря на Ми</w:t>
      </w:r>
      <w:r>
        <w:t>л</w:t>
      </w:r>
      <w:r w:rsidR="00B54B11">
        <w:t>ка</w:t>
      </w:r>
      <w:r w:rsidR="00B54B11">
        <w:t xml:space="preserve"> -</w:t>
      </w:r>
      <w:r w:rsidR="00B54B11">
        <w:t xml:space="preserve"> </w:t>
      </w:r>
      <w:r w:rsidR="00201F58">
        <w:t>Виолета</w:t>
      </w:r>
      <w:r>
        <w:t xml:space="preserve">, </w:t>
      </w:r>
      <w:r w:rsidR="00201F58">
        <w:t>с</w:t>
      </w:r>
      <w:r w:rsidR="00B54B11">
        <w:t xml:space="preserve"> </w:t>
      </w:r>
      <w:r w:rsidR="00201F58">
        <w:t>децата си замина за САЩ</w:t>
      </w:r>
      <w:r>
        <w:t>. Няколко</w:t>
      </w:r>
      <w:r w:rsidR="00201F58">
        <w:t xml:space="preserve"> месеца преди тях със зелена</w:t>
      </w:r>
      <w:r w:rsidR="00B54B11">
        <w:t xml:space="preserve"> </w:t>
      </w:r>
      <w:r w:rsidR="00201F58">
        <w:t>карта</w:t>
      </w:r>
      <w:r>
        <w:t xml:space="preserve"> там</w:t>
      </w:r>
      <w:r w:rsidR="00201F58">
        <w:t xml:space="preserve"> беше заминал съпруга </w:t>
      </w:r>
      <w:r w:rsidR="00B54B11">
        <w:t>и</w:t>
      </w:r>
      <w:r w:rsidR="00201F58">
        <w:t xml:space="preserve"> Пламен</w:t>
      </w:r>
      <w:r>
        <w:t xml:space="preserve">. </w:t>
      </w:r>
      <w:r w:rsidR="00201F58">
        <w:t xml:space="preserve">Макар и </w:t>
      </w:r>
      <w:r>
        <w:t>електротехници</w:t>
      </w:r>
      <w:r w:rsidR="00201F58">
        <w:t>,</w:t>
      </w:r>
      <w:r w:rsidR="00B54B11">
        <w:t xml:space="preserve"> </w:t>
      </w:r>
      <w:r w:rsidR="00201F58">
        <w:t>поради липса на работа</w:t>
      </w:r>
      <w:r w:rsidR="00B54B11">
        <w:t>,</w:t>
      </w:r>
      <w:r w:rsidR="00201F58">
        <w:t xml:space="preserve"> се </w:t>
      </w:r>
      <w:r>
        <w:t>принудиха</w:t>
      </w:r>
      <w:r w:rsidR="00201F58">
        <w:t xml:space="preserve"> да напуснат </w:t>
      </w:r>
      <w:r>
        <w:t xml:space="preserve">страната. </w:t>
      </w:r>
      <w:r w:rsidR="00201F58">
        <w:t>На 3 август направихме скромно възпоминание по повод</w:t>
      </w:r>
      <w:r w:rsidR="00201F58">
        <w:t xml:space="preserve"> </w:t>
      </w:r>
      <w:r w:rsidR="00B54B11">
        <w:t xml:space="preserve"> </w:t>
      </w:r>
      <w:r w:rsidR="00201F58">
        <w:t>2</w:t>
      </w:r>
      <w:r w:rsidR="00B54B11">
        <w:t xml:space="preserve"> </w:t>
      </w:r>
      <w:r w:rsidR="00201F58">
        <w:t>години от загубата на Марин. Времето не намаляваше болката по</w:t>
      </w:r>
      <w:r w:rsidR="00B54B11">
        <w:t xml:space="preserve"> </w:t>
      </w:r>
      <w:r w:rsidR="00201F58">
        <w:t>него.</w:t>
      </w:r>
    </w:p>
    <w:p w14:paraId="7C9A2802" w14:textId="065DEF56" w:rsidR="00201F58" w:rsidRDefault="00201F58" w:rsidP="00201F58">
      <w:r>
        <w:t>През септември,</w:t>
      </w:r>
      <w:r w:rsidR="00B54B11">
        <w:t xml:space="preserve"> </w:t>
      </w:r>
      <w:r>
        <w:t xml:space="preserve">по покана на съученика ми </w:t>
      </w:r>
      <w:r w:rsidR="00B54B11">
        <w:t>Иван Колев</w:t>
      </w:r>
      <w:r w:rsidR="00B54B11">
        <w:t xml:space="preserve"> (</w:t>
      </w:r>
      <w:r w:rsidR="00B54B11">
        <w:t>Шико</w:t>
      </w:r>
      <w:r w:rsidR="00B54B11">
        <w:t>)</w:t>
      </w:r>
      <w:r>
        <w:t>,</w:t>
      </w:r>
      <w:r>
        <w:t xml:space="preserve"> </w:t>
      </w:r>
      <w:r w:rsidR="00BE4964">
        <w:t>х</w:t>
      </w:r>
      <w:r>
        <w:t>одих до село Оряховица</w:t>
      </w:r>
      <w:r w:rsidR="00BE4964">
        <w:t>.</w:t>
      </w:r>
      <w:r>
        <w:t xml:space="preserve"> След дългото </w:t>
      </w:r>
      <w:proofErr w:type="spellStart"/>
      <w:r>
        <w:t>боледуване,съпругата</w:t>
      </w:r>
      <w:proofErr w:type="spellEnd"/>
      <w:r>
        <w:t xml:space="preserve"> му беше починала</w:t>
      </w:r>
      <w:r w:rsidR="00BE4964">
        <w:t xml:space="preserve">. </w:t>
      </w:r>
      <w:r>
        <w:t>През лятото той продължаваше да идва в</w:t>
      </w:r>
      <w:r w:rsidR="00B54B11">
        <w:t xml:space="preserve"> </w:t>
      </w:r>
      <w:r>
        <w:t>родното си село</w:t>
      </w:r>
      <w:r w:rsidR="00BE4964">
        <w:t>.</w:t>
      </w:r>
      <w:r w:rsidR="00B54B11">
        <w:t xml:space="preserve"> </w:t>
      </w:r>
      <w:r>
        <w:t>Споделихме с него спомени за ученическите,</w:t>
      </w:r>
      <w:r w:rsidR="00B54B11">
        <w:t xml:space="preserve"> </w:t>
      </w:r>
      <w:r>
        <w:t xml:space="preserve">войнишките и </w:t>
      </w:r>
      <w:r w:rsidR="00BE4964">
        <w:t>студентски</w:t>
      </w:r>
      <w:r>
        <w:t xml:space="preserve"> години,</w:t>
      </w:r>
      <w:r w:rsidR="00B54B11">
        <w:t xml:space="preserve"> </w:t>
      </w:r>
      <w:r>
        <w:t xml:space="preserve">както и за починалите </w:t>
      </w:r>
      <w:proofErr w:type="spellStart"/>
      <w:r>
        <w:t>приятелии</w:t>
      </w:r>
      <w:proofErr w:type="spellEnd"/>
      <w:r w:rsidR="00BE4964">
        <w:t xml:space="preserve"> особено</w:t>
      </w:r>
      <w:r w:rsidR="00B54B11">
        <w:t xml:space="preserve"> за Марин </w:t>
      </w:r>
      <w:r>
        <w:t>Камбуров,</w:t>
      </w:r>
      <w:r w:rsidR="00BE4964">
        <w:t xml:space="preserve">. </w:t>
      </w:r>
      <w:r>
        <w:t>След това той ми напълни две</w:t>
      </w:r>
      <w:r w:rsidR="00B54B11">
        <w:t xml:space="preserve"> </w:t>
      </w:r>
      <w:r>
        <w:t>торби с плодове</w:t>
      </w:r>
      <w:r w:rsidR="00BE4964">
        <w:t>.</w:t>
      </w:r>
      <w:r w:rsidR="00B54B11" w:rsidRPr="004D4C88">
        <w:t xml:space="preserve"> </w:t>
      </w:r>
      <w:r>
        <w:t>Преди да се завърне в София,</w:t>
      </w:r>
      <w:r w:rsidR="00B54B11">
        <w:t xml:space="preserve"> </w:t>
      </w:r>
      <w:r>
        <w:t>той ми гостува</w:t>
      </w:r>
      <w:r w:rsidR="00B54B11">
        <w:t xml:space="preserve"> </w:t>
      </w:r>
      <w:r>
        <w:t>в Стара Загора.</w:t>
      </w:r>
    </w:p>
    <w:p w14:paraId="40FDD7B4" w14:textId="03CC958E" w:rsidR="00201F58" w:rsidRDefault="00201F58" w:rsidP="00201F58">
      <w:r>
        <w:t>Тази година се разделих с доста роднини и приятели</w:t>
      </w:r>
      <w:r w:rsidR="00BE4964">
        <w:t>.</w:t>
      </w:r>
      <w:r>
        <w:t xml:space="preserve"> На</w:t>
      </w:r>
      <w:r w:rsidR="00B54B11">
        <w:t xml:space="preserve"> </w:t>
      </w:r>
      <w:r>
        <w:t>15 февруари на 76 години почина бра</w:t>
      </w:r>
      <w:r w:rsidR="00B54B11">
        <w:t>товчед ми Васил Кънчев Георгиев</w:t>
      </w:r>
      <w:r w:rsidR="00B54B11">
        <w:t xml:space="preserve"> (</w:t>
      </w:r>
      <w:r>
        <w:t>Боб</w:t>
      </w:r>
      <w:r w:rsidR="00B54B11">
        <w:t>а,)</w:t>
      </w:r>
      <w:r w:rsidR="00B54B11">
        <w:t xml:space="preserve"> след дълго боледуване от</w:t>
      </w:r>
      <w:r w:rsidR="00B54B11">
        <w:t xml:space="preserve"> „</w:t>
      </w:r>
      <w:r>
        <w:t>Паркинсон</w:t>
      </w:r>
      <w:r w:rsidR="00BE4964">
        <w:t>“.</w:t>
      </w:r>
      <w:r>
        <w:t xml:space="preserve"> Често </w:t>
      </w:r>
      <w:r>
        <w:t>го</w:t>
      </w:r>
      <w:r w:rsidR="00BE4964">
        <w:t xml:space="preserve"> </w:t>
      </w:r>
      <w:r>
        <w:t>посещавах</w:t>
      </w:r>
      <w:r w:rsidR="00AD7697">
        <w:rPr>
          <w:lang w:val="en-US"/>
        </w:rPr>
        <w:t>.</w:t>
      </w:r>
      <w:r>
        <w:t xml:space="preserve"> Освен роднините,</w:t>
      </w:r>
      <w:r w:rsidR="00B54B11">
        <w:t xml:space="preserve"> </w:t>
      </w:r>
      <w:r>
        <w:t xml:space="preserve">на погребението му беше и внушителна група бивши и настоящи футболисти от футболните </w:t>
      </w:r>
      <w:r w:rsidR="00BE4964">
        <w:t>клубове</w:t>
      </w:r>
      <w:r>
        <w:t>:</w:t>
      </w:r>
      <w:r w:rsidR="00B54B11">
        <w:t xml:space="preserve"> </w:t>
      </w:r>
      <w:r w:rsidR="00B54B11">
        <w:t>„</w:t>
      </w:r>
      <w:r w:rsidR="00B54B11">
        <w:t>Локомотив</w:t>
      </w:r>
      <w:r w:rsidR="00B54B11">
        <w:t>”</w:t>
      </w:r>
      <w:r w:rsidR="00B54B11">
        <w:t xml:space="preserve"> и </w:t>
      </w:r>
      <w:r w:rsidR="00B54B11">
        <w:t>„</w:t>
      </w:r>
      <w:r w:rsidR="00B54B11">
        <w:t>Берое</w:t>
      </w:r>
      <w:r w:rsidR="00B54B11">
        <w:t>”</w:t>
      </w:r>
      <w:r w:rsidR="00BE4964">
        <w:t>.</w:t>
      </w:r>
      <w:r>
        <w:t xml:space="preserve"> При тя</w:t>
      </w:r>
      <w:r w:rsidR="00BE4964">
        <w:t>х</w:t>
      </w:r>
      <w:r>
        <w:t xml:space="preserve"> той беше вратар,</w:t>
      </w:r>
      <w:r w:rsidR="00B54B11">
        <w:t xml:space="preserve"> </w:t>
      </w:r>
      <w:r>
        <w:t>а след това</w:t>
      </w:r>
      <w:r w:rsidR="00B54B11">
        <w:t xml:space="preserve"> помощник </w:t>
      </w:r>
      <w:r w:rsidR="00B54B11">
        <w:t xml:space="preserve">- </w:t>
      </w:r>
      <w:r>
        <w:t>тр</w:t>
      </w:r>
      <w:r w:rsidR="00B54B11">
        <w:t xml:space="preserve">еньор. Него често споменавам в </w:t>
      </w:r>
      <w:r w:rsidR="00B54B11">
        <w:t>„</w:t>
      </w:r>
      <w:r w:rsidR="00B54B11">
        <w:t>Очерка</w:t>
      </w:r>
      <w:r w:rsidR="00B54B11">
        <w:t>”</w:t>
      </w:r>
      <w:r>
        <w:t>.</w:t>
      </w:r>
      <w:r w:rsidR="00B54B11" w:rsidRPr="004D4C88">
        <w:t xml:space="preserve"> </w:t>
      </w:r>
      <w:r>
        <w:t>На 13 март почина отец</w:t>
      </w:r>
      <w:r w:rsidR="00B54B11">
        <w:t xml:space="preserve"> </w:t>
      </w:r>
      <w:r>
        <w:t>Ге</w:t>
      </w:r>
      <w:r w:rsidR="00BE4964">
        <w:t>о</w:t>
      </w:r>
      <w:r w:rsidR="00B54B11">
        <w:t xml:space="preserve">рги Лечев </w:t>
      </w:r>
      <w:r w:rsidR="00B54B11">
        <w:t>(</w:t>
      </w:r>
      <w:r>
        <w:t>бати</w:t>
      </w:r>
      <w:r w:rsidR="00B54B11">
        <w:t xml:space="preserve"> </w:t>
      </w:r>
      <w:r>
        <w:t>Д</w:t>
      </w:r>
      <w:r w:rsidR="00BE4964">
        <w:t>ж</w:t>
      </w:r>
      <w:r>
        <w:t>од</w:t>
      </w:r>
      <w:r w:rsidR="00BE4964">
        <w:t>ж</w:t>
      </w:r>
      <w:r w:rsidR="00B54B11">
        <w:t>о</w:t>
      </w:r>
      <w:r w:rsidR="00B54B11">
        <w:t>)</w:t>
      </w:r>
      <w:r>
        <w:t>,</w:t>
      </w:r>
      <w:r>
        <w:t xml:space="preserve"> дългогод</w:t>
      </w:r>
      <w:r w:rsidR="00BE4964">
        <w:t>и</w:t>
      </w:r>
      <w:r>
        <w:t xml:space="preserve">шен </w:t>
      </w:r>
      <w:r w:rsidR="00BE4964">
        <w:t>свещеник</w:t>
      </w:r>
      <w:r>
        <w:t xml:space="preserve"> в църквата</w:t>
      </w:r>
      <w:r w:rsidR="00B54B11">
        <w:t xml:space="preserve"> </w:t>
      </w:r>
      <w:r w:rsidR="00B54B11">
        <w:t>„</w:t>
      </w:r>
      <w:r>
        <w:t>Св.</w:t>
      </w:r>
      <w:r w:rsidR="00B54B11">
        <w:t xml:space="preserve"> Никола</w:t>
      </w:r>
      <w:r w:rsidR="00B54B11">
        <w:t>”</w:t>
      </w:r>
      <w:r w:rsidR="00BE4964">
        <w:t>.</w:t>
      </w:r>
      <w:r w:rsidR="00B54B11">
        <w:t xml:space="preserve"> </w:t>
      </w:r>
      <w:r w:rsidR="00BE4964">
        <w:t xml:space="preserve">Израснал  беше </w:t>
      </w:r>
      <w:r>
        <w:t>в нашия дом,</w:t>
      </w:r>
      <w:r w:rsidR="00B54B11">
        <w:t xml:space="preserve"> </w:t>
      </w:r>
      <w:r>
        <w:t xml:space="preserve">като син на </w:t>
      </w:r>
      <w:r w:rsidR="00BE4964">
        <w:t>квартиранта</w:t>
      </w:r>
      <w:r>
        <w:t xml:space="preserve"> ни дядо Лечо и баба Катеринка</w:t>
      </w:r>
      <w:r w:rsidR="00BE4964">
        <w:t>.</w:t>
      </w:r>
      <w:r>
        <w:t xml:space="preserve"> От него имах много хубави спомени от детските си години</w:t>
      </w:r>
      <w:r w:rsidR="00BE4964">
        <w:t xml:space="preserve">. </w:t>
      </w:r>
      <w:r>
        <w:t>Почина на</w:t>
      </w:r>
      <w:r w:rsidR="00B54B11">
        <w:t xml:space="preserve"> </w:t>
      </w:r>
      <w:r>
        <w:t>84 години</w:t>
      </w:r>
      <w:r w:rsidR="00BE4964">
        <w:t>.</w:t>
      </w:r>
      <w:r>
        <w:t xml:space="preserve"> Ходих в </w:t>
      </w:r>
      <w:r w:rsidR="00BE4964">
        <w:t>църквата</w:t>
      </w:r>
      <w:r>
        <w:t xml:space="preserve"> и положих цветя на </w:t>
      </w:r>
      <w:r w:rsidR="00BE4964">
        <w:t>ковчега</w:t>
      </w:r>
      <w:r>
        <w:t xml:space="preserve"> му</w:t>
      </w:r>
      <w:r w:rsidR="00BE4964">
        <w:t xml:space="preserve">. </w:t>
      </w:r>
      <w:r>
        <w:t>На 18 август почина близкия ми приятел и другар,</w:t>
      </w:r>
      <w:r w:rsidR="00B54B11">
        <w:t xml:space="preserve"> </w:t>
      </w:r>
      <w:r>
        <w:t>механик</w:t>
      </w:r>
      <w:r w:rsidR="00AD7697">
        <w:rPr>
          <w:lang w:val="en-US"/>
        </w:rPr>
        <w:t>a</w:t>
      </w:r>
      <w:r w:rsidR="00B54B11">
        <w:t xml:space="preserve"> </w:t>
      </w:r>
      <w:r>
        <w:t>Добри</w:t>
      </w:r>
      <w:r w:rsidR="00B54B11" w:rsidRPr="004D4C88">
        <w:t xml:space="preserve"> </w:t>
      </w:r>
      <w:r w:rsidR="00AD7697">
        <w:t>И</w:t>
      </w:r>
      <w:r>
        <w:t>ванов</w:t>
      </w:r>
      <w:r w:rsidR="00B54B11">
        <w:t xml:space="preserve"> </w:t>
      </w:r>
      <w:r>
        <w:t>Добрев</w:t>
      </w:r>
      <w:r w:rsidR="00B54B11">
        <w:t xml:space="preserve"> (</w:t>
      </w:r>
      <w:r w:rsidR="00B54B11">
        <w:t>Бай Добри</w:t>
      </w:r>
      <w:r w:rsidR="00B54B11">
        <w:t>)</w:t>
      </w:r>
      <w:r>
        <w:t>.</w:t>
      </w:r>
      <w:r w:rsidR="00B54B11">
        <w:t xml:space="preserve"> В </w:t>
      </w:r>
      <w:r w:rsidR="00B54B11">
        <w:t>„</w:t>
      </w:r>
      <w:r>
        <w:t>О</w:t>
      </w:r>
      <w:r w:rsidR="00AD7697">
        <w:t>ч</w:t>
      </w:r>
      <w:r w:rsidR="00B54B11">
        <w:t>ерка</w:t>
      </w:r>
      <w:r w:rsidR="00B54B11">
        <w:t>”</w:t>
      </w:r>
      <w:r>
        <w:t xml:space="preserve"> често го споменах,</w:t>
      </w:r>
      <w:r w:rsidR="00AD7697">
        <w:t xml:space="preserve"> особено</w:t>
      </w:r>
      <w:r>
        <w:t xml:space="preserve"> със срещите</w:t>
      </w:r>
      <w:r w:rsidR="00B54B11">
        <w:t xml:space="preserve"> ни на 9</w:t>
      </w:r>
      <w:r w:rsidR="00AD7697">
        <w:t xml:space="preserve"> май </w:t>
      </w:r>
      <w:r>
        <w:t>ка</w:t>
      </w:r>
      <w:r w:rsidR="00AD7697">
        <w:t>т</w:t>
      </w:r>
      <w:r>
        <w:t>о ветерани от войната</w:t>
      </w:r>
      <w:r w:rsidR="00AD7697">
        <w:t>. Произнесох</w:t>
      </w:r>
      <w:r w:rsidR="00B54B11">
        <w:t xml:space="preserve"> </w:t>
      </w:r>
      <w:r>
        <w:t>прощалното слово при погребението му.</w:t>
      </w:r>
    </w:p>
    <w:p w14:paraId="6548DB59" w14:textId="3EE4B49E" w:rsidR="00AD7697" w:rsidRDefault="00201F58" w:rsidP="00201F58">
      <w:r>
        <w:t>На 10 декември в гр.</w:t>
      </w:r>
      <w:r w:rsidR="00B54B11">
        <w:t xml:space="preserve"> </w:t>
      </w:r>
      <w:r>
        <w:t xml:space="preserve">Нова Загора почина д-р Денчо </w:t>
      </w:r>
      <w:r w:rsidR="00AD7697">
        <w:t>Б</w:t>
      </w:r>
      <w:r>
        <w:t>ъчваров.</w:t>
      </w:r>
      <w:r w:rsidR="00B54B11">
        <w:t xml:space="preserve"> </w:t>
      </w:r>
      <w:r>
        <w:t xml:space="preserve">Приятел ми беше от </w:t>
      </w:r>
      <w:r w:rsidR="00B54B11">
        <w:t xml:space="preserve">ергенските години, а след това </w:t>
      </w:r>
      <w:r w:rsidR="00B54B11">
        <w:t>бяхме</w:t>
      </w:r>
      <w:r>
        <w:t xml:space="preserve"> семейни приятели до пенсионирането ни</w:t>
      </w:r>
      <w:r w:rsidR="00B54B11">
        <w:t>.</w:t>
      </w:r>
      <w:r w:rsidR="00AD7697">
        <w:t xml:space="preserve"> Съжалявах, </w:t>
      </w:r>
      <w:r>
        <w:t>че</w:t>
      </w:r>
      <w:r w:rsidR="00B54B11">
        <w:t xml:space="preserve"> </w:t>
      </w:r>
      <w:r>
        <w:t>научих късно и не бях на погребението му</w:t>
      </w:r>
      <w:r w:rsidR="00AD7697">
        <w:t xml:space="preserve">. </w:t>
      </w:r>
      <w:r>
        <w:t>През година си отидоха от живота съучениците от моя</w:t>
      </w:r>
      <w:r w:rsidR="00B54B11">
        <w:t xml:space="preserve"> </w:t>
      </w:r>
      <w:r>
        <w:t>клас:</w:t>
      </w:r>
      <w:r w:rsidR="00B54B11">
        <w:t xml:space="preserve"> </w:t>
      </w:r>
      <w:r w:rsidR="00B54B11">
        <w:t xml:space="preserve"> </w:t>
      </w:r>
      <w:r w:rsidR="00B54B11">
        <w:t xml:space="preserve">Ангел </w:t>
      </w:r>
      <w:r>
        <w:t xml:space="preserve"> Илиев,</w:t>
      </w:r>
      <w:r w:rsidR="00B54B11">
        <w:t xml:space="preserve"> </w:t>
      </w:r>
      <w:r>
        <w:t>Ангел Матев и Ярослав Недков.</w:t>
      </w:r>
    </w:p>
    <w:p w14:paraId="3713BFB2" w14:textId="4646BF31" w:rsidR="00201F58" w:rsidRDefault="00201F58" w:rsidP="00201F58">
      <w:r>
        <w:t>С Х</w:t>
      </w:r>
      <w:r w:rsidR="00AD7697">
        <w:t>Ц</w:t>
      </w:r>
      <w:r>
        <w:t>П</w:t>
      </w:r>
      <w:r w:rsidR="00B54B11">
        <w:t xml:space="preserve"> </w:t>
      </w:r>
      <w:r>
        <w:t>-</w:t>
      </w:r>
      <w:r w:rsidR="00B54B11">
        <w:t xml:space="preserve"> </w:t>
      </w:r>
      <w:r>
        <w:t xml:space="preserve">СЗ почти не </w:t>
      </w:r>
      <w:r w:rsidR="00AD7697">
        <w:t xml:space="preserve">поддържах </w:t>
      </w:r>
      <w:r>
        <w:t>връзки</w:t>
      </w:r>
      <w:r w:rsidR="00B54B11">
        <w:t xml:space="preserve"> </w:t>
      </w:r>
      <w:r>
        <w:t xml:space="preserve">като бях </w:t>
      </w:r>
      <w:r w:rsidR="00AD7697">
        <w:t>само</w:t>
      </w:r>
      <w:r>
        <w:t xml:space="preserve"> на</w:t>
      </w:r>
      <w:r w:rsidR="00B54B11" w:rsidRPr="004D4C88">
        <w:rPr>
          <w:lang w:val="en-US"/>
        </w:rPr>
        <w:t xml:space="preserve"> </w:t>
      </w:r>
      <w:r w:rsidR="00B54B11">
        <w:t xml:space="preserve">празнуването </w:t>
      </w:r>
      <w:r w:rsidR="00B54B11">
        <w:rPr>
          <w:lang w:val="en-US"/>
        </w:rPr>
        <w:t xml:space="preserve"> “</w:t>
      </w:r>
      <w:r w:rsidR="00B54B11">
        <w:t>Денят на птицевъда</w:t>
      </w:r>
      <w:r w:rsidR="00B54B11">
        <w:rPr>
          <w:lang w:val="en-US"/>
        </w:rPr>
        <w:t>”</w:t>
      </w:r>
      <w:r w:rsidR="00AD7697">
        <w:t>.</w:t>
      </w:r>
      <w:r>
        <w:t xml:space="preserve"> Тогава нау</w:t>
      </w:r>
      <w:r w:rsidR="00AD7697">
        <w:t>чих</w:t>
      </w:r>
      <w:r>
        <w:t>,</w:t>
      </w:r>
      <w:r w:rsidR="00B54B11" w:rsidRPr="004D4C88">
        <w:rPr>
          <w:lang w:val="en-US"/>
        </w:rPr>
        <w:t xml:space="preserve"> </w:t>
      </w:r>
      <w:r>
        <w:t>че племенната кокошоферма е закрита и изоставена,</w:t>
      </w:r>
      <w:r w:rsidR="00B54B11" w:rsidRPr="004D4C88">
        <w:rPr>
          <w:lang w:val="en-US"/>
        </w:rPr>
        <w:t xml:space="preserve"> </w:t>
      </w:r>
      <w:r>
        <w:t>а</w:t>
      </w:r>
      <w:r w:rsidR="00B54B11" w:rsidRPr="004D4C88">
        <w:rPr>
          <w:lang w:val="en-US"/>
        </w:rPr>
        <w:t xml:space="preserve"> </w:t>
      </w:r>
      <w:r>
        <w:t>кокошките</w:t>
      </w:r>
      <w:r w:rsidR="00B54B11" w:rsidRPr="004D4C88">
        <w:rPr>
          <w:lang w:val="en-US"/>
        </w:rPr>
        <w:t xml:space="preserve"> </w:t>
      </w:r>
      <w:r>
        <w:t>прехвърлени в племенната пуйкоферма</w:t>
      </w:r>
      <w:r w:rsidR="00AD7697">
        <w:t>.</w:t>
      </w:r>
      <w:r w:rsidR="00B54B11">
        <w:t xml:space="preserve"> Цялото племенно книговодство</w:t>
      </w:r>
      <w:r>
        <w:t>,</w:t>
      </w:r>
      <w:r w:rsidR="00B54B11">
        <w:rPr>
          <w:lang w:val="en-US"/>
        </w:rPr>
        <w:t xml:space="preserve"> </w:t>
      </w:r>
      <w:r>
        <w:t xml:space="preserve">свързано </w:t>
      </w:r>
      <w:r>
        <w:t>с</w:t>
      </w:r>
      <w:r w:rsidR="00B54B11">
        <w:t>ъс</w:t>
      </w:r>
      <w:r>
        <w:t xml:space="preserve"> 100 годишната</w:t>
      </w:r>
      <w:r w:rsidR="00B54B11">
        <w:t xml:space="preserve"> </w:t>
      </w:r>
      <w:r>
        <w:t xml:space="preserve"> </w:t>
      </w:r>
      <w:r>
        <w:t>дейност по птицевъдство в</w:t>
      </w:r>
      <w:r w:rsidR="00B54B11">
        <w:t xml:space="preserve"> </w:t>
      </w:r>
      <w:r>
        <w:t>бившите:</w:t>
      </w:r>
      <w:r w:rsidR="00B54B11">
        <w:t xml:space="preserve"> </w:t>
      </w:r>
      <w:r>
        <w:t>Жребцово депо</w:t>
      </w:r>
      <w:r w:rsidR="00AD7697">
        <w:t xml:space="preserve">, </w:t>
      </w:r>
      <w:r>
        <w:t>ЦНИИ</w:t>
      </w:r>
      <w:r w:rsidR="00AD7697">
        <w:t>Ж,</w:t>
      </w:r>
      <w:r>
        <w:t xml:space="preserve"> НИГО и сега Х</w:t>
      </w:r>
      <w:r w:rsidR="00AD7697">
        <w:t>ЦП</w:t>
      </w:r>
      <w:r w:rsidR="00B54B11">
        <w:t xml:space="preserve"> – </w:t>
      </w:r>
      <w:r>
        <w:t>СЗ</w:t>
      </w:r>
      <w:r w:rsidR="00B54B11">
        <w:t>,</w:t>
      </w:r>
      <w:r>
        <w:t xml:space="preserve"> както и </w:t>
      </w:r>
      <w:r w:rsidR="00AD7697">
        <w:t>богатата</w:t>
      </w:r>
      <w:r w:rsidR="00B54B11">
        <w:t xml:space="preserve"> с над 9</w:t>
      </w:r>
      <w:r w:rsidR="00B54B11">
        <w:t xml:space="preserve"> </w:t>
      </w:r>
      <w:r>
        <w:t>хиляди тома библиотека е била напълно изоставена в Лабораторната постройка на кокошоф</w:t>
      </w:r>
      <w:r w:rsidR="00AD7697">
        <w:t>е</w:t>
      </w:r>
      <w:r>
        <w:t>рмата</w:t>
      </w:r>
      <w:r w:rsidR="003B195C">
        <w:t>,</w:t>
      </w:r>
      <w:r>
        <w:t xml:space="preserve"> от колегите К</w:t>
      </w:r>
      <w:r w:rsidR="00AD7697">
        <w:t xml:space="preserve">. </w:t>
      </w:r>
      <w:r>
        <w:t xml:space="preserve">Кунев и </w:t>
      </w:r>
      <w:r w:rsidR="00AD7697">
        <w:t>М</w:t>
      </w:r>
      <w:r>
        <w:t>. Лалев</w:t>
      </w:r>
      <w:r w:rsidR="003B195C">
        <w:t xml:space="preserve">, </w:t>
      </w:r>
      <w:r>
        <w:t xml:space="preserve">без никаква </w:t>
      </w:r>
      <w:r w:rsidR="00AD7697">
        <w:t>охрана</w:t>
      </w:r>
      <w:r w:rsidR="003B195C">
        <w:t>.</w:t>
      </w:r>
      <w:r>
        <w:t xml:space="preserve"> След това с каруци е изво</w:t>
      </w:r>
      <w:r w:rsidR="003B195C">
        <w:t>з</w:t>
      </w:r>
      <w:r w:rsidR="00B54B11">
        <w:t>ен</w:t>
      </w:r>
      <w:r w:rsidR="00B54B11">
        <w:t>а</w:t>
      </w:r>
      <w:r>
        <w:t xml:space="preserve"> от цигани</w:t>
      </w:r>
      <w:r w:rsidR="003B195C">
        <w:t>,</w:t>
      </w:r>
      <w:r>
        <w:t xml:space="preserve"> живущи в НИГО</w:t>
      </w:r>
      <w:r w:rsidR="003B195C">
        <w:t xml:space="preserve"> </w:t>
      </w:r>
      <w:r w:rsidR="00B54B11">
        <w:t>и предаден</w:t>
      </w:r>
      <w:r w:rsidR="00B54B11">
        <w:t>а</w:t>
      </w:r>
      <w:r w:rsidR="00B54B11">
        <w:t xml:space="preserve"> </w:t>
      </w:r>
      <w:r>
        <w:t>на</w:t>
      </w:r>
      <w:r w:rsidR="00B54B11">
        <w:t xml:space="preserve"> </w:t>
      </w:r>
      <w:r w:rsidR="00B54B11">
        <w:t>„</w:t>
      </w:r>
      <w:r w:rsidR="00B54B11">
        <w:t>Вторични суровини</w:t>
      </w:r>
      <w:r w:rsidR="00B54B11">
        <w:t>”</w:t>
      </w:r>
      <w:r>
        <w:t>.</w:t>
      </w:r>
      <w:r>
        <w:t xml:space="preserve"> Едва се овладях да не</w:t>
      </w:r>
      <w:r w:rsidR="00B54B11">
        <w:t xml:space="preserve"> </w:t>
      </w:r>
      <w:r>
        <w:t>напусна</w:t>
      </w:r>
      <w:r w:rsidR="003B195C">
        <w:t xml:space="preserve"> тържеството.</w:t>
      </w:r>
      <w:r>
        <w:t xml:space="preserve"> Посочените колеги,</w:t>
      </w:r>
      <w:r w:rsidR="00B54B11">
        <w:t xml:space="preserve"> </w:t>
      </w:r>
      <w:r>
        <w:t>които аз бях приемал</w:t>
      </w:r>
      <w:r w:rsidR="00B54B11">
        <w:t xml:space="preserve"> </w:t>
      </w:r>
      <w:r>
        <w:t>за научни сътрудници по птицевъдство,</w:t>
      </w:r>
      <w:r w:rsidR="00B54B11">
        <w:t xml:space="preserve"> </w:t>
      </w:r>
      <w:r>
        <w:t xml:space="preserve">подготвял и </w:t>
      </w:r>
      <w:r w:rsidR="003B195C">
        <w:t xml:space="preserve">подпомагал </w:t>
      </w:r>
      <w:r>
        <w:t xml:space="preserve">за получаването на </w:t>
      </w:r>
      <w:r w:rsidR="003B195C">
        <w:t>съответните</w:t>
      </w:r>
      <w:r>
        <w:t xml:space="preserve"> научни степени и звания</w:t>
      </w:r>
      <w:r w:rsidR="00B54B11">
        <w:t>,</w:t>
      </w:r>
      <w:r>
        <w:t xml:space="preserve"> най</w:t>
      </w:r>
      <w:r w:rsidR="003B195C">
        <w:t>-</w:t>
      </w:r>
      <w:r>
        <w:t>безотговорно бяха допуснали унищожаването на ценният а</w:t>
      </w:r>
      <w:r w:rsidR="003B195C">
        <w:t>рх</w:t>
      </w:r>
      <w:r>
        <w:t>ив,</w:t>
      </w:r>
      <w:r w:rsidR="00B54B11">
        <w:t xml:space="preserve"> </w:t>
      </w:r>
      <w:r>
        <w:t xml:space="preserve">богата </w:t>
      </w:r>
      <w:r w:rsidR="003B195C">
        <w:t>библиотека</w:t>
      </w:r>
      <w:r>
        <w:t xml:space="preserve"> и племенно книговодство.</w:t>
      </w:r>
      <w:r w:rsidR="00B54B11">
        <w:t xml:space="preserve"> </w:t>
      </w:r>
      <w:r>
        <w:t>Те бяха необходими</w:t>
      </w:r>
      <w:r w:rsidR="00B54B11">
        <w:t xml:space="preserve"> </w:t>
      </w:r>
      <w:r>
        <w:t xml:space="preserve">не само за самите </w:t>
      </w:r>
      <w:r w:rsidR="003B195C">
        <w:t>тях, но се осигуряваше приемственост</w:t>
      </w:r>
      <w:r>
        <w:t xml:space="preserve"> в работата на бъдещите млади колеги</w:t>
      </w:r>
      <w:r w:rsidR="003B195C">
        <w:t>.</w:t>
      </w:r>
      <w:r>
        <w:t xml:space="preserve"> Беше ликвидирана първичната документация по създаденото за птицевъдната наука от академик</w:t>
      </w:r>
      <w:r w:rsidR="00B54B11">
        <w:t xml:space="preserve"> </w:t>
      </w:r>
      <w:r>
        <w:t xml:space="preserve">Стефан Куманов, </w:t>
      </w:r>
      <w:proofErr w:type="spellStart"/>
      <w:r>
        <w:t>ст.н.сътр</w:t>
      </w:r>
      <w:proofErr w:type="spellEnd"/>
      <w:r>
        <w:t>.</w:t>
      </w:r>
      <w:r w:rsidR="003B195C">
        <w:rPr>
          <w:lang w:val="en-US"/>
        </w:rPr>
        <w:t>I</w:t>
      </w:r>
      <w:r>
        <w:t xml:space="preserve">-ва степен </w:t>
      </w:r>
      <w:r w:rsidR="003B195C">
        <w:t>И</w:t>
      </w:r>
      <w:r w:rsidR="00B54B11">
        <w:t>ван</w:t>
      </w:r>
      <w:r w:rsidR="00B54B11" w:rsidRPr="004D4C88">
        <w:t xml:space="preserve"> </w:t>
      </w:r>
      <w:r>
        <w:t>Та</w:t>
      </w:r>
      <w:r w:rsidR="00846063">
        <w:t>б</w:t>
      </w:r>
      <w:r>
        <w:t>а</w:t>
      </w:r>
      <w:r w:rsidR="00846063">
        <w:t>к</w:t>
      </w:r>
      <w:r>
        <w:t>ов и целия</w:t>
      </w:r>
      <w:r w:rsidR="00B54B11">
        <w:t>т</w:t>
      </w:r>
      <w:r w:rsidR="00B54B11">
        <w:t xml:space="preserve"> </w:t>
      </w:r>
      <w:r>
        <w:t>птицевъден колектив</w:t>
      </w:r>
      <w:r w:rsidR="003B195C">
        <w:t>.</w:t>
      </w:r>
      <w:r>
        <w:t xml:space="preserve"> Дали</w:t>
      </w:r>
      <w:r w:rsidR="00B54B11" w:rsidRPr="004D4C88">
        <w:t xml:space="preserve"> </w:t>
      </w:r>
      <w:r>
        <w:t>това не беше извършено умишлено,</w:t>
      </w:r>
      <w:r w:rsidR="00B54B11" w:rsidRPr="004D4C88">
        <w:t xml:space="preserve"> </w:t>
      </w:r>
      <w:r>
        <w:t>за да се</w:t>
      </w:r>
      <w:r w:rsidR="00B54B11" w:rsidRPr="004D4C88">
        <w:t xml:space="preserve"> </w:t>
      </w:r>
      <w:r>
        <w:t>докаже,</w:t>
      </w:r>
      <w:r w:rsidR="00B54B11" w:rsidRPr="004D4C88">
        <w:t xml:space="preserve"> </w:t>
      </w:r>
      <w:r>
        <w:t xml:space="preserve">че в България не е имало птицевъдна наука? След </w:t>
      </w:r>
      <w:r w:rsidR="00846063">
        <w:t>смъртта</w:t>
      </w:r>
      <w:r>
        <w:t xml:space="preserve"> на син</w:t>
      </w:r>
      <w:r w:rsidR="00846063">
        <w:rPr>
          <w:lang w:val="en-US"/>
        </w:rPr>
        <w:t>a</w:t>
      </w:r>
      <w:r>
        <w:t xml:space="preserve"> ми,</w:t>
      </w:r>
      <w:r w:rsidR="00B54B11" w:rsidRPr="004D4C88">
        <w:t xml:space="preserve"> </w:t>
      </w:r>
      <w:r>
        <w:t xml:space="preserve">това беше най-жестокият удар </w:t>
      </w:r>
      <w:r w:rsidR="00846063">
        <w:t>в</w:t>
      </w:r>
      <w:r>
        <w:t xml:space="preserve"> живота ми</w:t>
      </w:r>
      <w:r w:rsidR="00846063">
        <w:t>.</w:t>
      </w:r>
      <w:r>
        <w:t xml:space="preserve"> Това</w:t>
      </w:r>
      <w:r w:rsidR="00B54B11">
        <w:t>,</w:t>
      </w:r>
      <w:r>
        <w:t xml:space="preserve"> което бях създавал </w:t>
      </w:r>
      <w:r w:rsidR="00846063">
        <w:t>заедно</w:t>
      </w:r>
      <w:r>
        <w:t xml:space="preserve"> с колектив</w:t>
      </w:r>
      <w:r w:rsidR="00846063">
        <w:t>а</w:t>
      </w:r>
      <w:r>
        <w:t xml:space="preserve"> по време на над 40</w:t>
      </w:r>
      <w:r w:rsidR="00B54B11">
        <w:t>-</w:t>
      </w:r>
      <w:r>
        <w:t xml:space="preserve"> годишната си дейност беше унищожено</w:t>
      </w:r>
      <w:r w:rsidR="00846063">
        <w:t>.</w:t>
      </w:r>
    </w:p>
    <w:p w14:paraId="0BADEBC1" w14:textId="5CF3AADB" w:rsidR="00201F58" w:rsidRDefault="00201F58" w:rsidP="00201F58">
      <w:r>
        <w:t>До края на година</w:t>
      </w:r>
      <w:r w:rsidR="00B54B11">
        <w:t xml:space="preserve">та се успокоявах от преживяното с обработката на парцела в </w:t>
      </w:r>
      <w:r>
        <w:t>М.</w:t>
      </w:r>
      <w:r w:rsidR="00B54B11">
        <w:t xml:space="preserve"> </w:t>
      </w:r>
      <w:r>
        <w:t>Верея</w:t>
      </w:r>
      <w:r w:rsidR="00846063">
        <w:t>.</w:t>
      </w:r>
      <w:r>
        <w:t xml:space="preserve"> Реколтата и тази година беше добра,</w:t>
      </w:r>
      <w:r w:rsidR="00B54B11">
        <w:t xml:space="preserve"> </w:t>
      </w:r>
      <w:r>
        <w:t>макар че лозите бяха пострадали от измръзване</w:t>
      </w:r>
      <w:r w:rsidR="00846063">
        <w:t>.</w:t>
      </w:r>
      <w:r>
        <w:t xml:space="preserve"> Общ</w:t>
      </w:r>
      <w:r w:rsidR="00846063">
        <w:t xml:space="preserve">о </w:t>
      </w:r>
      <w:r>
        <w:t>получената продукция по тогавашни цени беше за 860 хиляди</w:t>
      </w:r>
      <w:r w:rsidR="00846063">
        <w:t xml:space="preserve"> лева.</w:t>
      </w:r>
    </w:p>
    <w:p w14:paraId="2A3A07A8" w14:textId="7C2EE273" w:rsidR="00846063" w:rsidRDefault="00201F58" w:rsidP="00201F58">
      <w:r>
        <w:t>През годината,</w:t>
      </w:r>
      <w:r w:rsidR="00B54B11">
        <w:t xml:space="preserve"> </w:t>
      </w:r>
      <w:r>
        <w:t>с помощта на заемите от Световната банка и Международният валутен фонд,</w:t>
      </w:r>
      <w:r w:rsidR="00B54B11">
        <w:t xml:space="preserve"> </w:t>
      </w:r>
      <w:r>
        <w:t>както и с въвед</w:t>
      </w:r>
      <w:r w:rsidR="00846063">
        <w:t>ен</w:t>
      </w:r>
      <w:r>
        <w:t xml:space="preserve">ия от </w:t>
      </w:r>
      <w:r w:rsidR="00846063">
        <w:t>Правителството</w:t>
      </w:r>
      <w:r>
        <w:t xml:space="preserve"> на Иван Костов валутен борд,</w:t>
      </w:r>
      <w:r w:rsidR="00B54B11">
        <w:t xml:space="preserve"> </w:t>
      </w:r>
      <w:r>
        <w:t>икономическата</w:t>
      </w:r>
      <w:r w:rsidR="00B54B11">
        <w:t xml:space="preserve"> </w:t>
      </w:r>
      <w:r>
        <w:t>обстан</w:t>
      </w:r>
      <w:r w:rsidR="00846063">
        <w:t>о</w:t>
      </w:r>
      <w:r>
        <w:t>вка в страна беше по-стабилна</w:t>
      </w:r>
      <w:r w:rsidR="00846063">
        <w:t>.</w:t>
      </w:r>
      <w:r>
        <w:t xml:space="preserve"> Продължи обаче да се увелича</w:t>
      </w:r>
      <w:r w:rsidR="00846063">
        <w:t xml:space="preserve">ва </w:t>
      </w:r>
      <w:r>
        <w:t>корупцията и разграбването</w:t>
      </w:r>
      <w:r w:rsidR="00B54B11">
        <w:t xml:space="preserve"> </w:t>
      </w:r>
      <w:r>
        <w:t xml:space="preserve">на държавната </w:t>
      </w:r>
      <w:r w:rsidR="00846063">
        <w:t>собственост</w:t>
      </w:r>
      <w:r>
        <w:t xml:space="preserve"> при</w:t>
      </w:r>
      <w:r w:rsidR="00B54B11">
        <w:t xml:space="preserve"> </w:t>
      </w:r>
      <w:r>
        <w:t>приватизацията от управляващите</w:t>
      </w:r>
      <w:r w:rsidR="00846063">
        <w:t>.</w:t>
      </w:r>
      <w:r>
        <w:t xml:space="preserve"> Продължи и разслояването н</w:t>
      </w:r>
      <w:r w:rsidR="00846063">
        <w:t xml:space="preserve">а </w:t>
      </w:r>
      <w:r>
        <w:t xml:space="preserve">населението на около 10 </w:t>
      </w:r>
      <w:r w:rsidR="00B54B11">
        <w:t>%</w:t>
      </w:r>
      <w:r>
        <w:t xml:space="preserve"> много богати и около 30 </w:t>
      </w:r>
      <w:r w:rsidR="00B54B11">
        <w:t>%</w:t>
      </w:r>
      <w:r>
        <w:t xml:space="preserve"> много бедни. Намиращите се по средата 60 на сто </w:t>
      </w:r>
      <w:r w:rsidR="00846063">
        <w:t>постепенно гравитираха</w:t>
      </w:r>
      <w:r>
        <w:t xml:space="preserve"> към крайно бедните,</w:t>
      </w:r>
      <w:r w:rsidR="00B54B11">
        <w:t xml:space="preserve"> </w:t>
      </w:r>
      <w:r>
        <w:t>поради растящата безраб</w:t>
      </w:r>
      <w:r w:rsidR="00846063">
        <w:t>о</w:t>
      </w:r>
      <w:r>
        <w:t>тица</w:t>
      </w:r>
      <w:r w:rsidR="00846063">
        <w:t>.</w:t>
      </w:r>
      <w:r>
        <w:t xml:space="preserve"> Младите от тях масово емигрираха в чужбина</w:t>
      </w:r>
      <w:r w:rsidR="00846063">
        <w:t xml:space="preserve">. </w:t>
      </w:r>
      <w:r>
        <w:t>Страхувах</w:t>
      </w:r>
      <w:r w:rsidR="00B54B11">
        <w:t xml:space="preserve"> </w:t>
      </w:r>
      <w:r>
        <w:t>се в страната след</w:t>
      </w:r>
      <w:r w:rsidR="00B54B11">
        <w:t xml:space="preserve"> </w:t>
      </w:r>
      <w:r>
        <w:t xml:space="preserve"> </w:t>
      </w:r>
      <w:r>
        <w:t xml:space="preserve">10-15 години да не настъпи </w:t>
      </w:r>
      <w:r w:rsidR="00846063">
        <w:t xml:space="preserve">социален срив. </w:t>
      </w:r>
    </w:p>
    <w:p w14:paraId="0F4488E2" w14:textId="2D8DFD4C" w:rsidR="00201F58" w:rsidRDefault="00201F58" w:rsidP="00201F58">
      <w:r>
        <w:t>Въпреки</w:t>
      </w:r>
      <w:r w:rsidR="00B54B11">
        <w:t xml:space="preserve"> </w:t>
      </w:r>
      <w:r>
        <w:t>това,</w:t>
      </w:r>
      <w:r w:rsidR="00B54B11">
        <w:t xml:space="preserve"> </w:t>
      </w:r>
      <w:r>
        <w:t>аз продължавах да членувам в БСП,</w:t>
      </w:r>
      <w:r w:rsidR="00B54B11">
        <w:t xml:space="preserve"> </w:t>
      </w:r>
      <w:r>
        <w:t>но не бя</w:t>
      </w:r>
      <w:r w:rsidR="00846063">
        <w:t>х</w:t>
      </w:r>
      <w:r>
        <w:t xml:space="preserve"> ръководството на </w:t>
      </w:r>
      <w:r w:rsidR="00846063">
        <w:t>ПП</w:t>
      </w:r>
      <w:r>
        <w:t xml:space="preserve">О в </w:t>
      </w:r>
      <w:r w:rsidR="00846063">
        <w:t>квартала.</w:t>
      </w:r>
      <w:r>
        <w:t xml:space="preserve"> Продължих да съм зам</w:t>
      </w:r>
      <w:r w:rsidR="00846063">
        <w:t>. п</w:t>
      </w:r>
      <w:r>
        <w:t xml:space="preserve">редседател на Общинското </w:t>
      </w:r>
      <w:r w:rsidR="00846063">
        <w:t>ръководство</w:t>
      </w:r>
      <w:r>
        <w:t xml:space="preserve"> на СВВ и редовно да </w:t>
      </w:r>
      <w:r w:rsidR="00846063">
        <w:t>участвам</w:t>
      </w:r>
      <w:r>
        <w:t xml:space="preserve"> в сбирките на учените</w:t>
      </w:r>
      <w:r w:rsidR="00B54B11">
        <w:t xml:space="preserve"> </w:t>
      </w:r>
      <w:r>
        <w:t>-</w:t>
      </w:r>
      <w:r w:rsidR="00B54B11">
        <w:t xml:space="preserve"> </w:t>
      </w:r>
      <w:r>
        <w:t>ветерани към клона на СУБ</w:t>
      </w:r>
      <w:r w:rsidR="00B54B11">
        <w:t xml:space="preserve"> </w:t>
      </w:r>
      <w:r>
        <w:t>-</w:t>
      </w:r>
      <w:r w:rsidR="00B54B11">
        <w:t xml:space="preserve"> </w:t>
      </w:r>
      <w:r>
        <w:t>СЗ</w:t>
      </w:r>
      <w:r w:rsidR="00846063">
        <w:t xml:space="preserve">. </w:t>
      </w:r>
      <w:r w:rsidR="00B54B11">
        <w:t xml:space="preserve">Бях абониран за вестник </w:t>
      </w:r>
      <w:r w:rsidR="00B54B11">
        <w:t>„</w:t>
      </w:r>
      <w:r w:rsidR="00B54B11">
        <w:t>Дума</w:t>
      </w:r>
      <w:r w:rsidR="00B54B11">
        <w:t>”</w:t>
      </w:r>
      <w:r>
        <w:t>,</w:t>
      </w:r>
      <w:r>
        <w:t xml:space="preserve"> а понякога купувах и </w:t>
      </w:r>
      <w:r w:rsidR="00846063">
        <w:t xml:space="preserve">вестник </w:t>
      </w:r>
      <w:r w:rsidR="00B54B11">
        <w:t>„</w:t>
      </w:r>
      <w:r w:rsidR="00B54B11">
        <w:t>Нова Зора</w:t>
      </w:r>
      <w:r w:rsidR="00B54B11">
        <w:t>”</w:t>
      </w:r>
      <w:r>
        <w:t>.</w:t>
      </w:r>
      <w:r>
        <w:t xml:space="preserve"> Когато сутрин ходех да помагам</w:t>
      </w:r>
      <w:r w:rsidR="00B54B11">
        <w:t xml:space="preserve"> на Милка в ЗД </w:t>
      </w:r>
      <w:r w:rsidR="00B54B11">
        <w:t>„</w:t>
      </w:r>
      <w:r w:rsidR="00B54B11">
        <w:t>Орел</w:t>
      </w:r>
      <w:r w:rsidR="00B54B11">
        <w:t>”</w:t>
      </w:r>
      <w:r>
        <w:t>,</w:t>
      </w:r>
      <w:r w:rsidR="00B54B11">
        <w:t xml:space="preserve"> </w:t>
      </w:r>
      <w:r>
        <w:t xml:space="preserve">там </w:t>
      </w:r>
      <w:r w:rsidR="00B54B11">
        <w:t xml:space="preserve">четях и получаваните вестници: </w:t>
      </w:r>
      <w:r w:rsidR="00B54B11">
        <w:t>„</w:t>
      </w:r>
      <w:r w:rsidR="00B54B11">
        <w:t>Труд</w:t>
      </w:r>
      <w:r w:rsidR="00B54B11">
        <w:t>”</w:t>
      </w:r>
      <w:r w:rsidR="00B54B11">
        <w:t xml:space="preserve"> и </w:t>
      </w:r>
      <w:r w:rsidR="00B54B11">
        <w:t>„</w:t>
      </w:r>
      <w:r w:rsidR="00B54B11">
        <w:t>Пари</w:t>
      </w:r>
      <w:r w:rsidR="00B54B11">
        <w:t>”</w:t>
      </w:r>
      <w:r w:rsidR="00846063">
        <w:t>.</w:t>
      </w:r>
      <w:r w:rsidR="00846063">
        <w:t xml:space="preserve"> </w:t>
      </w:r>
      <w:r>
        <w:t xml:space="preserve">Слушах радио и </w:t>
      </w:r>
      <w:r w:rsidR="00846063">
        <w:t>гледах</w:t>
      </w:r>
      <w:r w:rsidR="00B54B11">
        <w:t xml:space="preserve"> телевизия</w:t>
      </w:r>
      <w:r>
        <w:t xml:space="preserve"> и по този начин бях добре</w:t>
      </w:r>
      <w:r w:rsidR="00B54B11">
        <w:t xml:space="preserve"> </w:t>
      </w:r>
      <w:r>
        <w:t>инфо</w:t>
      </w:r>
      <w:r w:rsidR="00B54B11">
        <w:t xml:space="preserve">рмиран за положението в </w:t>
      </w:r>
      <w:r w:rsidR="00B54B11">
        <w:t>България</w:t>
      </w:r>
      <w:r w:rsidR="00846063">
        <w:t xml:space="preserve">. </w:t>
      </w:r>
      <w:r w:rsidR="00B54B11">
        <w:t>В края</w:t>
      </w:r>
      <w:r>
        <w:t xml:space="preserve"> на годината,</w:t>
      </w:r>
      <w:r w:rsidR="00B54B11">
        <w:t xml:space="preserve"> </w:t>
      </w:r>
      <w:r>
        <w:t>за допълнителни доходи</w:t>
      </w:r>
      <w:r w:rsidR="00B54B11">
        <w:t>,</w:t>
      </w:r>
      <w:r>
        <w:t xml:space="preserve"> синът ми Васил постъпи и на нощно дежурство в ДОСО,</w:t>
      </w:r>
      <w:r w:rsidR="00B54B11">
        <w:t xml:space="preserve"> </w:t>
      </w:r>
      <w:r>
        <w:t>където аз работех</w:t>
      </w:r>
      <w:r w:rsidR="00B54B11">
        <w:t xml:space="preserve"> </w:t>
      </w:r>
      <w:r>
        <w:t>преди.</w:t>
      </w:r>
      <w:r w:rsidR="00B54B11">
        <w:t xml:space="preserve"> </w:t>
      </w:r>
      <w:r>
        <w:t>Понякога ходех да го замествам.</w:t>
      </w:r>
      <w:r w:rsidR="00B54B11">
        <w:t xml:space="preserve"> </w:t>
      </w:r>
      <w:r>
        <w:t>Общо 1998 година за семейството ни беше доста напрегнат</w:t>
      </w:r>
      <w:r w:rsidR="00B54B11">
        <w:t>а</w:t>
      </w:r>
      <w:r w:rsidR="00846063">
        <w:t xml:space="preserve">, </w:t>
      </w:r>
      <w:r>
        <w:t>но финансово се крепяхме стабилно</w:t>
      </w:r>
      <w:r w:rsidR="00846063">
        <w:t>.</w:t>
      </w:r>
    </w:p>
    <w:p w14:paraId="5343F934" w14:textId="487F75BA" w:rsidR="00201F58" w:rsidRDefault="00201F58" w:rsidP="00201F58">
      <w:r>
        <w:t>Коледните празници и Новата. 1999 година посрещнахме</w:t>
      </w:r>
      <w:r w:rsidR="00B54B11">
        <w:t xml:space="preserve"> </w:t>
      </w:r>
      <w:r>
        <w:t>добре,</w:t>
      </w:r>
      <w:r w:rsidR="00B54B11">
        <w:t xml:space="preserve"> </w:t>
      </w:r>
      <w:r>
        <w:t>спазвайки семейните традиции</w:t>
      </w:r>
      <w:r w:rsidR="00846063">
        <w:t>.</w:t>
      </w:r>
      <w:r>
        <w:t xml:space="preserve"> Не можахме на 1 януари сам</w:t>
      </w:r>
      <w:r w:rsidR="00846063">
        <w:t xml:space="preserve">о </w:t>
      </w:r>
      <w:r w:rsidR="00B54B11">
        <w:t>да проведем традиционният об</w:t>
      </w:r>
      <w:r w:rsidR="00B54B11">
        <w:t>я</w:t>
      </w:r>
      <w:r>
        <w:t>д с цялата фамилия,</w:t>
      </w:r>
      <w:r w:rsidR="00B54B11">
        <w:t xml:space="preserve"> понеже целият ден замествах синъ</w:t>
      </w:r>
      <w:r w:rsidR="00B54B11">
        <w:t>т</w:t>
      </w:r>
      <w:r>
        <w:t xml:space="preserve"> си в ДОСО</w:t>
      </w:r>
      <w:r w:rsidR="00846063">
        <w:t xml:space="preserve">. </w:t>
      </w:r>
      <w:r>
        <w:t>От 1 февруари той напусна</w:t>
      </w:r>
      <w:r w:rsidR="00B54B11">
        <w:t xml:space="preserve"> </w:t>
      </w:r>
      <w:r>
        <w:t>тази допълнителна работа.</w:t>
      </w:r>
      <w:r w:rsidR="00B54B11">
        <w:t xml:space="preserve"> </w:t>
      </w:r>
      <w:r>
        <w:t>Внукът ми, Стефко навърши 19 години и беше първа година</w:t>
      </w:r>
      <w:r w:rsidR="00B54B11">
        <w:t xml:space="preserve"> </w:t>
      </w:r>
      <w:r>
        <w:t xml:space="preserve">студент </w:t>
      </w:r>
      <w:r w:rsidR="00846063">
        <w:t>п</w:t>
      </w:r>
      <w:r>
        <w:t xml:space="preserve">о икономика в </w:t>
      </w:r>
      <w:r w:rsidR="00846063">
        <w:t>г</w:t>
      </w:r>
      <w:r>
        <w:t>р.</w:t>
      </w:r>
      <w:r w:rsidR="00B54B11">
        <w:t xml:space="preserve"> </w:t>
      </w:r>
      <w:r>
        <w:t>Варна</w:t>
      </w:r>
      <w:r w:rsidR="00846063">
        <w:t xml:space="preserve">. </w:t>
      </w:r>
      <w:r>
        <w:t>Приключи успешно изпитите</w:t>
      </w:r>
      <w:r w:rsidR="00B54B11">
        <w:t xml:space="preserve"> </w:t>
      </w:r>
      <w:r>
        <w:t>и от есента беше втора година студент</w:t>
      </w:r>
      <w:r w:rsidR="00846063">
        <w:t>.</w:t>
      </w:r>
      <w:r w:rsidR="00B54B11">
        <w:t xml:space="preserve"> </w:t>
      </w:r>
      <w:r w:rsidR="000F794D">
        <w:t>Маринчо</w:t>
      </w:r>
      <w:r>
        <w:t>,</w:t>
      </w:r>
      <w:r w:rsidR="00B54B11">
        <w:t xml:space="preserve"> </w:t>
      </w:r>
      <w:r>
        <w:t>който</w:t>
      </w:r>
      <w:r w:rsidR="00B54B11">
        <w:t xml:space="preserve"> </w:t>
      </w:r>
      <w:r>
        <w:t>навърши 16 години</w:t>
      </w:r>
      <w:r w:rsidR="00846063">
        <w:t xml:space="preserve">, </w:t>
      </w:r>
      <w:r>
        <w:t>и</w:t>
      </w:r>
      <w:r w:rsidR="00846063">
        <w:t>м</w:t>
      </w:r>
      <w:r>
        <w:t>а</w:t>
      </w:r>
      <w:r w:rsidR="00846063">
        <w:t>ш</w:t>
      </w:r>
      <w:r>
        <w:t>е отличен успе</w:t>
      </w:r>
      <w:r w:rsidR="00846063">
        <w:t>х</w:t>
      </w:r>
      <w:r>
        <w:t xml:space="preserve"> и от есента беше в </w:t>
      </w:r>
      <w:r w:rsidR="00B54B11">
        <w:t>9</w:t>
      </w:r>
      <w:r>
        <w:t>-ти</w:t>
      </w:r>
      <w:r w:rsidR="00B54B11" w:rsidRPr="004D4C88">
        <w:t xml:space="preserve"> </w:t>
      </w:r>
      <w:r>
        <w:t>клас на Математическата гимназия</w:t>
      </w:r>
      <w:r w:rsidR="00846063">
        <w:rPr>
          <w:lang w:val="en-US"/>
        </w:rPr>
        <w:t>.</w:t>
      </w:r>
      <w:r>
        <w:t xml:space="preserve"> Милко,</w:t>
      </w:r>
      <w:r w:rsidR="00B54B11" w:rsidRPr="004D4C88">
        <w:t xml:space="preserve"> </w:t>
      </w:r>
      <w:r>
        <w:t>който навърши 14 години,</w:t>
      </w:r>
      <w:r w:rsidR="00B54B11" w:rsidRPr="004D4C88">
        <w:t xml:space="preserve"> </w:t>
      </w:r>
      <w:r>
        <w:t>след успешен конкурс</w:t>
      </w:r>
      <w:r w:rsidR="000F794D">
        <w:rPr>
          <w:lang w:val="en-US"/>
        </w:rPr>
        <w:t>,</w:t>
      </w:r>
      <w:r>
        <w:t xml:space="preserve"> б</w:t>
      </w:r>
      <w:r w:rsidR="00B54B11">
        <w:t>еше приет в подготвителният к</w:t>
      </w:r>
      <w:r w:rsidR="00B54B11">
        <w:t>ла</w:t>
      </w:r>
      <w:r w:rsidR="00B54B11">
        <w:t>с</w:t>
      </w:r>
      <w:r w:rsidR="00B54B11" w:rsidRPr="004D4C88">
        <w:t xml:space="preserve"> </w:t>
      </w:r>
      <w:r>
        <w:t xml:space="preserve">на </w:t>
      </w:r>
      <w:r w:rsidR="00B54B11">
        <w:t xml:space="preserve"> </w:t>
      </w:r>
      <w:r>
        <w:t>Математическата гимназия</w:t>
      </w:r>
      <w:r w:rsidR="000F794D">
        <w:rPr>
          <w:lang w:val="en-US"/>
        </w:rPr>
        <w:t>.</w:t>
      </w:r>
      <w:r>
        <w:t xml:space="preserve"> Е</w:t>
      </w:r>
      <w:r w:rsidR="000F794D">
        <w:t xml:space="preserve">х, </w:t>
      </w:r>
      <w:r>
        <w:t>защо не е жив татко им,</w:t>
      </w:r>
      <w:r w:rsidR="00B54B11">
        <w:t xml:space="preserve"> </w:t>
      </w:r>
      <w:r>
        <w:t>за</w:t>
      </w:r>
      <w:r w:rsidR="00B54B11">
        <w:t xml:space="preserve"> да се радва на успехите им</w:t>
      </w:r>
      <w:r w:rsidR="00B54B11">
        <w:t>!</w:t>
      </w:r>
    </w:p>
    <w:p w14:paraId="71BC1515" w14:textId="77777777" w:rsidR="000F794D" w:rsidRDefault="00201F58" w:rsidP="00201F58">
      <w:r>
        <w:t>На 7 мар</w:t>
      </w:r>
      <w:r w:rsidR="000F794D">
        <w:t>т</w:t>
      </w:r>
      <w:r>
        <w:t xml:space="preserve"> с Милка навършихме 45 години семеен живот</w:t>
      </w:r>
      <w:r w:rsidR="000F794D">
        <w:t>,</w:t>
      </w:r>
      <w:r w:rsidR="00B54B11">
        <w:t xml:space="preserve"> </w:t>
      </w:r>
      <w:r w:rsidR="000F794D">
        <w:t xml:space="preserve">а </w:t>
      </w:r>
      <w:r>
        <w:t xml:space="preserve">тя на </w:t>
      </w:r>
      <w:r w:rsidR="000F794D">
        <w:t>9</w:t>
      </w:r>
      <w:r w:rsidR="00B54B11">
        <w:t xml:space="preserve"> </w:t>
      </w:r>
      <w:r w:rsidR="000F794D">
        <w:t>март</w:t>
      </w:r>
      <w:r w:rsidR="00B54B11">
        <w:t xml:space="preserve"> </w:t>
      </w:r>
      <w:r w:rsidR="000F794D">
        <w:t xml:space="preserve">- </w:t>
      </w:r>
      <w:r>
        <w:t>69 години</w:t>
      </w:r>
      <w:r w:rsidR="000F794D">
        <w:t>.</w:t>
      </w:r>
      <w:r>
        <w:t xml:space="preserve"> Отбелязахме годишнините с хубаво семейно тържество.</w:t>
      </w:r>
    </w:p>
    <w:p w14:paraId="5781B49F" w14:textId="6D44734F" w:rsidR="000F794D" w:rsidRDefault="00201F58" w:rsidP="00201F58">
      <w:r>
        <w:t xml:space="preserve">След сериозно колебание, </w:t>
      </w:r>
      <w:r w:rsidR="000F794D">
        <w:t>присъствах</w:t>
      </w:r>
      <w:r>
        <w:t xml:space="preserve"> на 24 юни на </w:t>
      </w:r>
      <w:r w:rsidR="000F794D">
        <w:t>тържеството</w:t>
      </w:r>
      <w:r w:rsidR="00B54B11">
        <w:t xml:space="preserve"> по случай </w:t>
      </w:r>
      <w:r w:rsidR="00B54B11">
        <w:t>„</w:t>
      </w:r>
      <w:r>
        <w:t>Ден</w:t>
      </w:r>
      <w:r w:rsidR="000F794D">
        <w:t>я</w:t>
      </w:r>
      <w:r w:rsidR="00B54B11">
        <w:t>т на птицевъда</w:t>
      </w:r>
      <w:r w:rsidR="00B54B11">
        <w:t>”</w:t>
      </w:r>
      <w:r>
        <w:t xml:space="preserve"> </w:t>
      </w:r>
      <w:r w:rsidR="000F794D">
        <w:t>от</w:t>
      </w:r>
      <w:r w:rsidR="00B54B11">
        <w:t xml:space="preserve"> </w:t>
      </w:r>
      <w:r w:rsidR="000F794D">
        <w:t>ХЦП</w:t>
      </w:r>
      <w:r w:rsidR="00B54B11">
        <w:t xml:space="preserve"> – </w:t>
      </w:r>
      <w:r>
        <w:t>СЗ</w:t>
      </w:r>
      <w:r w:rsidR="00B54B11">
        <w:t xml:space="preserve"> и бях</w:t>
      </w:r>
      <w:r>
        <w:t xml:space="preserve"> обект на прекалено внимание от страна на колежката Вълкана Я</w:t>
      </w:r>
      <w:r w:rsidR="000F794D">
        <w:t xml:space="preserve">. </w:t>
      </w:r>
      <w:r>
        <w:t>Тодорова</w:t>
      </w:r>
      <w:r w:rsidR="000F794D">
        <w:t>.</w:t>
      </w:r>
      <w:r>
        <w:t xml:space="preserve"> Тог</w:t>
      </w:r>
      <w:r w:rsidR="000F794D">
        <w:t>а</w:t>
      </w:r>
      <w:r>
        <w:t>ва,</w:t>
      </w:r>
      <w:r w:rsidR="000F794D">
        <w:t xml:space="preserve"> т</w:t>
      </w:r>
      <w:r>
        <w:t>я беше съветник на президента Петър Стоянов по аграрнат</w:t>
      </w:r>
      <w:r w:rsidR="000F794D">
        <w:t xml:space="preserve">а </w:t>
      </w:r>
      <w:r>
        <w:t>политика</w:t>
      </w:r>
      <w:r w:rsidR="000F794D">
        <w:t xml:space="preserve">. </w:t>
      </w:r>
      <w:r>
        <w:t>Подобно вни</w:t>
      </w:r>
      <w:r w:rsidR="00B54B11">
        <w:t>мание ми демонстрира и колегата</w:t>
      </w:r>
      <w:r>
        <w:t xml:space="preserve"> К</w:t>
      </w:r>
      <w:r w:rsidR="000F794D">
        <w:t xml:space="preserve">. </w:t>
      </w:r>
      <w:r>
        <w:t>Кунев</w:t>
      </w:r>
      <w:r w:rsidR="000F794D">
        <w:t xml:space="preserve">, </w:t>
      </w:r>
      <w:r>
        <w:t>тогава</w:t>
      </w:r>
      <w:r w:rsidR="00B54B11">
        <w:t xml:space="preserve"> </w:t>
      </w:r>
      <w:r>
        <w:t>зам.</w:t>
      </w:r>
      <w:r w:rsidR="00B54B11">
        <w:t xml:space="preserve"> </w:t>
      </w:r>
      <w:r>
        <w:t>кмет на Община</w:t>
      </w:r>
      <w:r w:rsidR="00B54B11">
        <w:t xml:space="preserve"> </w:t>
      </w:r>
      <w:r>
        <w:t>-</w:t>
      </w:r>
      <w:r w:rsidR="00B54B11">
        <w:t xml:space="preserve"> </w:t>
      </w:r>
      <w:r>
        <w:t>Стара Загора</w:t>
      </w:r>
      <w:r w:rsidR="000F794D">
        <w:t>.</w:t>
      </w:r>
      <w:r w:rsidR="00B54B11">
        <w:t xml:space="preserve"> По този начин ми </w:t>
      </w:r>
      <w:r w:rsidR="00B54B11">
        <w:t>по</w:t>
      </w:r>
      <w:r>
        <w:t>пречи</w:t>
      </w:r>
      <w:r w:rsidR="000F794D">
        <w:t>х</w:t>
      </w:r>
      <w:r>
        <w:t>а</w:t>
      </w:r>
      <w:r>
        <w:t xml:space="preserve"> да контактувам с останалите птицевъди. Успях само да</w:t>
      </w:r>
      <w:r w:rsidR="00B54B11">
        <w:t xml:space="preserve"> </w:t>
      </w:r>
      <w:r>
        <w:t>поднеса</w:t>
      </w:r>
      <w:r w:rsidR="000F794D">
        <w:t xml:space="preserve"> приветствие</w:t>
      </w:r>
      <w:r>
        <w:t xml:space="preserve"> от мое име и учителя ми Иван Табаков,</w:t>
      </w:r>
      <w:r w:rsidR="00B54B11">
        <w:t xml:space="preserve"> </w:t>
      </w:r>
      <w:r>
        <w:t>който беше навършил 97 години</w:t>
      </w:r>
      <w:r w:rsidR="000F794D">
        <w:t>.</w:t>
      </w:r>
      <w:r>
        <w:t xml:space="preserve"> С него често разговаряхме по телефона</w:t>
      </w:r>
      <w:r w:rsidR="000F794D">
        <w:t xml:space="preserve">. </w:t>
      </w:r>
      <w:r>
        <w:t>След срещата се изпращахме с колегата Н.</w:t>
      </w:r>
      <w:r w:rsidR="00B54B11">
        <w:t xml:space="preserve"> </w:t>
      </w:r>
      <w:r>
        <w:t>Вачев,</w:t>
      </w:r>
      <w:r w:rsidR="00B54B11">
        <w:t xml:space="preserve"> </w:t>
      </w:r>
      <w:r>
        <w:t>който</w:t>
      </w:r>
      <w:r w:rsidR="00B54B11">
        <w:t xml:space="preserve"> </w:t>
      </w:r>
      <w:r>
        <w:t>също беше пенсионер. С него имахме еднаква съдба,</w:t>
      </w:r>
      <w:r w:rsidR="00B54B11">
        <w:t xml:space="preserve"> </w:t>
      </w:r>
      <w:r>
        <w:t>защото</w:t>
      </w:r>
      <w:r w:rsidR="00B54B11">
        <w:t xml:space="preserve"> </w:t>
      </w:r>
      <w:r>
        <w:t>беше</w:t>
      </w:r>
      <w:r w:rsidR="00B54B11">
        <w:t xml:space="preserve"> </w:t>
      </w:r>
      <w:r>
        <w:t>загубил син</w:t>
      </w:r>
      <w:r w:rsidR="000F794D">
        <w:t>а</w:t>
      </w:r>
      <w:r>
        <w:t xml:space="preserve"> си при автомобилна катастрофа. Той ми се оплака на раздяла, от тежката </w:t>
      </w:r>
      <w:r w:rsidR="000F794D">
        <w:t>обстановка</w:t>
      </w:r>
      <w:r>
        <w:t xml:space="preserve"> в семейството и влошеното </w:t>
      </w:r>
      <w:r w:rsidR="000F794D">
        <w:t>собствено</w:t>
      </w:r>
      <w:r>
        <w:t xml:space="preserve"> здраве. Наскоро след тържеството на 12 юни</w:t>
      </w:r>
      <w:r w:rsidR="00B54B11">
        <w:t xml:space="preserve"> </w:t>
      </w:r>
      <w:r>
        <w:t>той почина от инсулт</w:t>
      </w:r>
      <w:r w:rsidR="000F794D">
        <w:t>.</w:t>
      </w:r>
    </w:p>
    <w:p w14:paraId="25FB2A7B" w14:textId="44311225" w:rsidR="00201F58" w:rsidRDefault="00B54B11" w:rsidP="00201F58">
      <w:r>
        <w:t xml:space="preserve">На 3 август </w:t>
      </w:r>
      <w:r w:rsidR="00201F58">
        <w:t xml:space="preserve">отбелязахме три години от </w:t>
      </w:r>
      <w:r w:rsidR="000F794D">
        <w:t>смъртта</w:t>
      </w:r>
      <w:r w:rsidR="00201F58">
        <w:t xml:space="preserve"> на син</w:t>
      </w:r>
      <w:r w:rsidR="000F794D">
        <w:t xml:space="preserve">а </w:t>
      </w:r>
      <w:r w:rsidR="00201F58">
        <w:t>ми Марин</w:t>
      </w:r>
      <w:r w:rsidR="000F794D">
        <w:t>.</w:t>
      </w:r>
      <w:r w:rsidR="00201F58">
        <w:t xml:space="preserve"> Всички бяхме на гроба му, като издадохме </w:t>
      </w:r>
      <w:r>
        <w:t xml:space="preserve">възпоменателен </w:t>
      </w:r>
      <w:r w:rsidR="00201F58">
        <w:t>некролог</w:t>
      </w:r>
      <w:r>
        <w:t xml:space="preserve">  </w:t>
      </w:r>
      <w:r w:rsidR="00201F58">
        <w:t>със снимката му. Мъката ни по него продължаваше,</w:t>
      </w:r>
      <w:r>
        <w:t xml:space="preserve"> </w:t>
      </w:r>
      <w:r w:rsidR="00201F58">
        <w:t>като с</w:t>
      </w:r>
      <w:r w:rsidR="00201F58">
        <w:t xml:space="preserve"> </w:t>
      </w:r>
      <w:r>
        <w:t xml:space="preserve"> </w:t>
      </w:r>
      <w:r w:rsidR="00201F58">
        <w:t xml:space="preserve">Милка се мъчехме да се </w:t>
      </w:r>
      <w:r w:rsidR="000F794D">
        <w:t>утешаваме</w:t>
      </w:r>
      <w:r w:rsidR="00201F58">
        <w:t xml:space="preserve"> с неговите деца</w:t>
      </w:r>
      <w:r w:rsidR="000F794D">
        <w:t>.</w:t>
      </w:r>
    </w:p>
    <w:p w14:paraId="2F9967AF" w14:textId="6C88C8DC" w:rsidR="00201F58" w:rsidRDefault="00201F58" w:rsidP="00201F58">
      <w:r>
        <w:t>На 21 септември навърших 7</w:t>
      </w:r>
      <w:r w:rsidR="000F794D">
        <w:t>5</w:t>
      </w:r>
      <w:r>
        <w:t xml:space="preserve"> години</w:t>
      </w:r>
      <w:r w:rsidR="000F794D">
        <w:t xml:space="preserve">. </w:t>
      </w:r>
      <w:r>
        <w:t>В нашият род мъжете</w:t>
      </w:r>
      <w:r w:rsidR="00B54B11">
        <w:t xml:space="preserve"> </w:t>
      </w:r>
      <w:r>
        <w:t>по бащина и</w:t>
      </w:r>
      <w:r w:rsidR="00B54B11">
        <w:t xml:space="preserve"> майчина </w:t>
      </w:r>
      <w:r w:rsidR="00B54B11">
        <w:t>линия</w:t>
      </w:r>
      <w:r>
        <w:t xml:space="preserve"> не бяха достигали тази възраст</w:t>
      </w:r>
      <w:r w:rsidR="000F794D">
        <w:t>. Рожденият</w:t>
      </w:r>
      <w:r>
        <w:t xml:space="preserve"> си </w:t>
      </w:r>
      <w:r w:rsidR="000F794D">
        <w:t>ю</w:t>
      </w:r>
      <w:r>
        <w:t xml:space="preserve">билей </w:t>
      </w:r>
      <w:r w:rsidR="000F794D">
        <w:t xml:space="preserve">чествах </w:t>
      </w:r>
      <w:r>
        <w:t>скромно</w:t>
      </w:r>
      <w:r w:rsidR="00B54B11">
        <w:t xml:space="preserve"> </w:t>
      </w:r>
      <w:r>
        <w:t xml:space="preserve">в тесен семеен </w:t>
      </w:r>
      <w:r w:rsidR="000F794D">
        <w:t>кръг</w:t>
      </w:r>
      <w:r>
        <w:t>.</w:t>
      </w:r>
      <w:r w:rsidR="00B54B11">
        <w:t xml:space="preserve"> </w:t>
      </w:r>
      <w:r>
        <w:t xml:space="preserve">Същият ден получих поздравителна телеграма от Съюза на </w:t>
      </w:r>
      <w:r w:rsidR="000F794D">
        <w:t>птицевъдите</w:t>
      </w:r>
      <w:r>
        <w:t xml:space="preserve"> в България. Колегите Борис Стоименов и </w:t>
      </w:r>
      <w:r w:rsidR="00047882">
        <w:t>Никола</w:t>
      </w:r>
      <w:r w:rsidR="00B54B11" w:rsidRPr="00866A41">
        <w:t xml:space="preserve"> </w:t>
      </w:r>
      <w:r>
        <w:t>Ангелов не бяха ме забравили</w:t>
      </w:r>
      <w:r w:rsidR="00047882">
        <w:rPr>
          <w:lang w:val="en-US"/>
        </w:rPr>
        <w:t>.</w:t>
      </w:r>
      <w:r>
        <w:t xml:space="preserve"> В книжка 6 от 1999 г</w:t>
      </w:r>
      <w:r w:rsidR="00047882">
        <w:rPr>
          <w:lang w:val="en-US"/>
        </w:rPr>
        <w:t>,</w:t>
      </w:r>
      <w:r>
        <w:t xml:space="preserve"> на списание</w:t>
      </w:r>
      <w:r w:rsidR="00B54B11" w:rsidRPr="00866A41">
        <w:t xml:space="preserve"> </w:t>
      </w:r>
      <w:r w:rsidR="00B54B11">
        <w:t>„</w:t>
      </w:r>
      <w:r w:rsidR="00047882">
        <w:t xml:space="preserve">Птицевъдство“ </w:t>
      </w:r>
      <w:r w:rsidR="00047882">
        <w:t>с</w:t>
      </w:r>
      <w:r w:rsidR="00B54B11">
        <w:t>ъс</w:t>
      </w:r>
      <w:r>
        <w:t xml:space="preserve"> снимка и цяла страница</w:t>
      </w:r>
      <w:r w:rsidR="00047882">
        <w:t xml:space="preserve"> текст</w:t>
      </w:r>
      <w:r w:rsidR="00B54B11">
        <w:t>,</w:t>
      </w:r>
      <w:r>
        <w:t xml:space="preserve"> бяха отпечатани</w:t>
      </w:r>
      <w:r w:rsidR="00B54B11">
        <w:t xml:space="preserve"> </w:t>
      </w:r>
      <w:r>
        <w:t>заслугите ми към родното птицевъдство</w:t>
      </w:r>
      <w:r w:rsidR="00047882">
        <w:t>.</w:t>
      </w:r>
      <w:r>
        <w:t xml:space="preserve"> По телефона от с</w:t>
      </w:r>
      <w:r w:rsidR="00047882">
        <w:t xml:space="preserve">. </w:t>
      </w:r>
      <w:r>
        <w:t>М</w:t>
      </w:r>
      <w:r w:rsidR="00047882">
        <w:t xml:space="preserve">. </w:t>
      </w:r>
      <w:r>
        <w:t>Кадиево ми честити и Ал</w:t>
      </w:r>
      <w:r w:rsidR="00047882">
        <w:t>.</w:t>
      </w:r>
      <w:r>
        <w:t xml:space="preserve"> Александров</w:t>
      </w:r>
      <w:r w:rsidR="00B54B11">
        <w:t xml:space="preserve"> </w:t>
      </w:r>
      <w:r w:rsidR="00B54B11">
        <w:t xml:space="preserve">– </w:t>
      </w:r>
      <w:r>
        <w:t>счетоводителя</w:t>
      </w:r>
      <w:r w:rsidR="00B54B11">
        <w:t xml:space="preserve"> </w:t>
      </w:r>
      <w:r w:rsidR="00047882">
        <w:t>-</w:t>
      </w:r>
      <w:r>
        <w:t>пенсионе</w:t>
      </w:r>
      <w:r w:rsidR="00047882">
        <w:t xml:space="preserve">р, </w:t>
      </w:r>
      <w:r>
        <w:t>което много ме трогна</w:t>
      </w:r>
      <w:r w:rsidR="00047882">
        <w:t xml:space="preserve">. </w:t>
      </w:r>
      <w:r>
        <w:t>От ХЦП</w:t>
      </w:r>
      <w:r w:rsidR="00B54B11">
        <w:t xml:space="preserve"> </w:t>
      </w:r>
      <w:r>
        <w:t>-</w:t>
      </w:r>
      <w:r w:rsidR="00B54B11">
        <w:t xml:space="preserve"> </w:t>
      </w:r>
      <w:r>
        <w:t>С3 оба</w:t>
      </w:r>
      <w:r w:rsidR="00047882">
        <w:t>ч</w:t>
      </w:r>
      <w:r>
        <w:t>е никой не се сети да ми</w:t>
      </w:r>
      <w:r w:rsidR="00B54B11">
        <w:t xml:space="preserve"> </w:t>
      </w:r>
      <w:r>
        <w:t>честити</w:t>
      </w:r>
      <w:r w:rsidR="00047882">
        <w:t>.</w:t>
      </w:r>
    </w:p>
    <w:p w14:paraId="2B2B647D" w14:textId="63038825" w:rsidR="00201F58" w:rsidRDefault="00201F58" w:rsidP="00201F58">
      <w:r>
        <w:t xml:space="preserve">Получих покана да </w:t>
      </w:r>
      <w:r w:rsidR="00047882">
        <w:t>присъствам н</w:t>
      </w:r>
      <w:r>
        <w:t>а 19 до 21 октомври на</w:t>
      </w:r>
      <w:r w:rsidR="00B54B11">
        <w:t xml:space="preserve"> </w:t>
      </w:r>
      <w:r>
        <w:t xml:space="preserve">международната научна конференция по птицевъдство в дома </w:t>
      </w:r>
      <w:r>
        <w:t>на</w:t>
      </w:r>
      <w:r w:rsidR="00B54B11">
        <w:t xml:space="preserve"> </w:t>
      </w:r>
      <w:r>
        <w:t>учените</w:t>
      </w:r>
      <w:r w:rsidR="00B54B11">
        <w:t xml:space="preserve"> „</w:t>
      </w:r>
      <w:r w:rsidR="00047882">
        <w:t xml:space="preserve">Ж. </w:t>
      </w:r>
      <w:r w:rsidR="00B54B11">
        <w:t>Кюри</w:t>
      </w:r>
      <w:r w:rsidR="00B54B11">
        <w:t xml:space="preserve">” – </w:t>
      </w:r>
      <w:r>
        <w:t>гр. Варна. Въпреки покана</w:t>
      </w:r>
      <w:r w:rsidR="00047882">
        <w:t>та на</w:t>
      </w:r>
      <w:r w:rsidR="00B54B11">
        <w:t xml:space="preserve"> </w:t>
      </w:r>
      <w:r w:rsidR="00047882">
        <w:t xml:space="preserve">асистента </w:t>
      </w:r>
      <w:r>
        <w:t>Г</w:t>
      </w:r>
      <w:r w:rsidR="00047882">
        <w:t>.</w:t>
      </w:r>
      <w:r>
        <w:t xml:space="preserve"> Желязков</w:t>
      </w:r>
      <w:r w:rsidR="00B54B11">
        <w:t xml:space="preserve"> </w:t>
      </w:r>
      <w:r>
        <w:t>да ме заведе с колата си, не отидох</w:t>
      </w:r>
      <w:r w:rsidR="00047882">
        <w:t>.</w:t>
      </w:r>
      <w:r>
        <w:t xml:space="preserve"> Сле</w:t>
      </w:r>
      <w:r w:rsidR="00047882">
        <w:t xml:space="preserve">д </w:t>
      </w:r>
      <w:r>
        <w:t xml:space="preserve">това </w:t>
      </w:r>
      <w:r w:rsidR="00047882">
        <w:t xml:space="preserve">разбрах, че </w:t>
      </w:r>
      <w:r w:rsidR="00B54B11">
        <w:t>от</w:t>
      </w:r>
      <w:r>
        <w:t xml:space="preserve"> Съюза на птицевъдите се били под</w:t>
      </w:r>
      <w:r w:rsidR="00047882">
        <w:t>гот</w:t>
      </w:r>
      <w:r>
        <w:t xml:space="preserve">вили да </w:t>
      </w:r>
      <w:r w:rsidR="00047882">
        <w:t>честват</w:t>
      </w:r>
      <w:r w:rsidR="00B54B11">
        <w:t xml:space="preserve"> </w:t>
      </w:r>
      <w:r w:rsidR="00B54B11">
        <w:t>7</w:t>
      </w:r>
      <w:r>
        <w:t>5</w:t>
      </w:r>
      <w:r>
        <w:t>-годишният ми юбилей</w:t>
      </w:r>
      <w:r w:rsidR="00047882">
        <w:t xml:space="preserve">. </w:t>
      </w:r>
      <w:r>
        <w:t>На</w:t>
      </w:r>
      <w:r w:rsidR="00B54B11">
        <w:t xml:space="preserve"> </w:t>
      </w:r>
      <w:r>
        <w:t>конференцията</w:t>
      </w:r>
      <w:r w:rsidR="00B54B11">
        <w:t xml:space="preserve"> </w:t>
      </w:r>
      <w:r>
        <w:t>имало представители на фирми</w:t>
      </w:r>
      <w:r w:rsidR="00047882">
        <w:t xml:space="preserve"> от </w:t>
      </w:r>
      <w:r>
        <w:t>Германия</w:t>
      </w:r>
      <w:r w:rsidR="00047882">
        <w:t xml:space="preserve">, </w:t>
      </w:r>
      <w:r>
        <w:t>Холандия</w:t>
      </w:r>
      <w:r w:rsidR="00047882">
        <w:t>,</w:t>
      </w:r>
      <w:r>
        <w:t xml:space="preserve"> Чехия,</w:t>
      </w:r>
      <w:r w:rsidR="00B54B11">
        <w:t xml:space="preserve"> </w:t>
      </w:r>
      <w:r>
        <w:t>Полша,</w:t>
      </w:r>
      <w:r w:rsidR="00B54B11">
        <w:t xml:space="preserve"> </w:t>
      </w:r>
      <w:r>
        <w:t>Словакия и други,</w:t>
      </w:r>
      <w:r w:rsidR="00B54B11">
        <w:t xml:space="preserve"> </w:t>
      </w:r>
      <w:r>
        <w:t>с които се познавах</w:t>
      </w:r>
      <w:r w:rsidR="00047882">
        <w:t>. Съжалявам</w:t>
      </w:r>
      <w:r>
        <w:t>,</w:t>
      </w:r>
      <w:r w:rsidR="00B54B11">
        <w:t xml:space="preserve"> </w:t>
      </w:r>
      <w:r>
        <w:t>че пора</w:t>
      </w:r>
      <w:r w:rsidR="00B54B11">
        <w:t xml:space="preserve">ди неразположението си не </w:t>
      </w:r>
      <w:r w:rsidR="00B54B11">
        <w:t>присъствах</w:t>
      </w:r>
      <w:r>
        <w:t>.</w:t>
      </w:r>
    </w:p>
    <w:p w14:paraId="3ABAE6ED" w14:textId="6803DEE4" w:rsidR="00201F58" w:rsidRDefault="00B54B11" w:rsidP="00201F58">
      <w:r>
        <w:t xml:space="preserve">На 1 ноември </w:t>
      </w:r>
      <w:r>
        <w:t>- „</w:t>
      </w:r>
      <w:r w:rsidR="00201F58">
        <w:t xml:space="preserve">Денят на народните </w:t>
      </w:r>
      <w:r w:rsidR="00047882">
        <w:t>будители</w:t>
      </w:r>
      <w:r>
        <w:t>”</w:t>
      </w:r>
      <w:r w:rsidR="00201F58">
        <w:t>,</w:t>
      </w:r>
      <w:r>
        <w:t xml:space="preserve"> </w:t>
      </w:r>
      <w:r w:rsidR="00201F58">
        <w:t>клона на СУ</w:t>
      </w:r>
      <w:r w:rsidR="00047882">
        <w:t>Б</w:t>
      </w:r>
      <w:r>
        <w:t xml:space="preserve"> </w:t>
      </w:r>
      <w:r w:rsidR="00201F58">
        <w:t>-</w:t>
      </w:r>
      <w:r>
        <w:t xml:space="preserve"> </w:t>
      </w:r>
      <w:r w:rsidR="00201F58">
        <w:t xml:space="preserve">СЗ организира </w:t>
      </w:r>
      <w:r w:rsidR="00047882">
        <w:t>честване</w:t>
      </w:r>
      <w:r w:rsidR="00201F58">
        <w:t xml:space="preserve"> на всички свои членове,</w:t>
      </w:r>
      <w:r w:rsidR="00047882">
        <w:t xml:space="preserve"> навършили </w:t>
      </w:r>
      <w:r w:rsidR="00201F58">
        <w:t>през годината кръгли годишнини,</w:t>
      </w:r>
      <w:r>
        <w:t xml:space="preserve"> </w:t>
      </w:r>
      <w:r w:rsidR="00201F58">
        <w:t>като им връчи и грамоти.</w:t>
      </w:r>
      <w:r>
        <w:t xml:space="preserve"> </w:t>
      </w:r>
      <w:r w:rsidR="00201F58">
        <w:t>На 7 ноември,</w:t>
      </w:r>
      <w:r>
        <w:t xml:space="preserve"> </w:t>
      </w:r>
      <w:r w:rsidR="00201F58">
        <w:t>заедно с Йордан Бинев,</w:t>
      </w:r>
      <w:r w:rsidR="00047882">
        <w:t xml:space="preserve"> заместник</w:t>
      </w:r>
      <w:r w:rsidR="00201F58">
        <w:t xml:space="preserve"> като мен</w:t>
      </w:r>
      <w:r>
        <w:t xml:space="preserve"> </w:t>
      </w:r>
      <w:r w:rsidR="00201F58">
        <w:t xml:space="preserve">на СВВ, организирахме </w:t>
      </w:r>
      <w:r w:rsidR="00047882">
        <w:t xml:space="preserve">честването </w:t>
      </w:r>
      <w:r w:rsidR="00201F58">
        <w:t>на нашата</w:t>
      </w:r>
      <w:r>
        <w:t xml:space="preserve"> </w:t>
      </w:r>
      <w:r w:rsidR="00201F58">
        <w:t xml:space="preserve"> </w:t>
      </w:r>
      <w:r w:rsidR="00047882">
        <w:t>7</w:t>
      </w:r>
      <w:r w:rsidR="00201F58">
        <w:t>5-годишнинина,</w:t>
      </w:r>
      <w:r>
        <w:t xml:space="preserve"> </w:t>
      </w:r>
      <w:r w:rsidR="00201F58">
        <w:t xml:space="preserve">заедно със семействата на </w:t>
      </w:r>
      <w:r w:rsidR="00047882">
        <w:t>членовете</w:t>
      </w:r>
      <w:r w:rsidR="00201F58">
        <w:t xml:space="preserve"> на </w:t>
      </w:r>
      <w:r w:rsidR="00047882">
        <w:t>ръководството</w:t>
      </w:r>
      <w:r w:rsidR="00201F58">
        <w:t>.</w:t>
      </w:r>
    </w:p>
    <w:p w14:paraId="2F39F1EF" w14:textId="7FBD5785" w:rsidR="00047882" w:rsidRDefault="00B54B11" w:rsidP="00201F58">
      <w:r>
        <w:t>След навършване на 75</w:t>
      </w:r>
      <w:r w:rsidR="00201F58">
        <w:t>-те си години,</w:t>
      </w:r>
      <w:r>
        <w:t xml:space="preserve"> сметнах</w:t>
      </w:r>
      <w:r w:rsidR="00201F58">
        <w:t>,</w:t>
      </w:r>
      <w:r>
        <w:t xml:space="preserve"> </w:t>
      </w:r>
      <w:r w:rsidR="00201F58">
        <w:t>че е подходяща</w:t>
      </w:r>
      <w:r>
        <w:t xml:space="preserve"> </w:t>
      </w:r>
      <w:r w:rsidR="00201F58">
        <w:t>възрас</w:t>
      </w:r>
      <w:r w:rsidR="00047882">
        <w:t>т</w:t>
      </w:r>
      <w:r w:rsidR="00201F58">
        <w:t xml:space="preserve"> да приклю</w:t>
      </w:r>
      <w:r w:rsidR="00047882">
        <w:t>ч</w:t>
      </w:r>
      <w:r w:rsidR="00201F58">
        <w:t>а</w:t>
      </w:r>
      <w:r>
        <w:t xml:space="preserve"> </w:t>
      </w:r>
      <w:r>
        <w:t>„</w:t>
      </w:r>
      <w:proofErr w:type="spellStart"/>
      <w:r w:rsidR="00201F58">
        <w:t>Автобиографическияси</w:t>
      </w:r>
      <w:proofErr w:type="spellEnd"/>
      <w:r w:rsidR="00201F58">
        <w:t xml:space="preserve"> очерк</w:t>
      </w:r>
      <w:r w:rsidR="00047882">
        <w:t>“</w:t>
      </w:r>
      <w:r>
        <w:t>.</w:t>
      </w:r>
      <w:r>
        <w:t xml:space="preserve"> </w:t>
      </w:r>
      <w:r w:rsidR="00047882">
        <w:t>С</w:t>
      </w:r>
      <w:r w:rsidR="00201F58">
        <w:t>читах</w:t>
      </w:r>
      <w:r w:rsidR="00047882">
        <w:t xml:space="preserve">, </w:t>
      </w:r>
      <w:r w:rsidR="00201F58">
        <w:t>че след това и да живея няма да мога да извърша нещо по-полезно,</w:t>
      </w:r>
      <w:r>
        <w:t xml:space="preserve"> </w:t>
      </w:r>
      <w:r w:rsidR="00201F58">
        <w:t>което да заслужава внимание</w:t>
      </w:r>
      <w:r w:rsidR="00047882">
        <w:t xml:space="preserve">. </w:t>
      </w:r>
    </w:p>
    <w:p w14:paraId="5D031D83" w14:textId="1DD37CEF" w:rsidR="00810AB9" w:rsidRDefault="00201F58" w:rsidP="00201F58">
      <w:r>
        <w:t>На 18 ноември на 88 години</w:t>
      </w:r>
      <w:r w:rsidR="00B54B11">
        <w:t xml:space="preserve"> почина</w:t>
      </w:r>
      <w:r>
        <w:t xml:space="preserve"> Господин,</w:t>
      </w:r>
      <w:r w:rsidR="00B54B11">
        <w:t xml:space="preserve"> </w:t>
      </w:r>
      <w:r>
        <w:t>дядото на</w:t>
      </w:r>
      <w:r w:rsidR="00B54B11">
        <w:t xml:space="preserve"> </w:t>
      </w:r>
      <w:r>
        <w:t>снахата Дора</w:t>
      </w:r>
      <w:r w:rsidR="00810AB9">
        <w:t>.</w:t>
      </w:r>
      <w:r>
        <w:t xml:space="preserve"> Той беше прадядо на внуците ни Марин и Милко.</w:t>
      </w:r>
      <w:r w:rsidR="00B54B11">
        <w:t xml:space="preserve"> </w:t>
      </w:r>
      <w:r>
        <w:t>На последната ми среща с него в с. Разделна,</w:t>
      </w:r>
      <w:r w:rsidR="00B54B11">
        <w:t xml:space="preserve"> </w:t>
      </w:r>
      <w:r>
        <w:t>той ми благодари</w:t>
      </w:r>
      <w:r w:rsidR="00B54B11">
        <w:t xml:space="preserve"> </w:t>
      </w:r>
      <w:r>
        <w:t>за доброто възпитание на правнуците</w:t>
      </w:r>
      <w:r w:rsidR="00810AB9">
        <w:t>.</w:t>
      </w:r>
    </w:p>
    <w:p w14:paraId="5B901390" w14:textId="2B3B117E" w:rsidR="00201F58" w:rsidRDefault="00201F58" w:rsidP="00201F58">
      <w:r>
        <w:t>И тази година бях зам.</w:t>
      </w:r>
      <w:r w:rsidR="00810AB9">
        <w:t xml:space="preserve"> п</w:t>
      </w:r>
      <w:r>
        <w:t xml:space="preserve">редседател на СВВ и </w:t>
      </w:r>
      <w:r w:rsidR="00810AB9">
        <w:t xml:space="preserve">участвах </w:t>
      </w:r>
      <w:r>
        <w:t>редовно в сбирките на ветераните учени на клона на СУБ</w:t>
      </w:r>
      <w:r w:rsidR="00B54B11">
        <w:t xml:space="preserve"> </w:t>
      </w:r>
      <w:r>
        <w:t>-</w:t>
      </w:r>
      <w:r w:rsidR="00B54B11">
        <w:t xml:space="preserve"> </w:t>
      </w:r>
      <w:r>
        <w:t>СЗ</w:t>
      </w:r>
      <w:r w:rsidR="00810AB9">
        <w:t xml:space="preserve">. </w:t>
      </w:r>
      <w:r>
        <w:t>През втората половина на годината, след като Раданов стана</w:t>
      </w:r>
      <w:r w:rsidR="00810AB9">
        <w:t xml:space="preserve"> п</w:t>
      </w:r>
      <w:r>
        <w:t xml:space="preserve">редседател на Областното </w:t>
      </w:r>
      <w:r w:rsidR="00810AB9">
        <w:t>ръководство</w:t>
      </w:r>
      <w:r>
        <w:t xml:space="preserve"> на СВВ, аз бях избран</w:t>
      </w:r>
      <w:r w:rsidR="00810AB9">
        <w:t xml:space="preserve"> за председател</w:t>
      </w:r>
      <w:r>
        <w:t xml:space="preserve"> на Общинското </w:t>
      </w:r>
      <w:r w:rsidR="00810AB9">
        <w:t>Ръководство</w:t>
      </w:r>
      <w:r w:rsidR="00810AB9">
        <w:t>.</w:t>
      </w:r>
      <w:r w:rsidR="00810AB9">
        <w:t xml:space="preserve"> </w:t>
      </w:r>
      <w:r>
        <w:t>Колебаех се да</w:t>
      </w:r>
      <w:r w:rsidR="00810AB9">
        <w:t>ли да</w:t>
      </w:r>
      <w:r>
        <w:t xml:space="preserve"> приема,</w:t>
      </w:r>
      <w:r w:rsidR="00B54B11">
        <w:t xml:space="preserve"> </w:t>
      </w:r>
      <w:r>
        <w:t>защото не бях добре с нервите</w:t>
      </w:r>
      <w:r w:rsidR="00810AB9">
        <w:t>.</w:t>
      </w:r>
      <w:r>
        <w:t xml:space="preserve"> Това най-добре разбрах</w:t>
      </w:r>
      <w:r w:rsidR="00B54B11">
        <w:t xml:space="preserve"> </w:t>
      </w:r>
      <w:r>
        <w:t>при произнасяне на написаното от мен слово,</w:t>
      </w:r>
      <w:r w:rsidR="00B54B11">
        <w:t xml:space="preserve"> </w:t>
      </w:r>
      <w:r>
        <w:t>в чест на доайена н</w:t>
      </w:r>
      <w:r w:rsidR="00810AB9">
        <w:t>а</w:t>
      </w:r>
      <w:r w:rsidR="00B54B11">
        <w:t xml:space="preserve"> </w:t>
      </w:r>
      <w:r w:rsidR="00810AB9">
        <w:t>в</w:t>
      </w:r>
      <w:r>
        <w:t>етераните от войните 9</w:t>
      </w:r>
      <w:r w:rsidR="00810AB9">
        <w:t>5</w:t>
      </w:r>
      <w:r w:rsidR="00B54B11">
        <w:t>-годи</w:t>
      </w:r>
      <w:r w:rsidR="00B54B11">
        <w:t>ш</w:t>
      </w:r>
      <w:r>
        <w:t>ният Андон П</w:t>
      </w:r>
      <w:r w:rsidR="00810AB9">
        <w:t xml:space="preserve">. </w:t>
      </w:r>
      <w:r>
        <w:t>Геров</w:t>
      </w:r>
      <w:r w:rsidR="00810AB9">
        <w:t>.</w:t>
      </w:r>
    </w:p>
    <w:p w14:paraId="414B6782" w14:textId="451D433C" w:rsidR="00201F58" w:rsidRDefault="00201F58" w:rsidP="00201F58">
      <w:r>
        <w:t xml:space="preserve">Кризата в Косово и Югославия се отрази доста зле и </w:t>
      </w:r>
      <w:proofErr w:type="spellStart"/>
      <w:r>
        <w:t>наикономиката</w:t>
      </w:r>
      <w:proofErr w:type="spellEnd"/>
      <w:r>
        <w:t xml:space="preserve"> на нашата страна,</w:t>
      </w:r>
      <w:r w:rsidR="00810AB9">
        <w:t xml:space="preserve"> която</w:t>
      </w:r>
      <w:r>
        <w:t xml:space="preserve"> достигна до ръба на банкрута.</w:t>
      </w:r>
      <w:r w:rsidR="00810AB9">
        <w:t xml:space="preserve"> Производството </w:t>
      </w:r>
      <w:r>
        <w:t>намаляваше,</w:t>
      </w:r>
      <w:r w:rsidR="00B54B11">
        <w:t xml:space="preserve"> </w:t>
      </w:r>
      <w:r>
        <w:t>безработицата се увеличаваше</w:t>
      </w:r>
      <w:r w:rsidR="00810AB9">
        <w:t xml:space="preserve">. </w:t>
      </w:r>
      <w:r>
        <w:t>Деноминацията на лева също подпомогна инфлацията</w:t>
      </w:r>
      <w:r w:rsidR="00810AB9">
        <w:t xml:space="preserve">. </w:t>
      </w:r>
      <w:r>
        <w:t>На 16 октомври</w:t>
      </w:r>
      <w:r w:rsidR="00810AB9">
        <w:t xml:space="preserve"> се</w:t>
      </w:r>
      <w:r>
        <w:t xml:space="preserve"> проведоха избори за кметове и общински</w:t>
      </w:r>
      <w:r w:rsidR="00B54B11">
        <w:t xml:space="preserve"> </w:t>
      </w:r>
      <w:r>
        <w:t>съветници,</w:t>
      </w:r>
      <w:r w:rsidR="00B54B11">
        <w:t xml:space="preserve"> като преди това О</w:t>
      </w:r>
      <w:r>
        <w:t>ДС</w:t>
      </w:r>
      <w:r w:rsidR="00B54B11">
        <w:t>,</w:t>
      </w:r>
      <w:r w:rsidR="00B54B11">
        <w:t xml:space="preserve"> </w:t>
      </w:r>
      <w:r>
        <w:t xml:space="preserve">чрез болшинството си в Парламента осигури свои членове </w:t>
      </w:r>
      <w:r w:rsidR="00810AB9">
        <w:t>навсякъде</w:t>
      </w:r>
      <w:r>
        <w:t xml:space="preserve"> в законодателната, изпълнителната и </w:t>
      </w:r>
      <w:r w:rsidR="00810AB9">
        <w:t>съдебна</w:t>
      </w:r>
      <w:r w:rsidR="00B54B11">
        <w:t xml:space="preserve"> власт</w:t>
      </w:r>
      <w:r w:rsidR="00810AB9">
        <w:t xml:space="preserve">. </w:t>
      </w:r>
      <w:r>
        <w:t xml:space="preserve">В изборите </w:t>
      </w:r>
      <w:r w:rsidR="00810AB9">
        <w:t>участваха</w:t>
      </w:r>
      <w:r>
        <w:t xml:space="preserve"> едва </w:t>
      </w:r>
      <w:r w:rsidR="00810AB9">
        <w:t>5</w:t>
      </w:r>
      <w:r>
        <w:t>3 на сто от имащите право</w:t>
      </w:r>
      <w:r w:rsidR="00810AB9">
        <w:t xml:space="preserve"> н</w:t>
      </w:r>
      <w:r>
        <w:t>а глас</w:t>
      </w:r>
      <w:r w:rsidR="00810AB9">
        <w:t>.</w:t>
      </w:r>
      <w:r>
        <w:t xml:space="preserve"> </w:t>
      </w:r>
      <w:proofErr w:type="spellStart"/>
      <w:r>
        <w:t>Всравнение</w:t>
      </w:r>
      <w:proofErr w:type="spellEnd"/>
      <w:r>
        <w:t xml:space="preserve"> с изборите през 1997 г</w:t>
      </w:r>
      <w:r w:rsidR="00810AB9">
        <w:t>.</w:t>
      </w:r>
      <w:r w:rsidR="00B54B11">
        <w:t xml:space="preserve"> </w:t>
      </w:r>
      <w:r w:rsidR="00810AB9">
        <w:t>Б</w:t>
      </w:r>
      <w:r>
        <w:t>СП получи с 130</w:t>
      </w:r>
      <w:r w:rsidR="00B54B11">
        <w:t xml:space="preserve"> </w:t>
      </w:r>
      <w:r>
        <w:t>000 гласа</w:t>
      </w:r>
      <w:r w:rsidR="00B54B11">
        <w:t xml:space="preserve"> </w:t>
      </w:r>
      <w:r>
        <w:t>повече</w:t>
      </w:r>
      <w:r w:rsidR="00810AB9">
        <w:t>,</w:t>
      </w:r>
      <w:r w:rsidR="00B54B11">
        <w:t xml:space="preserve"> а О</w:t>
      </w:r>
      <w:r>
        <w:t>ДС</w:t>
      </w:r>
      <w:r w:rsidR="00810AB9">
        <w:t xml:space="preserve"> с</w:t>
      </w:r>
      <w:r w:rsidR="00B54B11">
        <w:t xml:space="preserve"> 1</w:t>
      </w:r>
      <w:r w:rsidR="00B54B11">
        <w:t> </w:t>
      </w:r>
      <w:r w:rsidR="00B54B11">
        <w:t>100</w:t>
      </w:r>
      <w:r w:rsidR="00B54B11">
        <w:t xml:space="preserve"> </w:t>
      </w:r>
      <w:r>
        <w:t>000 гласа по-малко</w:t>
      </w:r>
      <w:r w:rsidR="00810AB9">
        <w:t>.</w:t>
      </w:r>
      <w:r>
        <w:t xml:space="preserve"> В </w:t>
      </w:r>
      <w:r w:rsidR="00810AB9">
        <w:t>С</w:t>
      </w:r>
      <w:r>
        <w:t xml:space="preserve">тара Загора </w:t>
      </w:r>
      <w:r w:rsidR="00810AB9">
        <w:t>кандидата</w:t>
      </w:r>
      <w:r>
        <w:t xml:space="preserve"> на БСП д-р Евгени Желев беше избран на кмет, а проф.</w:t>
      </w:r>
      <w:r w:rsidR="00B54B11">
        <w:t xml:space="preserve"> </w:t>
      </w:r>
      <w:r>
        <w:t>Иван Божков за Председател на Общинският народен съвет</w:t>
      </w:r>
      <w:r w:rsidR="00810AB9">
        <w:t xml:space="preserve">. </w:t>
      </w:r>
      <w:r>
        <w:t>След изборите</w:t>
      </w:r>
      <w:r w:rsidR="00810AB9">
        <w:t>,</w:t>
      </w:r>
      <w:r>
        <w:t xml:space="preserve"> дейци на </w:t>
      </w:r>
      <w:r w:rsidR="00B54B11">
        <w:t>О</w:t>
      </w:r>
      <w:r w:rsidR="00810AB9">
        <w:t xml:space="preserve">ДС </w:t>
      </w:r>
      <w:r>
        <w:t xml:space="preserve">заедно с президента </w:t>
      </w:r>
      <w:proofErr w:type="spellStart"/>
      <w:r>
        <w:t>П.Стоянов</w:t>
      </w:r>
      <w:proofErr w:type="spellEnd"/>
      <w:r w:rsidR="00B54B11">
        <w:t>,</w:t>
      </w:r>
      <w:r w:rsidR="00B54B11">
        <w:t xml:space="preserve"> </w:t>
      </w:r>
      <w:r>
        <w:t xml:space="preserve">започнаха да критикуват </w:t>
      </w:r>
      <w:r w:rsidR="00810AB9">
        <w:t>Правителството</w:t>
      </w:r>
      <w:r w:rsidR="00B54B11">
        <w:t xml:space="preserve"> на </w:t>
      </w:r>
      <w:r>
        <w:t>И</w:t>
      </w:r>
      <w:r w:rsidR="00810AB9">
        <w:t>в</w:t>
      </w:r>
      <w:r>
        <w:t>ан Костов</w:t>
      </w:r>
      <w:r w:rsidR="00810AB9">
        <w:t>.</w:t>
      </w:r>
    </w:p>
    <w:p w14:paraId="04CECB29" w14:textId="6B73BB5B" w:rsidR="00201F58" w:rsidRDefault="00201F58" w:rsidP="00201F58">
      <w:r>
        <w:t>През ноември за бъдещето ни приемане</w:t>
      </w:r>
      <w:r w:rsidR="00B54B11">
        <w:t xml:space="preserve"> </w:t>
      </w:r>
      <w:r w:rsidR="00B54B11">
        <w:t>в Европейският съюз, България имаше за</w:t>
      </w:r>
      <w:r w:rsidR="00B54B11">
        <w:t xml:space="preserve"> условие</w:t>
      </w:r>
      <w:r w:rsidR="00B54B11">
        <w:t xml:space="preserve">  </w:t>
      </w:r>
      <w:r w:rsidR="00B54B11">
        <w:t xml:space="preserve"> </w:t>
      </w:r>
      <w:r>
        <w:t>закриването в определени срокове четири</w:t>
      </w:r>
      <w:r w:rsidR="00B54B11">
        <w:t xml:space="preserve"> </w:t>
      </w:r>
      <w:r>
        <w:t>от реакторите на АЕЦ</w:t>
      </w:r>
      <w:r w:rsidR="00B54B11">
        <w:t xml:space="preserve"> </w:t>
      </w:r>
      <w:r w:rsidR="00B54B11">
        <w:t>„</w:t>
      </w:r>
      <w:r w:rsidR="00B54B11">
        <w:t>Козлодуй</w:t>
      </w:r>
      <w:r w:rsidR="00B54B11">
        <w:t>”</w:t>
      </w:r>
      <w:r w:rsidR="00810AB9">
        <w:t>.</w:t>
      </w:r>
      <w:r>
        <w:t xml:space="preserve"> Това щеше да доведе до </w:t>
      </w:r>
      <w:r w:rsidR="00810AB9">
        <w:t>о</w:t>
      </w:r>
      <w:r>
        <w:t>ще</w:t>
      </w:r>
      <w:r w:rsidR="00B54B11">
        <w:t xml:space="preserve"> </w:t>
      </w:r>
      <w:r>
        <w:t>по-голямо разстройство на нашата икономика</w:t>
      </w:r>
      <w:r w:rsidR="00A27DE3">
        <w:t>.</w:t>
      </w:r>
      <w:r>
        <w:t xml:space="preserve"> Успокояваха ни</w:t>
      </w:r>
      <w:r w:rsidR="00B54B11">
        <w:t xml:space="preserve"> </w:t>
      </w:r>
      <w:r>
        <w:t>с известни компенсации,</w:t>
      </w:r>
      <w:r w:rsidR="00B54B11">
        <w:t xml:space="preserve"> </w:t>
      </w:r>
      <w:r>
        <w:t>заеми и други предимства,</w:t>
      </w:r>
      <w:r w:rsidR="00B54B11">
        <w:t xml:space="preserve"> </w:t>
      </w:r>
      <w:r>
        <w:t>които ще им</w:t>
      </w:r>
      <w:r w:rsidR="00A27DE3">
        <w:t>а</w:t>
      </w:r>
      <w:r>
        <w:t xml:space="preserve">ме след приемането ни в </w:t>
      </w:r>
      <w:r w:rsidR="00A27DE3">
        <w:t>Европейския съюз</w:t>
      </w:r>
      <w:r>
        <w:t>.</w:t>
      </w:r>
    </w:p>
    <w:p w14:paraId="0C548AB6" w14:textId="7DF54C0F" w:rsidR="00201F58" w:rsidRPr="00C61B5D" w:rsidRDefault="00201F58" w:rsidP="00201F58">
      <w:pPr>
        <w:rPr>
          <w:lang w:val="en-GB"/>
        </w:rPr>
      </w:pPr>
      <w:r>
        <w:t>Новата 2000 година,</w:t>
      </w:r>
      <w:r w:rsidR="00B54B11">
        <w:t xml:space="preserve"> </w:t>
      </w:r>
      <w:r>
        <w:t>която като младеж не допу</w:t>
      </w:r>
      <w:r w:rsidR="00A27DE3">
        <w:t>ск</w:t>
      </w:r>
      <w:r>
        <w:t>ах</w:t>
      </w:r>
      <w:r w:rsidR="00A27DE3">
        <w:t>,</w:t>
      </w:r>
      <w:r>
        <w:t xml:space="preserve"> че ще доживея,</w:t>
      </w:r>
      <w:r w:rsidR="00B54B11">
        <w:t xml:space="preserve"> </w:t>
      </w:r>
      <w:r>
        <w:t>посрещнахме спазвайки семейните традиции</w:t>
      </w:r>
      <w:r w:rsidR="00A27DE3">
        <w:t>.</w:t>
      </w:r>
      <w:r>
        <w:t xml:space="preserve"> Големият ми</w:t>
      </w:r>
      <w:r w:rsidR="00B54B11">
        <w:t xml:space="preserve"> </w:t>
      </w:r>
      <w:r>
        <w:t>внук Стефко беше на 20 години и втора година студент</w:t>
      </w:r>
      <w:r w:rsidR="00A27DE3">
        <w:t xml:space="preserve">. </w:t>
      </w:r>
      <w:r>
        <w:t xml:space="preserve">На </w:t>
      </w:r>
      <w:r w:rsidR="00A27DE3">
        <w:t>честването</w:t>
      </w:r>
      <w:r w:rsidR="00B54B11">
        <w:t xml:space="preserve"> </w:t>
      </w:r>
      <w:r w:rsidR="00A27DE3">
        <w:t xml:space="preserve">на </w:t>
      </w:r>
      <w:r>
        <w:t>кръглата му годишнина за пр</w:t>
      </w:r>
      <w:r w:rsidR="00A27DE3">
        <w:t>ъ</w:t>
      </w:r>
      <w:r>
        <w:t xml:space="preserve">в път направих компромис и </w:t>
      </w:r>
      <w:r w:rsidR="00A27DE3">
        <w:t>посетих</w:t>
      </w:r>
      <w:r>
        <w:t xml:space="preserve"> домът на родителите му. Маринчо беше на 17 го</w:t>
      </w:r>
      <w:r w:rsidR="00C61B5D">
        <w:t>д</w:t>
      </w:r>
      <w:r>
        <w:t xml:space="preserve">ини и завърши с отличен успех </w:t>
      </w:r>
      <w:r w:rsidR="00B54B11">
        <w:t>9</w:t>
      </w:r>
      <w:r>
        <w:t>-ти клас на Математическата гимназия</w:t>
      </w:r>
      <w:r w:rsidR="00C61B5D">
        <w:rPr>
          <w:lang w:val="en-GB"/>
        </w:rPr>
        <w:t>.</w:t>
      </w:r>
      <w:r>
        <w:t xml:space="preserve"> Той </w:t>
      </w:r>
      <w:r w:rsidR="00C61B5D">
        <w:t>участваше</w:t>
      </w:r>
      <w:r w:rsidR="00B54B11" w:rsidRPr="00866A41">
        <w:t xml:space="preserve"> </w:t>
      </w:r>
      <w:r>
        <w:t>в</w:t>
      </w:r>
      <w:r w:rsidR="00B54B11" w:rsidRPr="00866A41">
        <w:t xml:space="preserve"> </w:t>
      </w:r>
      <w:r>
        <w:t>националния отбор по информатика в страната</w:t>
      </w:r>
      <w:r w:rsidR="00C61B5D">
        <w:rPr>
          <w:lang w:val="en-GB"/>
        </w:rPr>
        <w:t>.</w:t>
      </w:r>
      <w:r>
        <w:t xml:space="preserve"> Милко </w:t>
      </w:r>
      <w:r>
        <w:t>навърши</w:t>
      </w:r>
      <w:r w:rsidR="00B54B11">
        <w:t xml:space="preserve"> 15</w:t>
      </w:r>
      <w:r w:rsidR="00B54B11">
        <w:t xml:space="preserve"> години и от есента беше в </w:t>
      </w:r>
      <w:r w:rsidR="00B54B11">
        <w:t>8</w:t>
      </w:r>
      <w:r>
        <w:t xml:space="preserve">-ми клас на същата </w:t>
      </w:r>
      <w:r w:rsidR="00C61B5D">
        <w:t>гимназия</w:t>
      </w:r>
      <w:r w:rsidR="00B54B11">
        <w:rPr>
          <w:lang w:val="en-GB"/>
        </w:rPr>
        <w:t>.</w:t>
      </w:r>
      <w:r w:rsidR="00B54B11">
        <w:t xml:space="preserve"> </w:t>
      </w:r>
      <w:r>
        <w:t>Той също се учеше много добре.</w:t>
      </w:r>
    </w:p>
    <w:p w14:paraId="225A1F0B" w14:textId="5E8F1E51" w:rsidR="00201F58" w:rsidRDefault="00201F58" w:rsidP="00201F58">
      <w:r>
        <w:t xml:space="preserve">Милка </w:t>
      </w:r>
      <w:r w:rsidR="00C61B5D">
        <w:t>продължаваше</w:t>
      </w:r>
      <w:r>
        <w:t xml:space="preserve"> да р</w:t>
      </w:r>
      <w:r w:rsidR="00B54B11">
        <w:t xml:space="preserve">аботи като чистачка в </w:t>
      </w:r>
      <w:r w:rsidR="00B54B11">
        <w:t>„</w:t>
      </w:r>
      <w:r w:rsidR="00B54B11">
        <w:t>Орел</w:t>
      </w:r>
      <w:r w:rsidR="00B54B11">
        <w:t>”</w:t>
      </w:r>
      <w:r w:rsidR="00B54B11">
        <w:t xml:space="preserve"> и</w:t>
      </w:r>
      <w:r w:rsidR="00B54B11" w:rsidRPr="00866A41">
        <w:t xml:space="preserve"> </w:t>
      </w:r>
      <w:r w:rsidR="00B54B11">
        <w:t>„</w:t>
      </w:r>
      <w:r w:rsidR="00B54B11">
        <w:t>Корал</w:t>
      </w:r>
      <w:r w:rsidR="00B54B11">
        <w:t>”</w:t>
      </w:r>
      <w:r w:rsidR="00C61B5D">
        <w:rPr>
          <w:lang w:val="en-GB"/>
        </w:rPr>
        <w:t>.</w:t>
      </w:r>
      <w:r>
        <w:t xml:space="preserve"> Аз </w:t>
      </w:r>
      <w:r w:rsidR="00B54B11">
        <w:t>и помагах</w:t>
      </w:r>
      <w:r w:rsidR="00B54B11">
        <w:t xml:space="preserve"> и основно да се занимава</w:t>
      </w:r>
      <w:r w:rsidR="00B54B11">
        <w:t>х</w:t>
      </w:r>
      <w:r>
        <w:t xml:space="preserve"> с обработката на парцела в с</w:t>
      </w:r>
      <w:r w:rsidR="00C61B5D">
        <w:t xml:space="preserve">. </w:t>
      </w:r>
      <w:r>
        <w:t>М</w:t>
      </w:r>
      <w:r w:rsidR="00C61B5D">
        <w:t>.</w:t>
      </w:r>
      <w:r>
        <w:t xml:space="preserve"> Верея</w:t>
      </w:r>
      <w:r w:rsidR="00C61B5D">
        <w:t>.</w:t>
      </w:r>
      <w:r>
        <w:t xml:space="preserve"> Реколтата тази година беше доста доб</w:t>
      </w:r>
      <w:r w:rsidR="00B54B11">
        <w:t>ра и получихме продукция за 850</w:t>
      </w:r>
      <w:r w:rsidR="00B54B11">
        <w:t xml:space="preserve"> </w:t>
      </w:r>
      <w:r>
        <w:t>000 л</w:t>
      </w:r>
      <w:r w:rsidR="00C61B5D">
        <w:t xml:space="preserve">в. </w:t>
      </w:r>
      <w:r>
        <w:t>по текущи цени</w:t>
      </w:r>
      <w:r w:rsidR="00C61B5D">
        <w:t>.</w:t>
      </w:r>
      <w:r>
        <w:t xml:space="preserve"> Това беше голяма помощ за семейството</w:t>
      </w:r>
      <w:r w:rsidR="00C61B5D">
        <w:t>.</w:t>
      </w:r>
    </w:p>
    <w:p w14:paraId="7665A1F0" w14:textId="338AE3DE" w:rsidR="00201F58" w:rsidRDefault="00201F58" w:rsidP="00201F58">
      <w:r>
        <w:t xml:space="preserve">Като Председател на Съюза на Ветераните от </w:t>
      </w:r>
      <w:r w:rsidR="00C61B5D">
        <w:t>В</w:t>
      </w:r>
      <w:r>
        <w:t>ойната</w:t>
      </w:r>
      <w:r w:rsidR="00B54B11">
        <w:t xml:space="preserve"> </w:t>
      </w:r>
      <w:r>
        <w:t>бях ангажиран доста,</w:t>
      </w:r>
      <w:r w:rsidR="00C61B5D">
        <w:t xml:space="preserve"> особено</w:t>
      </w:r>
      <w:r>
        <w:t xml:space="preserve"> с получаването от София на во</w:t>
      </w:r>
      <w:r w:rsidR="00C61B5D">
        <w:t>е</w:t>
      </w:r>
      <w:r>
        <w:t>н</w:t>
      </w:r>
      <w:r w:rsidR="00C61B5D">
        <w:t>н</w:t>
      </w:r>
      <w:r>
        <w:t xml:space="preserve">о имущество и разпределението им между </w:t>
      </w:r>
      <w:r w:rsidR="00C61B5D">
        <w:t>членовете</w:t>
      </w:r>
      <w:r>
        <w:t xml:space="preserve"> на Съюза</w:t>
      </w:r>
      <w:r w:rsidR="00C61B5D">
        <w:t xml:space="preserve">. </w:t>
      </w:r>
      <w:r>
        <w:t>През годината извършихме и подмяната на удостоверени</w:t>
      </w:r>
      <w:r w:rsidR="00C61B5D">
        <w:t>я</w:t>
      </w:r>
      <w:r>
        <w:t>та</w:t>
      </w:r>
      <w:r w:rsidR="00B54B11">
        <w:t xml:space="preserve"> </w:t>
      </w:r>
      <w:r>
        <w:t>на</w:t>
      </w:r>
      <w:r w:rsidR="00B54B11">
        <w:t xml:space="preserve"> </w:t>
      </w:r>
      <w:r>
        <w:t xml:space="preserve">ветераните с нови </w:t>
      </w:r>
      <w:r w:rsidR="00C61B5D">
        <w:t>о</w:t>
      </w:r>
      <w:r>
        <w:t xml:space="preserve">т </w:t>
      </w:r>
      <w:r w:rsidR="00C61B5D">
        <w:t>Държавният</w:t>
      </w:r>
      <w:r>
        <w:t xml:space="preserve"> военен архив в гр</w:t>
      </w:r>
      <w:r w:rsidR="00C61B5D">
        <w:t xml:space="preserve">. </w:t>
      </w:r>
      <w:proofErr w:type="spellStart"/>
      <w:r>
        <w:t>В.Търново</w:t>
      </w:r>
      <w:proofErr w:type="spellEnd"/>
      <w:r w:rsidR="00C61B5D">
        <w:t>.</w:t>
      </w:r>
    </w:p>
    <w:p w14:paraId="34027630" w14:textId="74DF4D9F" w:rsidR="00201F58" w:rsidRDefault="00201F58" w:rsidP="00201F58">
      <w:r>
        <w:t>Чрез Общината в града</w:t>
      </w:r>
      <w:r w:rsidR="00B54B11">
        <w:t>,</w:t>
      </w:r>
      <w:r>
        <w:t xml:space="preserve"> уредихме  безплатното къпане на </w:t>
      </w:r>
      <w:r w:rsidR="00C61B5D">
        <w:t>всички</w:t>
      </w:r>
      <w:r>
        <w:t xml:space="preserve"> ветерани на Старозагорските бани един път седмично</w:t>
      </w:r>
      <w:r w:rsidR="00C61B5D">
        <w:t xml:space="preserve">. </w:t>
      </w:r>
      <w:r>
        <w:t xml:space="preserve">Организирахме </w:t>
      </w:r>
      <w:r w:rsidR="00C61B5D">
        <w:t>тържествено</w:t>
      </w:r>
      <w:r w:rsidR="00B54B11">
        <w:t xml:space="preserve"> </w:t>
      </w:r>
      <w:r w:rsidR="00C61B5D">
        <w:t>честване</w:t>
      </w:r>
      <w:r>
        <w:t xml:space="preserve"> на 55-тата годишнина от краят на Втората световна</w:t>
      </w:r>
      <w:r w:rsidR="00B54B11">
        <w:t xml:space="preserve"> </w:t>
      </w:r>
      <w:r>
        <w:t>война и Дравската епопея</w:t>
      </w:r>
      <w:r w:rsidR="00C61B5D">
        <w:t>.</w:t>
      </w:r>
      <w:r>
        <w:t xml:space="preserve"> </w:t>
      </w:r>
      <w:r>
        <w:t>По</w:t>
      </w:r>
      <w:r w:rsidR="00C61B5D">
        <w:t>се</w:t>
      </w:r>
      <w:r w:rsidR="00B54B11">
        <w:t>тихме кметът</w:t>
      </w:r>
      <w:r>
        <w:t xml:space="preserve"> на града във вр</w:t>
      </w:r>
      <w:r w:rsidR="00C61B5D">
        <w:t>ъз</w:t>
      </w:r>
      <w:r>
        <w:t>ка построяване паметник на загиналите във войните</w:t>
      </w:r>
      <w:r w:rsidR="00C61B5D">
        <w:t xml:space="preserve">. </w:t>
      </w:r>
      <w:r>
        <w:t>Такъв</w:t>
      </w:r>
      <w:r w:rsidR="00B54B11">
        <w:t xml:space="preserve"> </w:t>
      </w:r>
      <w:r>
        <w:t>в</w:t>
      </w:r>
      <w:r w:rsidR="00B54B11">
        <w:t xml:space="preserve"> </w:t>
      </w:r>
      <w:r>
        <w:t>града</w:t>
      </w:r>
      <w:r w:rsidR="00B54B11">
        <w:t xml:space="preserve"> </w:t>
      </w:r>
      <w:r>
        <w:t>нямаше</w:t>
      </w:r>
      <w:r w:rsidR="00C61B5D">
        <w:t>. Д</w:t>
      </w:r>
      <w:r>
        <w:t>-р Ев</w:t>
      </w:r>
      <w:r w:rsidR="00C61B5D">
        <w:t xml:space="preserve">. </w:t>
      </w:r>
      <w:r>
        <w:t>Желев ни обеща ,</w:t>
      </w:r>
      <w:r w:rsidR="00B54B11">
        <w:t xml:space="preserve"> </w:t>
      </w:r>
      <w:r>
        <w:t>че до края на мандата му</w:t>
      </w:r>
      <w:r w:rsidR="00C61B5D">
        <w:t xml:space="preserve"> щ</w:t>
      </w:r>
      <w:r>
        <w:t xml:space="preserve">е </w:t>
      </w:r>
      <w:r w:rsidR="00C61B5D">
        <w:t>се случи.</w:t>
      </w:r>
    </w:p>
    <w:p w14:paraId="5D7CEEF8" w14:textId="77777777" w:rsidR="00201F58" w:rsidRDefault="00201F58" w:rsidP="00201F58">
      <w:r>
        <w:t xml:space="preserve">На 29 юни 2000 година внезапно почина от инсулт </w:t>
      </w:r>
      <w:r w:rsidR="006D71FD">
        <w:t>сватанак</w:t>
      </w:r>
      <w:r w:rsidR="006D71FD">
        <w:rPr>
          <w:lang w:val="en-GB"/>
        </w:rPr>
        <w:t>a</w:t>
      </w:r>
      <w:r>
        <w:t xml:space="preserve"> Запрян Господинов Иванов на 68 години</w:t>
      </w:r>
      <w:r w:rsidR="006D71FD">
        <w:rPr>
          <w:lang w:val="en-GB"/>
        </w:rPr>
        <w:t>.</w:t>
      </w:r>
      <w:r w:rsidR="00B54B11">
        <w:t xml:space="preserve"> </w:t>
      </w:r>
      <w:r>
        <w:t>Това беше жесток удар за сна</w:t>
      </w:r>
      <w:r w:rsidR="006D71FD">
        <w:t>х</w:t>
      </w:r>
      <w:r>
        <w:t>ата Дора и внуците ми</w:t>
      </w:r>
      <w:r w:rsidR="006D71FD">
        <w:t>.</w:t>
      </w:r>
      <w:r>
        <w:t xml:space="preserve"> Той много ги обичаше и</w:t>
      </w:r>
      <w:r w:rsidR="00B54B11">
        <w:t xml:space="preserve"> </w:t>
      </w:r>
      <w:r>
        <w:t>се стараеше да им помага</w:t>
      </w:r>
      <w:r w:rsidR="006D71FD">
        <w:t xml:space="preserve">. </w:t>
      </w:r>
      <w:r>
        <w:t>На</w:t>
      </w:r>
      <w:r w:rsidR="00B54B11">
        <w:t xml:space="preserve"> </w:t>
      </w:r>
      <w:r>
        <w:t>погребението му в с</w:t>
      </w:r>
      <w:r w:rsidR="006D71FD">
        <w:t>.</w:t>
      </w:r>
      <w:r>
        <w:t xml:space="preserve"> Разделна бяхме </w:t>
      </w:r>
      <w:r w:rsidR="006D71FD">
        <w:t>цялото</w:t>
      </w:r>
      <w:r>
        <w:t xml:space="preserve"> семейство,</w:t>
      </w:r>
      <w:r w:rsidR="00B54B11">
        <w:t xml:space="preserve"> </w:t>
      </w:r>
      <w:r>
        <w:t>заедно със синът ми Васил</w:t>
      </w:r>
      <w:r w:rsidR="006D71FD">
        <w:t>.</w:t>
      </w:r>
    </w:p>
    <w:p w14:paraId="1CE890A3" w14:textId="35B1D009" w:rsidR="00201F58" w:rsidRDefault="00201F58" w:rsidP="00201F58">
      <w:r>
        <w:t xml:space="preserve">По същото време </w:t>
      </w:r>
      <w:r w:rsidR="006D71FD">
        <w:t>И</w:t>
      </w:r>
      <w:r>
        <w:t>ван Костов извърши някои промени в Пр</w:t>
      </w:r>
      <w:r w:rsidR="006D71FD">
        <w:t>а</w:t>
      </w:r>
      <w:r>
        <w:t>вителството</w:t>
      </w:r>
      <w:r w:rsidR="00B54B11">
        <w:t xml:space="preserve"> </w:t>
      </w:r>
      <w:r>
        <w:t>си,</w:t>
      </w:r>
      <w:r w:rsidR="00B54B11">
        <w:t xml:space="preserve"> </w:t>
      </w:r>
      <w:r>
        <w:t>стараейки се да заблуди населението,</w:t>
      </w:r>
      <w:r w:rsidR="00B54B11">
        <w:t xml:space="preserve"> </w:t>
      </w:r>
      <w:r>
        <w:t>че предприема мерки за подобрение икономиката на страната,</w:t>
      </w:r>
      <w:r w:rsidR="00B54B11">
        <w:t xml:space="preserve"> </w:t>
      </w:r>
      <w:r w:rsidR="00B54B11">
        <w:t>за да</w:t>
      </w:r>
      <w:r w:rsidR="00B54B11">
        <w:t xml:space="preserve"> </w:t>
      </w:r>
      <w:r>
        <w:t>избегне през 2001 г</w:t>
      </w:r>
      <w:r w:rsidR="00B54B11">
        <w:t xml:space="preserve">. </w:t>
      </w:r>
      <w:r>
        <w:t xml:space="preserve"> загубата на </w:t>
      </w:r>
      <w:r w:rsidR="006D71FD">
        <w:t>предстоящите</w:t>
      </w:r>
      <w:r>
        <w:t xml:space="preserve"> Парламентарни избори.</w:t>
      </w:r>
    </w:p>
    <w:p w14:paraId="21019050" w14:textId="2B50CB54" w:rsidR="00201F58" w:rsidRDefault="00201F58" w:rsidP="00201F58">
      <w:r>
        <w:t xml:space="preserve">Още от началото на 2001 година и </w:t>
      </w:r>
      <w:r w:rsidR="006D71FD">
        <w:t>особено</w:t>
      </w:r>
      <w:r>
        <w:t xml:space="preserve"> през </w:t>
      </w:r>
      <w:r>
        <w:t>първата</w:t>
      </w:r>
      <w:r w:rsidR="006D71FD">
        <w:t xml:space="preserve"> </w:t>
      </w:r>
      <w:r>
        <w:t>половина</w:t>
      </w:r>
      <w:r>
        <w:t xml:space="preserve"> на февруари здравословното ми състояние доста се</w:t>
      </w:r>
      <w:r w:rsidR="00B54B11">
        <w:t xml:space="preserve"> </w:t>
      </w:r>
      <w:r>
        <w:t>влоши</w:t>
      </w:r>
      <w:r w:rsidR="006D71FD">
        <w:t>.</w:t>
      </w:r>
      <w:r>
        <w:t xml:space="preserve"> На няколко пъти получих доста обилен кръвоизлив от дебелото черво</w:t>
      </w:r>
      <w:r w:rsidR="006D71FD">
        <w:t xml:space="preserve">. </w:t>
      </w:r>
      <w:r>
        <w:t>Наложи се с</w:t>
      </w:r>
      <w:r w:rsidR="00B54B11">
        <w:t xml:space="preserve"> направление от личния</w:t>
      </w:r>
      <w:r>
        <w:t xml:space="preserve"> си лекар д-</w:t>
      </w:r>
      <w:r w:rsidR="006D71FD">
        <w:t xml:space="preserve">р </w:t>
      </w:r>
      <w:r>
        <w:t>Русева</w:t>
      </w:r>
      <w:r w:rsidR="00B54B11">
        <w:t>,</w:t>
      </w:r>
      <w:r>
        <w:t xml:space="preserve"> да направя сериозни </w:t>
      </w:r>
      <w:r w:rsidR="006D71FD">
        <w:t>изследвания</w:t>
      </w:r>
      <w:r>
        <w:t xml:space="preserve"> на 12 и 13 февруари в</w:t>
      </w:r>
      <w:r w:rsidR="006D71FD">
        <w:t xml:space="preserve"> Първа</w:t>
      </w:r>
      <w:r w:rsidR="00B54B11">
        <w:t xml:space="preserve"> </w:t>
      </w:r>
      <w:r w:rsidR="006D71FD">
        <w:t>поликлиника</w:t>
      </w:r>
      <w:r w:rsidR="00B54B11">
        <w:t>. Установи се</w:t>
      </w:r>
      <w:r>
        <w:t>,</w:t>
      </w:r>
      <w:r w:rsidR="00B54B11">
        <w:t xml:space="preserve"> </w:t>
      </w:r>
      <w:r>
        <w:t>че дебелото ми черво е добре</w:t>
      </w:r>
      <w:r w:rsidR="006D71FD">
        <w:t xml:space="preserve">, </w:t>
      </w:r>
      <w:r>
        <w:t>а</w:t>
      </w:r>
      <w:r w:rsidR="00B54B11">
        <w:t xml:space="preserve"> </w:t>
      </w:r>
      <w:r>
        <w:t>кр</w:t>
      </w:r>
      <w:r w:rsidR="006D71FD">
        <w:t>ъ</w:t>
      </w:r>
      <w:r>
        <w:t>воизливите са от вътрешни хемороиди</w:t>
      </w:r>
      <w:r w:rsidR="00B54B11">
        <w:t xml:space="preserve"> </w:t>
      </w:r>
      <w:r>
        <w:t>на 7 см от ануса</w:t>
      </w:r>
      <w:r w:rsidR="006D71FD">
        <w:t xml:space="preserve">. </w:t>
      </w:r>
      <w:r>
        <w:t xml:space="preserve">На базата на </w:t>
      </w:r>
      <w:r w:rsidR="006D71FD">
        <w:t>съответното</w:t>
      </w:r>
      <w:r>
        <w:t xml:space="preserve"> лечение и диета,</w:t>
      </w:r>
      <w:r w:rsidR="00B54B11">
        <w:t xml:space="preserve"> </w:t>
      </w:r>
      <w:r>
        <w:t>всичко се нормализира.</w:t>
      </w:r>
    </w:p>
    <w:p w14:paraId="540A1165" w14:textId="751FFF18" w:rsidR="00201F58" w:rsidRDefault="00201F58" w:rsidP="00201F58">
      <w:r>
        <w:t>През април внезапно почина приятеля ми в с.</w:t>
      </w:r>
      <w:r w:rsidR="00B54B11">
        <w:t xml:space="preserve"> </w:t>
      </w:r>
      <w:r>
        <w:t>М</w:t>
      </w:r>
      <w:r w:rsidR="006D71FD">
        <w:t xml:space="preserve">. </w:t>
      </w:r>
      <w:r>
        <w:t>Верея д-р</w:t>
      </w:r>
      <w:r w:rsidR="00B54B11">
        <w:t xml:space="preserve"> </w:t>
      </w:r>
      <w:r>
        <w:t>Нинков</w:t>
      </w:r>
      <w:r w:rsidR="006D71FD">
        <w:t>.</w:t>
      </w:r>
      <w:r>
        <w:t xml:space="preserve"> Беше с оперирано </w:t>
      </w:r>
      <w:r w:rsidR="006D71FD">
        <w:t>сърце</w:t>
      </w:r>
      <w:r w:rsidR="00B54B11">
        <w:t>.</w:t>
      </w:r>
      <w:r>
        <w:t xml:space="preserve"> С него много добре си разбирахме и пасвахме</w:t>
      </w:r>
      <w:r w:rsidR="006D71FD">
        <w:t xml:space="preserve">. </w:t>
      </w:r>
      <w:r>
        <w:t>Той също имаше парцел в селото</w:t>
      </w:r>
      <w:r w:rsidR="006D71FD">
        <w:t>. На 14 юни почина на 62 годишна възраст от рак Зафирка Петкова. Тя беше един от дългогодишните ми техници</w:t>
      </w:r>
      <w:r w:rsidR="00B54B11">
        <w:t xml:space="preserve"> </w:t>
      </w:r>
      <w:r w:rsidR="006D71FD">
        <w:t>-</w:t>
      </w:r>
      <w:r w:rsidR="00B54B11">
        <w:t xml:space="preserve"> </w:t>
      </w:r>
      <w:r w:rsidR="006D71FD">
        <w:t>птицевъди, с която се разбирахме много добре.</w:t>
      </w:r>
    </w:p>
    <w:p w14:paraId="214A42B5" w14:textId="678A3504" w:rsidR="00201F58" w:rsidRDefault="00201F58" w:rsidP="00201F58">
      <w:r>
        <w:t>На юбилейна научна конференция,</w:t>
      </w:r>
      <w:r w:rsidR="006D71FD">
        <w:t xml:space="preserve"> организирана</w:t>
      </w:r>
      <w:r>
        <w:t xml:space="preserve"> от клона на</w:t>
      </w:r>
      <w:r w:rsidR="00B54B11">
        <w:t xml:space="preserve"> </w:t>
      </w:r>
      <w:r>
        <w:t>СУБ</w:t>
      </w:r>
      <w:r w:rsidR="00B54B11">
        <w:t xml:space="preserve"> </w:t>
      </w:r>
      <w:r>
        <w:t>- СЗ, като един от у</w:t>
      </w:r>
      <w:r w:rsidR="006D71FD">
        <w:t>чре</w:t>
      </w:r>
      <w:r>
        <w:t>дители</w:t>
      </w:r>
      <w:r w:rsidR="006D71FD">
        <w:t>те</w:t>
      </w:r>
      <w:r w:rsidR="00B54B11">
        <w:t xml:space="preserve"> </w:t>
      </w:r>
      <w:r w:rsidR="006D71FD">
        <w:t xml:space="preserve"> </w:t>
      </w:r>
      <w:r w:rsidR="006D71FD">
        <w:t>през</w:t>
      </w:r>
      <w:r w:rsidR="00B54B11">
        <w:t xml:space="preserve"> </w:t>
      </w:r>
      <w:r w:rsidR="006D71FD">
        <w:t xml:space="preserve"> </w:t>
      </w:r>
      <w:r w:rsidR="006D71FD">
        <w:t>1961 г.</w:t>
      </w:r>
      <w:r w:rsidR="00B54B11">
        <w:t xml:space="preserve"> </w:t>
      </w:r>
      <w:r w:rsidR="006D71FD">
        <w:t>бях</w:t>
      </w:r>
      <w:r w:rsidR="00B54B11">
        <w:t xml:space="preserve"> </w:t>
      </w:r>
      <w:r>
        <w:t xml:space="preserve"> награден с грамота</w:t>
      </w:r>
      <w:r w:rsidR="006D71FD">
        <w:t>.</w:t>
      </w:r>
    </w:p>
    <w:p w14:paraId="38EDECA0" w14:textId="77777777" w:rsidR="00CA375F" w:rsidRDefault="00201F58" w:rsidP="00201F58">
      <w:r>
        <w:t xml:space="preserve">Тази 2001 година е забележителна с </w:t>
      </w:r>
      <w:r w:rsidR="00CA375F">
        <w:t>проявите</w:t>
      </w:r>
      <w:r>
        <w:t xml:space="preserve"> на внуците</w:t>
      </w:r>
      <w:r w:rsidR="00B54B11" w:rsidRPr="00866A41">
        <w:t xml:space="preserve"> </w:t>
      </w:r>
      <w:r>
        <w:t>ми Маринчо и Милко</w:t>
      </w:r>
      <w:r w:rsidR="00CA375F">
        <w:rPr>
          <w:lang w:val="en-US"/>
        </w:rPr>
        <w:t>.</w:t>
      </w:r>
      <w:r>
        <w:t xml:space="preserve"> Маринчо през септември беше в Албания,</w:t>
      </w:r>
      <w:r w:rsidR="00B54B11" w:rsidRPr="00866A41">
        <w:t xml:space="preserve"> </w:t>
      </w:r>
      <w:r>
        <w:t>където с националният отбор по информатика</w:t>
      </w:r>
      <w:r w:rsidR="00B54B11">
        <w:t>,</w:t>
      </w:r>
      <w:r>
        <w:t xml:space="preserve"> </w:t>
      </w:r>
      <w:r w:rsidR="00CA375F">
        <w:t>участва</w:t>
      </w:r>
      <w:r>
        <w:t xml:space="preserve"> в </w:t>
      </w:r>
      <w:r w:rsidR="00CA375F">
        <w:t>състезания</w:t>
      </w:r>
      <w:r>
        <w:t xml:space="preserve"> между Балканските страни</w:t>
      </w:r>
      <w:r w:rsidR="00CA375F">
        <w:t xml:space="preserve">. </w:t>
      </w:r>
      <w:r>
        <w:t xml:space="preserve">Класира се на второ </w:t>
      </w:r>
      <w:r w:rsidR="00CA375F">
        <w:t xml:space="preserve">отборно </w:t>
      </w:r>
      <w:r>
        <w:t>място</w:t>
      </w:r>
      <w:r w:rsidR="00B54B11">
        <w:t xml:space="preserve"> </w:t>
      </w:r>
      <w:r>
        <w:t>и получи сребърен медал.</w:t>
      </w:r>
      <w:r w:rsidR="00B54B11">
        <w:t xml:space="preserve"> </w:t>
      </w:r>
      <w:r>
        <w:t xml:space="preserve">През декември </w:t>
      </w:r>
      <w:r w:rsidR="00CA375F">
        <w:t>участва</w:t>
      </w:r>
      <w:r>
        <w:t xml:space="preserve"> в Б</w:t>
      </w:r>
      <w:r w:rsidR="00CA375F">
        <w:t>е</w:t>
      </w:r>
      <w:r>
        <w:t>лград</w:t>
      </w:r>
      <w:r w:rsidR="00B54B11">
        <w:t xml:space="preserve"> </w:t>
      </w:r>
      <w:r>
        <w:t>в друго международно състезание и зае първо</w:t>
      </w:r>
      <w:r w:rsidR="00CA375F">
        <w:t xml:space="preserve"> отборно</w:t>
      </w:r>
      <w:r w:rsidR="00B54B11">
        <w:t xml:space="preserve"> </w:t>
      </w:r>
      <w:r>
        <w:t>място</w:t>
      </w:r>
      <w:r w:rsidR="00CA375F">
        <w:t>.</w:t>
      </w:r>
      <w:r>
        <w:t xml:space="preserve"> Милко от своя страна беше избран за зам.</w:t>
      </w:r>
      <w:r w:rsidR="00B54B11">
        <w:t xml:space="preserve"> </w:t>
      </w:r>
      <w:r>
        <w:t xml:space="preserve">Председател </w:t>
      </w:r>
      <w:r w:rsidR="00CA375F">
        <w:t>н</w:t>
      </w:r>
      <w:r>
        <w:t>а Младежкия</w:t>
      </w:r>
      <w:r w:rsidR="00B54B11">
        <w:t>т</w:t>
      </w:r>
      <w:r w:rsidR="00B54B11">
        <w:t xml:space="preserve"> </w:t>
      </w:r>
      <w:r>
        <w:t>общински съвет</w:t>
      </w:r>
      <w:r w:rsidR="00B54B11">
        <w:t xml:space="preserve"> </w:t>
      </w:r>
      <w:r>
        <w:t>-гр.</w:t>
      </w:r>
      <w:r w:rsidR="00B54B11">
        <w:t xml:space="preserve"> </w:t>
      </w:r>
      <w:r>
        <w:t>Стара Загора</w:t>
      </w:r>
      <w:r w:rsidR="00CA375F">
        <w:t>.</w:t>
      </w:r>
      <w:r>
        <w:t xml:space="preserve"> Много добре се изявяваше като добър организатор на проявите на МОС</w:t>
      </w:r>
      <w:r w:rsidR="00CA375F">
        <w:t>.</w:t>
      </w:r>
      <w:r w:rsidR="00B54B11">
        <w:t xml:space="preserve"> </w:t>
      </w:r>
      <w:r w:rsidR="00CA375F">
        <w:t>Съжалявах</w:t>
      </w:r>
      <w:r>
        <w:t xml:space="preserve"> само</w:t>
      </w:r>
      <w:r w:rsidR="00CA375F">
        <w:t xml:space="preserve">, </w:t>
      </w:r>
      <w:r w:rsidR="00B54B11">
        <w:t xml:space="preserve"> </w:t>
      </w:r>
      <w:r>
        <w:t>че</w:t>
      </w:r>
      <w:r w:rsidR="00B54B11">
        <w:t xml:space="preserve"> </w:t>
      </w:r>
      <w:r>
        <w:t>не е жив татко им,</w:t>
      </w:r>
      <w:r w:rsidR="00B54B11">
        <w:t xml:space="preserve"> </w:t>
      </w:r>
      <w:r>
        <w:t>за да се радва</w:t>
      </w:r>
      <w:r w:rsidR="00CA375F">
        <w:t>.</w:t>
      </w:r>
    </w:p>
    <w:p w14:paraId="1A9B8BEC" w14:textId="5CADC952" w:rsidR="00201F58" w:rsidRDefault="00201F58" w:rsidP="00201F58">
      <w:r>
        <w:t xml:space="preserve">В края на годината </w:t>
      </w:r>
      <w:r w:rsidR="004A1182">
        <w:t>п</w:t>
      </w:r>
      <w:r>
        <w:t xml:space="preserve">о моя </w:t>
      </w:r>
      <w:r w:rsidR="004A1182">
        <w:t>молба</w:t>
      </w:r>
      <w:r>
        <w:t xml:space="preserve"> бях освободен като Председател</w:t>
      </w:r>
      <w:r w:rsidR="004A1182">
        <w:t xml:space="preserve"> на Съюза на Ветераните от войните</w:t>
      </w:r>
      <w:r w:rsidR="00B54B11">
        <w:t>,</w:t>
      </w:r>
      <w:r w:rsidR="004A1182">
        <w:t xml:space="preserve"> ка</w:t>
      </w:r>
      <w:r>
        <w:t>то</w:t>
      </w:r>
      <w:r w:rsidR="00B54B11">
        <w:t xml:space="preserve"> </w:t>
      </w:r>
      <w:r>
        <w:t>о</w:t>
      </w:r>
      <w:r w:rsidR="004A1182">
        <w:t>с</w:t>
      </w:r>
      <w:r>
        <w:t>танах само член на Общинското ръководство,</w:t>
      </w:r>
      <w:r w:rsidR="00B54B11">
        <w:t xml:space="preserve"> </w:t>
      </w:r>
      <w:r>
        <w:t>но бях избран за зам.</w:t>
      </w:r>
      <w:r w:rsidR="00B54B11">
        <w:t xml:space="preserve"> </w:t>
      </w:r>
      <w:r>
        <w:t xml:space="preserve">Председател на Областното </w:t>
      </w:r>
      <w:r w:rsidR="004A1182">
        <w:t xml:space="preserve">ръководство. </w:t>
      </w:r>
      <w:r>
        <w:t>През годината Милка напусна задълженията си като чистачка в</w:t>
      </w:r>
      <w:r w:rsidR="00B54B11">
        <w:t xml:space="preserve"> </w:t>
      </w:r>
      <w:r w:rsidR="00B54B11">
        <w:t>„</w:t>
      </w:r>
      <w:r w:rsidR="00B54B11">
        <w:t>Орел</w:t>
      </w:r>
      <w:r>
        <w:t>“</w:t>
      </w:r>
      <w:r w:rsidR="00B54B11">
        <w:t xml:space="preserve"> </w:t>
      </w:r>
      <w:r w:rsidR="00B54B11">
        <w:t xml:space="preserve">и </w:t>
      </w:r>
      <w:r w:rsidR="00B54B11">
        <w:t>„</w:t>
      </w:r>
      <w:r w:rsidR="00B54B11">
        <w:t>Корал</w:t>
      </w:r>
      <w:r w:rsidR="00B54B11">
        <w:t>”</w:t>
      </w:r>
      <w:r>
        <w:t>,</w:t>
      </w:r>
      <w:r w:rsidR="00B54B11">
        <w:t xml:space="preserve"> </w:t>
      </w:r>
      <w:r>
        <w:t>но започна да гледа едно малко дете</w:t>
      </w:r>
      <w:r w:rsidR="00B54B11">
        <w:t xml:space="preserve"> </w:t>
      </w:r>
      <w:r>
        <w:t>на име Драго, родено в началото на годината</w:t>
      </w:r>
      <w:r w:rsidR="004A1182">
        <w:t>.</w:t>
      </w:r>
      <w:r>
        <w:t xml:space="preserve"> Беше свободна</w:t>
      </w:r>
      <w:r w:rsidR="00B54B11">
        <w:t xml:space="preserve"> </w:t>
      </w:r>
      <w:r>
        <w:t>само в събота и неделя</w:t>
      </w:r>
      <w:r w:rsidR="004A1182">
        <w:t xml:space="preserve">. </w:t>
      </w:r>
      <w:r>
        <w:t>На мен остана отново гри</w:t>
      </w:r>
      <w:r w:rsidR="004A1182">
        <w:t>ж</w:t>
      </w:r>
      <w:r w:rsidR="00B54B11">
        <w:t xml:space="preserve">ата за парцела в </w:t>
      </w:r>
      <w:r>
        <w:t>М. Верея.</w:t>
      </w:r>
      <w:r w:rsidR="00B54B11">
        <w:t xml:space="preserve"> </w:t>
      </w:r>
      <w:r>
        <w:t>Продължавахме да помагаме на внуците</w:t>
      </w:r>
      <w:r w:rsidR="004A1182">
        <w:t>.</w:t>
      </w:r>
      <w:r>
        <w:t xml:space="preserve"> С наше одобрение снаха</w:t>
      </w:r>
      <w:r>
        <w:t xml:space="preserve"> </w:t>
      </w:r>
      <w:r w:rsidR="00B54B11">
        <w:t>ми</w:t>
      </w:r>
      <w:r w:rsidR="00B54B11">
        <w:t xml:space="preserve"> </w:t>
      </w:r>
      <w:r>
        <w:t>Дора се свърза в добри връзки и договорно без брак</w:t>
      </w:r>
      <w:r w:rsidR="004A1182">
        <w:t xml:space="preserve"> с</w:t>
      </w:r>
      <w:r>
        <w:t xml:space="preserve"> Христо</w:t>
      </w:r>
      <w:r w:rsidR="004A1182">
        <w:t xml:space="preserve">. </w:t>
      </w:r>
      <w:r>
        <w:t>Той беше добър човек, изоставен от съпругата си</w:t>
      </w:r>
      <w:r w:rsidR="004A1182">
        <w:t>.</w:t>
      </w:r>
      <w:r w:rsidR="00B54B11">
        <w:t xml:space="preserve"> </w:t>
      </w:r>
      <w:r w:rsidR="00B54B11">
        <w:t xml:space="preserve"> </w:t>
      </w:r>
      <w:r w:rsidR="00B54B11">
        <w:t>У нас</w:t>
      </w:r>
      <w:r>
        <w:t xml:space="preserve"> обаче рядко идваше.</w:t>
      </w:r>
    </w:p>
    <w:p w14:paraId="5C538F62" w14:textId="3312D69A" w:rsidR="00201F58" w:rsidRDefault="00201F58" w:rsidP="00201F58">
      <w:r>
        <w:t>През 2002 година на 30 май проведохме 12-та среща във връзка 60 години от з</w:t>
      </w:r>
      <w:r w:rsidR="004A1182">
        <w:t>а</w:t>
      </w:r>
      <w:r>
        <w:t>вършването ни на гимназия</w:t>
      </w:r>
      <w:r w:rsidR="004A1182">
        <w:t>.</w:t>
      </w:r>
      <w:r>
        <w:t xml:space="preserve"> Аз </w:t>
      </w:r>
      <w:r w:rsidR="004A1182">
        <w:t>организирах</w:t>
      </w:r>
      <w:r>
        <w:t xml:space="preserve"> обяда във Военният стол на бул.</w:t>
      </w:r>
      <w:r w:rsidR="00B54B11">
        <w:t xml:space="preserve"> </w:t>
      </w:r>
      <w:r>
        <w:t>„Методи Ку</w:t>
      </w:r>
      <w:r w:rsidR="00B54B11">
        <w:t>сев</w:t>
      </w:r>
      <w:r w:rsidR="00B54B11">
        <w:t>”</w:t>
      </w:r>
      <w:r w:rsidR="004A1182">
        <w:t>.</w:t>
      </w:r>
      <w:r w:rsidR="004A1182">
        <w:t xml:space="preserve"> Участваха </w:t>
      </w:r>
      <w:r>
        <w:t>едва 25 души, а от моят клас бяхме само четири</w:t>
      </w:r>
      <w:r w:rsidR="004A1182">
        <w:t xml:space="preserve"> </w:t>
      </w:r>
      <w:r w:rsidR="00B54B11">
        <w:t>–</w:t>
      </w:r>
      <w:r w:rsidR="004A1182">
        <w:t xml:space="preserve"> </w:t>
      </w:r>
      <w:r>
        <w:t>Ст</w:t>
      </w:r>
      <w:r w:rsidR="00B54B11">
        <w:t xml:space="preserve">. </w:t>
      </w:r>
      <w:proofErr w:type="spellStart"/>
      <w:r>
        <w:t>Петре</w:t>
      </w:r>
      <w:r w:rsidR="00B54B11">
        <w:t>в</w:t>
      </w:r>
      <w:proofErr w:type="spellEnd"/>
      <w:r w:rsidR="00B54B11">
        <w:t xml:space="preserve">, </w:t>
      </w:r>
      <w:r>
        <w:t>Г.</w:t>
      </w:r>
      <w:r w:rsidR="00B54B11">
        <w:t xml:space="preserve"> </w:t>
      </w:r>
      <w:r>
        <w:t>Михов,</w:t>
      </w:r>
      <w:r w:rsidR="00B54B11">
        <w:t xml:space="preserve"> </w:t>
      </w:r>
      <w:r w:rsidR="00B54B11">
        <w:t>Г. Златев и аз</w:t>
      </w:r>
      <w:r w:rsidR="00B54B11">
        <w:t>.</w:t>
      </w:r>
      <w:r w:rsidR="00B54B11">
        <w:t xml:space="preserve"> Направихме си </w:t>
      </w:r>
      <w:r>
        <w:t>колективна снимка във</w:t>
      </w:r>
      <w:r w:rsidR="00B54B11">
        <w:t xml:space="preserve"> </w:t>
      </w:r>
      <w:r>
        <w:t>фотото на съученика ни Хр</w:t>
      </w:r>
      <w:r w:rsidR="004A1182">
        <w:t xml:space="preserve">. </w:t>
      </w:r>
      <w:r>
        <w:t>Дуков.</w:t>
      </w:r>
    </w:p>
    <w:p w14:paraId="0CB09AB7" w14:textId="2EAF5A8D" w:rsidR="00201F58" w:rsidRDefault="004A1182" w:rsidP="00201F58">
      <w:r>
        <w:t xml:space="preserve">Марин </w:t>
      </w:r>
      <w:r w:rsidR="00201F58">
        <w:t>канди</w:t>
      </w:r>
      <w:r>
        <w:t>датст</w:t>
      </w:r>
      <w:r w:rsidR="00201F58">
        <w:t xml:space="preserve">ва и беше приет да следва Информатика в </w:t>
      </w:r>
      <w:r>
        <w:t>С</w:t>
      </w:r>
      <w:r w:rsidR="00B54B11">
        <w:t xml:space="preserve">У </w:t>
      </w:r>
      <w:r w:rsidR="00B54B11">
        <w:t>„</w:t>
      </w:r>
      <w:r w:rsidR="00201F58">
        <w:t>Св</w:t>
      </w:r>
      <w:r>
        <w:t xml:space="preserve">. </w:t>
      </w:r>
      <w:r w:rsidR="00201F58">
        <w:t>Кл</w:t>
      </w:r>
      <w:r>
        <w:t>.</w:t>
      </w:r>
      <w:r w:rsidR="00201F58">
        <w:t xml:space="preserve"> Охридски</w:t>
      </w:r>
      <w:r>
        <w:t xml:space="preserve">“. </w:t>
      </w:r>
      <w:r w:rsidR="00201F58">
        <w:t>Милко прикл</w:t>
      </w:r>
      <w:r w:rsidR="00B54B11">
        <w:t xml:space="preserve">ючи </w:t>
      </w:r>
      <w:r w:rsidR="00B54B11">
        <w:t>10</w:t>
      </w:r>
      <w:r w:rsidR="00201F58">
        <w:t>-ти кл</w:t>
      </w:r>
      <w:r>
        <w:t xml:space="preserve">ас </w:t>
      </w:r>
      <w:r w:rsidR="00201F58">
        <w:t>на</w:t>
      </w:r>
      <w:r w:rsidR="00B54B11">
        <w:t xml:space="preserve"> </w:t>
      </w:r>
      <w:r w:rsidR="00201F58">
        <w:t>Природо</w:t>
      </w:r>
      <w:r w:rsidR="00B54B11">
        <w:t xml:space="preserve"> </w:t>
      </w:r>
      <w:r w:rsidR="00201F58">
        <w:t>-</w:t>
      </w:r>
      <w:r w:rsidR="00B54B11">
        <w:t xml:space="preserve"> </w:t>
      </w:r>
      <w:r w:rsidR="00201F58">
        <w:t>математическата гимназия също с отличен успех</w:t>
      </w:r>
      <w:r>
        <w:t>. Н</w:t>
      </w:r>
      <w:r w:rsidR="00201F58">
        <w:t>ай-големият ми внук Стефко</w:t>
      </w:r>
      <w:r>
        <w:t xml:space="preserve">, </w:t>
      </w:r>
      <w:r w:rsidR="00201F58">
        <w:t>завърши</w:t>
      </w:r>
      <w:r w:rsidR="00B54B11">
        <w:t xml:space="preserve"> </w:t>
      </w:r>
      <w:r w:rsidR="00B54B11">
        <w:t>И</w:t>
      </w:r>
      <w:r w:rsidR="00201F58">
        <w:t>кономика във Варна и взе успешно  държавният си изпит</w:t>
      </w:r>
      <w:r>
        <w:t xml:space="preserve">. </w:t>
      </w:r>
      <w:r w:rsidR="00201F58">
        <w:t>След</w:t>
      </w:r>
      <w:r w:rsidR="00B54B11">
        <w:t xml:space="preserve"> </w:t>
      </w:r>
      <w:proofErr w:type="spellStart"/>
      <w:r w:rsidR="00B54B11">
        <w:t>това,от</w:t>
      </w:r>
      <w:proofErr w:type="spellEnd"/>
      <w:r w:rsidR="00B54B11">
        <w:t xml:space="preserve"> септември постъпи за </w:t>
      </w:r>
      <w:r w:rsidR="00B54B11">
        <w:t>6</w:t>
      </w:r>
      <w:r w:rsidR="00201F58">
        <w:t xml:space="preserve"> месеца войник</w:t>
      </w:r>
      <w:r>
        <w:t>.</w:t>
      </w:r>
    </w:p>
    <w:p w14:paraId="6E2C1879" w14:textId="73A182A7" w:rsidR="00042E8F" w:rsidRPr="00042E8F" w:rsidRDefault="00042E8F" w:rsidP="00042E8F">
      <w:pPr>
        <w:rPr>
          <w:lang w:val="en-GB"/>
        </w:rPr>
      </w:pPr>
      <w:r w:rsidRPr="00042E8F">
        <w:t>Ние с Милка не можехме да не бъдем доволни от внуците си. През 2002 и 2003 г. тя продължаваше да гледа малкият Драго, който ни стана като четвърти внук. Аз про</w:t>
      </w:r>
      <w:r w:rsidR="00B54B11">
        <w:t xml:space="preserve">дължих да посещавам парцела в </w:t>
      </w:r>
      <w:r w:rsidRPr="00042E8F">
        <w:t xml:space="preserve"> М. Верея. Маринчо с отличие приключи първата година от </w:t>
      </w:r>
      <w:r w:rsidR="00B54B11">
        <w:t xml:space="preserve">следването си, а Милко завърши </w:t>
      </w:r>
      <w:r w:rsidR="00B54B11">
        <w:t>11</w:t>
      </w:r>
      <w:r w:rsidRPr="00042E8F">
        <w:t>-ти клас</w:t>
      </w:r>
      <w:r w:rsidRPr="00042E8F">
        <w:rPr>
          <w:lang w:val="en-GB"/>
        </w:rPr>
        <w:t xml:space="preserve">. </w:t>
      </w:r>
      <w:r w:rsidRPr="00042E8F">
        <w:t xml:space="preserve">Майка им </w:t>
      </w:r>
      <w:r w:rsidR="00B54B11">
        <w:t xml:space="preserve">Дора и приятелят </w:t>
      </w:r>
      <w:r w:rsidRPr="00042E8F">
        <w:t>и</w:t>
      </w:r>
      <w:r w:rsidRPr="00042E8F">
        <w:t xml:space="preserve"> Христо се сна</w:t>
      </w:r>
      <w:r w:rsidR="00B54B11">
        <w:t>б</w:t>
      </w:r>
      <w:r w:rsidRPr="00042E8F">
        <w:t>диха с апартамент</w:t>
      </w:r>
      <w:r w:rsidR="00B54B11" w:rsidRPr="00866A41">
        <w:t xml:space="preserve"> </w:t>
      </w:r>
      <w:r w:rsidRPr="00042E8F">
        <w:t>в центъра на града и живееха в него,</w:t>
      </w:r>
      <w:r w:rsidR="00B54B11" w:rsidRPr="00866A41">
        <w:t xml:space="preserve"> </w:t>
      </w:r>
      <w:r w:rsidRPr="00042E8F">
        <w:t>а</w:t>
      </w:r>
      <w:r w:rsidR="00B54B11" w:rsidRPr="00866A41">
        <w:t xml:space="preserve"> </w:t>
      </w:r>
      <w:r w:rsidRPr="00042E8F">
        <w:t>децата оставаха при</w:t>
      </w:r>
      <w:r w:rsidR="00B54B11" w:rsidRPr="00866A41">
        <w:t xml:space="preserve"> </w:t>
      </w:r>
      <w:r w:rsidRPr="00042E8F">
        <w:t>нас</w:t>
      </w:r>
      <w:r w:rsidRPr="00042E8F">
        <w:rPr>
          <w:lang w:val="en-GB"/>
        </w:rPr>
        <w:t xml:space="preserve">. </w:t>
      </w:r>
      <w:r w:rsidR="00B54B11">
        <w:t xml:space="preserve">Стефко приключи </w:t>
      </w:r>
      <w:r w:rsidR="00B54B11">
        <w:t>с</w:t>
      </w:r>
      <w:r w:rsidRPr="00042E8F">
        <w:t xml:space="preserve"> военната служба и приятелката</w:t>
      </w:r>
      <w:r w:rsidRPr="00042E8F">
        <w:t xml:space="preserve"> </w:t>
      </w:r>
      <w:r w:rsidR="00B54B11">
        <w:t xml:space="preserve"> </w:t>
      </w:r>
      <w:r w:rsidRPr="00042E8F">
        <w:t>си Антоанета започнаха да работят по специалността си</w:t>
      </w:r>
      <w:r w:rsidRPr="00042E8F">
        <w:rPr>
          <w:lang w:val="en-GB"/>
        </w:rPr>
        <w:t>.</w:t>
      </w:r>
    </w:p>
    <w:p w14:paraId="2CB3CA6D" w14:textId="608A4043" w:rsidR="00042E8F" w:rsidRPr="00042E8F" w:rsidRDefault="00042E8F" w:rsidP="00042E8F">
      <w:r w:rsidRPr="00042E8F">
        <w:t>През годината аз изнесох само една беседа по радио Стара Загора и пред СУБ</w:t>
      </w:r>
      <w:r w:rsidR="00B54B11">
        <w:t xml:space="preserve"> </w:t>
      </w:r>
      <w:r w:rsidRPr="00042E8F">
        <w:t>-</w:t>
      </w:r>
      <w:r w:rsidR="00B54B11">
        <w:t xml:space="preserve"> </w:t>
      </w:r>
      <w:r w:rsidRPr="00042E8F">
        <w:t>СЗ п</w:t>
      </w:r>
      <w:r w:rsidR="00B54B11">
        <w:t>о случай 58 години от 9-ти май</w:t>
      </w:r>
      <w:r w:rsidR="00B54B11" w:rsidRPr="00866A41">
        <w:t xml:space="preserve"> </w:t>
      </w:r>
      <w:r w:rsidR="00B54B11">
        <w:t>– „</w:t>
      </w:r>
      <w:r w:rsidR="00B54B11">
        <w:t>Денят на победата</w:t>
      </w:r>
      <w:r w:rsidR="00B54B11">
        <w:t>”</w:t>
      </w:r>
      <w:r w:rsidRPr="00042E8F">
        <w:t>.</w:t>
      </w:r>
    </w:p>
    <w:p w14:paraId="086983CE" w14:textId="0DF48FB3" w:rsidR="00042E8F" w:rsidRPr="00042E8F" w:rsidRDefault="00042E8F" w:rsidP="00042E8F">
      <w:r w:rsidRPr="00042E8F">
        <w:t>Следващата 2004 година за мен беше Юбилейна</w:t>
      </w:r>
      <w:r w:rsidRPr="00042E8F">
        <w:rPr>
          <w:lang w:val="en-GB"/>
        </w:rPr>
        <w:t xml:space="preserve">. </w:t>
      </w:r>
      <w:r w:rsidRPr="00042E8F">
        <w:t>Нали навършвах 80 години</w:t>
      </w:r>
      <w:r w:rsidRPr="00042E8F">
        <w:rPr>
          <w:lang w:val="en-GB"/>
        </w:rPr>
        <w:t>.</w:t>
      </w:r>
      <w:r w:rsidRPr="00042E8F">
        <w:t xml:space="preserve"> Още през февруари реших и напуснах всички</w:t>
      </w:r>
      <w:r w:rsidR="00B54B11" w:rsidRPr="00866A41">
        <w:t xml:space="preserve"> </w:t>
      </w:r>
      <w:r w:rsidRPr="00042E8F">
        <w:t>обществени</w:t>
      </w:r>
      <w:r w:rsidR="00B54B11" w:rsidRPr="00866A41">
        <w:t xml:space="preserve"> </w:t>
      </w:r>
      <w:r w:rsidRPr="00042E8F">
        <w:t>длъжности,</w:t>
      </w:r>
      <w:r w:rsidR="00B54B11" w:rsidRPr="00866A41">
        <w:t xml:space="preserve"> </w:t>
      </w:r>
      <w:r w:rsidRPr="00042E8F">
        <w:t>които заемах</w:t>
      </w:r>
      <w:r w:rsidR="00B54B11" w:rsidRPr="00866A41">
        <w:t xml:space="preserve"> </w:t>
      </w:r>
      <w:r w:rsidRPr="00042E8F">
        <w:t>в ръководството на Съюза на ветераните от войните. През май пр</w:t>
      </w:r>
      <w:r w:rsidR="00B54B11">
        <w:t>исъствах на дискусия в НИГО, ко</w:t>
      </w:r>
      <w:r w:rsidR="00B54B11">
        <w:t>е</w:t>
      </w:r>
      <w:r w:rsidRPr="00042E8F">
        <w:t xml:space="preserve">то от </w:t>
      </w:r>
      <w:r w:rsidR="00B54B11">
        <w:t>0</w:t>
      </w:r>
      <w:r w:rsidRPr="00042E8F">
        <w:t>1.</w:t>
      </w:r>
      <w:r w:rsidR="00B54B11">
        <w:t>01.</w:t>
      </w:r>
      <w:r w:rsidR="00B54B11">
        <w:t xml:space="preserve">2004 г. беше прекръстен </w:t>
      </w:r>
      <w:r w:rsidR="00B54B11">
        <w:t>на</w:t>
      </w:r>
      <w:r w:rsidRPr="00042E8F">
        <w:t xml:space="preserve"> Зем</w:t>
      </w:r>
      <w:r w:rsidR="00B54B11">
        <w:t xml:space="preserve">еделски институт. Темата беше: </w:t>
      </w:r>
      <w:r w:rsidR="00B54B11">
        <w:t>„</w:t>
      </w:r>
      <w:r w:rsidRPr="00042E8F">
        <w:t>Ролята на селско-стопанската наука за реализацията на програмите за развитие</w:t>
      </w:r>
      <w:r w:rsidR="00B54B11">
        <w:t xml:space="preserve"> на животновъдството в България</w:t>
      </w:r>
      <w:r w:rsidR="00B54B11">
        <w:t>”</w:t>
      </w:r>
      <w:r w:rsidRPr="00042E8F">
        <w:t>.</w:t>
      </w:r>
      <w:r w:rsidRPr="00042E8F">
        <w:t xml:space="preserve"> Направих предварително подготвено от мен изказване.</w:t>
      </w:r>
    </w:p>
    <w:p w14:paraId="52F21EE5" w14:textId="58C1B458" w:rsidR="00042E8F" w:rsidRPr="00042E8F" w:rsidRDefault="00B54B11" w:rsidP="00042E8F">
      <w:r>
        <w:t>По молба на проф. Ив</w:t>
      </w:r>
      <w:r>
        <w:t>.</w:t>
      </w:r>
      <w:r w:rsidR="00042E8F" w:rsidRPr="00042E8F">
        <w:t xml:space="preserve"> Божков изготвих справка</w:t>
      </w:r>
      <w:r>
        <w:t xml:space="preserve"> </w:t>
      </w:r>
      <w:r w:rsidR="00042E8F" w:rsidRPr="00042E8F">
        <w:t>-</w:t>
      </w:r>
      <w:r>
        <w:t xml:space="preserve"> </w:t>
      </w:r>
      <w:r w:rsidR="00042E8F" w:rsidRPr="00042E8F">
        <w:t>спомен относно участието на някои хора при преместването на Зоотехническият и Ветеринарният факултети от София в Стара Загора и създаването на ВИЗВУ</w:t>
      </w:r>
      <w:r>
        <w:t xml:space="preserve"> </w:t>
      </w:r>
      <w:r w:rsidR="00042E8F" w:rsidRPr="00042E8F">
        <w:t>-</w:t>
      </w:r>
      <w:r>
        <w:t xml:space="preserve"> </w:t>
      </w:r>
      <w:r w:rsidR="00042E8F" w:rsidRPr="00042E8F">
        <w:t>СЗ, по-късно прераснал в Тракийски университет. Същият беше отпечатан в  „Летопис на вис</w:t>
      </w:r>
      <w:r>
        <w:t>шето образование в Стара Загора</w:t>
      </w:r>
      <w:r>
        <w:t>:</w:t>
      </w:r>
      <w:r w:rsidR="00042E8F" w:rsidRPr="00042E8F">
        <w:t xml:space="preserve"> 1974- 2004 г</w:t>
      </w:r>
      <w:r>
        <w:t xml:space="preserve">" и е на първо място в раздела </w:t>
      </w:r>
      <w:r>
        <w:t>„</w:t>
      </w:r>
      <w:r w:rsidR="00042E8F" w:rsidRPr="00042E8F">
        <w:t>Спомени на първостроители и п</w:t>
      </w:r>
      <w:r>
        <w:t xml:space="preserve">ърви преподаватели и студенти“ </w:t>
      </w:r>
      <w:r>
        <w:t>(</w:t>
      </w:r>
      <w:r>
        <w:t>стр.145-147</w:t>
      </w:r>
      <w:r>
        <w:t>)</w:t>
      </w:r>
      <w:r w:rsidR="00042E8F" w:rsidRPr="00042E8F">
        <w:t>.</w:t>
      </w:r>
    </w:p>
    <w:p w14:paraId="2D9825B6" w14:textId="59357F8E" w:rsidR="00042E8F" w:rsidRPr="00042E8F" w:rsidRDefault="00042E8F" w:rsidP="00042E8F">
      <w:r w:rsidRPr="00042E8F">
        <w:t xml:space="preserve">Маринчо </w:t>
      </w:r>
      <w:r w:rsidR="00B54B11" w:rsidRPr="00042E8F">
        <w:t xml:space="preserve">приключи </w:t>
      </w:r>
      <w:r w:rsidRPr="00042E8F">
        <w:t>с отличен успех изпитите за втората година от следването си. Милко завърши с отличия Природо-математическата гимназия. След това успешно кандидатства и бе приет в три факултет</w:t>
      </w:r>
      <w:r w:rsidR="00B54B11">
        <w:t xml:space="preserve">а в София. Записа се да следва </w:t>
      </w:r>
      <w:r w:rsidR="00B54B11">
        <w:t>„</w:t>
      </w:r>
      <w:r w:rsidR="00B54B11">
        <w:t>Електроснабдяване</w:t>
      </w:r>
      <w:r w:rsidR="00B54B11">
        <w:t>”</w:t>
      </w:r>
      <w:r w:rsidRPr="00042E8F">
        <w:t xml:space="preserve"> в Електротехническия факултет на МЕИ</w:t>
      </w:r>
      <w:r w:rsidR="00B54B11">
        <w:t xml:space="preserve"> </w:t>
      </w:r>
      <w:r w:rsidRPr="00042E8F">
        <w:t>-</w:t>
      </w:r>
      <w:r w:rsidR="00B54B11">
        <w:t xml:space="preserve"> </w:t>
      </w:r>
      <w:r w:rsidRPr="00042E8F">
        <w:t>София.</w:t>
      </w:r>
    </w:p>
    <w:p w14:paraId="40EB8DE2" w14:textId="746B4E63" w:rsidR="00042E8F" w:rsidRPr="00042E8F" w:rsidRDefault="00042E8F" w:rsidP="00042E8F">
      <w:r w:rsidRPr="00042E8F">
        <w:t>Милка продължи да гледа Драго, за да можем да подпомагаме внуците</w:t>
      </w:r>
      <w:r w:rsidR="00B54B11">
        <w:t xml:space="preserve"> -</w:t>
      </w:r>
      <w:r w:rsidRPr="00042E8F">
        <w:t xml:space="preserve"> студенти. От януари премахнаха тавана на пенсиите и аз получавах над 300 лева, но не ни бяха достатъчни. Едва в края на септември</w:t>
      </w:r>
      <w:r w:rsidR="00B54B11">
        <w:t>,</w:t>
      </w:r>
      <w:r w:rsidRPr="00042E8F">
        <w:t xml:space="preserve"> с мъка се </w:t>
      </w:r>
      <w:r w:rsidR="00B54B11">
        <w:t xml:space="preserve">разделихме с Драго, станал наш </w:t>
      </w:r>
      <w:r w:rsidR="00B54B11">
        <w:t>„</w:t>
      </w:r>
      <w:r w:rsidRPr="00042E8F">
        <w:t>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27AEFDFB" w14:textId="306554A8" w:rsidR="00042E8F" w:rsidRPr="00042E8F" w:rsidRDefault="00042E8F" w:rsidP="00042E8F">
      <w:r w:rsidRPr="00042E8F">
        <w:t xml:space="preserve">По случай 80-та ми </w:t>
      </w:r>
      <w:r w:rsidR="00B54B11">
        <w:t xml:space="preserve">годишнина на 18 и 19 септември </w:t>
      </w:r>
      <w:r w:rsidR="00B54B11">
        <w:t>(</w:t>
      </w:r>
      <w:r w:rsidRPr="00042E8F">
        <w:t>съб</w:t>
      </w:r>
      <w:r w:rsidRPr="00042E8F">
        <w:rPr>
          <w:lang w:val="en-US"/>
        </w:rPr>
        <w:t>o</w:t>
      </w:r>
      <w:r w:rsidR="00B54B11">
        <w:t>та и неделя</w:t>
      </w:r>
      <w:r w:rsidR="00B54B11">
        <w:t>)</w:t>
      </w:r>
      <w:r w:rsidRPr="00042E8F">
        <w:t xml:space="preserve"> събирахме на два пъти най-близките ни роднини</w:t>
      </w:r>
      <w:r w:rsidR="00B54B11" w:rsidRPr="00866A41">
        <w:t xml:space="preserve"> </w:t>
      </w:r>
      <w:r w:rsidRPr="00042E8F">
        <w:t>на</w:t>
      </w:r>
      <w:r w:rsidR="00B54B11" w:rsidRPr="00866A41">
        <w:t xml:space="preserve"> </w:t>
      </w:r>
      <w:r w:rsidRPr="00042E8F">
        <w:t>почерпка. На самия 21 септември бях изненадващо посетен  от председателя на съюза на птицевъдите от София, колегата Борис Стоименов и директора на ХЦП</w:t>
      </w:r>
      <w:r w:rsidR="00B54B11">
        <w:t xml:space="preserve"> </w:t>
      </w:r>
      <w:r w:rsidRPr="00042E8F">
        <w:t>-</w:t>
      </w:r>
      <w:r w:rsidR="00B54B11">
        <w:t xml:space="preserve"> </w:t>
      </w:r>
      <w:r w:rsidRPr="00042E8F">
        <w:t>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w:t>
      </w:r>
      <w:r w:rsidR="00B54B11">
        <w:t xml:space="preserve"> </w:t>
      </w:r>
      <w:r w:rsidRPr="00042E8F">
        <w:t>-</w:t>
      </w:r>
      <w:r w:rsidR="00B54B11">
        <w:t xml:space="preserve"> </w:t>
      </w:r>
      <w:r w:rsidRPr="00042E8F">
        <w:t>селекционер с породите Старозагорска червена, СЗ-80, СЗ-81 и ПН-0, както и богатия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7F5248B7" w14:textId="3A6D6CAD" w:rsidR="000C1925" w:rsidRDefault="00042E8F" w:rsidP="00042E8F">
      <w:r w:rsidRPr="00042E8F">
        <w:t>На 29 октомври, заедно с други юбиляри бяхме чествани в клона на СУВ</w:t>
      </w:r>
      <w:r w:rsidR="00B54B11">
        <w:t xml:space="preserve"> </w:t>
      </w:r>
      <w:r w:rsidRPr="00042E8F">
        <w:t>-</w:t>
      </w:r>
      <w:r w:rsidR="00B54B11">
        <w:t xml:space="preserve"> </w:t>
      </w:r>
      <w:r w:rsidRPr="00042E8F">
        <w:t>СЗ и ни беше връчена юбилейната значка „60 години СУВ“.</w:t>
      </w:r>
    </w:p>
    <w:p w14:paraId="12BCA013" w14:textId="24D1EFAE" w:rsidR="00042E8F" w:rsidRPr="00042E8F" w:rsidRDefault="00042E8F" w:rsidP="00042E8F">
      <w:r w:rsidRPr="00042E8F">
        <w:t xml:space="preserve">Въобще 2004 година и 80-годишният ми юбилей бяха достатъчен повод, за да </w:t>
      </w:r>
      <w:r w:rsidR="00B54B11">
        <w:t>бъде поставен краят и завършен</w:t>
      </w:r>
      <w:r w:rsidR="00B54B11">
        <w:t xml:space="preserve"> „</w:t>
      </w:r>
      <w:r w:rsidR="00B54B11">
        <w:t>Автобиографичният ми очерк</w:t>
      </w:r>
      <w:r w:rsidR="00B54B11">
        <w:t>”</w:t>
      </w:r>
      <w:r w:rsidRPr="00042E8F">
        <w:t>.</w:t>
      </w:r>
      <w:r w:rsidRPr="00042E8F">
        <w:t xml:space="preserve"> Колкото и да преживея още, няма да мога да извърша нищо за отбелязване, освен финансовата помощ за подпомагане на внуците като студенти. </w:t>
      </w:r>
      <w:r w:rsidR="00B54B11">
        <w:t xml:space="preserve">Не бях убеден, че изложеното в </w:t>
      </w:r>
      <w:r w:rsidR="00B54B11">
        <w:t>„</w:t>
      </w:r>
      <w:r w:rsidR="00B54B11">
        <w:t>Очерка</w:t>
      </w:r>
      <w:r w:rsidR="00B54B11">
        <w:t>”</w:t>
      </w:r>
      <w:r w:rsidRPr="00042E8F">
        <w:t xml:space="preserve"> ще може да заинтересува достатъчно близките ми или някой, който случайно го прочете.</w:t>
      </w:r>
    </w:p>
    <w:p w14:paraId="6955BBA9" w14:textId="662CC3E7" w:rsidR="00042E8F" w:rsidRPr="00042E8F" w:rsidRDefault="00042E8F" w:rsidP="00042E8F">
      <w:r w:rsidRPr="00042E8F">
        <w:t>В него има доста важни и поучителни</w:t>
      </w:r>
      <w:r w:rsidR="00B54B11">
        <w:t xml:space="preserve"> за мен</w:t>
      </w:r>
      <w:r w:rsidRPr="00042E8F">
        <w:t xml:space="preserve"> събития от живота ми, придружени с моите субективни оценки, които чита</w:t>
      </w:r>
      <w:r w:rsidR="00B54B11">
        <w:t>телят им не винаги ще възприем</w:t>
      </w:r>
      <w:r w:rsidR="00B54B11">
        <w:t>е.</w:t>
      </w:r>
      <w:r w:rsidRPr="00042E8F">
        <w:t xml:space="preserve"> Затова ще цитирам една мисъл</w:t>
      </w:r>
      <w:r w:rsidR="00B54B11">
        <w:t xml:space="preserve"> </w:t>
      </w:r>
      <w:r w:rsidRPr="00042E8F">
        <w:t>-</w:t>
      </w:r>
      <w:r w:rsidR="00B54B11">
        <w:t xml:space="preserve"> </w:t>
      </w:r>
      <w:r w:rsidR="00B54B11">
        <w:t>мото, ползвана от мен</w:t>
      </w:r>
      <w:r w:rsidRPr="00042E8F">
        <w:t xml:space="preserve"> като младеж и ч</w:t>
      </w:r>
      <w:r w:rsidR="00B54B11">
        <w:t xml:space="preserve">ийто автор сега не си спомням: </w:t>
      </w:r>
      <w:r w:rsidR="00B54B11">
        <w:t>„</w:t>
      </w:r>
      <w:r w:rsidRPr="00042E8F">
        <w:t xml:space="preserve">Скрий свойта мъка нейде в душата и пред други сълзи ти не лей! Ако можеш, смей се над тълпата, </w:t>
      </w:r>
      <w:r w:rsidR="00B54B11">
        <w:t>за да не може тя да ти се смей</w:t>
      </w:r>
      <w:r w:rsidR="00B54B11">
        <w:t>!”</w:t>
      </w:r>
      <w:r w:rsidRPr="00042E8F">
        <w:t>.</w:t>
      </w:r>
      <w:r w:rsidRPr="00042E8F">
        <w:t xml:space="preserve"> По-късно възприех другата мисъл</w:t>
      </w:r>
      <w:r w:rsidR="00B54B11">
        <w:t xml:space="preserve"> </w:t>
      </w:r>
      <w:r w:rsidRPr="00042E8F">
        <w:t>-</w:t>
      </w:r>
      <w:r w:rsidR="00B54B11">
        <w:t xml:space="preserve"> </w:t>
      </w:r>
      <w:r w:rsidRPr="00042E8F">
        <w:t>веру</w:t>
      </w:r>
      <w:r w:rsidR="00B54B11">
        <w:t xml:space="preserve">ю, която поставих като мото на </w:t>
      </w:r>
      <w:r w:rsidR="00B54B11">
        <w:t>„</w:t>
      </w:r>
      <w:r w:rsidR="00B54B11">
        <w:t>Очерка</w:t>
      </w:r>
      <w:r w:rsidR="00B54B11">
        <w:t>”</w:t>
      </w:r>
      <w:r w:rsidRPr="00042E8F">
        <w:t>.</w:t>
      </w:r>
      <w:r w:rsidRPr="00042E8F">
        <w:t xml:space="preserve"> Читателят ще оцени, доколко изложеното съответства на тази мисъл</w:t>
      </w:r>
      <w:r w:rsidR="00B54B11">
        <w:t xml:space="preserve"> </w:t>
      </w:r>
      <w:r w:rsidRPr="00042E8F">
        <w:t>-</w:t>
      </w:r>
      <w:r w:rsidR="00B54B11">
        <w:t xml:space="preserve"> </w:t>
      </w:r>
      <w:r w:rsidRPr="00042E8F">
        <w:t>верую. Дано до края на живота, колкото и малко да ми остава, не допусна отклонение от този принцип.</w:t>
      </w:r>
      <w:r>
        <w:rPr>
          <w:lang w:val="en-US"/>
        </w:rPr>
        <w:br/>
      </w:r>
      <w:r>
        <w:rPr>
          <w:lang w:val="en-US"/>
        </w:rPr>
        <w:br/>
      </w:r>
      <w:r>
        <w:rPr>
          <w:lang w:val="en-US"/>
        </w:rPr>
        <w:br/>
      </w:r>
      <w:r w:rsidRPr="00866A41">
        <w:rPr>
          <w:lang w:val="en-US"/>
        </w:rPr>
        <w:drawing>
          <wp:inline distT="0" distB="0" distL="0" distR="0" wp14:anchorId="23473E01" wp14:editId="7F226288">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14:paraId="190D3C88" w14:textId="77777777" w:rsidR="00EC2BE8" w:rsidRDefault="00EC2BE8">
      <w:pPr>
        <w:jc w:val="left"/>
      </w:pPr>
      <w:r>
        <w:br w:type="page"/>
      </w:r>
    </w:p>
    <w:p w14:paraId="2BD7E3BB" w14:textId="77777777" w:rsidR="00E538A8" w:rsidRDefault="00EC2BE8" w:rsidP="00EC2BE8">
      <w:pPr>
        <w:pStyle w:val="Heading1"/>
      </w:pPr>
      <w:r>
        <w:t>ПРИЛОЖЕНИЯ</w:t>
      </w:r>
    </w:p>
    <w:p w14:paraId="14484ADD" w14:textId="77777777" w:rsidR="00EC2BE8" w:rsidRDefault="00EC2BE8" w:rsidP="00EC2BE8">
      <w:pPr>
        <w:pStyle w:val="Heading2"/>
        <w:numPr>
          <w:ilvl w:val="0"/>
          <w:numId w:val="8"/>
        </w:numPr>
        <w:rPr>
          <w:lang w:val="en-US"/>
        </w:rPr>
      </w:pPr>
      <w:r>
        <w:t>Родословно дърво</w:t>
      </w:r>
    </w:p>
    <w:p w14:paraId="346CB02A" w14:textId="77777777" w:rsidR="00EB2642" w:rsidRDefault="00B27B1F" w:rsidP="00CB1540">
      <w:pPr>
        <w:pStyle w:val="Diplo"/>
        <w:jc w:val="center"/>
        <w:rPr>
          <w:lang w:val="en-US"/>
        </w:rPr>
      </w:pPr>
      <w:r>
        <w:rPr>
          <w:lang w:val="en-US"/>
        </w:rPr>
        <w:drawing>
          <wp:inline distT="0" distB="0" distL="0" distR="0" wp14:anchorId="652B081F" wp14:editId="7386CC1C">
            <wp:extent cx="5115762" cy="6857671"/>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5743"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15762" cy="6857671"/>
                    </a:xfrm>
                    <a:prstGeom prst="rect">
                      <a:avLst/>
                    </a:prstGeom>
                    <a:noFill/>
                    <a:ln>
                      <a:noFill/>
                    </a:ln>
                  </pic:spPr>
                </pic:pic>
              </a:graphicData>
            </a:graphic>
          </wp:inline>
        </w:drawing>
      </w:r>
    </w:p>
    <w:p w14:paraId="48AF17B8" w14:textId="77777777" w:rsidR="00EB2642" w:rsidRDefault="00EB2642">
      <w:pPr>
        <w:ind w:firstLine="0"/>
        <w:jc w:val="left"/>
        <w:rPr>
          <w:lang w:val="en-US"/>
        </w:rPr>
      </w:pPr>
      <w:r>
        <w:rPr>
          <w:lang w:val="en-US"/>
        </w:rPr>
        <w:br w:type="page"/>
      </w:r>
    </w:p>
    <w:p w14:paraId="002DCD3B" w14:textId="77777777" w:rsidR="00B27B1F" w:rsidRDefault="00926C60" w:rsidP="00EB2642">
      <w:pPr>
        <w:pStyle w:val="Heading2"/>
      </w:pPr>
      <w:r>
        <w:t>Свидетелства и дипломи</w:t>
      </w:r>
    </w:p>
    <w:p w14:paraId="78270CAC" w14:textId="77777777" w:rsidR="00926C60" w:rsidRDefault="00926C60" w:rsidP="00926C60">
      <w:pPr>
        <w:pStyle w:val="Diplo"/>
        <w:rPr>
          <w:lang w:val="en-US"/>
        </w:rPr>
      </w:pPr>
      <w:r>
        <w:rPr>
          <w:lang w:val="en-US"/>
        </w:rPr>
        <w:drawing>
          <wp:inline distT="0" distB="0" distL="0" distR="0" wp14:anchorId="5F417C87" wp14:editId="6E533EA0">
            <wp:extent cx="5580000" cy="3560738"/>
            <wp:effectExtent l="0" t="0" r="0" b="0"/>
            <wp:docPr id="738072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000" cy="3560738"/>
                    </a:xfrm>
                    <a:prstGeom prst="rect">
                      <a:avLst/>
                    </a:prstGeom>
                    <a:noFill/>
                    <a:ln>
                      <a:noFill/>
                    </a:ln>
                  </pic:spPr>
                </pic:pic>
              </a:graphicData>
            </a:graphic>
          </wp:inline>
        </w:drawing>
      </w:r>
    </w:p>
    <w:p w14:paraId="0D1E2431" w14:textId="77777777" w:rsidR="00EB2642" w:rsidRDefault="00926C60" w:rsidP="00926C60">
      <w:pPr>
        <w:pStyle w:val="Diplo"/>
      </w:pPr>
      <w:r>
        <w:br/>
      </w:r>
      <w:r>
        <w:rPr>
          <w:lang w:val="en-US"/>
        </w:rPr>
        <w:drawing>
          <wp:inline distT="0" distB="0" distL="0" distR="0" wp14:anchorId="0A967C6F" wp14:editId="4A306EFD">
            <wp:extent cx="5580000" cy="3552863"/>
            <wp:effectExtent l="0" t="0" r="0" b="0"/>
            <wp:docPr id="7053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000" cy="3552863"/>
                    </a:xfrm>
                    <a:prstGeom prst="rect">
                      <a:avLst/>
                    </a:prstGeom>
                    <a:noFill/>
                    <a:ln>
                      <a:noFill/>
                    </a:ln>
                  </pic:spPr>
                </pic:pic>
              </a:graphicData>
            </a:graphic>
          </wp:inline>
        </w:drawing>
      </w:r>
    </w:p>
    <w:p w14:paraId="585F177C" w14:textId="77777777" w:rsidR="00926C60" w:rsidRDefault="00926C60" w:rsidP="00926C60">
      <w:pPr>
        <w:pStyle w:val="Diplo"/>
      </w:pPr>
      <w:r>
        <w:drawing>
          <wp:inline distT="0" distB="0" distL="0" distR="0" wp14:anchorId="3F1EB062" wp14:editId="17617C97">
            <wp:extent cx="5580000" cy="3798693"/>
            <wp:effectExtent l="0" t="0" r="0" b="0"/>
            <wp:docPr id="1028497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000" cy="3798693"/>
                    </a:xfrm>
                    <a:prstGeom prst="rect">
                      <a:avLst/>
                    </a:prstGeom>
                    <a:noFill/>
                    <a:ln>
                      <a:noFill/>
                    </a:ln>
                  </pic:spPr>
                </pic:pic>
              </a:graphicData>
            </a:graphic>
          </wp:inline>
        </w:drawing>
      </w:r>
    </w:p>
    <w:p w14:paraId="5314C5EA" w14:textId="77777777" w:rsidR="00926C60" w:rsidRDefault="00926C60" w:rsidP="00926C60">
      <w:pPr>
        <w:pStyle w:val="Diplo"/>
        <w:rPr>
          <w:lang w:val="en-US"/>
        </w:rPr>
      </w:pPr>
      <w:r>
        <w:br/>
      </w:r>
      <w:r>
        <w:drawing>
          <wp:inline distT="0" distB="0" distL="0" distR="0" wp14:anchorId="11F5704B" wp14:editId="0FE1B302">
            <wp:extent cx="5580000" cy="3853710"/>
            <wp:effectExtent l="0" t="0" r="0" b="0"/>
            <wp:docPr id="1176462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000" cy="3853710"/>
                    </a:xfrm>
                    <a:prstGeom prst="rect">
                      <a:avLst/>
                    </a:prstGeom>
                    <a:noFill/>
                    <a:ln>
                      <a:noFill/>
                    </a:ln>
                  </pic:spPr>
                </pic:pic>
              </a:graphicData>
            </a:graphic>
          </wp:inline>
        </w:drawing>
      </w:r>
    </w:p>
    <w:p w14:paraId="5EF981FD" w14:textId="77777777" w:rsidR="00B27B1F" w:rsidRPr="00B27B1F" w:rsidRDefault="00926C60" w:rsidP="00866A41">
      <w:pPr>
        <w:pStyle w:val="Diplo"/>
        <w:rPr>
          <w:lang w:val="en-US"/>
        </w:rPr>
      </w:pPr>
      <w:r>
        <w:rPr>
          <w:lang w:val="en-US"/>
        </w:rPr>
        <w:drawing>
          <wp:inline distT="0" distB="0" distL="0" distR="0" wp14:anchorId="609D0B52" wp14:editId="03C84074">
            <wp:extent cx="5580000" cy="3946829"/>
            <wp:effectExtent l="0" t="0" r="0" b="0"/>
            <wp:docPr id="926354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946829"/>
                    </a:xfrm>
                    <a:prstGeom prst="rect">
                      <a:avLst/>
                    </a:prstGeom>
                    <a:noFill/>
                    <a:ln>
                      <a:noFill/>
                    </a:ln>
                  </pic:spPr>
                </pic:pic>
              </a:graphicData>
            </a:graphic>
          </wp:inline>
        </w:drawing>
      </w:r>
    </w:p>
    <w:sectPr w:rsidR="00B27B1F" w:rsidRPr="00B27B1F" w:rsidSect="007936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360277422">
    <w:abstractNumId w:val="3"/>
  </w:num>
  <w:num w:numId="2" w16cid:durableId="1507019935">
    <w:abstractNumId w:val="4"/>
  </w:num>
  <w:num w:numId="3" w16cid:durableId="615259118">
    <w:abstractNumId w:val="0"/>
  </w:num>
  <w:num w:numId="4" w16cid:durableId="712997160">
    <w:abstractNumId w:val="5"/>
  </w:num>
  <w:num w:numId="5" w16cid:durableId="2084912929">
    <w:abstractNumId w:val="2"/>
  </w:num>
  <w:num w:numId="6" w16cid:durableId="732124781">
    <w:abstractNumId w:val="1"/>
  </w:num>
  <w:num w:numId="7" w16cid:durableId="2010907860">
    <w:abstractNumId w:val="0"/>
  </w:num>
  <w:num w:numId="8" w16cid:durableId="1110510684">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2E8F"/>
    <w:rsid w:val="0004312F"/>
    <w:rsid w:val="00046FE0"/>
    <w:rsid w:val="00047830"/>
    <w:rsid w:val="00047882"/>
    <w:rsid w:val="00050C46"/>
    <w:rsid w:val="00057B11"/>
    <w:rsid w:val="00061DBF"/>
    <w:rsid w:val="00062894"/>
    <w:rsid w:val="0006443A"/>
    <w:rsid w:val="00066D8A"/>
    <w:rsid w:val="00073DCA"/>
    <w:rsid w:val="00075077"/>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2C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4C18"/>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4975"/>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D4C88"/>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4A"/>
    <w:rsid w:val="00592461"/>
    <w:rsid w:val="005937C1"/>
    <w:rsid w:val="00593BA5"/>
    <w:rsid w:val="005951F2"/>
    <w:rsid w:val="005A258E"/>
    <w:rsid w:val="005A37AE"/>
    <w:rsid w:val="005A4D0E"/>
    <w:rsid w:val="005B0152"/>
    <w:rsid w:val="005B0AC8"/>
    <w:rsid w:val="005B3487"/>
    <w:rsid w:val="005B443A"/>
    <w:rsid w:val="005B5D5A"/>
    <w:rsid w:val="005B63ED"/>
    <w:rsid w:val="005B6708"/>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E7F83"/>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218F"/>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A41"/>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A680C"/>
    <w:rsid w:val="008B0553"/>
    <w:rsid w:val="008B1967"/>
    <w:rsid w:val="008B2C17"/>
    <w:rsid w:val="008B5D66"/>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C60"/>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3860"/>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35F1"/>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1343"/>
    <w:rsid w:val="00A319EE"/>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0FD3"/>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4B11"/>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540"/>
    <w:rsid w:val="00CB16DB"/>
    <w:rsid w:val="00CB1F83"/>
    <w:rsid w:val="00CB53A6"/>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432C"/>
    <w:rsid w:val="00DC71A2"/>
    <w:rsid w:val="00DD0A2D"/>
    <w:rsid w:val="00DD5479"/>
    <w:rsid w:val="00DD608D"/>
    <w:rsid w:val="00DD7BD4"/>
    <w:rsid w:val="00DE1E85"/>
    <w:rsid w:val="00DE24DB"/>
    <w:rsid w:val="00DE2BC4"/>
    <w:rsid w:val="00DE3639"/>
    <w:rsid w:val="00DE3BC1"/>
    <w:rsid w:val="00DE59FA"/>
    <w:rsid w:val="00DE6878"/>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2642"/>
    <w:rsid w:val="00EB6640"/>
    <w:rsid w:val="00EB66F9"/>
    <w:rsid w:val="00EC2220"/>
    <w:rsid w:val="00EC2BE8"/>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652F"/>
    <w:rsid w:val="00F07B95"/>
    <w:rsid w:val="00F07E74"/>
    <w:rsid w:val="00F10D2A"/>
    <w:rsid w:val="00F1168C"/>
    <w:rsid w:val="00F12198"/>
    <w:rsid w:val="00F227D3"/>
    <w:rsid w:val="00F2311E"/>
    <w:rsid w:val="00F2314F"/>
    <w:rsid w:val="00F24096"/>
    <w:rsid w:val="00F25E8C"/>
    <w:rsid w:val="00F3239A"/>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07203CF"/>
  <w15:docId w15:val="{90158125-7D3D-4D56-8D1F-412205C6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 w:type="paragraph" w:customStyle="1" w:styleId="Diplo">
    <w:name w:val="Diplo"/>
    <w:basedOn w:val="Normal"/>
    <w:qFormat/>
    <w:rsid w:val="00244C18"/>
    <w:pPr>
      <w:ind w:firstLine="0"/>
      <w:jc w:val="left"/>
    </w:pPr>
    <w:rPr>
      <w:noProof/>
    </w:rPr>
  </w:style>
  <w:style w:type="paragraph" w:styleId="Revision">
    <w:name w:val="Revision"/>
    <w:hidden/>
    <w:uiPriority w:val="99"/>
    <w:semiHidden/>
    <w:rsid w:val="00866A41"/>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260</Pages>
  <Words>105486</Words>
  <Characters>601272</Characters>
  <Application>Microsoft Office Word</Application>
  <DocSecurity>0</DocSecurity>
  <Lines>5010</Lines>
  <Paragraphs>1410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4</cp:revision>
  <dcterms:created xsi:type="dcterms:W3CDTF">2025-08-09T12:24:00Z</dcterms:created>
  <dcterms:modified xsi:type="dcterms:W3CDTF">2025-08-09T12:44:00Z</dcterms:modified>
</cp:coreProperties>
</file>