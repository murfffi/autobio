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C09137" w14:textId="77777777" w:rsidR="006147EC" w:rsidRPr="00F03BDA" w:rsidRDefault="006147EC" w:rsidP="006147EC">
      <w:pPr>
        <w:jc w:val="center"/>
        <w:rPr>
          <w:b/>
          <w:sz w:val="36"/>
          <w:szCs w:val="36"/>
        </w:rPr>
      </w:pPr>
      <w:r w:rsidRPr="00F03BDA">
        <w:rPr>
          <w:b/>
          <w:sz w:val="36"/>
          <w:szCs w:val="36"/>
        </w:rPr>
        <w:t>Стефан Василев Ножчев</w:t>
      </w:r>
    </w:p>
    <w:p w14:paraId="5F8FF991" w14:textId="77777777" w:rsidR="006147EC" w:rsidRPr="00F03BDA" w:rsidRDefault="006147EC" w:rsidP="006147EC">
      <w:pPr>
        <w:jc w:val="center"/>
        <w:rPr>
          <w:b/>
          <w:sz w:val="36"/>
          <w:szCs w:val="36"/>
        </w:rPr>
      </w:pPr>
    </w:p>
    <w:p w14:paraId="316622FE" w14:textId="77777777" w:rsidR="006147EC" w:rsidRPr="00F03BDA" w:rsidRDefault="006147EC" w:rsidP="006147EC">
      <w:pPr>
        <w:jc w:val="center"/>
        <w:rPr>
          <w:b/>
          <w:sz w:val="36"/>
          <w:szCs w:val="36"/>
        </w:rPr>
      </w:pPr>
    </w:p>
    <w:p w14:paraId="365932A8" w14:textId="77777777" w:rsidR="006147EC" w:rsidRPr="00F03BDA" w:rsidRDefault="006147EC" w:rsidP="006147EC">
      <w:pPr>
        <w:jc w:val="center"/>
        <w:rPr>
          <w:b/>
          <w:sz w:val="48"/>
          <w:szCs w:val="48"/>
        </w:rPr>
      </w:pPr>
      <w:r w:rsidRPr="00F03BDA">
        <w:rPr>
          <w:b/>
          <w:sz w:val="48"/>
          <w:szCs w:val="48"/>
        </w:rPr>
        <w:t>Е</w:t>
      </w:r>
      <w:r w:rsidR="00837C5B" w:rsidRPr="00F03BDA">
        <w:rPr>
          <w:b/>
          <w:sz w:val="48"/>
          <w:szCs w:val="48"/>
        </w:rPr>
        <w:t>ДИН ОБИКНОВЕН ЖИВОТ</w:t>
      </w:r>
    </w:p>
    <w:p w14:paraId="16F91C58" w14:textId="77777777" w:rsidR="006147EC" w:rsidRPr="00F03BDA" w:rsidRDefault="006147EC" w:rsidP="006147EC">
      <w:pPr>
        <w:jc w:val="center"/>
        <w:rPr>
          <w:b/>
          <w:sz w:val="48"/>
          <w:szCs w:val="48"/>
        </w:rPr>
      </w:pPr>
      <w:r w:rsidRPr="00F03BDA">
        <w:rPr>
          <w:b/>
          <w:sz w:val="48"/>
          <w:szCs w:val="48"/>
        </w:rPr>
        <w:t xml:space="preserve">В </w:t>
      </w:r>
      <w:r w:rsidR="00837C5B" w:rsidRPr="00F03BDA">
        <w:rPr>
          <w:b/>
          <w:sz w:val="48"/>
          <w:szCs w:val="48"/>
        </w:rPr>
        <w:t>ЕДНО НЕОБИКНОВЕНО ВРЕМЕ</w:t>
      </w:r>
    </w:p>
    <w:p w14:paraId="6DC1101E" w14:textId="77777777" w:rsidR="006147EC" w:rsidRPr="00F03BDA" w:rsidRDefault="006147EC" w:rsidP="006147EC">
      <w:pPr>
        <w:jc w:val="center"/>
        <w:rPr>
          <w:b/>
          <w:sz w:val="48"/>
          <w:szCs w:val="48"/>
        </w:rPr>
      </w:pPr>
      <w:r w:rsidRPr="00F03BDA">
        <w:rPr>
          <w:b/>
          <w:sz w:val="48"/>
          <w:szCs w:val="48"/>
        </w:rPr>
        <w:t>(Автобиографичен очерк)</w:t>
      </w:r>
    </w:p>
    <w:p w14:paraId="229438ED" w14:textId="77777777" w:rsidR="006147EC" w:rsidRPr="00F03BDA" w:rsidRDefault="006147EC" w:rsidP="006147EC">
      <w:pPr>
        <w:jc w:val="center"/>
        <w:rPr>
          <w:sz w:val="36"/>
          <w:szCs w:val="36"/>
        </w:rPr>
      </w:pPr>
    </w:p>
    <w:p w14:paraId="2B589079" w14:textId="77777777" w:rsidR="006147EC" w:rsidRPr="00F03BDA" w:rsidRDefault="006147EC" w:rsidP="006147EC">
      <w:pPr>
        <w:jc w:val="center"/>
        <w:rPr>
          <w:sz w:val="36"/>
          <w:szCs w:val="36"/>
        </w:rPr>
      </w:pPr>
    </w:p>
    <w:p w14:paraId="7FAB4A85" w14:textId="77777777" w:rsidR="006147EC" w:rsidRPr="00F03BDA" w:rsidRDefault="006147EC" w:rsidP="006147EC">
      <w:pPr>
        <w:jc w:val="center"/>
        <w:rPr>
          <w:sz w:val="36"/>
          <w:szCs w:val="36"/>
        </w:rPr>
      </w:pPr>
    </w:p>
    <w:p w14:paraId="6956C4FA" w14:textId="77777777" w:rsidR="006147EC" w:rsidRPr="00F03BDA" w:rsidRDefault="006147EC" w:rsidP="006147EC">
      <w:pPr>
        <w:jc w:val="center"/>
        <w:rPr>
          <w:sz w:val="36"/>
          <w:szCs w:val="36"/>
        </w:rPr>
      </w:pPr>
    </w:p>
    <w:p w14:paraId="40CFA3FB" w14:textId="77777777" w:rsidR="006147EC" w:rsidRPr="00F03BDA" w:rsidRDefault="006147EC" w:rsidP="006147EC">
      <w:pPr>
        <w:jc w:val="center"/>
        <w:rPr>
          <w:sz w:val="36"/>
          <w:szCs w:val="36"/>
        </w:rPr>
      </w:pPr>
    </w:p>
    <w:p w14:paraId="78D2A301" w14:textId="77777777" w:rsidR="006147EC" w:rsidRPr="00F03BDA" w:rsidRDefault="006147EC" w:rsidP="006147EC">
      <w:pPr>
        <w:jc w:val="center"/>
        <w:rPr>
          <w:sz w:val="36"/>
          <w:szCs w:val="36"/>
        </w:rPr>
      </w:pPr>
    </w:p>
    <w:p w14:paraId="43C460DD" w14:textId="77777777" w:rsidR="006147EC" w:rsidRPr="00F03BDA" w:rsidRDefault="006147EC" w:rsidP="006147EC">
      <w:pPr>
        <w:jc w:val="center"/>
        <w:rPr>
          <w:sz w:val="36"/>
          <w:szCs w:val="36"/>
        </w:rPr>
      </w:pPr>
    </w:p>
    <w:p w14:paraId="5FC4CFBB" w14:textId="77777777" w:rsidR="006147EC" w:rsidRPr="00F03BDA" w:rsidRDefault="006147EC" w:rsidP="006147EC">
      <w:pPr>
        <w:jc w:val="center"/>
        <w:rPr>
          <w:sz w:val="36"/>
          <w:szCs w:val="36"/>
        </w:rPr>
      </w:pPr>
    </w:p>
    <w:p w14:paraId="1C6223C9" w14:textId="77777777" w:rsidR="006147EC" w:rsidRPr="00F03BDA" w:rsidRDefault="006147EC" w:rsidP="006147EC">
      <w:pPr>
        <w:jc w:val="center"/>
        <w:rPr>
          <w:sz w:val="36"/>
          <w:szCs w:val="36"/>
        </w:rPr>
      </w:pPr>
    </w:p>
    <w:p w14:paraId="7C038A3E" w14:textId="77777777" w:rsidR="006147EC" w:rsidRPr="00F03BDA" w:rsidRDefault="006147EC" w:rsidP="00F54E45">
      <w:pPr>
        <w:jc w:val="center"/>
        <w:rPr>
          <w:sz w:val="36"/>
          <w:szCs w:val="36"/>
        </w:rPr>
      </w:pPr>
      <w:r w:rsidRPr="00F03BDA">
        <w:rPr>
          <w:sz w:val="36"/>
          <w:szCs w:val="36"/>
        </w:rPr>
        <w:t>Стара Загора</w:t>
      </w:r>
    </w:p>
    <w:p w14:paraId="2EDB5D84" w14:textId="77777777" w:rsidR="006147EC" w:rsidRPr="00F03BDA" w:rsidRDefault="006147EC" w:rsidP="00F54E45">
      <w:pPr>
        <w:jc w:val="center"/>
        <w:rPr>
          <w:sz w:val="36"/>
          <w:szCs w:val="36"/>
        </w:rPr>
      </w:pPr>
      <w:r w:rsidRPr="00F03BDA">
        <w:rPr>
          <w:sz w:val="36"/>
          <w:szCs w:val="36"/>
        </w:rPr>
        <w:t>ул.</w:t>
      </w:r>
      <w:r w:rsidR="00E00F1E" w:rsidRPr="00F03BDA">
        <w:rPr>
          <w:sz w:val="36"/>
          <w:szCs w:val="36"/>
        </w:rPr>
        <w:t xml:space="preserve"> „</w:t>
      </w:r>
      <w:r w:rsidRPr="00F03BDA">
        <w:rPr>
          <w:sz w:val="36"/>
          <w:szCs w:val="36"/>
        </w:rPr>
        <w:t>Хаджи Димитър Асенов“ №145, вх. Б4, ет.1, ап. 25</w:t>
      </w:r>
    </w:p>
    <w:p w14:paraId="309F677F" w14:textId="77777777" w:rsidR="006147EC" w:rsidRPr="00F03BDA" w:rsidRDefault="006147EC" w:rsidP="006147EC">
      <w:pPr>
        <w:jc w:val="center"/>
        <w:rPr>
          <w:sz w:val="36"/>
          <w:szCs w:val="36"/>
        </w:rPr>
      </w:pPr>
    </w:p>
    <w:p w14:paraId="6E52451B" w14:textId="77777777" w:rsidR="006147EC" w:rsidRPr="00F03BDA" w:rsidRDefault="006147EC" w:rsidP="006147EC">
      <w:pPr>
        <w:jc w:val="center"/>
        <w:rPr>
          <w:sz w:val="36"/>
          <w:szCs w:val="36"/>
        </w:rPr>
      </w:pPr>
    </w:p>
    <w:p w14:paraId="65321212" w14:textId="77777777" w:rsidR="006147EC" w:rsidRPr="00F03BDA" w:rsidRDefault="006147EC" w:rsidP="006147EC">
      <w:pPr>
        <w:jc w:val="center"/>
        <w:rPr>
          <w:sz w:val="36"/>
          <w:szCs w:val="36"/>
        </w:rPr>
      </w:pPr>
      <w:r w:rsidRPr="00F03BDA">
        <w:rPr>
          <w:sz w:val="36"/>
          <w:szCs w:val="36"/>
        </w:rPr>
        <w:t xml:space="preserve">„Посвещавам на родителите си и особено на баща ми, който ми беше постоянен пример за </w:t>
      </w:r>
      <w:r w:rsidR="00EC579B" w:rsidRPr="00F03BDA">
        <w:rPr>
          <w:sz w:val="36"/>
          <w:szCs w:val="36"/>
        </w:rPr>
        <w:t>подражание</w:t>
      </w:r>
      <w:r w:rsidRPr="00F03BDA">
        <w:rPr>
          <w:sz w:val="36"/>
          <w:szCs w:val="36"/>
        </w:rPr>
        <w:t>.</w:t>
      </w:r>
    </w:p>
    <w:p w14:paraId="4CEC20B8" w14:textId="77777777" w:rsidR="006147EC" w:rsidRPr="00F03BDA" w:rsidRDefault="006147EC" w:rsidP="006147EC">
      <w:pPr>
        <w:jc w:val="center"/>
        <w:rPr>
          <w:sz w:val="36"/>
          <w:szCs w:val="36"/>
        </w:rPr>
      </w:pPr>
      <w:r w:rsidRPr="00F03BDA">
        <w:rPr>
          <w:sz w:val="36"/>
          <w:szCs w:val="36"/>
        </w:rPr>
        <w:t>Посвещавам и на семейството си, особе</w:t>
      </w:r>
      <w:r w:rsidR="00E00F1E" w:rsidRPr="00F03BDA">
        <w:rPr>
          <w:sz w:val="36"/>
          <w:szCs w:val="36"/>
        </w:rPr>
        <w:t>но на съпругата си, която с гриж</w:t>
      </w:r>
      <w:r w:rsidRPr="00F03BDA">
        <w:rPr>
          <w:sz w:val="36"/>
          <w:szCs w:val="36"/>
        </w:rPr>
        <w:t>ите си осигури условията, за да бъда това, което бях през живота си.“</w:t>
      </w:r>
    </w:p>
    <w:p w14:paraId="19B00711" w14:textId="77777777" w:rsidR="006147EC" w:rsidRPr="00F03BDA" w:rsidRDefault="006147EC" w:rsidP="006147EC">
      <w:pPr>
        <w:jc w:val="center"/>
        <w:rPr>
          <w:sz w:val="36"/>
          <w:szCs w:val="36"/>
        </w:rPr>
      </w:pPr>
    </w:p>
    <w:p w14:paraId="110BD0F3" w14:textId="77777777" w:rsidR="006147EC" w:rsidRPr="00F03BDA" w:rsidRDefault="006147EC" w:rsidP="006147EC">
      <w:pPr>
        <w:jc w:val="center"/>
        <w:rPr>
          <w:sz w:val="36"/>
          <w:szCs w:val="36"/>
        </w:rPr>
      </w:pPr>
    </w:p>
    <w:p w14:paraId="0D5BAF7B" w14:textId="77777777" w:rsidR="006147EC" w:rsidRPr="00F03BDA" w:rsidRDefault="006147EC" w:rsidP="006147EC">
      <w:pPr>
        <w:jc w:val="center"/>
        <w:rPr>
          <w:sz w:val="36"/>
          <w:szCs w:val="36"/>
        </w:rPr>
      </w:pPr>
    </w:p>
    <w:p w14:paraId="1167B3D0" w14:textId="77777777" w:rsidR="006147EC" w:rsidRPr="00F03BDA" w:rsidRDefault="006147EC" w:rsidP="006147EC">
      <w:pPr>
        <w:jc w:val="center"/>
        <w:rPr>
          <w:sz w:val="36"/>
          <w:szCs w:val="36"/>
        </w:rPr>
      </w:pPr>
    </w:p>
    <w:p w14:paraId="5269F9E5" w14:textId="77777777" w:rsidR="006147EC" w:rsidRPr="00F03BDA" w:rsidRDefault="006147EC" w:rsidP="006147EC">
      <w:pPr>
        <w:jc w:val="center"/>
        <w:rPr>
          <w:sz w:val="36"/>
          <w:szCs w:val="36"/>
        </w:rPr>
      </w:pPr>
    </w:p>
    <w:p w14:paraId="46A49D09" w14:textId="77777777" w:rsidR="006147EC" w:rsidRPr="00F03BDA" w:rsidRDefault="006147EC" w:rsidP="006147EC">
      <w:pPr>
        <w:jc w:val="center"/>
        <w:rPr>
          <w:sz w:val="36"/>
          <w:szCs w:val="36"/>
        </w:rPr>
      </w:pPr>
    </w:p>
    <w:p w14:paraId="342929C1" w14:textId="77777777" w:rsidR="006147EC" w:rsidRPr="00F03BDA" w:rsidRDefault="006147EC" w:rsidP="006147EC">
      <w:pPr>
        <w:jc w:val="center"/>
        <w:rPr>
          <w:sz w:val="36"/>
          <w:szCs w:val="36"/>
        </w:rPr>
      </w:pPr>
    </w:p>
    <w:p w14:paraId="2A338F88" w14:textId="77777777" w:rsidR="006147EC" w:rsidRPr="00F03BDA" w:rsidRDefault="006147EC" w:rsidP="006147EC">
      <w:pPr>
        <w:jc w:val="center"/>
        <w:rPr>
          <w:sz w:val="36"/>
          <w:szCs w:val="36"/>
        </w:rPr>
      </w:pPr>
    </w:p>
    <w:p w14:paraId="171613A6" w14:textId="77777777" w:rsidR="006147EC" w:rsidRPr="00F03BDA" w:rsidRDefault="006147EC" w:rsidP="006147EC">
      <w:pPr>
        <w:jc w:val="center"/>
        <w:rPr>
          <w:sz w:val="36"/>
          <w:szCs w:val="36"/>
        </w:rPr>
      </w:pPr>
    </w:p>
    <w:p w14:paraId="44FC8678" w14:textId="77777777" w:rsidR="006147EC" w:rsidRPr="00F03BDA" w:rsidRDefault="006147EC" w:rsidP="006147EC">
      <w:pPr>
        <w:jc w:val="center"/>
        <w:rPr>
          <w:sz w:val="36"/>
          <w:szCs w:val="36"/>
        </w:rPr>
      </w:pPr>
    </w:p>
    <w:p w14:paraId="26BF8828" w14:textId="77777777" w:rsidR="006147EC" w:rsidRPr="00F03BDA" w:rsidRDefault="006147EC" w:rsidP="006147EC">
      <w:pPr>
        <w:jc w:val="center"/>
        <w:rPr>
          <w:sz w:val="36"/>
          <w:szCs w:val="36"/>
        </w:rPr>
      </w:pPr>
    </w:p>
    <w:p w14:paraId="1CD722DA" w14:textId="77777777" w:rsidR="006147EC" w:rsidRPr="00F03BDA" w:rsidRDefault="006147EC" w:rsidP="006147EC">
      <w:pPr>
        <w:jc w:val="center"/>
        <w:rPr>
          <w:sz w:val="36"/>
          <w:szCs w:val="36"/>
        </w:rPr>
      </w:pPr>
    </w:p>
    <w:p w14:paraId="0460C124" w14:textId="77777777" w:rsidR="006147EC" w:rsidRPr="00F03BDA" w:rsidRDefault="006147EC" w:rsidP="006147EC">
      <w:pPr>
        <w:jc w:val="center"/>
        <w:rPr>
          <w:sz w:val="36"/>
          <w:szCs w:val="36"/>
        </w:rPr>
      </w:pPr>
    </w:p>
    <w:p w14:paraId="0EDE418C" w14:textId="77777777" w:rsidR="006147EC" w:rsidRPr="00F03BDA" w:rsidRDefault="00E7584A" w:rsidP="00E7584A">
      <w:pPr>
        <w:pStyle w:val="Heading1"/>
      </w:pPr>
      <w:r w:rsidRPr="00F03BDA">
        <w:lastRenderedPageBreak/>
        <w:t xml:space="preserve">1. </w:t>
      </w:r>
      <w:r w:rsidR="00F54E45" w:rsidRPr="00F03BDA">
        <w:t>ВЪВЕДЕНИЕ</w:t>
      </w:r>
    </w:p>
    <w:p w14:paraId="7F854590" w14:textId="77777777" w:rsidR="006147EC" w:rsidRPr="00F03BDA" w:rsidRDefault="006147EC" w:rsidP="006147EC">
      <w:pPr>
        <w:jc w:val="center"/>
        <w:rPr>
          <w:sz w:val="36"/>
          <w:szCs w:val="36"/>
        </w:rPr>
      </w:pPr>
    </w:p>
    <w:p w14:paraId="36CA9DDF" w14:textId="77777777" w:rsidR="006147EC" w:rsidRPr="00F03BDA" w:rsidRDefault="006147EC" w:rsidP="00100E91">
      <w:r w:rsidRPr="00F03BDA">
        <w:t xml:space="preserve">Всеки човек расте и се развива в резултат на своите наследствени </w:t>
      </w:r>
      <w:r w:rsidR="005B5D5A" w:rsidRPr="00F03BDA">
        <w:t xml:space="preserve">качества и условията, при които, </w:t>
      </w:r>
      <w:r w:rsidRPr="00F03BDA">
        <w:t>живее.</w:t>
      </w:r>
    </w:p>
    <w:p w14:paraId="161757E5" w14:textId="77777777" w:rsidR="000C1925" w:rsidRPr="00F03BDA" w:rsidRDefault="006147EC" w:rsidP="006147EC">
      <w:r w:rsidRPr="00F03BDA">
        <w:t>Както братята и сестрите, така и близнаците, независимо еднаквата си наследст</w:t>
      </w:r>
      <w:r w:rsidR="005B5D5A" w:rsidRPr="00F03BDA">
        <w:t>веност и семейна среда,</w:t>
      </w:r>
      <w:r w:rsidRPr="00F03BDA">
        <w:t xml:space="preserve"> се оформят със свои типични индивидуални особености. Затова по-късно в живота се проявяват доста различно и могат да бъдат положителен или отрицателен пример за околните.</w:t>
      </w:r>
    </w:p>
    <w:p w14:paraId="1893A48A" w14:textId="77777777" w:rsidR="006147EC" w:rsidRPr="00F03BDA" w:rsidRDefault="006147EC" w:rsidP="006147EC">
      <w:r w:rsidRPr="00F03BDA">
        <w:t>Пълна и реална оценка за всеки човек</w:t>
      </w:r>
      <w:r w:rsidR="005B5D5A" w:rsidRPr="00F03BDA">
        <w:t xml:space="preserve"> може да се направи едва в края</w:t>
      </w:r>
      <w:r w:rsidRPr="00F03BDA">
        <w:t xml:space="preserve"> на живота му.</w:t>
      </w:r>
    </w:p>
    <w:p w14:paraId="731C0C62" w14:textId="77777777" w:rsidR="000C1925" w:rsidRPr="00F03BDA" w:rsidRDefault="006147EC" w:rsidP="006147EC">
      <w:r w:rsidRPr="00F03BDA">
        <w:t>В моят 80-годишен живот не винаги съм постъпвал най-правилно и разумно, въз основа на личните ми интереси и убеждения. Затова ме е принуждавало „необикновеното“ време, през което живях. То беше между двете Световни войни, а част от младостта ми премина през Втората световна война. Под влиянието на Октомврийската революция, живях и работих с вярата и надеждата за изграждане на едно по-справедливо социалистическо общество. Накрая понесох разочарованието си от нереализирането на голяма част от тези надежди, макар че съхраних вярата си в бъдещото им осъществяване.</w:t>
      </w:r>
    </w:p>
    <w:p w14:paraId="16140C08" w14:textId="4108F8F6" w:rsidR="000C1925" w:rsidRPr="00F03BDA" w:rsidRDefault="006147EC" w:rsidP="006147EC">
      <w:r w:rsidRPr="00F03BDA">
        <w:t>Това „необикновено“ време беше свързано и с изостряните борби между развитите икономически страни за световно господство, както и със Студената война между различните социално-икономически системи. В</w:t>
      </w:r>
      <w:r w:rsidR="000128F8" w:rsidRPr="00F03BDA">
        <w:t xml:space="preserve"> </w:t>
      </w:r>
      <w:r w:rsidRPr="00F03BDA">
        <w:t>резултат на тях рухнаха почти всички колониални държави, както и социалистическата общност в Европа и СССР. Често възникваха и локални войни, създаващи опасност от Трета световна война.</w:t>
      </w:r>
    </w:p>
    <w:p w14:paraId="1A1E4F46" w14:textId="77777777" w:rsidR="000C1925" w:rsidRPr="00F03BDA" w:rsidRDefault="006147EC" w:rsidP="006147EC">
      <w:r w:rsidRPr="00F03BDA">
        <w:t xml:space="preserve">Науката и техническият прогрес достигнаха своя апогей с откритието и ползването на ядрената енергия и овладяването на Космоса. Значително се повиши културното и образователното ниво на голяма част от населението. Не се подобри обаче жизненото и материално ниво на повечето от обикновените хора по света. Все повече се изостряха </w:t>
      </w:r>
      <w:r w:rsidR="005B5D5A" w:rsidRPr="00F03BDA">
        <w:t xml:space="preserve">отношенията между малкото </w:t>
      </w:r>
      <w:r w:rsidR="00EC579B" w:rsidRPr="00F03BDA">
        <w:t>силно развити</w:t>
      </w:r>
      <w:r w:rsidRPr="00F03BDA">
        <w:t xml:space="preserve"> и богати страни и многото изоставащи и бедни такива.</w:t>
      </w:r>
    </w:p>
    <w:p w14:paraId="17D3E508" w14:textId="77777777" w:rsidR="000C1925" w:rsidRPr="00F03BDA" w:rsidRDefault="006147EC" w:rsidP="006147EC">
      <w:r w:rsidRPr="00F03BDA">
        <w:t xml:space="preserve">При тази обстановка, за да мога да живея нормално, често ми се налагаше да действам в противоречие на с разбиранията си, без да се отказвам от тях. Да водя упорита борба, за да мога да съхраня вярата си във възможността да бъде изградено разумно и социално-справедливо общество. </w:t>
      </w:r>
      <w:r w:rsidR="000128F8" w:rsidRPr="00F03BDA">
        <w:t>Заедно с</w:t>
      </w:r>
      <w:r w:rsidRPr="00F03BDA">
        <w:t xml:space="preserve"> това винаги се стараех да бъда максимално полезен, както на семейството си, така и на народа си. В отношенията с хората спазвах правилото да не правя това, което не желаех и те да ми правят.</w:t>
      </w:r>
    </w:p>
    <w:p w14:paraId="37062B04" w14:textId="77777777" w:rsidR="006147EC" w:rsidRPr="00F03BDA" w:rsidRDefault="006147EC" w:rsidP="006147EC">
      <w:r w:rsidRPr="00F03BDA">
        <w:t xml:space="preserve">Първоначално, та </w:t>
      </w:r>
      <w:r w:rsidR="005B5D5A" w:rsidRPr="00F03BDA">
        <w:t xml:space="preserve">и </w:t>
      </w:r>
      <w:r w:rsidRPr="00F03BDA">
        <w:t xml:space="preserve">чак до средата на живота си спазвах девиза: </w:t>
      </w:r>
    </w:p>
    <w:p w14:paraId="02ACFA65" w14:textId="77777777" w:rsidR="006147EC" w:rsidRPr="00F03BDA" w:rsidRDefault="006147EC" w:rsidP="006147EC">
      <w:r w:rsidRPr="00F03BDA">
        <w:t xml:space="preserve">„Скрий своята мъка в душата и пред </w:t>
      </w:r>
      <w:r w:rsidR="005B5D5A" w:rsidRPr="00F03BDA">
        <w:t xml:space="preserve"> други сълзи ти не лей,</w:t>
      </w:r>
    </w:p>
    <w:p w14:paraId="410EA22C" w14:textId="77777777" w:rsidR="006147EC" w:rsidRPr="00F03BDA" w:rsidRDefault="006147EC" w:rsidP="006147EC">
      <w:r w:rsidRPr="00F03BDA">
        <w:lastRenderedPageBreak/>
        <w:t>и ако може смей се над тълпата, за да не може тя да ти се смей.“</w:t>
      </w:r>
    </w:p>
    <w:p w14:paraId="697055A4" w14:textId="77777777" w:rsidR="006147EC" w:rsidRPr="00F03BDA" w:rsidRDefault="005B5D5A" w:rsidP="006147EC">
      <w:r w:rsidRPr="00F03BDA">
        <w:t>По-късно създадох</w:t>
      </w:r>
      <w:r w:rsidR="006147EC" w:rsidRPr="00F03BDA">
        <w:t xml:space="preserve"> свой девиз-верую:</w:t>
      </w:r>
    </w:p>
    <w:p w14:paraId="15925563" w14:textId="77777777" w:rsidR="000C1925" w:rsidRPr="00F03BDA" w:rsidRDefault="006147EC" w:rsidP="006147EC">
      <w:r w:rsidRPr="00F03BDA">
        <w:t>„В животът да се бориш и устояваш вярата и идеите си е много по-трудно, отколкото да защитаваш личните си интереси. Най-трудно обаче е над всичко да поставяш тези на Родината и Обществото. Този, който успее да го реализира е уважаван не само от сънародниците си, но и от Обществото, както през живота му, така и след смъртта му.“</w:t>
      </w:r>
    </w:p>
    <w:p w14:paraId="29E28484" w14:textId="77777777" w:rsidR="000C1925" w:rsidRPr="00F03BDA" w:rsidRDefault="006147EC" w:rsidP="006147EC">
      <w:r w:rsidRPr="00F03BDA">
        <w:t>При изграждането на този мой девиз-верую, голямо влияние оказа примерът на баща ми и добрите ми учители, както и хората, с които съм учил, работил и живял.</w:t>
      </w:r>
    </w:p>
    <w:p w14:paraId="720295B7" w14:textId="13B33E77" w:rsidR="000C1925" w:rsidRPr="00F03BDA" w:rsidRDefault="006147EC" w:rsidP="006147EC">
      <w:r w:rsidRPr="00F03BDA">
        <w:t>В моят „обикновен“ живот в това „необикновено“ време</w:t>
      </w:r>
      <w:r w:rsidR="00100E91" w:rsidRPr="00F03BDA">
        <w:t xml:space="preserve"> </w:t>
      </w:r>
      <w:r w:rsidRPr="00F03BDA">
        <w:t>има поучителни събития, които реших да изложа в настоящия „Автобиографичен очерк“. Постарах се да ги отразя правилно и точно, както и икономическата и политическа</w:t>
      </w:r>
      <w:r w:rsidR="00100E91" w:rsidRPr="00F03BDA">
        <w:t xml:space="preserve"> </w:t>
      </w:r>
      <w:r w:rsidRPr="00F03BDA">
        <w:t>обстановка, при които са възникнали. Групирах ги в основните периоди на жизненият си път. Бях затруднен при обективната им оценка, а след това и при анализът им.</w:t>
      </w:r>
    </w:p>
    <w:p w14:paraId="68367E8C" w14:textId="77777777" w:rsidR="006147EC" w:rsidRPr="00F03BDA" w:rsidRDefault="006147EC" w:rsidP="006147EC">
      <w:r w:rsidRPr="00F03BDA">
        <w:t xml:space="preserve">Ще бъда удовлетворен и ако написаното от мен се съхрани като архивен материал към историята на </w:t>
      </w:r>
      <w:r w:rsidR="005B5D5A" w:rsidRPr="00F03BDA">
        <w:t>фамилията ни. Такъв е случаят с</w:t>
      </w:r>
      <w:r w:rsidRPr="00F03BDA">
        <w:t xml:space="preserve">ъс записките на дядо ми Стефан Минчев от </w:t>
      </w:r>
      <w:r w:rsidR="00EC579B" w:rsidRPr="00F03BDA">
        <w:t>времето</w:t>
      </w:r>
      <w:r w:rsidRPr="00F03BDA">
        <w:t xml:space="preserve"> на Старозагорското въстание, в което той е участник. Оригиналът от същите се съхранява в РИМ-Стара Загора. </w:t>
      </w:r>
    </w:p>
    <w:p w14:paraId="0DA19E73" w14:textId="77777777" w:rsidR="006147EC" w:rsidRPr="00F03BDA" w:rsidRDefault="006147EC" w:rsidP="006147EC">
      <w:pPr>
        <w:jc w:val="right"/>
      </w:pPr>
      <w:r w:rsidRPr="00F03BDA">
        <w:t>От Автора</w:t>
      </w:r>
    </w:p>
    <w:p w14:paraId="0C48503D" w14:textId="77777777" w:rsidR="006147EC" w:rsidRPr="00F03BDA" w:rsidRDefault="006147EC" w:rsidP="006147EC">
      <w:pPr>
        <w:jc w:val="right"/>
      </w:pPr>
    </w:p>
    <w:p w14:paraId="4D3AD8F3" w14:textId="77777777" w:rsidR="006147EC" w:rsidRPr="00F03BDA" w:rsidRDefault="006147EC" w:rsidP="006147EC">
      <w:pPr>
        <w:jc w:val="right"/>
      </w:pPr>
    </w:p>
    <w:p w14:paraId="65A1C33C" w14:textId="77777777" w:rsidR="006147EC" w:rsidRPr="00F03BDA" w:rsidRDefault="006147EC" w:rsidP="006147EC">
      <w:pPr>
        <w:jc w:val="right"/>
      </w:pPr>
    </w:p>
    <w:p w14:paraId="09CBB04A" w14:textId="77777777" w:rsidR="006147EC" w:rsidRPr="00F03BDA" w:rsidRDefault="006147EC" w:rsidP="006147EC">
      <w:pPr>
        <w:jc w:val="right"/>
      </w:pPr>
    </w:p>
    <w:p w14:paraId="6636B20A" w14:textId="77777777" w:rsidR="006147EC" w:rsidRPr="00F03BDA" w:rsidRDefault="006147EC" w:rsidP="006147EC">
      <w:pPr>
        <w:jc w:val="right"/>
      </w:pPr>
    </w:p>
    <w:p w14:paraId="5B591B73" w14:textId="77777777" w:rsidR="006147EC" w:rsidRPr="00F03BDA" w:rsidRDefault="006147EC" w:rsidP="006147EC">
      <w:pPr>
        <w:jc w:val="right"/>
      </w:pPr>
    </w:p>
    <w:p w14:paraId="047EE140" w14:textId="77777777" w:rsidR="006147EC" w:rsidRPr="00F03BDA" w:rsidRDefault="006147EC" w:rsidP="006147EC">
      <w:pPr>
        <w:jc w:val="right"/>
      </w:pPr>
    </w:p>
    <w:p w14:paraId="1293F8E5" w14:textId="77777777" w:rsidR="006147EC" w:rsidRPr="00F03BDA" w:rsidRDefault="006147EC" w:rsidP="006147EC">
      <w:pPr>
        <w:jc w:val="right"/>
      </w:pPr>
    </w:p>
    <w:p w14:paraId="51C015D9" w14:textId="77777777" w:rsidR="006147EC" w:rsidRPr="00F03BDA" w:rsidRDefault="006147EC" w:rsidP="006147EC">
      <w:pPr>
        <w:jc w:val="right"/>
      </w:pPr>
    </w:p>
    <w:p w14:paraId="51130990" w14:textId="77777777" w:rsidR="006147EC" w:rsidRPr="00F03BDA" w:rsidRDefault="006147EC" w:rsidP="006147EC">
      <w:pPr>
        <w:jc w:val="right"/>
      </w:pPr>
    </w:p>
    <w:p w14:paraId="6262AA15" w14:textId="77777777" w:rsidR="006147EC" w:rsidRPr="00F03BDA" w:rsidRDefault="006147EC" w:rsidP="006147EC">
      <w:pPr>
        <w:jc w:val="right"/>
      </w:pPr>
    </w:p>
    <w:p w14:paraId="7E23E07C" w14:textId="77777777" w:rsidR="006147EC" w:rsidRPr="00F03BDA" w:rsidRDefault="006147EC" w:rsidP="006147EC">
      <w:pPr>
        <w:jc w:val="right"/>
      </w:pPr>
    </w:p>
    <w:p w14:paraId="4167F4BA" w14:textId="77777777" w:rsidR="006147EC" w:rsidRPr="00F03BDA" w:rsidRDefault="00F54E45" w:rsidP="00E7584A">
      <w:pPr>
        <w:pStyle w:val="Heading1"/>
      </w:pPr>
      <w:r w:rsidRPr="00F03BDA">
        <w:lastRenderedPageBreak/>
        <w:t>2. ПРОИЗХОД НА ФАМИЛИЯТА</w:t>
      </w:r>
    </w:p>
    <w:p w14:paraId="4C244AD4" w14:textId="77777777" w:rsidR="000C1925" w:rsidRPr="00F03BDA" w:rsidRDefault="000C1925" w:rsidP="00100E91"/>
    <w:p w14:paraId="275776E4" w14:textId="77777777" w:rsidR="000C1925" w:rsidRPr="00F03BDA" w:rsidRDefault="005B5D5A" w:rsidP="006147EC">
      <w:r w:rsidRPr="00F03BDA">
        <w:t xml:space="preserve">По документ от 30.11.1906 </w:t>
      </w:r>
      <w:r w:rsidR="006147EC" w:rsidRPr="00F03BDA">
        <w:t xml:space="preserve">г., съхраняван също в РИМ-Стара Загора, фамилията ни води началото си от прадядо ми Минчо Стефанов-Ножчето, който е бил член на Старозагорският таен революционен </w:t>
      </w:r>
      <w:r w:rsidR="0040468E" w:rsidRPr="00F03BDA">
        <w:t>комитет. Занимавал</w:t>
      </w:r>
      <w:r w:rsidR="006147EC" w:rsidRPr="00F03BDA">
        <w:t xml:space="preserve"> се е с лозарство и търговия с вина. Имал е четири деца – двама сина и две дъщери. Притежавам данни само за дядо ми Стефан и сестра му Захаринка – учителка. Баща ми поддържаше връзка с двамата и нейни сина – Стефан и Никола Боневи. Последният е известен академик и физик-астроном. Аз също се познавах с него.</w:t>
      </w:r>
    </w:p>
    <w:p w14:paraId="6178D46E" w14:textId="77777777" w:rsidR="000C1925" w:rsidRPr="00F03BDA" w:rsidRDefault="006147EC" w:rsidP="006147EC">
      <w:r w:rsidRPr="00F03BDA">
        <w:t>Дядо ми – Стефан Минчев Станев-Ножчето е роден през 1846 г. Завършил е Свети Николското училище в гр. Стара Загора, където по това време учи и Ва</w:t>
      </w:r>
      <w:r w:rsidR="005B5D5A" w:rsidRPr="00F03BDA">
        <w:t>сил Левски. От 1866 до 1875 г. е</w:t>
      </w:r>
      <w:r w:rsidRPr="00F03BDA">
        <w:t xml:space="preserve"> бил учител в селата: Любенова махала, Михайлово и Калояновец. Той също е бил член на Старозагорският таен революционен комитет. Ползван е за куриер при честите пътувания при сестр</w:t>
      </w:r>
      <w:r w:rsidR="00460ADC" w:rsidRPr="00F03BDA">
        <w:t xml:space="preserve">ите си – учителки в Чирпан и в </w:t>
      </w:r>
      <w:r w:rsidRPr="00F03BDA">
        <w:t>село Енина. Съпровождал е Левски в селата, в които е бил учител. След Старозагорското въстание известно време прекарва в Одринският затвор. Оставил е незавършени записки-спомени за живота и дейността си. След</w:t>
      </w:r>
      <w:r w:rsidR="00460ADC" w:rsidRPr="00F03BDA">
        <w:t xml:space="preserve">  края  на Освободителната война </w:t>
      </w:r>
      <w:r w:rsidRPr="00F03BDA">
        <w:t xml:space="preserve"> за кратко време </w:t>
      </w:r>
      <w:r w:rsidR="00460ADC" w:rsidRPr="00F03BDA">
        <w:t xml:space="preserve">е </w:t>
      </w:r>
      <w:r w:rsidRPr="00F03BDA">
        <w:t xml:space="preserve">в Русия, откъдето донася една позлатена икона на Свети Николай Чудотворец. Същата днес съхраняваме в нашето семейство. Работи в Стара Загора на различни служби и е избран за Народен </w:t>
      </w:r>
      <w:r w:rsidR="00460ADC" w:rsidRPr="00F03BDA">
        <w:t>представител в Старозагорският р</w:t>
      </w:r>
      <w:r w:rsidRPr="00F03BDA">
        <w:t>айон. При управлението на Стефан Стамболов и като русофил е бил в немилост и е принуден да работи като писар в селата Сборище и Камено, Новозагорско. През 1887 г. се оженва за баб</w:t>
      </w:r>
      <w:r w:rsidR="00460ADC" w:rsidRPr="00F03BDA">
        <w:t>а</w:t>
      </w:r>
      <w:r w:rsidRPr="00F03BDA">
        <w:t xml:space="preserve"> ми Руска Златанова, произхождаща от многолюдно, бедно семейство. Тя е била прислужница в църквата „Свети </w:t>
      </w:r>
      <w:r w:rsidR="0040468E" w:rsidRPr="00F03BDA">
        <w:t>Димитър”. Има</w:t>
      </w:r>
      <w:r w:rsidRPr="00F03BDA">
        <w:t xml:space="preserve"> четири сестри: Тодорка, Ана, Мария и Златка, както и един брат – Тошо. Тяхното потомство и сега живее в Стара Загора.</w:t>
      </w:r>
    </w:p>
    <w:p w14:paraId="737A645D" w14:textId="5E7011B4" w:rsidR="000C1925" w:rsidRPr="00F03BDA" w:rsidRDefault="006147EC" w:rsidP="006147EC">
      <w:r w:rsidRPr="00F03BDA">
        <w:t>С дядо ми имат двама сина- Минчо, роден през 1888 г. и баща ми Васил, роден през 1897 г.</w:t>
      </w:r>
    </w:p>
    <w:p w14:paraId="39692CE9" w14:textId="77777777" w:rsidR="000C1925" w:rsidRPr="00F03BDA" w:rsidRDefault="006147EC" w:rsidP="006147EC">
      <w:r w:rsidRPr="00F03BDA">
        <w:t>След пенсиони</w:t>
      </w:r>
      <w:r w:rsidR="00460ADC" w:rsidRPr="00F03BDA">
        <w:t>рането  на дядо ми семейството и</w:t>
      </w:r>
      <w:r w:rsidRPr="00F03BDA">
        <w:t xml:space="preserve">зпада в тежко финансово състояние. За да се изхранват баба ми шиела бельо и ризи на ръчната машина „Сингер“. Същата и до днес се съхранява и ползва от семейството ми. Дядо ми умира през 1911 г. </w:t>
      </w:r>
      <w:r w:rsidR="00460ADC" w:rsidRPr="00F03BDA">
        <w:t xml:space="preserve"> в </w:t>
      </w:r>
      <w:r w:rsidRPr="00F03BDA">
        <w:t xml:space="preserve"> следствие на задънване на простата. Баба ми живее дълго като вдовица и умира през 1945 г.</w:t>
      </w:r>
    </w:p>
    <w:p w14:paraId="12ECBA7E" w14:textId="77777777" w:rsidR="006147EC" w:rsidRPr="00F03BDA" w:rsidRDefault="006147EC" w:rsidP="006147EC">
      <w:r w:rsidRPr="00F03BDA">
        <w:t>Чичо ми Минчо, по професия военен музикант, отначало работи в Стара Загора, а след това в Сливен. Оженва се за чинка ми Гинка и имат шест деца: Руска, Ноньо, Стефана, Мария, Тодор и Георги. След пенсионирането си дядо ми се премества в град Бургас, където работи като докер на пристанището. Умира през 1943 г., след операция от язва. Той и децата му се водят на фамилията Минчеви.</w:t>
      </w:r>
    </w:p>
    <w:p w14:paraId="1EBB3111" w14:textId="58F6753F" w:rsidR="000C1925" w:rsidRPr="00F03BDA" w:rsidRDefault="0040468E" w:rsidP="006147EC">
      <w:r w:rsidRPr="00F03BDA">
        <w:lastRenderedPageBreak/>
        <w:drawing>
          <wp:anchor distT="0" distB="0" distL="114300" distR="114300" simplePos="0" relativeHeight="251643904" behindDoc="0" locked="0" layoutInCell="1" allowOverlap="1" wp14:anchorId="544842F3" wp14:editId="733D4229">
            <wp:simplePos x="0" y="0"/>
            <wp:positionH relativeFrom="column">
              <wp:posOffset>3977640</wp:posOffset>
            </wp:positionH>
            <wp:positionV relativeFrom="paragraph">
              <wp:posOffset>0</wp:posOffset>
            </wp:positionV>
            <wp:extent cx="2110740" cy="3286760"/>
            <wp:effectExtent l="0" t="0" r="0" b="0"/>
            <wp:wrapSquare wrapText="bothSides"/>
            <wp:docPr id="2141500452" name="Picture 1" descr="Васил Стефанов Нож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500452" name="Picture 1" descr="Васил Стефанов Ножчев"/>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5416" t="2871" r="5139" b="4258"/>
                    <a:stretch>
                      <a:fillRect/>
                    </a:stretch>
                  </pic:blipFill>
                  <pic:spPr bwMode="auto">
                    <a:xfrm>
                      <a:off x="0" y="0"/>
                      <a:ext cx="2110740" cy="3286760"/>
                    </a:xfrm>
                    <a:prstGeom prst="rect">
                      <a:avLst/>
                    </a:prstGeom>
                    <a:noFill/>
                    <a:ln>
                      <a:noFill/>
                    </a:ln>
                    <a:extLst>
                      <a:ext uri="{53640926-AAD7-44D8-BBD7-CCE9431645EC}">
                        <a14:shadowObscured xmlns:a14="http://schemas.microsoft.com/office/drawing/2010/main"/>
                      </a:ext>
                    </a:extLst>
                  </pic:spPr>
                </pic:pic>
              </a:graphicData>
            </a:graphic>
          </wp:anchor>
        </w:drawing>
      </w:r>
      <w:r w:rsidR="006147EC" w:rsidRPr="00F03BDA">
        <w:t>Баща ми Васил Стефанов Ножчев е роден на</w:t>
      </w:r>
      <w:r w:rsidR="0073218F" w:rsidRPr="00F03BDA">
        <w:t xml:space="preserve"> </w:t>
      </w:r>
      <w:r w:rsidR="006147EC" w:rsidRPr="00F03BDA">
        <w:t>01.01.1897 г. в село Попово (сега Камено), Новозагорско, където тогава работи дядо ми.</w:t>
      </w:r>
      <w:r w:rsidR="0073218F" w:rsidRPr="00F03BDA">
        <w:t xml:space="preserve"> </w:t>
      </w:r>
      <w:r w:rsidR="006147EC" w:rsidRPr="00F03BDA">
        <w:t>Остава сирак на 13 години, като да се изхранва продава вестници, а като гимназист</w:t>
      </w:r>
      <w:r w:rsidR="00460ADC" w:rsidRPr="00F03BDA">
        <w:t>,</w:t>
      </w:r>
      <w:r w:rsidR="006147EC" w:rsidRPr="00F03BDA">
        <w:t xml:space="preserve"> през лятото работи по фабрики или </w:t>
      </w:r>
      <w:r w:rsidR="00201F58" w:rsidRPr="00F03BDA">
        <w:t>чиракува</w:t>
      </w:r>
      <w:r w:rsidR="0073218F" w:rsidRPr="00F03BDA">
        <w:t xml:space="preserve">. В </w:t>
      </w:r>
      <w:r w:rsidR="006147EC" w:rsidRPr="00F03BDA">
        <w:t>гимназията е съученик с Тачо Даскалов и Неделчо Николов, с които участва в социалистически кръжоци. Известен е сред приятелите си като Васил Ножчето (Чикията). Със зрелостно свидетелство №1574 от 25.09.1915 г. завършва гимназия, където е записан като Васил Стефанов Минчев. До началото на 1917 г. работи като кантонер в Пътно управление, гр. Стара Загора, а след това като писар при окръжния лекар. Войник постъпва в Школата за запасни офицери – София.</w:t>
      </w:r>
      <w:r w:rsidR="00460ADC" w:rsidRPr="00F03BDA">
        <w:t xml:space="preserve"> След завършването и</w:t>
      </w:r>
      <w:r w:rsidR="006147EC" w:rsidRPr="00F03BDA">
        <w:t>, във военният атестат под №9711 от 22.10.1917 г. е записан с възприетата вече фамилия НОЖЧЕВ. До краят на Първата световна война е на фронта край гр. Серес, в състава на 1-ва картечна рота</w:t>
      </w:r>
      <w:r w:rsidR="00460ADC" w:rsidRPr="00F03BDA">
        <w:t xml:space="preserve">, </w:t>
      </w:r>
      <w:r w:rsidR="006147EC" w:rsidRPr="00F03BDA">
        <w:t xml:space="preserve">на 12-ти пехотен Балкански полк. </w:t>
      </w:r>
      <w:r w:rsidR="00460ADC" w:rsidRPr="00F03BDA">
        <w:t xml:space="preserve"> Демобилизира се като запасен</w:t>
      </w:r>
      <w:r w:rsidRPr="00F03BDA">
        <w:t xml:space="preserve"> </w:t>
      </w:r>
      <w:r w:rsidR="006147EC" w:rsidRPr="00F03BDA">
        <w:t>подпоручик.</w:t>
      </w:r>
    </w:p>
    <w:p w14:paraId="0E5622FC" w14:textId="5E9C0E11" w:rsidR="006147EC" w:rsidRPr="00F03BDA" w:rsidRDefault="006147EC" w:rsidP="006147EC">
      <w:r w:rsidRPr="00F03BDA">
        <w:t>През учебната 1919-20 г. е нередовен учител в село Ефрем, Харманлийско. Явява се на изпити за учителска правоспособност ( свидетелство №28059 от 06.10.1920 г.) и през учебната 1920-21 г. е редовен учител в село Кирилово, Старозагорско.</w:t>
      </w:r>
      <w:r w:rsidR="00F03BDA">
        <w:rPr>
          <w:lang w:val="en-US"/>
        </w:rPr>
        <w:t xml:space="preserve"> </w:t>
      </w:r>
      <w:r w:rsidRPr="00F03BDA">
        <w:t>За активна комунистическа дейност е уволнен на 1.11.1921 г.</w:t>
      </w:r>
      <w:r w:rsidR="00460ADC" w:rsidRPr="00F03BDA">
        <w:t xml:space="preserve"> като са отнети и учителските му</w:t>
      </w:r>
      <w:r w:rsidRPr="00F03BDA">
        <w:t xml:space="preserve"> права. До март 1922 г. работи във фабрика „Вълкар“, където се сприятелява с братята Кънчо и Никола Косеви. Чрез тях се запознава със сестра им Зюмбюлка, учителка в село Трън, Старозагорско. През периодът 1921-1923 г. е секретар на Окръжният комитет на Комунистическия младежки съюз, Стара Загора.</w:t>
      </w:r>
    </w:p>
    <w:p w14:paraId="1988CDCE" w14:textId="77777777" w:rsidR="006147EC" w:rsidRPr="00F03BDA" w:rsidRDefault="00460ADC" w:rsidP="006147EC">
      <w:r w:rsidRPr="00F03BDA">
        <w:t xml:space="preserve">През лятото </w:t>
      </w:r>
      <w:r w:rsidR="006147EC" w:rsidRPr="00F03BDA">
        <w:t xml:space="preserve">на 1922 г. се оженва за майка ми </w:t>
      </w:r>
      <w:r w:rsidRPr="00F03BDA">
        <w:t xml:space="preserve">- </w:t>
      </w:r>
      <w:r w:rsidR="006147EC" w:rsidRPr="00F03BDA">
        <w:t>Зюмбюлка Георгиева Косева. Сватбата си правят на връх Бузлуджа на 02.08. по време на тържествата.</w:t>
      </w:r>
    </w:p>
    <w:p w14:paraId="304C0A6A" w14:textId="77777777" w:rsidR="006147EC" w:rsidRPr="00F03BDA" w:rsidRDefault="006147EC" w:rsidP="006147EC">
      <w:r w:rsidRPr="00F03BDA">
        <w:t>Възстановяват правата му и през 09.1922 г. е учител при майка ми в село Трън.</w:t>
      </w:r>
    </w:p>
    <w:p w14:paraId="70384F49" w14:textId="77777777" w:rsidR="006147EC" w:rsidRPr="00F03BDA" w:rsidRDefault="006147EC" w:rsidP="006147EC">
      <w:r w:rsidRPr="00F03BDA">
        <w:t xml:space="preserve">През септември 1923 г. е арестуван с група ръководни дейци на БКП и е в затвора по време на Септемврийското въстание. След обявената амнистия в края на годината е освободен, но уволнен като учител. До април 1925 г. е работник отново във фабрика „Вълкар“, когато отново е арестуван. След няколко месеца е освободен. За това съдейства вуйчото на майка ми Димо Кехайов, който по това време е съдружник на собственика на фабриката – Харитинов, военен комендант на Стара Загора. От есента на 1925 г. баща ми е с възстановени учителски права и е назначен като такъв в село Гледачево, Новозагорско. Следващата година е преместен в село Бели бряг, Старозагорско, а от следващата година вече е учител при майка ми в село Трън. Тук развива активна обществена дейност, предимно като кооперативен деятел. Отначало е представител на кредитната кооперация „Житен клас“ в селото, а по-късно е избран в управителният съвет </w:t>
      </w:r>
      <w:r w:rsidR="00746570" w:rsidRPr="00F03BDA">
        <w:t xml:space="preserve">на </w:t>
      </w:r>
      <w:r w:rsidR="00746570" w:rsidRPr="00F03BDA">
        <w:lastRenderedPageBreak/>
        <w:t>Районният кооперативен съюз  „</w:t>
      </w:r>
      <w:r w:rsidRPr="00F03BDA">
        <w:t>Посредник“, отначало в Раднево, а след това и в Стара Загора. От 1938 до 1942 г. редовно е избиран за негов председател.</w:t>
      </w:r>
    </w:p>
    <w:p w14:paraId="3B468800" w14:textId="23D4950B" w:rsidR="006147EC" w:rsidRPr="00F03BDA" w:rsidRDefault="006147EC" w:rsidP="006147EC">
      <w:r w:rsidRPr="00F03BDA">
        <w:t>Майка ми – Зюмбюлка Георгиева</w:t>
      </w:r>
      <w:r w:rsidR="00F03BDA">
        <w:rPr>
          <w:lang w:val="en-US"/>
        </w:rPr>
        <w:t xml:space="preserve"> </w:t>
      </w:r>
      <w:r w:rsidRPr="00F03BDA">
        <w:t xml:space="preserve">Косева е родена на 21.06.1896 г. Баща и е работник във фабриката за цигари „Томосян“, а майка и – Стоянка Георгиева Кехайова е домакин. По-големите и сестра Марийка и брат и Кънчо са от първата жена на баща им дядо Георги, а брат и Никола и тя са преродени от баба Стоянка. Дядо Георги умира през 1909 </w:t>
      </w:r>
      <w:r w:rsidR="00746570" w:rsidRPr="00F03BDA">
        <w:t xml:space="preserve">г. и издръжката на семейството </w:t>
      </w:r>
      <w:r w:rsidRPr="00F03BDA">
        <w:t>и се поема от вуйчовците ми. Майка ми завършва гимназия през 1915 г. и от септември същата година е назначена за учителка в село Трън. През учебната 191</w:t>
      </w:r>
      <w:r w:rsidR="00746570" w:rsidRPr="00F03BDA">
        <w:t>6-17 г. е преместена в село Кам</w:t>
      </w:r>
      <w:r w:rsidRPr="00F03BDA">
        <w:t>ен</w:t>
      </w:r>
      <w:r w:rsidR="00746570" w:rsidRPr="00F03BDA">
        <w:t xml:space="preserve">на река </w:t>
      </w:r>
      <w:r w:rsidRPr="00F03BDA">
        <w:t>( Кайлъ дере), Новозагорско. През 1917 г. след изпити в град Ямбол</w:t>
      </w:r>
      <w:r w:rsidR="00746570" w:rsidRPr="00F03BDA">
        <w:t>,</w:t>
      </w:r>
      <w:r w:rsidRPr="00F03BDA">
        <w:t xml:space="preserve"> придобива права на редовна учителка и учителства в село Трън като такава до 1943 г., когато се пенсионира по болест.</w:t>
      </w:r>
    </w:p>
    <w:p w14:paraId="1BDC31CF" w14:textId="77777777" w:rsidR="006147EC" w:rsidRPr="00F03BDA" w:rsidRDefault="006147EC" w:rsidP="006147EC">
      <w:r w:rsidRPr="00F03BDA">
        <w:t>Майка ми имаше двама братя и една сестра. Леля Марийка беше най-голяма от всички. Отрано останала вдовица, тя работи чуждо, за да отгледа и изучи децата си. След нея беше вуйчо Кънчо, който с двама съдружни</w:t>
      </w:r>
      <w:r w:rsidR="00746570" w:rsidRPr="00F03BDA">
        <w:t>ци</w:t>
      </w:r>
      <w:r w:rsidRPr="00F03BDA">
        <w:t xml:space="preserve"> създава железарска работилница, по-късно превърнала</w:t>
      </w:r>
      <w:r w:rsidR="00746570" w:rsidRPr="00F03BDA">
        <w:t xml:space="preserve"> се във фабрика „Прогрес“. Вуйчо</w:t>
      </w:r>
      <w:r w:rsidRPr="00F03BDA">
        <w:t xml:space="preserve"> Кольо до пенсионирането си работи като леяр във фабрика „Вълкар“. </w:t>
      </w:r>
    </w:p>
    <w:p w14:paraId="696F8273" w14:textId="2D668BEE" w:rsidR="006147EC" w:rsidRPr="00F03BDA" w:rsidRDefault="006147EC" w:rsidP="006147EC">
      <w:r w:rsidRPr="00F03BDA">
        <w:t>От роднините на майка ще спомена още баба Ройка, сес</w:t>
      </w:r>
      <w:r w:rsidR="00746570" w:rsidRPr="00F03BDA">
        <w:t>тра на баба Стоянка. Нейният съп</w:t>
      </w:r>
      <w:r w:rsidRPr="00F03BDA">
        <w:t>руг – Иван Момчев е опълченец. С</w:t>
      </w:r>
      <w:r w:rsidR="00F03BDA">
        <w:rPr>
          <w:lang w:val="en-US"/>
        </w:rPr>
        <w:t xml:space="preserve"> </w:t>
      </w:r>
      <w:r w:rsidR="00EC579B" w:rsidRPr="00F03BDA">
        <w:t>техните</w:t>
      </w:r>
      <w:r w:rsidRPr="00F03BDA">
        <w:t xml:space="preserve"> потомци поддържах доб</w:t>
      </w:r>
      <w:r w:rsidR="00746570" w:rsidRPr="00F03BDA">
        <w:t>ри взаимоотношения. Майка ми по</w:t>
      </w:r>
      <w:r w:rsidRPr="00F03BDA">
        <w:t>ддържаше такива и с двамата братя Кирякови, братя на първата жена на дядо Георги. Единият имаше дрогерия в град Калофер и се казваше Иван Киряков. Синът на другият – Кирил Киряков беше професор в Агрономическия факултет – гр. Пловдив.</w:t>
      </w:r>
    </w:p>
    <w:p w14:paraId="75EC7514" w14:textId="77777777" w:rsidR="006147EC" w:rsidRPr="00F03BDA" w:rsidRDefault="006147EC" w:rsidP="006147EC">
      <w:r w:rsidRPr="00F03BDA">
        <w:t>С роднините на баща ми и особено тези на майка ми, които живееха в Стара Загора бяхме много близки.</w:t>
      </w:r>
    </w:p>
    <w:p w14:paraId="0B547169" w14:textId="77777777" w:rsidR="006147EC" w:rsidRPr="00F03BDA" w:rsidRDefault="006147EC" w:rsidP="006147EC"/>
    <w:p w14:paraId="418F8769" w14:textId="77777777" w:rsidR="006147EC" w:rsidRPr="00F03BDA" w:rsidRDefault="00E7584A" w:rsidP="00E7584A">
      <w:pPr>
        <w:pStyle w:val="Heading1"/>
      </w:pPr>
      <w:r w:rsidRPr="00F03BDA">
        <w:t xml:space="preserve">3. </w:t>
      </w:r>
      <w:r w:rsidR="006147EC" w:rsidRPr="00F03BDA">
        <w:t xml:space="preserve">ДЕТСТВО </w:t>
      </w:r>
      <w:r w:rsidRPr="00F03BDA">
        <w:br/>
      </w:r>
      <w:r w:rsidR="006147EC" w:rsidRPr="00F03BDA">
        <w:t>1924 – 1934 г.</w:t>
      </w:r>
    </w:p>
    <w:p w14:paraId="3A4A9ED0" w14:textId="77777777" w:rsidR="006147EC" w:rsidRPr="00F03BDA" w:rsidRDefault="006147EC" w:rsidP="006147EC">
      <w:pPr>
        <w:jc w:val="center"/>
        <w:rPr>
          <w:sz w:val="36"/>
          <w:szCs w:val="36"/>
        </w:rPr>
      </w:pPr>
    </w:p>
    <w:p w14:paraId="5BBB58F8" w14:textId="77777777" w:rsidR="006147EC" w:rsidRPr="00F03BDA" w:rsidRDefault="006147EC" w:rsidP="006147EC"/>
    <w:p w14:paraId="3D50FFE8" w14:textId="77777777" w:rsidR="006147EC" w:rsidRPr="00F03BDA" w:rsidRDefault="006147EC" w:rsidP="006147EC">
      <w:r w:rsidRPr="00F03BDA">
        <w:t>Роден съм на 21.09.1924 г. в град Стара Загора. Кръстен съм в църквата „Свети Димитър“, на името на дядо ми Стефан. За името ми баща ми е имал сериозни спорове с кумът си Рашо Койчев, който настоявал да бъда кръстен на него</w:t>
      </w:r>
      <w:r w:rsidR="00294459" w:rsidRPr="00F03BDA">
        <w:t>во</w:t>
      </w:r>
      <w:r w:rsidRPr="00F03BDA">
        <w:t xml:space="preserve"> име.</w:t>
      </w:r>
    </w:p>
    <w:p w14:paraId="67762AA4" w14:textId="77777777" w:rsidR="006147EC" w:rsidRPr="00F03BDA" w:rsidRDefault="006147EC" w:rsidP="006147EC">
      <w:r w:rsidRPr="00F03BDA">
        <w:t xml:space="preserve">По това време отпуските по майчинство били само един месец и майка ми и баба ми ме взимат и отиват в село Трън. Баща ми остава в града, за да работи във фабрика „Вълкар“. Докато </w:t>
      </w:r>
      <w:r w:rsidRPr="00F03BDA">
        <w:lastRenderedPageBreak/>
        <w:t>майка е била в училище, ме е гледала баба Руска. Така животът ми започва на село, като само през лятната ваканция сме били в града.</w:t>
      </w:r>
    </w:p>
    <w:p w14:paraId="3B4EBABB" w14:textId="77777777" w:rsidR="006147EC" w:rsidRPr="00F03BDA" w:rsidRDefault="006147EC" w:rsidP="006147EC">
      <w:r w:rsidRPr="00F03BDA">
        <w:t>До 6 годишна възраст живеехме при заможния селянин Дино Калев. От неговият типичен за времето си селски дом започнах да възприемам външният свят. Най-трайните ми детски спомени са свързани имено с него. Растях сред селските деца, но с привилегията на даскалско чедо.</w:t>
      </w:r>
    </w:p>
    <w:p w14:paraId="565E7A04" w14:textId="77777777" w:rsidR="006147EC" w:rsidRPr="00F03BDA" w:rsidRDefault="006147EC" w:rsidP="006147EC">
      <w:r w:rsidRPr="00F03BDA">
        <w:t>Първоначално</w:t>
      </w:r>
      <w:r w:rsidR="00294459" w:rsidRPr="00F03BDA">
        <w:t>,</w:t>
      </w:r>
      <w:r w:rsidRPr="00F03BDA">
        <w:t xml:space="preserve"> в училище с 4 отделения имаше три паралелки – една слята, в която учеха 110 ученици. Образованието беше задължително до 4-то отделение и всички деца от 7 годишна възраст посещаваха училище. Само 25-30 на сто от </w:t>
      </w:r>
      <w:r w:rsidR="00EC579B" w:rsidRPr="00F03BDA">
        <w:t>завършилите</w:t>
      </w:r>
      <w:r w:rsidRPr="00F03BDA">
        <w:t xml:space="preserve"> през четвъртата година продължаваха по-</w:t>
      </w:r>
      <w:r w:rsidR="00EC579B" w:rsidRPr="00F03BDA">
        <w:t>нататъшното</w:t>
      </w:r>
      <w:r w:rsidRPr="00F03BDA">
        <w:t xml:space="preserve"> си образование в Радневската гимназия. В селото имаше трима учители – родителите ми и госпожа Недялка от Стара Загора. </w:t>
      </w:r>
    </w:p>
    <w:p w14:paraId="017BBC61" w14:textId="77777777" w:rsidR="006147EC" w:rsidRPr="00F03BDA" w:rsidRDefault="006147EC" w:rsidP="006147EC">
      <w:r w:rsidRPr="00F03BDA">
        <w:t>Кредитната кооперация, на която баща ми е председател от 1934 г. играе основна роля в стопанското и културното развитие на селото. Тя построява Читалището, с богата библиотека към него, като през 1935 г. поставя в него радио-апарат на електрически батерии.</w:t>
      </w:r>
    </w:p>
    <w:p w14:paraId="02F68F50" w14:textId="77777777" w:rsidR="006147EC" w:rsidRPr="00F03BDA" w:rsidRDefault="006147EC" w:rsidP="006147EC">
      <w:r w:rsidRPr="00F03BDA">
        <w:t xml:space="preserve">На 21.09.  – Малка Богородица, когато е рожденият ми ден, в селото се провеждаше събор. Всички семейства приготвяха богати </w:t>
      </w:r>
      <w:r w:rsidR="00EC579B" w:rsidRPr="00F03BDA">
        <w:t>гозби</w:t>
      </w:r>
      <w:r w:rsidRPr="00F03BDA">
        <w:t xml:space="preserve"> и канеха близки от съседните села. </w:t>
      </w:r>
      <w:r w:rsidR="00294459" w:rsidRPr="00F03BDA">
        <w:t xml:space="preserve"> В центърът</w:t>
      </w:r>
      <w:r w:rsidRPr="00F03BDA">
        <w:t xml:space="preserve"> на селото търговци изграждаха сергии, идваха фотографи и музиканти</w:t>
      </w:r>
      <w:r w:rsidR="00294459" w:rsidRPr="00F03BDA">
        <w:t>,</w:t>
      </w:r>
      <w:r w:rsidRPr="00F03BDA">
        <w:t xml:space="preserve"> и се виеха кръшни хора. </w:t>
      </w:r>
    </w:p>
    <w:p w14:paraId="47E49AC6" w14:textId="77777777" w:rsidR="006147EC" w:rsidRPr="00F03BDA" w:rsidRDefault="006147EC" w:rsidP="006147EC">
      <w:r w:rsidRPr="00F03BDA">
        <w:t>В къщата спяхме с баба</w:t>
      </w:r>
      <w:r w:rsidR="00294459" w:rsidRPr="00F03BDA">
        <w:t>,</w:t>
      </w:r>
      <w:r w:rsidRPr="00F03BDA">
        <w:t xml:space="preserve"> заедно на едно дървено легло, до което имаше стар </w:t>
      </w:r>
      <w:r w:rsidR="00EC579B" w:rsidRPr="00F03BDA">
        <w:t>сандък</w:t>
      </w:r>
      <w:r w:rsidRPr="00F03BDA">
        <w:t>, на който обичах да се качвам, за да гледам през прозореца овцете и козите в двора. Имахме и етажерка с интересни книги. Работният ден започваше сутрин много рано, а вечер завършваше късно. Особено напрегнати бяха летните месеци.</w:t>
      </w:r>
    </w:p>
    <w:p w14:paraId="28127170" w14:textId="77777777" w:rsidR="006147EC" w:rsidRPr="00F03BDA" w:rsidRDefault="006147EC" w:rsidP="006147EC">
      <w:r w:rsidRPr="00F03BDA">
        <w:t>Дневният режим в нашето семейство беше доста по-спокоен от този на хазяите. Когато се събуждахме сутрин с братчето ми, родителите ми вече бяха в училище. След закуска, докато баба оправяше стаята ни и започваше с приготвянето на обяда, ние си играехме в стаята. След това слизахме в дневната, където играехме с дъщерите на хазяите. При хубаво време бяхме на двора.</w:t>
      </w:r>
    </w:p>
    <w:p w14:paraId="66969633" w14:textId="77777777" w:rsidR="006147EC" w:rsidRPr="00F03BDA" w:rsidRDefault="006147EC" w:rsidP="006147EC">
      <w:r w:rsidRPr="00F03BDA">
        <w:t>Брат ми Георги (Жоро) е роден на 06.10.1926 г. След като навърших 4 г. майка ме водеше с нея в училище. През часовете трябваше да стоя на един чин и да слушам уроците. През междучасията играех с учениците от нейният клас, които бяха първолаци. Към краят на втората година там вече съм знаел да чета и пиша. Бил съм левичар, но майка ми принудително ме е научила да пиша с дясната ръка.</w:t>
      </w:r>
    </w:p>
    <w:p w14:paraId="3A0D0B6D" w14:textId="77777777" w:rsidR="00640F46" w:rsidRPr="00F03BDA" w:rsidRDefault="00640F46" w:rsidP="00640F46">
      <w:pPr>
        <w:keepNext/>
      </w:pPr>
      <w:r w:rsidRPr="00F03BDA">
        <w:lastRenderedPageBreak/>
        <w:drawing>
          <wp:inline distT="0" distB="0" distL="0" distR="0" wp14:anchorId="10200F97" wp14:editId="3902CE86">
            <wp:extent cx="4949952" cy="3197352"/>
            <wp:effectExtent l="0" t="0" r="0" b="0"/>
            <wp:docPr id="1250095451" name="Picture 1" descr="Зюмбюлка Ножчева с класа си, Жоро Ножчев в скута и Стефан Ножчев до него, 1930 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095451" name="Picture 1" descr="Зюмбюлка Ножчева с класа си, Жоро Ножчев в скута и Стефан Ножчев до него, 1930 г."/>
                    <pic:cNvPicPr/>
                  </pic:nvPicPr>
                  <pic:blipFill>
                    <a:blip r:embed="rId7" cstate="print">
                      <a:extLst>
                        <a:ext uri="{28A0092B-C50C-407E-A947-70E740481C1C}">
                          <a14:useLocalDpi xmlns:a14="http://schemas.microsoft.com/office/drawing/2010/main" val="0"/>
                        </a:ext>
                      </a:extLst>
                    </a:blip>
                    <a:stretch>
                      <a:fillRect/>
                    </a:stretch>
                  </pic:blipFill>
                  <pic:spPr>
                    <a:xfrm>
                      <a:off x="0" y="0"/>
                      <a:ext cx="4949952" cy="3197352"/>
                    </a:xfrm>
                    <a:prstGeom prst="rect">
                      <a:avLst/>
                    </a:prstGeom>
                  </pic:spPr>
                </pic:pic>
              </a:graphicData>
            </a:graphic>
          </wp:inline>
        </w:drawing>
      </w:r>
    </w:p>
    <w:p w14:paraId="217C39D4" w14:textId="77777777" w:rsidR="00640F46" w:rsidRPr="00F03BDA" w:rsidRDefault="00640F46" w:rsidP="00640F46">
      <w:pPr>
        <w:pStyle w:val="Caption"/>
      </w:pPr>
      <w:r w:rsidRPr="00F03BDA">
        <w:t>Зюмбюлка Ножчева с класа си, Жоро Ножчев в скута и Стефан Ножчев до него, 1930 г.</w:t>
      </w:r>
    </w:p>
    <w:p w14:paraId="35C33CB4" w14:textId="77777777" w:rsidR="006147EC" w:rsidRPr="00F03BDA" w:rsidRDefault="006147EC" w:rsidP="006147EC">
      <w:r w:rsidRPr="00F03BDA">
        <w:t>Според баба ми Руска на 5 г. съм бил послушно и  затворено дете, обичащо да си играе самичък. С интерес съм слушал приказките, които ми е разказвала и съм задавал много въпроси. Макар и сричайки</w:t>
      </w:r>
      <w:r w:rsidR="00294459" w:rsidRPr="00F03BDA">
        <w:t>,</w:t>
      </w:r>
      <w:r w:rsidRPr="00F03BDA">
        <w:t xml:space="preserve"> съм обичал да чета детски книжки и тези с цветни фотографии. В училище също съм се усамотявал, защото ми е било трудно да се впиша в игрите на по-големите от мен деца.</w:t>
      </w:r>
    </w:p>
    <w:p w14:paraId="1DFC9232" w14:textId="77777777" w:rsidR="006147EC" w:rsidRPr="00F03BDA" w:rsidRDefault="006147EC" w:rsidP="006147EC">
      <w:r w:rsidRPr="00F03BDA">
        <w:t>Добри са спомените ми от Чирпанското земетресение през 1928 г. След него спяхме доста време в двора в дъсчена барака, а хазяите под навеси до оградата, в близост до саите на овцете. Ние, децата, не смеехме да влезем в къщата, защото ни плашеха, че ще се срути. Спомням си през 1929 г. и старата ни къща в Стара Загора, която стана опасна за живеене и я събориха. Баща ми тегли банков</w:t>
      </w:r>
      <w:r w:rsidR="00294459" w:rsidRPr="00F03BDA">
        <w:t xml:space="preserve"> заем от 180 000 лева с 20-годиш</w:t>
      </w:r>
      <w:r w:rsidRPr="00F03BDA">
        <w:t>ен срок на изплащане и започна строеж на нова къща. Строежът и през 1929 г. пое майсторът-строител Стефан Тошев. Заедно с други деца обичахме да играем в строежа.</w:t>
      </w:r>
    </w:p>
    <w:p w14:paraId="7D81429B" w14:textId="77777777" w:rsidR="006147EC" w:rsidRPr="00F03BDA" w:rsidRDefault="006147EC" w:rsidP="006147EC">
      <w:r w:rsidRPr="00F03BDA">
        <w:t>През септември, когато потеглихме за село, къщата вече беше покрита, но не напълно завършена.</w:t>
      </w:r>
    </w:p>
    <w:p w14:paraId="62E52839" w14:textId="77777777" w:rsidR="006147EC" w:rsidRPr="00F03BDA" w:rsidRDefault="006147EC" w:rsidP="006147EC">
      <w:r w:rsidRPr="00F03BDA">
        <w:t>През същата есен баба ми установи, че имам херния (кила) на левия</w:t>
      </w:r>
      <w:r w:rsidR="00294459" w:rsidRPr="00F03BDA">
        <w:t>т</w:t>
      </w:r>
      <w:r w:rsidRPr="00F03BDA">
        <w:t xml:space="preserve"> хълбок. Разтревожени, родителите ми веднага ме отвели при д-р Коев в Раднево. Той предложил да ме оперират веднага, за да се избегнат </w:t>
      </w:r>
      <w:r w:rsidR="00EC579B" w:rsidRPr="00F03BDA">
        <w:t>по-нататъшни</w:t>
      </w:r>
      <w:r w:rsidRPr="00F03BDA">
        <w:t xml:space="preserve"> усложнения. Затруднени финансово, родителите ми отлагат операцията, като ми купуват само предпазен колан. Бях на 5 г. и това ми подейства </w:t>
      </w:r>
      <w:r w:rsidR="00EC579B" w:rsidRPr="00F03BDA">
        <w:t>потискащо</w:t>
      </w:r>
      <w:r w:rsidRPr="00F03BDA">
        <w:t>. Коланът носих винаги до 10-годишна възраст, след което при игри и спорт често го махах, за</w:t>
      </w:r>
      <w:r w:rsidR="00957580" w:rsidRPr="00F03BDA">
        <w:t xml:space="preserve"> д</w:t>
      </w:r>
      <w:r w:rsidRPr="00F03BDA">
        <w:t>а не ми пречи. През 1933 г. д-р Коев напусна Раднево, а родителите ми продължаваха да отлагат операцията.</w:t>
      </w:r>
    </w:p>
    <w:p w14:paraId="0C44EC8D" w14:textId="77777777" w:rsidR="006147EC" w:rsidRPr="00F03BDA" w:rsidRDefault="006147EC" w:rsidP="006147EC">
      <w:r w:rsidRPr="00F03BDA">
        <w:lastRenderedPageBreak/>
        <w:t>През учебната 1930-31 г. семейството ни се пренесе в по-голяма квартира – на Митьо Тенев (Тенекията). Там разполагахме с 2 стаи. Новият хазяин имаше 150 декара ниви и доста голямо лозе. В този край на селото водата за пиене беше горчива и хората от Трън се снабдяваха със сл</w:t>
      </w:r>
      <w:r w:rsidR="00957580" w:rsidRPr="00F03BDA">
        <w:t>адка вода от кладенец до река Са</w:t>
      </w:r>
      <w:r w:rsidRPr="00F03BDA">
        <w:t xml:space="preserve">злийка. Нас снабдяваше срещу заплащане сестрата на училищният прислужник – кака Мата. През реката, по дървено </w:t>
      </w:r>
      <w:r w:rsidR="00EC579B" w:rsidRPr="00F03BDA">
        <w:t>мостче</w:t>
      </w:r>
      <w:r w:rsidRPr="00F03BDA">
        <w:t xml:space="preserve"> ни пренасяше всеки ден по два бакъра сладка вода.</w:t>
      </w:r>
    </w:p>
    <w:p w14:paraId="4B338888" w14:textId="77777777" w:rsidR="006147EC" w:rsidRPr="00F03BDA" w:rsidRDefault="006147EC" w:rsidP="006147EC">
      <w:r w:rsidRPr="00F03BDA">
        <w:t>През неделният ден ни къпеха с брат ми в дървено корито, през зимата в отоплената стая, а лятото в коридора. През 1935 г. в Раднево откриха обществена баня и баща ни започна да ни води да се къпем в нея. Когато бяхме в Стара Загора се къпехме в Зелената (турската) баня.</w:t>
      </w:r>
    </w:p>
    <w:p w14:paraId="1309A2CC" w14:textId="77777777" w:rsidR="006147EC" w:rsidRPr="00F03BDA" w:rsidRDefault="006147EC" w:rsidP="006147EC">
      <w:r w:rsidRPr="00F03BDA">
        <w:t>От тази учебна година (1930-31) вече бях редовен ученик в 1-во отделение, макар и едва навършил 6 г. По закон изискваха да си навършил минимум 7 г., но понеже съм можел да пиша и да чета, родителите ми решават да съм редовен ученик. С това не се промени начинът ми на живот, защото аз вече от 2 години ходих редовно на училище.</w:t>
      </w:r>
    </w:p>
    <w:p w14:paraId="73B73A55" w14:textId="77777777" w:rsidR="006147EC" w:rsidRPr="00F03BDA" w:rsidRDefault="006147EC" w:rsidP="006147EC">
      <w:r w:rsidRPr="00F03BDA">
        <w:t>Майка ми ме учи от 1-во до 4-то отделение, въпреки че повече исках баща ми да ми бъде учител. Превличаше ме неговата класна стая, нарисувана от него с табла за нагледно усвояване на учебния</w:t>
      </w:r>
      <w:r w:rsidR="00012810" w:rsidRPr="00F03BDA">
        <w:t>т</w:t>
      </w:r>
      <w:r w:rsidRPr="00F03BDA">
        <w:t xml:space="preserve"> материал. Рисуваше ги вечер вкъщи с голям набор от цветни моливи и бои. Винаги стоях при него и с желание му помагах. Освен че рисуваше много добре, той имаше и отличен краснопис. Лошо беше единствено, че когато рисува пушеше много, а на мен ми ставаше лошо от тютюневият дим. От тогава не понасям пушачите и никога през живота си не съм пушил.</w:t>
      </w:r>
    </w:p>
    <w:p w14:paraId="5745C0FE" w14:textId="77777777" w:rsidR="006147EC" w:rsidRPr="00F03BDA" w:rsidRDefault="006147EC" w:rsidP="006147EC">
      <w:r w:rsidRPr="00F03BDA">
        <w:t>В училище той избягваше да контактува с нас.  Вечер, вкъщи често се забавляваше с мен и брат ми. Обичаше да н</w:t>
      </w:r>
      <w:r w:rsidR="00012810" w:rsidRPr="00F03BDA">
        <w:t>и кара да се качваме на гърба му</w:t>
      </w:r>
      <w:r w:rsidRPr="00F03BDA">
        <w:t>, за да го масажираме. Никога не ни глезеше, както правеха майка ми и баба ми. За него аз бях Стефко, а брат ми – Жорко. Когато беше вкъщи, ние следваше да мируваме и да пазим тишина. Уважавахме го и се страхувахме от него. Докато не седнеше да се храни, ние не започвахме да ядем.</w:t>
      </w:r>
    </w:p>
    <w:p w14:paraId="2A09C2B1" w14:textId="77777777" w:rsidR="006147EC" w:rsidRPr="00F03BDA" w:rsidRDefault="006147EC" w:rsidP="006147EC">
      <w:r w:rsidRPr="00F03BDA">
        <w:t xml:space="preserve">Повечето гозби приготвяше баба и те бяха предимно постни. Следобед, с брат ми, изяждахме по една филия хляб, наръсена с шарена сол или мерудия. Рядко получавахме такива намазани с масло или мармалад. Сутрин редовно закусвахме попара. Блажно ядяхме само в неделен ден или на по-големите празници. Най-често с месо се готвеше декември и януари, когато в село колеха прасетата. Тогава някои от родителите на учениците ни донасяха парче свинско или брусче сланина. През зимата с брат ми ходихме на училище с къси панталони и с дебели, дълги вълнени чорапи. Носихме вълнени </w:t>
      </w:r>
      <w:r w:rsidR="00EC579B" w:rsidRPr="00F03BDA">
        <w:t>пуловери и</w:t>
      </w:r>
      <w:r w:rsidRPr="00F03BDA">
        <w:t xml:space="preserve"> дълги и топли палта, а на вратовете плетени шалове и ученически фуражки. Проблем беше, че пътят през центъра на селото до училище беше много кален и се придвижвахме изключително трудно. През 1931 г. един от родителите ни предложи да ни преведе с магарето си през лепкавата кал. При опита си да се кача на гърба му, без да искам се преметнах от другата му страна и паднах, като си счупих ръката. Наложи се повече от месец дясната ми ръка да бъде с шини, но аз нямах проблем да пиша с лявата. След като се възстанових, родителите ми отново ми наложиха да пиша с дясната.</w:t>
      </w:r>
    </w:p>
    <w:p w14:paraId="537EC1CA" w14:textId="77777777" w:rsidR="006147EC" w:rsidRPr="00F03BDA" w:rsidRDefault="006147EC" w:rsidP="006147EC">
      <w:r w:rsidRPr="00F03BDA">
        <w:lastRenderedPageBreak/>
        <w:t>През пролетта на 1932 г. баща ни ни купи футболна топка. В училище той ни обясни правилата на играта и ни раздели на два отбора. Така изиграх първият в живота ми футболен мач. После започнахме да играем на поляна</w:t>
      </w:r>
      <w:r w:rsidR="00012810" w:rsidRPr="00F03BDA">
        <w:t>та</w:t>
      </w:r>
      <w:r w:rsidRPr="00F03BDA">
        <w:t>, на която пасяха овцете. Проблем беше, че всички деца от село искаха да се включат в играта, повечето босоноги. Отборите ставаха много големи, нямахме съдия и постоянно спорихме за правилата. Ритахме без почивка, чак до прибирането на овцете. Аз бях главният организатор и арбитър на тези мачове, защото топката беше моя.</w:t>
      </w:r>
    </w:p>
    <w:p w14:paraId="40DD32C8" w14:textId="77777777" w:rsidR="006147EC" w:rsidRPr="00F03BDA" w:rsidRDefault="006147EC" w:rsidP="006147EC">
      <w:r w:rsidRPr="00F03BDA">
        <w:t>В 3-то отделение си спомням, че прожектираха филм в училище. Беше документален – за сватбата на цар Борис 3-ти. Тогава в селото беше дошла пътуваща група с прожекционен апарат. Затъмниха една от стаите, на черната дъска опънаха бяло платно за екран и тогава за първи път гледахме това чудо – киното. Вечерта повториха прожекцията и за възрастните хора в селото. След това на няколко пъти в двора на училището, под ръководството на четвъртокласника Марко Петров възпроизведохме „царската сватба“.</w:t>
      </w:r>
    </w:p>
    <w:p w14:paraId="00F1F8AE" w14:textId="77777777" w:rsidR="006147EC" w:rsidRPr="00F03BDA" w:rsidRDefault="006147EC" w:rsidP="006147EC">
      <w:r w:rsidRPr="00F03BDA">
        <w:t>Вкъщи хазяинът имаше 2 кучета. По-дребното кръстихме Мъника, а Троцки се казваше едрото. Аз ги отбягвах, но брат ми обичаше да си играе с тях и яздеше голямото като кон. Жоро беше на 5 години, когато един снежен ден се появи с разранено лице, защото д</w:t>
      </w:r>
      <w:r w:rsidR="00012810" w:rsidRPr="00F03BDA">
        <w:t>окато си играел, Троцки изведнъж</w:t>
      </w:r>
      <w:r w:rsidRPr="00F03BDA">
        <w:t xml:space="preserve"> го захапал. Наложи се лекар от Раднево да му шие раните на 2 места – брадата и ухото. И след този инцидент той продължи да си играе с Троцки, като понякога, </w:t>
      </w:r>
      <w:r w:rsidR="00EC579B" w:rsidRPr="00F03BDA">
        <w:t>въоръжен</w:t>
      </w:r>
      <w:r w:rsidRPr="00F03BDA">
        <w:t xml:space="preserve"> с тояга ходеше да дразни и кучетата от съседните дворове.</w:t>
      </w:r>
    </w:p>
    <w:p w14:paraId="5DDDCC67" w14:textId="77777777" w:rsidR="006147EC" w:rsidRPr="00F03BDA" w:rsidRDefault="006147EC" w:rsidP="006147EC">
      <w:r w:rsidRPr="00F03BDA">
        <w:t xml:space="preserve">Добре помня есенните вечери, когато нашето семейство и това на хазяите се събирахме във всекидневната, осветена от газова лампа. Като </w:t>
      </w:r>
      <w:r w:rsidR="00012810" w:rsidRPr="00F03BDA">
        <w:t>кръчмар и доб</w:t>
      </w:r>
      <w:r w:rsidRPr="00F03BDA">
        <w:t>ър винар, хазяинът – чичо Митю, имаше в мазето няколко бъчви вино, приготвени от собствено грозде. Вечер като се върнеше от работа, той първо обслужваше домашните животни, а после канеше баща ми на пахар домашно вино и приготвено от буля Диневица домашно мезе. След като и жените се чер</w:t>
      </w:r>
      <w:r w:rsidR="00012810" w:rsidRPr="00F03BDA">
        <w:t xml:space="preserve">пеха от двулитровият пахар, </w:t>
      </w:r>
      <w:r w:rsidRPr="00F03BDA">
        <w:t>те предяха вълна или памук, а майка ми шиеше килимчетата си.</w:t>
      </w:r>
    </w:p>
    <w:p w14:paraId="20F7772B" w14:textId="77777777" w:rsidR="006147EC" w:rsidRPr="00F03BDA" w:rsidRDefault="006147EC" w:rsidP="006147EC">
      <w:r w:rsidRPr="00F03BDA">
        <w:t>По това време в селото нямаше шивач и на своята машина „Сингер“ баба ми шиеше за другите селяни, основно бельо и ризи, срещу скромно заплащане. Така и тя помагаше на семейството ни. Имам добри спомени от седянките и попрелките, провеждани в дома на хазяина. На попрелките, всяка жена си вършеше нейната работа, като чепкаха или предяха вълна и памук, а понякога и плетяха. На</w:t>
      </w:r>
      <w:r w:rsidR="00012810" w:rsidRPr="00F03BDA">
        <w:t xml:space="preserve"> седя</w:t>
      </w:r>
      <w:r w:rsidRPr="00F03BDA">
        <w:t xml:space="preserve">нките, събраните жени помагаха на домакинята при приготвяне на чеиза на дъщеря и. На тези сбирки не се допускаха ергените. Баба ми винаги присъстваше. Тя учеше останалите жени на някои тънкости в шиенето. Понякога ги забавляваше с </w:t>
      </w:r>
      <w:r w:rsidR="00EC579B" w:rsidRPr="00F03BDA">
        <w:t>цинични</w:t>
      </w:r>
      <w:r w:rsidRPr="00F03BDA">
        <w:t xml:space="preserve"> анекдоти. Ако се забавеше, я подканяха: „Хайде, бабо Руске, разкажи нещо около „очукура“. Тогава нас – децата ни изпращаха да спим и  баба ги започваше. Майка ми от своя страна ги учеше да плетат килимчета и да бродират. </w:t>
      </w:r>
    </w:p>
    <w:p w14:paraId="50A37334" w14:textId="77777777" w:rsidR="006147EC" w:rsidRPr="00F03BDA" w:rsidRDefault="006147EC" w:rsidP="006147EC">
      <w:r w:rsidRPr="00F03BDA">
        <w:t>Добре помня времето за гроздобер на чичо Митьовото лозе. Провеждаше се около 10</w:t>
      </w:r>
      <w:r w:rsidR="00012810" w:rsidRPr="00F03BDA">
        <w:t xml:space="preserve"> -15 октомври </w:t>
      </w:r>
      <w:r w:rsidRPr="00F03BDA">
        <w:t xml:space="preserve"> и децата ни пускаха в „гроздоберна“ ваканция. Предният ден хазяина изваждаше от под навеса „кораба“, монтираше го на колата и добре го измиваше. На следващата сутрин всички деца се настанявахме в него по чорапи и с радостни викове потегляхме към лозето. От всички </w:t>
      </w:r>
      <w:r w:rsidRPr="00F03BDA">
        <w:lastRenderedPageBreak/>
        <w:t>дворове излизаха коли с „кораби“ пълни с деца. Колкото повече деца, толкова по-голям берекет. На лозето децата слизаха да помагат при брането, защото „корабът“ трябваше да се върне пълен догоре с грозде.</w:t>
      </w:r>
    </w:p>
    <w:p w14:paraId="29876FC7" w14:textId="77777777" w:rsidR="006147EC" w:rsidRPr="00F03BDA" w:rsidRDefault="006147EC" w:rsidP="006147EC">
      <w:r w:rsidRPr="00F03BDA">
        <w:t>Най-приятни са спомените ми от баба ми Руска, та нали след раждането на братчето ми аз спях на едно легло с нея? Нали от нея чух и научих първите си детски приказки? Веднъж, като ученик от 1-во отделение, тя ми разказа как е останала неграмотна. Родителите и я пращали в училище, но всеки ден бягала от там и се криела в килера, докато най-накрая те се отказали. Били много деца и през турско време не било необходимо всички момичета да са изучени. След този разговор аз и помогнах да започне да учи от моя буквар. Трябваше да и повтарям много от правилата, за да се научи да чете. Накрая заедно с мен завърши 1-во отделение и стана грамотна. Тя от своя страна ме научи да играя „скамбил“ – вид игра на карти.</w:t>
      </w:r>
    </w:p>
    <w:p w14:paraId="4BD7EF9F" w14:textId="77777777" w:rsidR="006147EC" w:rsidRPr="00F03BDA" w:rsidRDefault="006147EC" w:rsidP="006147EC">
      <w:r w:rsidRPr="00F03BDA">
        <w:t>Брат ми започна училище на 7 години, през есента на 1933 г., а аз бях вече в 4-то отделение. Бяхме разширили района на игрите си извън нашата махала. Аз повече стоях вкъщи, защото обичах да чета или да помагам на баба. Ходихме при съседските деца да си играем, но най-много обичахме да сме в дома на чичо Теню и леля Деша. Това семейство беше типичен пример за български традиции и нрави. При тях всичко беше добре организирано и подредено, свързано най-вече със земеделието.</w:t>
      </w:r>
    </w:p>
    <w:p w14:paraId="361087CB" w14:textId="77777777" w:rsidR="006147EC" w:rsidRPr="00F03BDA" w:rsidRDefault="006147EC" w:rsidP="006147EC">
      <w:r w:rsidRPr="00F03BDA">
        <w:t>От това време си спомням и сглявите (срещите) между момите и ергените. Провеждаха се около кладенците надвечер или по време на неделните хора. Щом момата позволяваше на ергенът да пие вода от бакъра и, това означаваше, че той има право после да я изпрати до дома и. На хорото в неделя, момчето можеше да изкара девойката на разговор извън събраните хора, но винаги под контролиращият поглед на родителите и. Често красивите моми даваха на няколко ергена да пият от бакърите им, кое</w:t>
      </w:r>
      <w:r w:rsidR="00E70200" w:rsidRPr="00F03BDA">
        <w:t>т</w:t>
      </w:r>
      <w:r w:rsidRPr="00F03BDA">
        <w:t>о водеше до конфликти между тях.</w:t>
      </w:r>
    </w:p>
    <w:p w14:paraId="33365934" w14:textId="77777777" w:rsidR="006147EC" w:rsidRPr="00F03BDA" w:rsidRDefault="006147EC" w:rsidP="006147EC">
      <w:r w:rsidRPr="00F03BDA">
        <w:t>Сватбите се правиха в п</w:t>
      </w:r>
      <w:r w:rsidR="00E70200" w:rsidRPr="00F03BDA">
        <w:t>о</w:t>
      </w:r>
      <w:r w:rsidRPr="00F03BDA">
        <w:t xml:space="preserve">чивните дни, най-вече в неделя. Ритуалът започваше с ушиването на сватбен </w:t>
      </w:r>
      <w:r w:rsidR="00EC579B" w:rsidRPr="00F03BDA">
        <w:t>байрак</w:t>
      </w:r>
      <w:r w:rsidRPr="00F03BDA">
        <w:t xml:space="preserve"> в петък. Той беше от бляскав червен плат, с нанизани мънисто, пуканки, листове варак и други. В събота, преди залез слънце се провеждаше ритуалът „бръсни зет“. Пред къщата на девойката се изкарваше украсен стол, на който той трябваше да седне и да бъде обръснат. По това време момите пееха прощални песни, а музикантите им пригласяха. След краят на ритуала, зетят повеждаше хорото, носещ сватбения </w:t>
      </w:r>
      <w:r w:rsidR="00EC579B" w:rsidRPr="00F03BDA">
        <w:t>байрак</w:t>
      </w:r>
      <w:r w:rsidRPr="00F03BDA">
        <w:t>. Така започваше същинската сватба, а до тогава кумовете, бабалъците и шаферите не участваха. В неделя сутринта, шатарите – предимно близки на семейството хора, подготвяха трапезата с моабета. Понеже в селото нямаше църква, бракосъчетанието се извършваше в Раднево. След това кортежът</w:t>
      </w:r>
      <w:r w:rsidR="00E70200" w:rsidRPr="00F03BDA">
        <w:t>,</w:t>
      </w:r>
      <w:r w:rsidRPr="00F03BDA">
        <w:t xml:space="preserve"> под съпровод на специална ритуална музика се завръщаше в дома на женихът. След това започваше гощавката, която се ръководеше от кумовете. Първото хоро повеждаха те, второто свекъра и свекървата, а третото младоженците. За нас децата, всичко беше мн</w:t>
      </w:r>
      <w:r w:rsidR="00E70200" w:rsidRPr="00F03BDA">
        <w:t>о</w:t>
      </w:r>
      <w:r w:rsidRPr="00F03BDA">
        <w:t xml:space="preserve">го интересно, свързано с колорита на националните носии, блестящите пендари на жените и хвърчащите калпаци на мъжете, водещи хорото. Понякога се гърмеше и с ловджийски пушки. Когато седнеха отново по масите, младоженците тръгваха с бъклица вино да поздравят всички гости. Започваха от кумовете, бабалъците, роднините, близките и накрая всички останали гости на сватбата. При този ритуал </w:t>
      </w:r>
      <w:r w:rsidRPr="00F03BDA">
        <w:lastRenderedPageBreak/>
        <w:t>всеки беше длъжен да обяви какво подарява на младото семейство. Някои даваха подаръците веднага, а други обявяваха и сечаха на поставеният за целта пън в центъра на гощавката. Сечените подаръци следваше да се предадат най-късно една година след датата на сватбата. Късно следобед тържеството приключваше с изпращането на кумовете, под съпровод от музика. При друг специален музикален с</w:t>
      </w:r>
      <w:r w:rsidR="0025625B" w:rsidRPr="00F03BDA">
        <w:t>ъпровод младоженците се отвеждаха</w:t>
      </w:r>
      <w:r w:rsidRPr="00F03BDA">
        <w:t xml:space="preserve"> до стаята с леглото, за първата им брачна нощ. Към 3 часа след полунощ комисия от няколко по-възрастни жени влиза при младоженците, за да провери честността на булката. Ако всичко е наред, резултатът се обявява пред всички останали сватбари. След това на комина се издига висок прът, с</w:t>
      </w:r>
      <w:r w:rsidR="00353AE6" w:rsidRPr="00F03BDA">
        <w:t>ъс</w:t>
      </w:r>
      <w:r w:rsidRPr="00F03BDA">
        <w:t xml:space="preserve"> закачен на него стар сукман на свекървата и се запалва. С това цялото село разбира. Следващите два дни булката продължава да носи булото, но няма веселба. В сряда при последният ритуал се снема булото и сватбата приключва.</w:t>
      </w:r>
    </w:p>
    <w:p w14:paraId="4708ED4B" w14:textId="77777777" w:rsidR="006147EC" w:rsidRPr="00F03BDA" w:rsidRDefault="006147EC" w:rsidP="006147EC">
      <w:r w:rsidRPr="00F03BDA">
        <w:t xml:space="preserve">Всички момчета от махалата се събирахме пред двора на Георгакеви. Там играехме: топ харман, дзвинга, чилик, народна топка, а през учебно време и футбол. При лошо време влизахме в овчарника на съседите Гъркови и си устройвахме борби с млади кочлета. Вечер пък обичахме да играем на стражари и хайдути и </w:t>
      </w:r>
      <w:r w:rsidR="00353AE6" w:rsidRPr="00F03BDA">
        <w:t xml:space="preserve">така </w:t>
      </w:r>
      <w:r w:rsidRPr="00F03BDA">
        <w:t>разлайвахме кучетата в махалата. Аз рядко участвах във вечерните игри, защото обичах да се ровя в книгите на баща ми, макар и да не ги разбирах.</w:t>
      </w:r>
    </w:p>
    <w:p w14:paraId="3C842213" w14:textId="77777777" w:rsidR="006147EC" w:rsidRPr="00F03BDA" w:rsidRDefault="006147EC" w:rsidP="006147EC">
      <w:r w:rsidRPr="00F03BDA">
        <w:t>Новопостроеното селско Читалище се превърна в сборно място на много от хората. Вместо в кръчмите, те предпочитаха да се събират там, за да слушат новините по радиото, сръбвайки чай и безалкохолни напитки. По Коледа и Великден салонът се изпълваше с празнично облечени мъже и жени, дошли да слушат предаваните църковни служби. По тези празници младежите изнасяха „театро“, под ръководството на учителите. От там помня първите предавания по радиото за откриването на Пловдивския панаир. С разнообразната си дейност, Читалището се превърна в нашия</w:t>
      </w:r>
      <w:r w:rsidR="00353AE6" w:rsidRPr="00F03BDA">
        <w:t>т</w:t>
      </w:r>
      <w:r w:rsidRPr="00F03BDA">
        <w:t xml:space="preserve"> Културен дом.</w:t>
      </w:r>
    </w:p>
    <w:p w14:paraId="341C05D9" w14:textId="77777777" w:rsidR="006147EC" w:rsidRPr="00F03BDA" w:rsidRDefault="006147EC" w:rsidP="006147EC">
      <w:r w:rsidRPr="00F03BDA">
        <w:t>Преди Новогодишните празници, за всяко семейство най-значимо събитие беше коленето на прасето. Обикновено преди това го угоявахме до 200 кг.</w:t>
      </w:r>
    </w:p>
    <w:p w14:paraId="32193298" w14:textId="77777777" w:rsidR="006147EC" w:rsidRPr="00F03BDA" w:rsidRDefault="006147EC" w:rsidP="006147EC">
      <w:r w:rsidRPr="00F03BDA">
        <w:t xml:space="preserve">На Нова година, с брат ми поставяхме обувките си пред вратата, където Дядо Мраз ни оставяше шоколадчета. На 1-ви януари беше рожденият ден на баща ми. Посрещахме гости от селото. На 5-ти срещу 6-ти момчетата до 14 г. ходихме да коледуваме, защото тогава беше „Сухата Коледа“. Научили няколко коледни песни, нарамили дълги тояги, обикаляхме къщите в махалата, изпълнявайки коледният си </w:t>
      </w:r>
      <w:r w:rsidR="00EC579B" w:rsidRPr="00F03BDA">
        <w:t>ритуал</w:t>
      </w:r>
      <w:r w:rsidRPr="00F03BDA">
        <w:t xml:space="preserve">. За благодарност получавахме плодове, орехи </w:t>
      </w:r>
      <w:r w:rsidR="00EC579B" w:rsidRPr="00F03BDA">
        <w:t>и по</w:t>
      </w:r>
      <w:r w:rsidRPr="00F03BDA">
        <w:t xml:space="preserve"> някоя стотинка.</w:t>
      </w:r>
    </w:p>
    <w:p w14:paraId="0BB6C61E" w14:textId="77777777" w:rsidR="006147EC" w:rsidRPr="00F03BDA" w:rsidRDefault="006147EC" w:rsidP="006147EC">
      <w:r w:rsidRPr="00F03BDA">
        <w:t xml:space="preserve">На Коледните дни (7, 8 и 9 януари) в центъра на селото се събираха много хора, а вечер се гостуваше на </w:t>
      </w:r>
      <w:r w:rsidR="00EC579B" w:rsidRPr="00F03BDA">
        <w:t>именниците</w:t>
      </w:r>
      <w:r w:rsidRPr="00F03BDA">
        <w:t>. Моят имен ден беше на 3-тия ден.</w:t>
      </w:r>
    </w:p>
    <w:p w14:paraId="7DDB18A7" w14:textId="5213077F" w:rsidR="006147EC" w:rsidRPr="00F03BDA" w:rsidRDefault="006147EC" w:rsidP="006147EC">
      <w:r w:rsidRPr="00F03BDA">
        <w:t>По това време Коледната ваканция беше от 30.12. до 14.01. На последният ден беше сурвакането – честването на старата Нова година. С украсени сурвакници от дрян, обикаляхме дворовете из махалата, отупвайки стопаните и декламирайки пожеланието си: „Сурва, сурва година! Весела година! Голям клас на нива! Червена ябълка в градина! Пълна къща с коприна!“</w:t>
      </w:r>
      <w:r w:rsidR="00353AE6" w:rsidRPr="00F03BDA">
        <w:t>.</w:t>
      </w:r>
      <w:r w:rsidR="00F03BDA">
        <w:rPr>
          <w:lang w:val="en-US"/>
        </w:rPr>
        <w:t xml:space="preserve"> </w:t>
      </w:r>
      <w:r w:rsidRPr="00F03BDA">
        <w:lastRenderedPageBreak/>
        <w:t>При сурвакането стопаните бяха много по-щедри отколкото при коледуването. Даваха ни брусче сланина, парче луканка, семитен хляб, сушени сливи, орехи, ябълки и много рядко стотинки.</w:t>
      </w:r>
    </w:p>
    <w:p w14:paraId="594DC1DE" w14:textId="77777777" w:rsidR="000C1925" w:rsidRPr="00F03BDA" w:rsidRDefault="006147EC" w:rsidP="006147EC">
      <w:r w:rsidRPr="00F03BDA">
        <w:t>Впечатляващи за мен бяха спомените на баба ми от Освободителната война – 1877-78 г. Тя обичаше да ми разказва покрай 3-ти март. По това време та била „коджа“ момиче. След боевете при Стара Загора, при бягството си през Балкана до гр. Габрово, тя загубва семейството си. По-късно успява да ги намери, но разбира, че баща и е загинал при кланетата в Стара Загора.</w:t>
      </w:r>
    </w:p>
    <w:p w14:paraId="17133D97" w14:textId="77777777" w:rsidR="000C1925" w:rsidRPr="00F03BDA" w:rsidRDefault="006147EC" w:rsidP="006147EC">
      <w:r w:rsidRPr="00F03BDA">
        <w:t>Малко знаеше за участието на дядо ми Стефан в Старозагорското въстание  през 1875 г.(мурабе). Омъжила се е за дядо след това, през 1887 г. Повечето и спомени бяха от скитанията и с него из селата. Заради русофилството му е бил гонен от правителството на Стефан Стамболов.</w:t>
      </w:r>
    </w:p>
    <w:p w14:paraId="582E7876" w14:textId="77777777" w:rsidR="000C1925" w:rsidRPr="00F03BDA" w:rsidRDefault="006147EC" w:rsidP="006147EC">
      <w:r w:rsidRPr="00F03BDA">
        <w:t>Хубави спомени имам от пос</w:t>
      </w:r>
      <w:r w:rsidR="00353AE6" w:rsidRPr="00F03BDA">
        <w:t>рещането на 1-ва пролет на 22 март</w:t>
      </w:r>
      <w:r w:rsidRPr="00F03BDA">
        <w:t>. Цялото училище ни извеждаха</w:t>
      </w:r>
      <w:r w:rsidR="00353AE6" w:rsidRPr="00F03BDA">
        <w:t xml:space="preserve"> по зелените ливади край река Са</w:t>
      </w:r>
      <w:r w:rsidRPr="00F03BDA">
        <w:t>злийка, като пеехме песента: „Пролет, мила, животворна, колко хубава си ти!“</w:t>
      </w:r>
      <w:r w:rsidR="00353AE6" w:rsidRPr="00F03BDA">
        <w:t>.</w:t>
      </w:r>
      <w:r w:rsidRPr="00F03BDA">
        <w:t xml:space="preserve"> Тогава поставяхме под голям камък мартениците си. Видехме ли щъркели или лястовици, проверявахме за червени буболечки под него (божи кравички), признак на добра поличба.</w:t>
      </w:r>
    </w:p>
    <w:p w14:paraId="09D01FF6" w14:textId="77777777" w:rsidR="000C1925" w:rsidRPr="00F03BDA" w:rsidRDefault="006147EC" w:rsidP="006147EC">
      <w:r w:rsidRPr="00F03BDA">
        <w:t xml:space="preserve">Спомените ми от Великден са свързани с избирането на бораците – яйцата със здрава черупка. Ползвахме и такива от цесарки (финтовчета), имащи една от най-здравите. </w:t>
      </w:r>
      <w:r w:rsidR="00D301AF" w:rsidRPr="00F03BDA">
        <w:t>Веднъж</w:t>
      </w:r>
      <w:r w:rsidRPr="00F03BDA">
        <w:t xml:space="preserve"> един съученик се качи на покрива на тяхната плевня, за да вземе яйца от щъркели. Но те го нападнаха и го накълваха по главата. На първият ден от Великден, сутринта се събираме с приятелите от махалата, за да пробваме здравината на бораците с</w:t>
      </w:r>
      <w:r w:rsidR="00353AE6" w:rsidRPr="00F03BDA">
        <w:t xml:space="preserve">и. Претърпелите поражение, ходиха </w:t>
      </w:r>
      <w:r w:rsidRPr="00F03BDA">
        <w:t xml:space="preserve"> за нови яйца до домовете си. Налагаше се близките да крият боядисаните яйца, за да имат до края на празниците. В центърът на селото се виеше Великденско хоро.</w:t>
      </w:r>
    </w:p>
    <w:p w14:paraId="1066D2B9" w14:textId="77777777" w:rsidR="000C1925" w:rsidRPr="00F03BDA" w:rsidRDefault="006147EC" w:rsidP="006147EC">
      <w:r w:rsidRPr="00F03BDA">
        <w:t>В училище тържествено празнувахме 1-ви май като „Ден на цветята“. На поляните при Бе</w:t>
      </w:r>
      <w:r w:rsidR="00353AE6" w:rsidRPr="00F03BDA">
        <w:t>лобреженската чешма край река Са</w:t>
      </w:r>
      <w:r w:rsidRPr="00F03BDA">
        <w:t>злийка, се събирахме ученици от съседните села: Бял бряг, Рисиманово, Българене, Знаменосец и нашето село Трън. Организирани от учителите си, прекарвахме целият ден в забави и игри.</w:t>
      </w:r>
    </w:p>
    <w:p w14:paraId="53AEB914" w14:textId="3F136B67" w:rsidR="000C1925" w:rsidRPr="00F03BDA" w:rsidRDefault="00353AE6" w:rsidP="006147EC">
      <w:r w:rsidRPr="00F03BDA">
        <w:t>Ние</w:t>
      </w:r>
      <w:r w:rsidR="006147EC" w:rsidRPr="00F03BDA">
        <w:t xml:space="preserve"> децата, с нетърпение очаквахме и Гергьовден. На този ден</w:t>
      </w:r>
      <w:r w:rsidR="00F03BDA">
        <w:rPr>
          <w:lang w:val="en-US"/>
        </w:rPr>
        <w:t xml:space="preserve"> </w:t>
      </w:r>
      <w:r w:rsidR="006147EC" w:rsidRPr="00F03BDA">
        <w:t>сутрин винаги закусвахме прясно мляко с мая, а родителите ми окичваха входната врата с цветя и здравец. След това децата се въртяхме около колачите на Гергьовденското агне, за да ни нацапат за здраве с кръв по челата. Агнешкото печено от този ден за мен си оставаше най-вкусното месо, кое</w:t>
      </w:r>
      <w:r w:rsidRPr="00F03BDA">
        <w:t>т</w:t>
      </w:r>
      <w:r w:rsidR="006147EC" w:rsidRPr="00F03BDA">
        <w:t>о съм ял.</w:t>
      </w:r>
    </w:p>
    <w:p w14:paraId="70FF251B" w14:textId="77777777" w:rsidR="000C1925" w:rsidRPr="00F03BDA" w:rsidRDefault="006147EC" w:rsidP="006147EC">
      <w:r w:rsidRPr="00F03BDA">
        <w:t>За нас – учениците, най-големият и тържествен празник беше 24-ти май – „Деня на българската писменост и култура“. За празника на светите братя Кирил и Методий, украсявахме входа на училището и портретите на народните будите в класните стаи с цветя. Същият ден ни водеха в Раднево, за да участваме в тържествената манифестация. Там пеехме химна: „Върви народе възродени“.</w:t>
      </w:r>
    </w:p>
    <w:p w14:paraId="073F6BC8" w14:textId="77777777" w:rsidR="000C1925" w:rsidRPr="00F03BDA" w:rsidRDefault="006147EC" w:rsidP="006147EC">
      <w:r w:rsidRPr="00F03BDA">
        <w:t xml:space="preserve">През зимата на 1933-34 г. от простуда получих парализа на нерва на левият </w:t>
      </w:r>
      <w:r w:rsidR="00201F58" w:rsidRPr="00F03BDA">
        <w:t>крак</w:t>
      </w:r>
      <w:r w:rsidRPr="00F03BDA">
        <w:t xml:space="preserve"> (</w:t>
      </w:r>
      <w:r w:rsidR="00201F58" w:rsidRPr="00F03BDA">
        <w:t>ишиас</w:t>
      </w:r>
      <w:r w:rsidRPr="00F03BDA">
        <w:t xml:space="preserve">). Много ме болеше и почти не можех да се движа. Лекувах се в болницата в Стара Загора. После </w:t>
      </w:r>
      <w:r w:rsidRPr="00F03BDA">
        <w:lastRenderedPageBreak/>
        <w:t>доста време се наложи да ходя с бастунче. Заедно с колана за хернията, това заболяване ме разстрои сериозно. До късно през пролетта ходих с дълги панталони и наколенка. Започнах да спортувам, за да преодолея състоянието си.</w:t>
      </w:r>
    </w:p>
    <w:p w14:paraId="27168B95" w14:textId="77777777" w:rsidR="000C1925" w:rsidRPr="00F03BDA" w:rsidRDefault="006147EC" w:rsidP="006147EC">
      <w:r w:rsidRPr="00F03BDA">
        <w:t xml:space="preserve">От тази година в училище, помня добре молитвите, които пеехме. В началото на занятията започвахме с: „Боже, миличък и предобър, смели се над нас – дечицата! Над нашите мънички сърца, над нашите мънички души!“ След краят на учебния ден пеехме „Отче наш“. Същото повтаряхме и на следобедните занимания. При изпълнението им винаги бяхме прави на чиновете си. В нашето семейство религията не беше на особена почит. Единствено на Великден и на Коледа баба ми палеше кандилото под иконата на св. Богородица. Тя имаше особено </w:t>
      </w:r>
      <w:r w:rsidR="00D301AF" w:rsidRPr="00F03BDA">
        <w:t>отношение</w:t>
      </w:r>
      <w:r w:rsidRPr="00F03BDA">
        <w:t xml:space="preserve"> към свещениците, а и от там и към Религията. Когато била послушница в църквата, поповете не постели, а я карали да</w:t>
      </w:r>
      <w:r w:rsidR="00812F0F" w:rsidRPr="00F03BDA">
        <w:t xml:space="preserve"> коли кокошки в мазето, на скриш</w:t>
      </w:r>
      <w:r w:rsidRPr="00F03BDA">
        <w:t xml:space="preserve">но. Щом те не били </w:t>
      </w:r>
      <w:r w:rsidR="00D301AF" w:rsidRPr="00F03BDA">
        <w:t>убедени</w:t>
      </w:r>
      <w:r w:rsidRPr="00F03BDA">
        <w:t xml:space="preserve"> в правотата на Божията вяра, как тя – простата женица, да повярва? Така, въпреки че знаехме всички молитви, никога не </w:t>
      </w:r>
      <w:r w:rsidR="00812F0F" w:rsidRPr="00F03BDA">
        <w:t xml:space="preserve">ги </w:t>
      </w:r>
      <w:r w:rsidRPr="00F03BDA">
        <w:t>казвахме вкъщи или пък се кръстихме. Уважавахме Източното православие, заради положителното му влияние по време на Турското робство.</w:t>
      </w:r>
    </w:p>
    <w:p w14:paraId="26F5A840" w14:textId="77777777" w:rsidR="000C1925" w:rsidRPr="00F03BDA" w:rsidRDefault="006147EC" w:rsidP="006147EC">
      <w:r w:rsidRPr="00F03BDA">
        <w:t>Отначало, когато се научих да чета, започнах с Христовите притчи, заради поуките в тях. Постепенно те бяха изместени от друга детска литература, като приказките за Хитър Петър и Настрадин Ходжа, на Братя Грим, на Чудомир и други. Бях в 4-то отделение, когато прочетох „Под Игото“ на Иван Вазов. Освен книгите на баща ми, четях и такива от библиотеката в Читалището.</w:t>
      </w:r>
    </w:p>
    <w:p w14:paraId="39445FEA" w14:textId="77777777" w:rsidR="000C1925" w:rsidRPr="00F03BDA" w:rsidRDefault="006147EC" w:rsidP="006147EC">
      <w:r w:rsidRPr="00F03BDA">
        <w:t xml:space="preserve">Дружах основно с добрите и възпитани връстници и избягвах приятелството на хитруващите, които правеха бели. Много тежко понасях проявите на възрастните, особено на близките ми роднини. Много ме дразнеше поведението на майка ми, която винаги премълчаваше белите на брат ми. Чувствах удовлетворение, когато за същите прояви баща ми и баба го наказваха. Майка ми ги обясняваше с „откритият“ му характер, чрез който щял да успее в живота. Заради моят „по-затворен“ такъв аз съм щял да имам по-ограничени </w:t>
      </w:r>
      <w:r w:rsidR="00812F0F" w:rsidRPr="00F03BDA">
        <w:t>възможности</w:t>
      </w:r>
      <w:r w:rsidRPr="00F03BDA">
        <w:t xml:space="preserve">. Всичко това, съчетано с лошото ми здравословно състояние ме </w:t>
      </w:r>
      <w:r w:rsidR="00D301AF" w:rsidRPr="00F03BDA">
        <w:t>потискаше</w:t>
      </w:r>
      <w:r w:rsidRPr="00F03BDA">
        <w:t>. При честите срещи с другите учителски семейства, моят брат беше в стихията си и добре „пред</w:t>
      </w:r>
      <w:r w:rsidR="00812F0F" w:rsidRPr="00F03BDA">
        <w:t>ставяше“ родителите ми. Аз не</w:t>
      </w:r>
      <w:r w:rsidRPr="00F03BDA">
        <w:t xml:space="preserve"> обичах </w:t>
      </w:r>
      <w:r w:rsidR="00812F0F" w:rsidRPr="00F03BDA">
        <w:t>тези срещи</w:t>
      </w:r>
      <w:r w:rsidRPr="00F03BDA">
        <w:t>, защото на тях майка ми често споделяше тревогите си за мен. На тях, при срещи с други деца, установих, че съм чел и зная повече от тях.</w:t>
      </w:r>
    </w:p>
    <w:p w14:paraId="0F20647C" w14:textId="77777777" w:rsidR="000C1925" w:rsidRPr="00F03BDA" w:rsidRDefault="006147EC" w:rsidP="006147EC">
      <w:r w:rsidRPr="00F03BDA">
        <w:t xml:space="preserve">Редовно четях вестниците „Зора“ и „Заря“, които баща ми носеше вкъщи. От тях добивах представа за събитията по света. С баба ми коментирахме често статиите.  Тогава научих за проявите на нашия борец Дан Колов в САЩ и Европа. Дотогава националното ми чувство се оформяше главно от четеното в учебниците за великите български ханове и царе, както и за борците за национално Освобождение. Надявах се, чрез умствен труд и системни физически упражнения, да </w:t>
      </w:r>
      <w:r w:rsidR="00D301AF" w:rsidRPr="00F03BDA">
        <w:t>израсна</w:t>
      </w:r>
      <w:r w:rsidRPr="00F03BDA">
        <w:t xml:space="preserve"> като добър и здрав мъж.</w:t>
      </w:r>
    </w:p>
    <w:p w14:paraId="68BB9FAB" w14:textId="77777777" w:rsidR="000C1925" w:rsidRPr="00F03BDA" w:rsidRDefault="00601E14" w:rsidP="006147EC">
      <w:r w:rsidRPr="00F03BDA">
        <w:t>През летните вак</w:t>
      </w:r>
      <w:r w:rsidR="006147EC" w:rsidRPr="00F03BDA">
        <w:t xml:space="preserve">анции в града живеехме вече в новата ни къща на ул. „Георги Кюмюрев“ №38. В двора имахме няколко </w:t>
      </w:r>
      <w:r w:rsidR="00D301AF" w:rsidRPr="00F03BDA">
        <w:t>овошки</w:t>
      </w:r>
      <w:r w:rsidR="006147EC" w:rsidRPr="00F03BDA">
        <w:t xml:space="preserve"> – 2 хубави кайсии, попска круша, трънкосливка и др. Растяха също смокиня и люляк. До мазето, където складирахме дървата за зимата растеше млад орех.</w:t>
      </w:r>
    </w:p>
    <w:p w14:paraId="00E94CED" w14:textId="77777777" w:rsidR="000C1925" w:rsidRPr="00F03BDA" w:rsidRDefault="006147EC" w:rsidP="006147EC">
      <w:r w:rsidRPr="00F03BDA">
        <w:lastRenderedPageBreak/>
        <w:t>Електрическото осветление на нашата улица беше прокарано през 1930 г. С брат ми се радвахме, че точно пред нашата къща имаше улична лампа. Вкъщи електричеството за осветление беше прокарано през следващата година. Тогава електрическите уреди бяха рядкост.</w:t>
      </w:r>
    </w:p>
    <w:p w14:paraId="1138BF7F" w14:textId="77777777" w:rsidR="000C1925" w:rsidRPr="00F03BDA" w:rsidRDefault="006147EC" w:rsidP="006147EC">
      <w:r w:rsidRPr="00F03BDA">
        <w:t>Лятото, когато се завръщахме в Стара Загора другите деца ни наричаха „селянчета“. Затова с брат ми предпочитахме живота на село. Пораствайки тази „изолация“ беше преодоляна, но до гимназията се чувствах по-долна категория „гражданин“.</w:t>
      </w:r>
    </w:p>
    <w:p w14:paraId="491722BC" w14:textId="77777777" w:rsidR="000C1925" w:rsidRPr="00F03BDA" w:rsidRDefault="006147EC" w:rsidP="006147EC">
      <w:r w:rsidRPr="00F03BDA">
        <w:t xml:space="preserve">Отначало се събирахме основно с децата от съседните дворове, но </w:t>
      </w:r>
      <w:r w:rsidR="00201F58" w:rsidRPr="00F03BDA">
        <w:t>постепенно</w:t>
      </w:r>
      <w:r w:rsidRPr="00F03BDA">
        <w:t xml:space="preserve"> започнахме да дружим и с връстници от близките махали. Често се събира</w:t>
      </w:r>
      <w:r w:rsidR="00601E14" w:rsidRPr="00F03BDA">
        <w:t>х</w:t>
      </w:r>
      <w:r w:rsidRPr="00F03BDA">
        <w:t xml:space="preserve">ме да играем футбол на „Аланчето“, близо до Военният клуб. Понякога играехме и двора на училището, където днес се намира паметника на Васил Левски. Добри учители във футбола ни бяха известните тогава играчи Ичо Бандита от ФК „Светослав“ и Христо Чирпанлията </w:t>
      </w:r>
      <w:r w:rsidR="00601E14" w:rsidRPr="00F03BDA">
        <w:t>от ФК „Белослав“. В града</w:t>
      </w:r>
      <w:r w:rsidRPr="00F03BDA">
        <w:t xml:space="preserve"> съществуваше и отборът на ФК „Траяна“, а от 1935 г. и този на ФК „ЖСК“ – железничарите. Помня как през 1934 г. Ичо Бандита ни заведе на футболен мач. На всеки от приятелите ми даде да му носи по нещо – обувките, чорапите, корите, </w:t>
      </w:r>
      <w:r w:rsidR="00201F58" w:rsidRPr="00F03BDA">
        <w:t>фланелката</w:t>
      </w:r>
      <w:r w:rsidRPr="00F03BDA">
        <w:t xml:space="preserve"> и гащетата. Поведе ни през града</w:t>
      </w:r>
      <w:r w:rsidR="00601E14" w:rsidRPr="00F03BDA">
        <w:t>,</w:t>
      </w:r>
      <w:r w:rsidRPr="00F03BDA">
        <w:t xml:space="preserve"> до игрището на „Герджиковият алан“, заградено с високи дъски и незатревен терен. Спомням си завистливите погледи на другите деца, когато ни въведе на игрището. Тогава родителите ни не ни даваха пари за билети. По-късно имено този мач стана причина момчетата в махалата да се </w:t>
      </w:r>
      <w:r w:rsidR="00201F58" w:rsidRPr="00F03BDA">
        <w:t>раздели</w:t>
      </w:r>
      <w:r w:rsidRPr="00F03BDA">
        <w:t xml:space="preserve"> на два лагера – едните привърженици на ФК „Белослав“, а другите на градският противник – ФК „Светослав“. По време на срещи между тях се надпявахме с едни и същи песни, на които сменяхме само името Белослав със Светослав: „знамето на спорта нек се вее и Белослав (Светослав) вечно да живее</w:t>
      </w:r>
      <w:r w:rsidR="00601E14" w:rsidRPr="00F03BDA">
        <w:t>!</w:t>
      </w:r>
      <w:r w:rsidRPr="00F03BDA">
        <w:t>“ и „Хип-хоп, ура, бихме ги с два!“</w:t>
      </w:r>
      <w:r w:rsidR="00601E14" w:rsidRPr="00F03BDA">
        <w:t>.</w:t>
      </w:r>
      <w:r w:rsidRPr="00F03BDA">
        <w:t xml:space="preserve"> Често при тези надвиквания се стигаше и до сбиване.</w:t>
      </w:r>
    </w:p>
    <w:p w14:paraId="179C6319" w14:textId="77777777" w:rsidR="000C1925" w:rsidRPr="00F03BDA" w:rsidRDefault="006147EC" w:rsidP="006147EC">
      <w:r w:rsidRPr="00F03BDA">
        <w:t>Организирани от Здравко Бижика, често играехме и в глухата уличка зад църквата</w:t>
      </w:r>
      <w:r w:rsidR="00601E14" w:rsidRPr="00F03BDA">
        <w:t>.</w:t>
      </w:r>
      <w:r w:rsidRPr="00F03BDA">
        <w:t xml:space="preserve"> В</w:t>
      </w:r>
      <w:r w:rsidR="00601E14" w:rsidRPr="00F03BDA">
        <w:t>сички възможни терени за</w:t>
      </w:r>
      <w:r w:rsidRPr="00F03BDA">
        <w:t xml:space="preserve"> футбол се оспорваха и от децата от другите махали. Нас ни наричаха „Бижовата банда“. В тази уличка живееше трудовият офицер Ширапчев. Неговият син, по-голям и буен батко, правеше подобия на черешови топчета и стреляше с тях по дължина на уличката, а ние викахме: „</w:t>
      </w:r>
      <w:r w:rsidR="00201F58" w:rsidRPr="00F03BDA">
        <w:t>Ураа</w:t>
      </w:r>
      <w:r w:rsidRPr="00F03BDA">
        <w:t>!“</w:t>
      </w:r>
      <w:r w:rsidR="00601E14" w:rsidRPr="00F03BDA">
        <w:t>.</w:t>
      </w:r>
      <w:r w:rsidRPr="00F03BDA">
        <w:t xml:space="preserve"> Той ни харесваше и ни осигуряваше защита от другите деца, когато идвахме да играем там.</w:t>
      </w:r>
    </w:p>
    <w:p w14:paraId="65927B50" w14:textId="77777777" w:rsidR="000C1925" w:rsidRPr="00F03BDA" w:rsidRDefault="006147EC" w:rsidP="006147EC">
      <w:r w:rsidRPr="00F03BDA">
        <w:t>Често вечер от плаца на Военният клуб се чуваше музика. Войниците се забавляваха преди лягане като танцуваха селски хора. Щом чуехме, че засвири музиката, минавахме през „проходи“, направени в оградата на казармата и отивахме при играещите войници и музикантите. Охраната на казармата се мъчеше да ни хване и изгони, но ние се криехме между войниците, които не ни закачаха.</w:t>
      </w:r>
    </w:p>
    <w:p w14:paraId="3F91A5F9" w14:textId="77777777" w:rsidR="000C1925" w:rsidRPr="00F03BDA" w:rsidRDefault="006147EC" w:rsidP="006147EC">
      <w:r w:rsidRPr="00F03BDA">
        <w:t xml:space="preserve">Аз продължавах да не участвам активно в игрите в махалата. Бях по-затворен и предпочитах да стоя вкъщи и да чета книги, които намирах в </w:t>
      </w:r>
      <w:r w:rsidR="00201F58" w:rsidRPr="00F03BDA">
        <w:t>сандъците</w:t>
      </w:r>
      <w:r w:rsidRPr="00F03BDA">
        <w:t xml:space="preserve"> в мазето. С удоволствие придружавах баба ми при нейните гостувания при сестрите и в града. Всяко лято, натоварена с една бухча с ушито от нея долно бельо, баба ми отиваше за седмица в град Бургас при чичо Минчо. Тогава от 6-те му деца, познавах само кака Руска, която ни беше идвала на гости. С майка ми по-често </w:t>
      </w:r>
      <w:r w:rsidRPr="00F03BDA">
        <w:lastRenderedPageBreak/>
        <w:t>посещавахме ней</w:t>
      </w:r>
      <w:r w:rsidR="005B3487" w:rsidRPr="00F03BDA">
        <w:t>ните роднини. Най-много ходи</w:t>
      </w:r>
      <w:r w:rsidRPr="00F03BDA">
        <w:t xml:space="preserve">хме </w:t>
      </w:r>
      <w:r w:rsidR="005B3487" w:rsidRPr="00F03BDA">
        <w:t xml:space="preserve">при </w:t>
      </w:r>
      <w:r w:rsidRPr="00F03BDA">
        <w:t xml:space="preserve">вуйчо </w:t>
      </w:r>
      <w:r w:rsidR="005B3487" w:rsidRPr="00F03BDA">
        <w:t>Колю и учинайка Жанка. При тях ж</w:t>
      </w:r>
      <w:r w:rsidRPr="00F03BDA">
        <w:t>ивееше и баба ми Стоянка, майката на майка. Дъщеря им</w:t>
      </w:r>
      <w:r w:rsidR="005B3487" w:rsidRPr="00F03BDA">
        <w:t>,</w:t>
      </w:r>
      <w:r w:rsidRPr="00F03BDA">
        <w:t xml:space="preserve"> също Стоянка</w:t>
      </w:r>
      <w:r w:rsidR="005B3487" w:rsidRPr="00F03BDA">
        <w:t>,</w:t>
      </w:r>
      <w:r w:rsidRPr="00F03BDA">
        <w:t xml:space="preserve"> беше връстница на брат ми, а по-малката се казваше Мера – родена през 1931 г. Живееха на ул. „Сава Силов“, близо до църквата „Свети Никола“. Сестрата на майка ми – леля Марийка, живееше със семейството си до „Герджиковият алан“ и имаха три дъщери.</w:t>
      </w:r>
    </w:p>
    <w:p w14:paraId="5199093D" w14:textId="77777777" w:rsidR="006147EC" w:rsidRPr="00F03BDA" w:rsidRDefault="006147EC" w:rsidP="006147EC">
      <w:r w:rsidRPr="00F03BDA">
        <w:t>Другият ми вуйчо Кънчо, с внучката си Венка жи</w:t>
      </w:r>
      <w:r w:rsidR="005B3487" w:rsidRPr="00F03BDA">
        <w:t>вееха на ул. „Димовци“ в центърът</w:t>
      </w:r>
      <w:r w:rsidRPr="00F03BDA">
        <w:t xml:space="preserve"> на града. Имаше 3 деца – Георги, Васил и най-малката Лиляна. С брат ми обичахме да ходим у тях, защото дворът им беше пълен с интересни п</w:t>
      </w:r>
      <w:r w:rsidR="005B3487" w:rsidRPr="00F03BDA">
        <w:t>редмети и спортни при</w:t>
      </w:r>
      <w:r w:rsidRPr="00F03BDA">
        <w:t>надлежности. Като собственик на фабрика „Прогрес“, вуйчо Кънчо беше най-богатият от роднините ни. Завиждах му за богата библиотека, която имаше, но не ме допускаше до нея. Най-добре ни посрещаше батко ни Васко-Бобът. Братята на учинайка бяха известни футболисти на ФК „Светослав“.</w:t>
      </w:r>
    </w:p>
    <w:p w14:paraId="77044372" w14:textId="3F9E592E" w:rsidR="000C1925" w:rsidRPr="00F03BDA" w:rsidRDefault="0061048D" w:rsidP="006147EC">
      <w:r w:rsidRPr="00F03BDA">
        <w:drawing>
          <wp:anchor distT="0" distB="0" distL="114300" distR="114300" simplePos="0" relativeHeight="251650048" behindDoc="0" locked="0" layoutInCell="1" allowOverlap="1" wp14:anchorId="3BB9CD23" wp14:editId="61FF851D">
            <wp:simplePos x="0" y="0"/>
            <wp:positionH relativeFrom="column">
              <wp:posOffset>0</wp:posOffset>
            </wp:positionH>
            <wp:positionV relativeFrom="paragraph">
              <wp:posOffset>60960</wp:posOffset>
            </wp:positionV>
            <wp:extent cx="5010150" cy="2933700"/>
            <wp:effectExtent l="0" t="0" r="0" b="0"/>
            <wp:wrapSquare wrapText="bothSides"/>
            <wp:docPr id="952377613" name="Picture 1" descr="1935 г. Изглед от старозагорските бани, картичка, издава Григор Паск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77613" name="Picture 1" descr="1935 г. Изглед от старозагорските бани, картичка, издава Григор Пасков"/>
                    <pic:cNvPicPr/>
                  </pic:nvPicPr>
                  <pic:blipFill>
                    <a:blip r:embed="rId8">
                      <a:extLst>
                        <a:ext uri="{28A0092B-C50C-407E-A947-70E740481C1C}">
                          <a14:useLocalDpi xmlns:a14="http://schemas.microsoft.com/office/drawing/2010/main" val="0"/>
                        </a:ext>
                      </a:extLst>
                    </a:blip>
                    <a:stretch>
                      <a:fillRect/>
                    </a:stretch>
                  </pic:blipFill>
                  <pic:spPr>
                    <a:xfrm>
                      <a:off x="0" y="0"/>
                      <a:ext cx="5010150" cy="2933700"/>
                    </a:xfrm>
                    <a:prstGeom prst="rect">
                      <a:avLst/>
                    </a:prstGeom>
                  </pic:spPr>
                </pic:pic>
              </a:graphicData>
            </a:graphic>
          </wp:anchor>
        </w:drawing>
      </w:r>
      <w:r w:rsidR="006147EC" w:rsidRPr="00F03BDA">
        <w:t xml:space="preserve">През лятото ходихме със семействата на вуйчовците ми, с каруци до Старозагорските бани. През 1934 г. за първи път </w:t>
      </w:r>
      <w:r w:rsidR="005B3487" w:rsidRPr="00F03BDA">
        <w:t>бя</w:t>
      </w:r>
      <w:r w:rsidR="006147EC" w:rsidRPr="00F03BDA">
        <w:t>хме на почивка за две седмици там с цялото семейство, като се настанихме в Градските стаи. Всяка сутрин с баща ми ходехме на Минералната баня, а следобед се скитахме из гористите възвишения край река Сазлийка. Посетихме селата Сулица и Ново село. О</w:t>
      </w:r>
      <w:r w:rsidR="005B3487" w:rsidRPr="00F03BDA">
        <w:t xml:space="preserve">т </w:t>
      </w:r>
      <w:r w:rsidR="006147EC" w:rsidRPr="00F03BDA">
        <w:t xml:space="preserve">тогава е и любовта ми към Старозагорските бани. </w:t>
      </w:r>
      <w:bookmarkStart w:id="0" w:name="_Hlk204672739"/>
      <w:bookmarkEnd w:id="0"/>
      <w:r w:rsidR="00EC0EF9" w:rsidRPr="00F03BDA">
        <w:pict w14:anchorId="7E78A818">
          <v:shapetype id="_x0000_t202" coordsize="21600,21600" o:spt="202" path="m,l,21600r21600,l21600,xe">
            <v:stroke joinstyle="miter"/>
            <v:path gradientshapeok="t" o:connecttype="rect"/>
          </v:shapetype>
          <v:shape id="_x0000_s1026" type="#_x0000_t202" style="position:absolute;left:0;text-align:left;margin-left:0;margin-top:251.1pt;width:394.5pt;height:.05pt;z-index:251659776;mso-position-horizontal-relative:text;mso-position-vertical-relative:text" stroked="f">
            <v:textbox style="mso-next-textbox:#_x0000_s1026;mso-fit-shape-to-text:t" inset="0,0,0,0">
              <w:txbxContent>
                <w:p w14:paraId="7EECC889" w14:textId="77777777" w:rsidR="0061048D" w:rsidRPr="00F03BDA" w:rsidRDefault="0061048D" w:rsidP="0061048D">
                  <w:pPr>
                    <w:pStyle w:val="Caption"/>
                    <w:rPr>
                      <w:sz w:val="22"/>
                      <w:szCs w:val="22"/>
                    </w:rPr>
                  </w:pPr>
                  <w:r w:rsidRPr="00F03BDA">
                    <w:t>1935 г. Изглед от старозагорските бани, картичка, издава Григор Пасков</w:t>
                  </w:r>
                </w:p>
              </w:txbxContent>
            </v:textbox>
            <w10:wrap type="square"/>
          </v:shape>
        </w:pict>
      </w:r>
      <w:r w:rsidRPr="00F03BDA">
        <w:t>1</w:t>
      </w:r>
    </w:p>
    <w:p w14:paraId="799C67E5" w14:textId="77777777" w:rsidR="000C1925" w:rsidRPr="00F03BDA" w:rsidRDefault="006147EC" w:rsidP="006147EC">
      <w:r w:rsidRPr="00F03BDA">
        <w:t>Едно лято почивахме със семействот</w:t>
      </w:r>
      <w:r w:rsidR="005B3487" w:rsidRPr="00F03BDA">
        <w:t>о</w:t>
      </w:r>
      <w:r w:rsidRPr="00F03BDA">
        <w:t xml:space="preserve"> на Кънчови на Чинакчийските бани. Прекарахме много приятни дни край река Тунджа.</w:t>
      </w:r>
    </w:p>
    <w:p w14:paraId="004AA339" w14:textId="22E0EA82" w:rsidR="006147EC" w:rsidRPr="00F03BDA" w:rsidRDefault="006147EC" w:rsidP="006147EC">
      <w:r w:rsidRPr="00F03BDA">
        <w:t xml:space="preserve">Най-запомнящото през тази 1934 г. беше посещението на връх „Свети Никола“ по повод откриването на паметника на загиналите руски войници и български опълченци. Отидохме с влак до Казанлък, а от там с камион ни извозиха до върха. Нощувахме в гората от северният му склон. Всички околни възвишения </w:t>
      </w:r>
      <w:r w:rsidR="00201F58" w:rsidRPr="00F03BDA">
        <w:t>наоколо</w:t>
      </w:r>
      <w:r w:rsidRPr="00F03BDA">
        <w:t xml:space="preserve"> бяха пълни с хора и запалени</w:t>
      </w:r>
      <w:r w:rsidR="005B3487" w:rsidRPr="00F03BDA">
        <w:t>те</w:t>
      </w:r>
      <w:r w:rsidRPr="00F03BDA">
        <w:t xml:space="preserve"> през нощта огньове бяха впечатляваща гледка. На следващият ден – 26-ти август в 10 ч. сутринта започна тържественото </w:t>
      </w:r>
      <w:r w:rsidRPr="00F03BDA">
        <w:lastRenderedPageBreak/>
        <w:t>откриване на паметника. Присъства цар Борис 3</w:t>
      </w:r>
      <w:r w:rsidR="005B3487" w:rsidRPr="00F03BDA">
        <w:t>-ти</w:t>
      </w:r>
      <w:r w:rsidRPr="00F03BDA">
        <w:t xml:space="preserve">, с когото се видях отблизо. Направихме си </w:t>
      </w:r>
      <w:r w:rsidR="00937B7D" w:rsidRPr="00F03BDA">
        <w:t>снимка</w:t>
      </w:r>
      <w:r w:rsidR="005B3487" w:rsidRPr="00F03BDA">
        <w:t xml:space="preserve"> </w:t>
      </w:r>
      <w:r w:rsidRPr="00F03BDA">
        <w:t>пред монумента, която сега се с</w:t>
      </w:r>
      <w:r w:rsidR="005B3487" w:rsidRPr="00F03BDA">
        <w:t>ъхранява в Историческият музей на</w:t>
      </w:r>
      <w:r w:rsidRPr="00F03BDA">
        <w:t xml:space="preserve"> Стара Загора. Посетихме Орлово гнездо, Руският паметник и гробище и слязохме до историческата чешма. От нея, по старото шосе и през горска пътека се спуснахме до село Шипка. Там посетихме Руският манастир и Историческият храм-паметник. На стените му, върху мраморни плочи, бяха изписани имената на всички загинали войни при битките. Бях мно</w:t>
      </w:r>
      <w:r w:rsidR="005B3487" w:rsidRPr="00F03BDA">
        <w:t>го впечатлен от всички</w:t>
      </w:r>
      <w:r w:rsidRPr="00F03BDA">
        <w:t xml:space="preserve"> прежи</w:t>
      </w:r>
      <w:r w:rsidR="005B3487" w:rsidRPr="00F03BDA">
        <w:t>вявания през тези два дни. М</w:t>
      </w:r>
      <w:r w:rsidRPr="00F03BDA">
        <w:t xml:space="preserve">ного благодарен </w:t>
      </w:r>
      <w:r w:rsidR="005B3487" w:rsidRPr="00F03BDA">
        <w:t xml:space="preserve">бях и </w:t>
      </w:r>
      <w:r w:rsidRPr="00F03BDA">
        <w:t>на родителите ми, че ме взеха на това пътуване.</w:t>
      </w:r>
    </w:p>
    <w:p w14:paraId="4A646BE4" w14:textId="77777777" w:rsidR="00937B7D" w:rsidRPr="00F03BDA" w:rsidRDefault="00937B7D" w:rsidP="00937B7D">
      <w:pPr>
        <w:keepNext/>
      </w:pPr>
      <w:r w:rsidRPr="00F03BDA">
        <w:drawing>
          <wp:inline distT="0" distB="0" distL="0" distR="0" wp14:anchorId="533D0184" wp14:editId="667001B6">
            <wp:extent cx="3240024" cy="4977384"/>
            <wp:effectExtent l="0" t="0" r="0" b="0"/>
            <wp:docPr id="611731136" name="Picture 2" descr="1934 откриването на паметника Шипка със Васил и Зюмбюлка Ножчеви, Стефан Ножчев дете седнал и друг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731136" name="Picture 2" descr="1934 откриването на паметника Шипка със Васил и Зюмбюлка Ножчеви, Стефан Ножчев дете седнал и други."/>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0024" cy="4977384"/>
                    </a:xfrm>
                    <a:prstGeom prst="rect">
                      <a:avLst/>
                    </a:prstGeom>
                  </pic:spPr>
                </pic:pic>
              </a:graphicData>
            </a:graphic>
          </wp:inline>
        </w:drawing>
      </w:r>
    </w:p>
    <w:p w14:paraId="098BEDCA" w14:textId="43340D7C" w:rsidR="00937B7D" w:rsidRPr="00F03BDA" w:rsidRDefault="00937B7D" w:rsidP="00937B7D">
      <w:pPr>
        <w:pStyle w:val="Caption"/>
      </w:pPr>
      <w:r w:rsidRPr="00F03BDA">
        <w:t>1934</w:t>
      </w:r>
      <w:r w:rsidR="00577EB0" w:rsidRPr="00F03BDA">
        <w:t xml:space="preserve"> г</w:t>
      </w:r>
      <w:r w:rsidR="0073218F" w:rsidRPr="00F03BDA">
        <w:t xml:space="preserve"> </w:t>
      </w:r>
      <w:r w:rsidR="00577EB0" w:rsidRPr="00F03BDA">
        <w:t>.О</w:t>
      </w:r>
      <w:r w:rsidRPr="00F03BDA">
        <w:t>ткриването на паметника Шипка със Васил и Зюмбюлка Ножчеви, Стефан Ножчев дете седнал и други</w:t>
      </w:r>
    </w:p>
    <w:p w14:paraId="582E05B8" w14:textId="77777777" w:rsidR="006147EC" w:rsidRPr="00F03BDA" w:rsidRDefault="006147EC" w:rsidP="006147EC">
      <w:r w:rsidRPr="00F03BDA">
        <w:t>През 1934 г. бях неволен свидетел на събитие, свързано с политическата обстановка в страната. Връщайки се към вкъщи, ми</w:t>
      </w:r>
      <w:r w:rsidR="00D301AF" w:rsidRPr="00F03BDA">
        <w:t>н</w:t>
      </w:r>
      <w:r w:rsidRPr="00F03BDA">
        <w:t xml:space="preserve">ах по една сенчеста и безлюдна уличка до Градската градинка. От посока градината чух два пистолетни изстрела и видях зад мен бързо да </w:t>
      </w:r>
      <w:r w:rsidR="005B3487" w:rsidRPr="00F03BDA">
        <w:t>вървят</w:t>
      </w:r>
      <w:r w:rsidRPr="00F03BDA">
        <w:t xml:space="preserve"> офицер и цивилен гражданин с пистолети в ръце. В същото време по отсрещният трото</w:t>
      </w:r>
      <w:r w:rsidR="005B3487" w:rsidRPr="00F03BDA">
        <w:t>а</w:t>
      </w:r>
      <w:r w:rsidRPr="00F03BDA">
        <w:t xml:space="preserve">р се </w:t>
      </w:r>
      <w:r w:rsidR="00D301AF" w:rsidRPr="00F03BDA">
        <w:t>придвижваше</w:t>
      </w:r>
      <w:r w:rsidRPr="00F03BDA">
        <w:t xml:space="preserve"> много бързо висок, млад мъж. Той често се оглеждаше и</w:t>
      </w:r>
      <w:r w:rsidR="005B3487" w:rsidRPr="00F03BDA">
        <w:t xml:space="preserve"> се скри между сградите. </w:t>
      </w:r>
      <w:r w:rsidR="005B3487" w:rsidRPr="00F03BDA">
        <w:lastRenderedPageBreak/>
        <w:t>Уплашен</w:t>
      </w:r>
      <w:r w:rsidRPr="00F03BDA">
        <w:t xml:space="preserve">, аз спрях на място и изчаках въоръжените да отминат и бързо се прибрах вкъщи. Чак през 1950 г. научих, че същият ден е бил убит ремсовият ръководител Желю Диманов. </w:t>
      </w:r>
    </w:p>
    <w:p w14:paraId="789E4B8B" w14:textId="77777777" w:rsidR="006147EC" w:rsidRPr="00F03BDA" w:rsidRDefault="006147EC" w:rsidP="006147EC">
      <w:r w:rsidRPr="00F03BDA">
        <w:t>Следващите години станах свидетел на няколко полицейски акции в нашата махала, в които търсеха други комунистически привърженици. Спомням си как родителите се бяха разтревожили, защото български емигранти били обвинени в подпалването на Райхстага (Германският парламент). Научих от вестниците за убийството на сръбският крал Александър и на френският министър Барту в Марсилия. За тези събития обвиниха хърватските националисти.</w:t>
      </w:r>
    </w:p>
    <w:p w14:paraId="6BC4FC52" w14:textId="77777777" w:rsidR="006147EC" w:rsidRPr="00F03BDA" w:rsidRDefault="006147EC" w:rsidP="006147EC">
      <w:r w:rsidRPr="00F03BDA">
        <w:t xml:space="preserve">На 1-ви септември цялото ми семейство се завърнахме в село Трън. Тази учебна 1934-35 г. щях да бъда ученик в 1-ви прогимназиален клас в училището на гара Раднево. </w:t>
      </w:r>
    </w:p>
    <w:p w14:paraId="7F10B41F" w14:textId="77777777" w:rsidR="00937B7D" w:rsidRPr="00F03BDA" w:rsidRDefault="00937B7D">
      <w:pPr>
        <w:jc w:val="left"/>
        <w:rPr>
          <w:b/>
          <w:sz w:val="36"/>
          <w:szCs w:val="36"/>
        </w:rPr>
      </w:pPr>
      <w:r w:rsidRPr="00F03BDA">
        <w:br w:type="page"/>
      </w:r>
    </w:p>
    <w:p w14:paraId="3EDAFD7A" w14:textId="77777777" w:rsidR="006147EC" w:rsidRPr="00F03BDA" w:rsidRDefault="006147EC" w:rsidP="00E7584A">
      <w:pPr>
        <w:pStyle w:val="Heading1"/>
      </w:pPr>
      <w:r w:rsidRPr="00F03BDA">
        <w:lastRenderedPageBreak/>
        <w:t>4. В ПРОГИМНАЗИЯТА</w:t>
      </w:r>
      <w:r w:rsidR="00E7584A" w:rsidRPr="00F03BDA">
        <w:br/>
      </w:r>
      <w:r w:rsidR="005B3487" w:rsidRPr="00F03BDA">
        <w:t>1934 – 1937 г</w:t>
      </w:r>
      <w:r w:rsidRPr="00F03BDA">
        <w:t>.</w:t>
      </w:r>
    </w:p>
    <w:p w14:paraId="723B00AB" w14:textId="77777777" w:rsidR="006147EC" w:rsidRPr="00F03BDA" w:rsidRDefault="006147EC" w:rsidP="006147EC">
      <w:pPr>
        <w:jc w:val="center"/>
        <w:rPr>
          <w:sz w:val="36"/>
          <w:szCs w:val="36"/>
        </w:rPr>
      </w:pPr>
    </w:p>
    <w:p w14:paraId="5C9587AC" w14:textId="77777777" w:rsidR="006147EC" w:rsidRPr="00F03BDA" w:rsidRDefault="006147EC" w:rsidP="006147EC">
      <w:pPr>
        <w:jc w:val="center"/>
        <w:rPr>
          <w:sz w:val="36"/>
          <w:szCs w:val="36"/>
        </w:rPr>
      </w:pPr>
    </w:p>
    <w:p w14:paraId="6F82AC85" w14:textId="77777777" w:rsidR="006147EC" w:rsidRPr="00F03BDA" w:rsidRDefault="006147EC" w:rsidP="006147EC">
      <w:r w:rsidRPr="00F03BDA">
        <w:t>До 15-ти септември с връстниците ми често се возихме на диканите, защото още вършееха нивите. Понякога ходихме да пасем домашните им животни в селското землище. Прашната и кална обстановка, чувствахме някакси свойски, наша – селска. Преди да се стъмни ходехме да се къпем в река Сазлийка, която не си спомням ня</w:t>
      </w:r>
      <w:r w:rsidR="005B3487" w:rsidRPr="00F03BDA">
        <w:t xml:space="preserve">кога да е </w:t>
      </w:r>
      <w:r w:rsidR="00201F58" w:rsidRPr="00F03BDA">
        <w:t>пресъхвала</w:t>
      </w:r>
      <w:r w:rsidR="005B3487" w:rsidRPr="00F03BDA">
        <w:t>. И</w:t>
      </w:r>
      <w:r w:rsidRPr="00F03BDA">
        <w:t>маше дълбоки места, наричани „биоти“, като „Дядо Калевият биот“, „Станьо Малчевият биот“ и други. В тях имаше доста риба, която по-опитните деца лов</w:t>
      </w:r>
      <w:r w:rsidR="00937B7D" w:rsidRPr="00F03BDA">
        <w:t>ши</w:t>
      </w:r>
      <w:r w:rsidRPr="00F03BDA">
        <w:t>яха с голи ръце, гмуркайки се в подмолниците на старите върби.</w:t>
      </w:r>
    </w:p>
    <w:p w14:paraId="03215EC2" w14:textId="77777777" w:rsidR="006147EC" w:rsidRPr="00F03BDA" w:rsidRDefault="006147EC" w:rsidP="006147EC">
      <w:r w:rsidRPr="00F03BDA">
        <w:t>До сега учих в училище, ко</w:t>
      </w:r>
      <w:r w:rsidR="002058FA" w:rsidRPr="00F03BDA">
        <w:t>ето познавах добре и учителка</w:t>
      </w:r>
      <w:r w:rsidRPr="00F03BDA">
        <w:t xml:space="preserve"> беше майка ми. Сега щях да бъда в друго училище с нови учители, затова се вълнувах много. В прогимназията в Раднево най-многобройна беше групата от нашето село – 30 деца. Всяка сутрин се събирахме в края на </w:t>
      </w:r>
      <w:r w:rsidR="002058FA" w:rsidRPr="00F03BDA">
        <w:t>Трън</w:t>
      </w:r>
      <w:r w:rsidRPr="00F03BDA">
        <w:t xml:space="preserve"> и се придвижвахме заедно до Раднево. Само 1-ви клас бяхме 2 паралелки, а тези в 2-ри и 3-ти бяха по едн</w:t>
      </w:r>
      <w:r w:rsidR="002058FA" w:rsidRPr="00F03BDA">
        <w:t>а. Аз бях 1-ви „А“ клас. В учили</w:t>
      </w:r>
      <w:r w:rsidRPr="00F03BDA">
        <w:t>ще имаше бюфет за закуски, а отвън две малки книжарници. Директор на гимназията беше Руси Йорданов от нашето село. Макар и по-млад, той беше приятел на баща ми. Неговата съпруга – леля Радка също беше учителка там. Понеже ги познавах, отначало ми беше трудно да ги наричам „господин“ и „госпожа“. Той ни преподаваше по алгебра и геометрия, а тя п</w:t>
      </w:r>
      <w:r w:rsidR="00B354AD" w:rsidRPr="00F03BDA">
        <w:t>о</w:t>
      </w:r>
      <w:r w:rsidRPr="00F03BDA">
        <w:t xml:space="preserve"> история и природознание. Класен наставник ни беше директорът Руси Йорданов.</w:t>
      </w:r>
    </w:p>
    <w:p w14:paraId="323CF672" w14:textId="77777777" w:rsidR="006147EC" w:rsidRPr="00F03BDA" w:rsidRDefault="006147EC" w:rsidP="006147EC">
      <w:r w:rsidRPr="00F03BDA">
        <w:t>През 1935 г. заедно с няколко трънчани се включих в хоровият състав на прогимназията. Два пъти седмично оставах след занятията, за да участвам в спявките. Наскоро след това ми купиха цигулка и започнах да ходя на уроци. Поради по-голямата си заетост се наложи да огранича игрите и страничните си занимания. Когато ме изпитваха в час, отговарях кратко и точно, което не винаги задоволяваше учителите. Понякога ги изненадвах с познанията си – особено по история и математика. Пеех и рисувах много добре. Активен бях и по гимнастика, макар че коланът ми пречеше. Не обичах да играя „народна топка“ или да танцувам и през повечето време на тези занимания ги наблюдавах отстрани. В неделя редовно посещавах Читалище</w:t>
      </w:r>
      <w:r w:rsidR="00B354AD" w:rsidRPr="00F03BDA">
        <w:t>то</w:t>
      </w:r>
      <w:r w:rsidRPr="00F03BDA">
        <w:t xml:space="preserve"> и слушах новините по радиото.</w:t>
      </w:r>
    </w:p>
    <w:p w14:paraId="67C72F35" w14:textId="77777777" w:rsidR="006147EC" w:rsidRPr="00F03BDA" w:rsidRDefault="006147EC" w:rsidP="006147EC">
      <w:r w:rsidRPr="00F03BDA">
        <w:t>През есенните и пролетните дъждовни периоди, шосето до Раднево, в равнинната си част, се покриваше с рядка кал, достигаща до 10 см. През тези места и моста над река Азмак се придвижвахме качени на магарета. Ползваха се 15-20 животни, които оставаха в оборите на кръчмите на двама трънчани, докато ни свършат занятията.</w:t>
      </w:r>
    </w:p>
    <w:p w14:paraId="5F6AF325" w14:textId="77777777" w:rsidR="000C1925" w:rsidRPr="00F03BDA" w:rsidRDefault="00B354AD" w:rsidP="006147EC">
      <w:r w:rsidRPr="00F03BDA">
        <w:lastRenderedPageBreak/>
        <w:t>В края</w:t>
      </w:r>
      <w:r w:rsidR="006147EC" w:rsidRPr="00F03BDA">
        <w:t xml:space="preserve"> на май и юни, при завръщането от Раднево, съучениците ми се отбиваха до хълма Ка</w:t>
      </w:r>
      <w:r w:rsidRPr="00F03BDA">
        <w:t>рнобат, за да се къпят в река Са</w:t>
      </w:r>
      <w:r w:rsidR="006147EC" w:rsidRPr="00F03BDA">
        <w:t>злийка. Заради болният си крак аз не ходех с тях.</w:t>
      </w:r>
    </w:p>
    <w:p w14:paraId="24FECC0D" w14:textId="77777777" w:rsidR="000C1925" w:rsidRPr="00F03BDA" w:rsidRDefault="006147EC" w:rsidP="006147EC">
      <w:r w:rsidRPr="00F03BDA">
        <w:t>На 24-ти май участвах в манифестация по търговската улица на Раднево и тържество в са</w:t>
      </w:r>
      <w:r w:rsidR="00B354AD" w:rsidRPr="00F03BDA">
        <w:t>лонът</w:t>
      </w:r>
      <w:r w:rsidRPr="00F03BDA">
        <w:t xml:space="preserve"> на училището. Така отпразнувахме деня на светите братя Кир</w:t>
      </w:r>
      <w:r w:rsidR="00B354AD" w:rsidRPr="00F03BDA">
        <w:t xml:space="preserve">ил и Методий. След това на 25 и 26 май </w:t>
      </w:r>
      <w:r w:rsidRPr="00F03BDA">
        <w:t>бях на екскурзия до Бургас, организирана от прогимназията. За първи път щях да видя морето и да се срещна със семейството на чичо Минчо. Потеглихме с влака и отбелязвахме на географска карта населените места, през които минавахме. След като се настанихме, веднага ни изведоха на разходка из Морската градина. Бях във възторг от необятната морска шир. На следващата сутрин директорът на училище</w:t>
      </w:r>
      <w:r w:rsidR="00B354AD" w:rsidRPr="00F03BDA">
        <w:t>то</w:t>
      </w:r>
      <w:r w:rsidRPr="00F03BDA">
        <w:t xml:space="preserve">, който ни беше водач, ме заведе до пристанището, където бързо открихме чичо Минчо Ножчето. Той се освободи от работа и </w:t>
      </w:r>
      <w:r w:rsidR="00B354AD" w:rsidRPr="00F03BDA">
        <w:t>ме заведе на обяд в дома си и ме запозна</w:t>
      </w:r>
      <w:r w:rsidRPr="00F03BDA">
        <w:t xml:space="preserve"> със семейството си. Беше доста по-висок от баща ми и за мен изглеждаше като великан.</w:t>
      </w:r>
    </w:p>
    <w:p w14:paraId="5DE6E0FE" w14:textId="77777777" w:rsidR="000C1925" w:rsidRPr="00F03BDA" w:rsidRDefault="006147EC" w:rsidP="006147EC">
      <w:r w:rsidRPr="00F03BDA">
        <w:t xml:space="preserve">В домът му ни посрещна чинка </w:t>
      </w:r>
      <w:r w:rsidR="00D301AF" w:rsidRPr="00F03BDA">
        <w:t>Гинка</w:t>
      </w:r>
      <w:r w:rsidRPr="00F03BDA">
        <w:t xml:space="preserve">, а до час дойдоха и всички мои братовчеди. Най-голямата – кака Руска беше с 10 години по-голяма от мен. След нея следваха: бате Ноню, Стефана, Мария, Тодор и Георги. </w:t>
      </w:r>
      <w:r w:rsidR="00D301AF" w:rsidRPr="00F03BDA">
        <w:t>С последните</w:t>
      </w:r>
      <w:r w:rsidRPr="00F03BDA">
        <w:t xml:space="preserve"> двама, след обяда ходихме до техен познат лодкар, за да ме повозят из морето. Накрая получих и пакет риба, подарък за </w:t>
      </w:r>
      <w:r w:rsidR="00D301AF" w:rsidRPr="00F03BDA">
        <w:t>вкъщи. Приятно</w:t>
      </w:r>
      <w:r w:rsidRPr="00F03BDA">
        <w:t xml:space="preserve"> ме изненада вниманието на близките ми роднини, които срещах за първи път.</w:t>
      </w:r>
    </w:p>
    <w:p w14:paraId="7D525B0B" w14:textId="77777777" w:rsidR="000C1925" w:rsidRPr="00F03BDA" w:rsidRDefault="006147EC" w:rsidP="006147EC">
      <w:r w:rsidRPr="00F03BDA">
        <w:t>След приключване на учебната година на 20-ти юни</w:t>
      </w:r>
      <w:r w:rsidR="00B354AD" w:rsidRPr="00F03BDA">
        <w:t>,</w:t>
      </w:r>
      <w:r w:rsidRPr="00F03BDA">
        <w:t xml:space="preserve"> се завърнахме в Стара Загора. Брат ми бързо се приспособи към градската обстановка, докато аз повече стоях вкъщи и четях. Започнах с тези книги, които разбирам, най-вече от български автори. Увличах се по стиховете на някои поети, които коментирахме с най-добрият ми приятел от детството – Тенко. Майка ме се дразнеш</w:t>
      </w:r>
      <w:r w:rsidR="00B354AD" w:rsidRPr="00F03BDA">
        <w:t>е, че оставам често вкъщ</w:t>
      </w:r>
      <w:r w:rsidRPr="00F03BDA">
        <w:t xml:space="preserve">и и ме гонеше да </w:t>
      </w:r>
      <w:r w:rsidR="00D301AF" w:rsidRPr="00F03BDA">
        <w:t>играя</w:t>
      </w:r>
      <w:r w:rsidRPr="00F03BDA">
        <w:t xml:space="preserve"> при другите деца на улицата. Баща ми ме съветваше да спортувам повече и да укрепвам физически. Започнах сутрин да ставам рано и да бягам 20 минути в двора. Затрудняваше ме колана за хернията. Понякога, при игра започнах да го свалям, като при увеличение на хернията ми, с масажи ръчно я довеждах до нормалното и състояние.</w:t>
      </w:r>
    </w:p>
    <w:p w14:paraId="5B7BAEFA" w14:textId="77777777" w:rsidR="000C1925" w:rsidRPr="00F03BDA" w:rsidRDefault="006147EC" w:rsidP="006147EC">
      <w:r w:rsidRPr="00F03BDA">
        <w:t>Нашата махленска „Бижова банда“ продължаваше да съществува, но само когато излизахме извън махалата. Обединявахме се, когато играехме футбол срещу другите махали.</w:t>
      </w:r>
    </w:p>
    <w:p w14:paraId="32F4A1EF" w14:textId="77777777" w:rsidR="000C1925" w:rsidRPr="00F03BDA" w:rsidRDefault="006147EC" w:rsidP="006147EC">
      <w:r w:rsidRPr="00F03BDA">
        <w:t xml:space="preserve">Много обичах да преписвам текстове от книги и да рисувам. </w:t>
      </w:r>
      <w:r w:rsidR="00201F58" w:rsidRPr="00F03BDA">
        <w:t>Старах</w:t>
      </w:r>
      <w:r w:rsidRPr="00F03BDA">
        <w:t xml:space="preserve"> се да пиша красиво като баща ми. Често ,заради самостоятелните ми занимания, връстниците ми ме наричаха „горделивко“. Това ме обиждаше. Продължавах да съм много близък с баба, с която четяхме романи. Тя обичаше да ме поощрява, че съм бил умен и начетен като дядо си Стефан. Нямахме негова снимка.</w:t>
      </w:r>
    </w:p>
    <w:p w14:paraId="6DF523FD" w14:textId="77777777" w:rsidR="000C1925" w:rsidRPr="00F03BDA" w:rsidRDefault="006147EC" w:rsidP="006147EC">
      <w:r w:rsidRPr="00F03BDA">
        <w:t>Семейството ми продължаваше финансово да не е добре. Неприятно ми беше да искам пари от родителите си за каквото и да било.</w:t>
      </w:r>
    </w:p>
    <w:p w14:paraId="70729CC4" w14:textId="77777777" w:rsidR="000C1925" w:rsidRPr="00F03BDA" w:rsidRDefault="006147EC" w:rsidP="006147EC">
      <w:r w:rsidRPr="00F03BDA">
        <w:t xml:space="preserve">За първи път това лято баща ни ни води пеша до Старозагорските бани. Тръгнахме в 3 часа сутринта, носейки една торба с храна за деня и хавлии. Минахме от западната страна на Аязмото, </w:t>
      </w:r>
      <w:r w:rsidRPr="00F03BDA">
        <w:lastRenderedPageBreak/>
        <w:t>южно от Казлера, често спъвайки се с брат ми в камъните, защото беше все още тъмно. Изкачихме малък баир, наречен от баща ми „Малкият джигер“. След като прекосихме пътят за село Кутлуджа се изкачихме по втори стръмен баир. Него баща ми нарече „Големият джигер“. На разсъмването бяхме на билото и пред нас се разкри красива панорама. Гледайки на юг, над Загорското поле, забравили умората, двамата с брат ми завикахме „</w:t>
      </w:r>
      <w:r w:rsidR="00D301AF" w:rsidRPr="00F03BDA">
        <w:t>Ураа</w:t>
      </w:r>
      <w:r w:rsidRPr="00F03BDA">
        <w:t>“ за изгрева. След нас и друга група, тръгнала към Баните също извика. След кратка почивка, по пътя между крайградските лозя</w:t>
      </w:r>
      <w:r w:rsidR="00B354AD" w:rsidRPr="00F03BDA">
        <w:t>,</w:t>
      </w:r>
      <w:r w:rsidRPr="00F03BDA">
        <w:t xml:space="preserve"> достигнахме най-високият връх в региона – Кара </w:t>
      </w:r>
      <w:r w:rsidR="00D301AF" w:rsidRPr="00F03BDA">
        <w:t>С</w:t>
      </w:r>
      <w:r w:rsidRPr="00F03BDA">
        <w:t xml:space="preserve">еврия (Черни връх). От там поехме на север, навлизайки в тунел от широколистна гора. Спускайки се, след час стигнахме до местността „Ай-бунар“ (Мечи кладенец), позната ни от пътуванията с каруца по шосето преди. В ресторантчето край извора, срещнахме </w:t>
      </w:r>
      <w:r w:rsidR="00B354AD" w:rsidRPr="00F03BDA">
        <w:t>и</w:t>
      </w:r>
      <w:r w:rsidRPr="00F03BDA">
        <w:t xml:space="preserve"> други групи туристи. Настанихме се на една маса да закусим. Баща ми пи една мастика със салата, а за нас поръча лимонада. Починахме добре и след това тръгнахме покрай река Сютлийка къ</w:t>
      </w:r>
      <w:r w:rsidR="00B354AD" w:rsidRPr="00F03BDA">
        <w:t>м Баните, често газейки в нея</w:t>
      </w:r>
      <w:r w:rsidRPr="00F03BDA">
        <w:t>. Като пристигнахме</w:t>
      </w:r>
      <w:r w:rsidR="00B354AD" w:rsidRPr="00F03BDA">
        <w:t>,</w:t>
      </w:r>
      <w:r w:rsidRPr="00F03BDA">
        <w:t xml:space="preserve"> отидохме в „Градските стаи“, където на почивка беше вуйчо Кънчо. Събрахме се с братовчедите и ходихме да се къпем в Банята, после обядвахме заедно. Към 17 часа тръгнахме по реката обратно. По пътя на връщане се наложи баща ми често да пее и да ни ободрява. По тъмно и много уморени се прибрахме вкъщи, доволни от първият ни туристически поход.</w:t>
      </w:r>
    </w:p>
    <w:p w14:paraId="77F4EEC8" w14:textId="77777777" w:rsidR="000C1925" w:rsidRPr="00F03BDA" w:rsidRDefault="006147EC" w:rsidP="006147EC">
      <w:r w:rsidRPr="00F03BDA">
        <w:t>През същото лято на 1935 г. посетихме Конезавода край Стара Загора, чийто директор и ветеринарен лекар беше Христо Попов от село Трън – добър приятел на баща ми. Заводът беше Държавно стопанство за разплодни животни (Жребцово депо). В уговореният ден пред дома ни пристигна файтон, теглен от два породисти коня и файтонджия със зелена униформа. Цялото ни семейство се качихме, а момчетат</w:t>
      </w:r>
      <w:r w:rsidR="00B354AD" w:rsidRPr="00F03BDA">
        <w:t>а</w:t>
      </w:r>
      <w:r w:rsidRPr="00F03BDA">
        <w:t xml:space="preserve"> от махалата ни гледаха учудено. Така минахме през целият град, после по нивите извън него. Като пристигнахме ни чакаше директорът, който ни разведе в краварника, свинарника, овчарника и птицефермата. Най-дълго останахме в конюшните, при красивите коне-жребци. Тогава не предполагах, че 13 години по-късно ще дойда отново в това стопанство като млад стажант-агроном и ще остана в него следващите 41 години.</w:t>
      </w:r>
    </w:p>
    <w:p w14:paraId="0A7957EF" w14:textId="77777777" w:rsidR="000C1925" w:rsidRPr="00F03BDA" w:rsidRDefault="006147EC" w:rsidP="006147EC">
      <w:r w:rsidRPr="00F03BDA">
        <w:t>Докато бяхме в Стара Загора, с бащ</w:t>
      </w:r>
      <w:r w:rsidR="007F0D9F" w:rsidRPr="00F03BDA">
        <w:t>а ми се къпехме всяка неделя в н</w:t>
      </w:r>
      <w:r w:rsidRPr="00F03BDA">
        <w:t xml:space="preserve">овооткритата „Живкина“ баня. Тогава тя имаше в двора си открит </w:t>
      </w:r>
      <w:r w:rsidR="007F0D9F" w:rsidRPr="00F03BDA">
        <w:t>б</w:t>
      </w:r>
      <w:r w:rsidRPr="00F03BDA">
        <w:t>асейн. Такъв имаше и във фабрика „Мебел“. С момчетата от махалата се къпехме на „Култовият бент“ на река Бедечка, близо до „Беш-бунар“.</w:t>
      </w:r>
    </w:p>
    <w:p w14:paraId="6C2F273D" w14:textId="77777777" w:rsidR="000C1925" w:rsidRPr="00F03BDA" w:rsidRDefault="006147EC" w:rsidP="006147EC">
      <w:r w:rsidRPr="00F03BDA">
        <w:t>На 1-ви септември цялото семейство се завърнахме в село Трън. С брат ми пътувахме най-отгоре на натоварената с багажа ни каруца. После до 15-ти септември играехме с връстниците м</w:t>
      </w:r>
      <w:r w:rsidR="007F0D9F" w:rsidRPr="00F03BDA">
        <w:t>и</w:t>
      </w:r>
      <w:r w:rsidRPr="00F03BDA">
        <w:t xml:space="preserve"> в землището, където пасяха добитъка.</w:t>
      </w:r>
    </w:p>
    <w:p w14:paraId="680150EF" w14:textId="77777777" w:rsidR="000C1925" w:rsidRPr="00F03BDA" w:rsidRDefault="006147EC" w:rsidP="006147EC">
      <w:r w:rsidRPr="00F03BDA">
        <w:t>Тази година седях на един чин с Нено Димитров, който беше добро и затворено като мен дете. Продължих уроците си по цигулка и участието си в певческият хор към прогимназията.</w:t>
      </w:r>
    </w:p>
    <w:p w14:paraId="158AD1BE" w14:textId="77777777" w:rsidR="006147EC" w:rsidRPr="00F03BDA" w:rsidRDefault="006147EC" w:rsidP="006147EC">
      <w:r w:rsidRPr="00F03BDA">
        <w:t>Новата година и Коледните празници празнувахме, спазвайки семейните традиции. От тази година не ходех да сурвакам и да коледувам, считайки себе си за „голям“. Брат ми беше вече в 3-то отделение и си позволяваше да скита и играе из цялото село. Често</w:t>
      </w:r>
      <w:r w:rsidR="007F0D9F" w:rsidRPr="00F03BDA">
        <w:t xml:space="preserve"> вечер закъсняваше и бащ</w:t>
      </w:r>
      <w:r w:rsidRPr="00F03BDA">
        <w:t>а ми го наказваше.</w:t>
      </w:r>
    </w:p>
    <w:p w14:paraId="099D359A" w14:textId="77777777" w:rsidR="006147EC" w:rsidRPr="00F03BDA" w:rsidRDefault="006147EC" w:rsidP="00937B7D">
      <w:r w:rsidRPr="00F03BDA">
        <w:lastRenderedPageBreak/>
        <w:t>В часовете по гимнастика, Ан. Бабалов ни научи на правилата как да играем футбол, баскетбол, хазена и народна топка. През пролетта започна да ни подготвя за изпълнение на различни групови гимнастически упражнения. В края на месец май той организира и първият публичен футболен мач в Раднево на Герена. Раздели ни на два отбора и ни организира да начертаем очертанията на истинско футболно игрище. От училище ни осигури</w:t>
      </w:r>
      <w:r w:rsidR="00D301AF" w:rsidRPr="00F03BDA">
        <w:t>х</w:t>
      </w:r>
      <w:r w:rsidRPr="00F03BDA">
        <w:t xml:space="preserve">а греди за вратите. На срещата присъстваха много ученици и родители на футболистите. Бабалов беше съдия на мача. След тази </w:t>
      </w:r>
      <w:r w:rsidR="00D301AF" w:rsidRPr="00F03BDA">
        <w:t>среща</w:t>
      </w:r>
      <w:r w:rsidRPr="00F03BDA">
        <w:t xml:space="preserve"> стана традиция да играем футбол там. След време някои от учениците ми станаха добри футболисти в отбори в Раднево и в Стара Загора. Ще спомена имената на: Петър М. Петров, Илчо Русев, Кочо Ламбев и Минчо Кънчев.</w:t>
      </w:r>
    </w:p>
    <w:p w14:paraId="6F1E04AC" w14:textId="02B8B469" w:rsidR="00937B7D" w:rsidRPr="00F03BDA" w:rsidRDefault="006147EC" w:rsidP="00937B7D">
      <w:r w:rsidRPr="00F03BDA">
        <w:t>Същата пролет участвахме в прегледа на гимнастическа</w:t>
      </w:r>
      <w:r w:rsidR="00E013F1" w:rsidRPr="00F03BDA">
        <w:t xml:space="preserve"> подготовка на прогимназиите от</w:t>
      </w:r>
      <w:r w:rsidR="00937B7D" w:rsidRPr="00F03BDA">
        <w:t xml:space="preserve"> </w:t>
      </w:r>
      <w:r w:rsidRPr="00F03BDA">
        <w:t>Старозагорски район.</w:t>
      </w:r>
    </w:p>
    <w:p w14:paraId="6DA62F5F" w14:textId="77777777" w:rsidR="000C1925" w:rsidRPr="00F03BDA" w:rsidRDefault="006147EC" w:rsidP="00937B7D">
      <w:r w:rsidRPr="00F03BDA">
        <w:t xml:space="preserve">Хоровият състав също разшири дейността си, разучавайки църковни песнопения и всеки неделен ден участвахме в тържествените литургии в църквата в Раднево. От тогава си спомням и понякога си припявам мелодии като: „Спаси Господи </w:t>
      </w:r>
      <w:r w:rsidR="00D301AF" w:rsidRPr="00F03BDA">
        <w:t>люде</w:t>
      </w:r>
      <w:r w:rsidRPr="00F03BDA">
        <w:t xml:space="preserve"> твоей“, „Тебе Господи“, „Христос </w:t>
      </w:r>
      <w:r w:rsidR="00D301AF" w:rsidRPr="00F03BDA">
        <w:t>В</w:t>
      </w:r>
      <w:r w:rsidRPr="00F03BDA">
        <w:t>оскресе“ и други.</w:t>
      </w:r>
    </w:p>
    <w:p w14:paraId="1B743724" w14:textId="02EDD366" w:rsidR="006147EC" w:rsidRPr="00F03BDA" w:rsidRDefault="006147EC" w:rsidP="00066D8A">
      <w:pPr>
        <w:rPr>
          <w:color w:val="FF0000"/>
        </w:rPr>
      </w:pPr>
      <w:r w:rsidRPr="00F03BDA">
        <w:t xml:space="preserve">Тази пролет участвах и в залесяването на общинската мера по шосето за село Гледачево. </w:t>
      </w:r>
    </w:p>
    <w:p w14:paraId="54741BA5" w14:textId="77777777" w:rsidR="000C1925" w:rsidRPr="00F03BDA" w:rsidRDefault="006147EC" w:rsidP="00066D8A">
      <w:r w:rsidRPr="00F03BDA">
        <w:t>Този Великден за първи път хората бяха на зелените морави край река Сазлийка. Това стана възможно след построяването на голям мост.</w:t>
      </w:r>
    </w:p>
    <w:p w14:paraId="0555724B" w14:textId="77777777" w:rsidR="000C1925" w:rsidRPr="00F03BDA" w:rsidRDefault="006147EC" w:rsidP="00066D8A">
      <w:r w:rsidRPr="00F03BDA">
        <w:t>Продължавах да чета вестниците, които хазяина носеше на баща ми. От тях научих за Италиано-Абисинската война, за метежа на генерал Франко срещу републиканското правителство в Испания и за бунта на Венизелос в северна Гърция. Интересувах се и от проявите на Дан Колов в Америка. Всяка неделя ходих да слушам новините по радиото в Читалището.</w:t>
      </w:r>
    </w:p>
    <w:p w14:paraId="3A0E698F" w14:textId="77777777" w:rsidR="006147EC" w:rsidRPr="00F03BDA" w:rsidRDefault="006147EC" w:rsidP="00066D8A">
      <w:r w:rsidRPr="00F03BDA">
        <w:t xml:space="preserve">От 16-ти до 21-ви май с майка ми и брат ми участвахме в екскурзия до Рилският манастир, организирана от училище. За нея нашият хор подготви специален </w:t>
      </w:r>
      <w:r w:rsidR="00D301AF" w:rsidRPr="00F03BDA">
        <w:t>репертоар</w:t>
      </w:r>
      <w:r w:rsidRPr="00F03BDA">
        <w:t xml:space="preserve"> от песни като: „Върви народе възродени“, „С радост всички да запеем“, „Край Босфора шум се вдига“ и други, </w:t>
      </w:r>
      <w:r w:rsidR="00D301AF" w:rsidRPr="00F03BDA">
        <w:t>изпети</w:t>
      </w:r>
      <w:r w:rsidRPr="00F03BDA">
        <w:t xml:space="preserve"> на три гласа. Във влака до София пяхме непрекъснато и то по желание на пътниците. При движението си в града, строени в три редици по гласове, пеехме нашите маршови песни. Минувачите ни ръкопляскаха и питаха от кой край сме, а ние с гордост отговаряхме, че сме от Раднево. При посещението ни в Борисовата градина, случайно срещнахме поетесата Дора Габе. Тя ни рецитира най-новите си стихове, а ние за благодарност и изпяхме някои от нашите песни. В зоологическата градина загубихме брат ми и още едно момче, което значително помрачи деня ни. Едва към 22 ч. един полицай доведе загубените деца в хотела, в който бяхме отседнали. Директорът на училището критикува сериозно майка ми и другата учителка, които отговаряха за децата.</w:t>
      </w:r>
    </w:p>
    <w:p w14:paraId="55F46345" w14:textId="78D3ACD2" w:rsidR="000C1925" w:rsidRPr="00F03BDA" w:rsidRDefault="00EC0EF9" w:rsidP="000C1925">
      <w:r w:rsidRPr="00F03BDA">
        <w:lastRenderedPageBreak/>
        <w:pict w14:anchorId="67809D4A">
          <v:shape id="_x0000_s1027" type="#_x0000_t202" style="position:absolute;left:0;text-align:left;margin-left:190.8pt;margin-top:214.45pt;width:276.95pt;height:.05pt;z-index:251660800" wrapcoords="-59 0 -59 20903 21600 20903 21600 0 -59 0" stroked="f">
            <v:textbox style="mso-fit-shape-to-text:t" inset="0,0,0,0">
              <w:txbxContent>
                <w:p w14:paraId="217F43D2" w14:textId="0E176C17" w:rsidR="00907D60" w:rsidRPr="00F03BDA" w:rsidRDefault="00907D60" w:rsidP="00907D60">
                  <w:pPr>
                    <w:pStyle w:val="Caption"/>
                    <w:rPr>
                      <w:rFonts w:eastAsiaTheme="minorHAnsi"/>
                      <w:sz w:val="22"/>
                      <w:szCs w:val="22"/>
                    </w:rPr>
                  </w:pPr>
                  <w:r w:rsidRPr="00F03BDA">
                    <w:t xml:space="preserve"> </w:t>
                  </w:r>
                  <w:r w:rsidRPr="00F03BDA">
                    <w:t xml:space="preserve">Пещерата на Св. Иван Рилски, </w:t>
                  </w:r>
                  <w:proofErr w:type="spellStart"/>
                  <w:r w:rsidRPr="00F03BDA">
                    <w:t>Едал</w:t>
                  </w:r>
                  <w:proofErr w:type="spellEnd"/>
                  <w:r w:rsidRPr="00F03BDA">
                    <w:t xml:space="preserve"> Антон </w:t>
                  </w:r>
                  <w:proofErr w:type="spellStart"/>
                  <w:r w:rsidRPr="00F03BDA">
                    <w:t>Левфтеров</w:t>
                  </w:r>
                  <w:proofErr w:type="spellEnd"/>
                  <w:r w:rsidRPr="00F03BDA">
                    <w:t>, CCA-SA 3.0</w:t>
                  </w:r>
                </w:p>
              </w:txbxContent>
            </v:textbox>
            <w10:wrap type="tight"/>
          </v:shape>
        </w:pict>
      </w:r>
      <w:r w:rsidR="00907D60" w:rsidRPr="00F03BDA">
        <w:drawing>
          <wp:anchor distT="0" distB="0" distL="114300" distR="114300" simplePos="0" relativeHeight="251645952" behindDoc="1" locked="0" layoutInCell="1" allowOverlap="1" wp14:anchorId="500E9AFF" wp14:editId="5B5D0579">
            <wp:simplePos x="0" y="0"/>
            <wp:positionH relativeFrom="column">
              <wp:posOffset>2423160</wp:posOffset>
            </wp:positionH>
            <wp:positionV relativeFrom="paragraph">
              <wp:posOffset>29845</wp:posOffset>
            </wp:positionV>
            <wp:extent cx="3517265" cy="2636520"/>
            <wp:effectExtent l="0" t="0" r="0" b="0"/>
            <wp:wrapTight wrapText="bothSides">
              <wp:wrapPolygon edited="0">
                <wp:start x="0" y="0"/>
                <wp:lineTo x="0" y="21382"/>
                <wp:lineTo x="21526" y="21382"/>
                <wp:lineTo x="21526" y="0"/>
                <wp:lineTo x="0" y="0"/>
              </wp:wrapPolygon>
            </wp:wrapTight>
            <wp:docPr id="1409779647" name="Picture 3" descr="Пещерата на Св. Иван Рилск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79647" name="Picture 3" descr="Пещерата на Св. Иван Рилски"/>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517265" cy="2636520"/>
                    </a:xfrm>
                    <a:prstGeom prst="rect">
                      <a:avLst/>
                    </a:prstGeom>
                    <a:noFill/>
                    <a:ln>
                      <a:noFill/>
                    </a:ln>
                  </pic:spPr>
                </pic:pic>
              </a:graphicData>
            </a:graphic>
          </wp:anchor>
        </w:drawing>
      </w:r>
      <w:r w:rsidR="006147EC" w:rsidRPr="00F03BDA">
        <w:t xml:space="preserve">На следващият ден с влака </w:t>
      </w:r>
      <w:r w:rsidR="00201F58" w:rsidRPr="00F03BDA">
        <w:t>пъ</w:t>
      </w:r>
      <w:r w:rsidR="006147EC" w:rsidRPr="00F03BDA">
        <w:t>т</w:t>
      </w:r>
      <w:r w:rsidR="00201F58" w:rsidRPr="00F03BDA">
        <w:t>у</w:t>
      </w:r>
      <w:r w:rsidR="006147EC" w:rsidRPr="00F03BDA">
        <w:t>вахме до Кочериново, от където се прехвърлихме на теснолинейката до село Рила. Там нощувахме в училището, върху дюшеци на пода, заедно с други ученици, идващи от шопските села. Направи ни впечатление, как те играеха хора, без съпровод от музика. На следващият ден се придвижихме пак с теснолинейката до Рилският манастир. Рила беше величествена планина, а обителта ни изненада с мащаба си, като до тогава въобще нямах представа за манастирите в България. В църквата вътре се поклонихме пред мощите на Св. Иван Рилски, а после се качихме в Хрельовата кула. По горска пътека стигнахме и до пещерата, в която е живял светецът. Провряхме се през тесния отвор на тавана, да проверим нашата праведност.</w:t>
      </w:r>
    </w:p>
    <w:p w14:paraId="1B91437B" w14:textId="77777777" w:rsidR="000C1925" w:rsidRPr="00F03BDA" w:rsidRDefault="006147EC" w:rsidP="00066D8A">
      <w:r w:rsidRPr="00F03BDA">
        <w:t>На 24-ти май участвахме с хора на тържествата по случай „Празника на българската писменост“.</w:t>
      </w:r>
    </w:p>
    <w:p w14:paraId="2ED6915D" w14:textId="77777777" w:rsidR="000C1925" w:rsidRPr="00F03BDA" w:rsidRDefault="00592461" w:rsidP="00066D8A">
      <w:r w:rsidRPr="00F03BDA">
        <w:t>На 20 юни</w:t>
      </w:r>
      <w:r w:rsidR="006147EC" w:rsidRPr="00F03BDA">
        <w:t xml:space="preserve"> приключих учебната година като почти пълен отличник. На следващият ден пътувахме към Стара Загора, като аз и брат ми се возихме на каруцата с багажа. Между селата се движехме из „море“ от изкласили ниви.</w:t>
      </w:r>
    </w:p>
    <w:p w14:paraId="789361CA" w14:textId="77777777" w:rsidR="000C1925" w:rsidRPr="00F03BDA" w:rsidRDefault="006147EC" w:rsidP="00066D8A">
      <w:r w:rsidRPr="00F03BDA">
        <w:t>Тази лятна ваканция прекарах основно в четене на чуждестранни автори: Зола, Балзак, Толстой, Достоевски и други, които намерих в бащината библиотека. Там открих и прочетох още: „Желязната пета“ от Джек Лондон, „Огънят“ от Анри Барбюст и „На западния фронт нищо ново“ на Ремарк. После продължих да чета някои книги от Карл Май, Майн Рид, Едгар Уелс и Ъптон Синклер. В библиотеката открих още „Проститутка“ на Виктор Маргерит и „Полови решения“ от известен австрийски професор-лекар. Отново се налагаше майка ме да ме гони на улицата, за да си играя с връстниците ми.</w:t>
      </w:r>
    </w:p>
    <w:p w14:paraId="491B8DC0" w14:textId="77777777" w:rsidR="000C1925" w:rsidRPr="00F03BDA" w:rsidRDefault="006147EC" w:rsidP="00066D8A">
      <w:r w:rsidRPr="00F03BDA">
        <w:t>Продължавах всяка сутрин да тичам о 20 минути в двора, а понякога да участвам и в махленските футболни мачове на „Аланчето“ или „Валовете“. Включвах се в групови скитания из Аязмото, Казлера и Бадемовата горичка. Основно дружах с Тенко, който не излиза</w:t>
      </w:r>
      <w:r w:rsidR="00592461" w:rsidRPr="00F03BDA">
        <w:t>ше без мен на улицата. И</w:t>
      </w:r>
      <w:r w:rsidRPr="00F03BDA">
        <w:t xml:space="preserve">граехме на „Трапа“ в Парка, организирайки битки с шишарки, </w:t>
      </w:r>
      <w:r w:rsidR="00D301AF" w:rsidRPr="00F03BDA">
        <w:t>подражавайки</w:t>
      </w:r>
      <w:r w:rsidRPr="00F03BDA">
        <w:t xml:space="preserve"> на индианците от книгите и филмите.</w:t>
      </w:r>
    </w:p>
    <w:p w14:paraId="4119D2E5" w14:textId="77777777" w:rsidR="000C1925" w:rsidRPr="00F03BDA" w:rsidRDefault="006147EC" w:rsidP="00066D8A">
      <w:r w:rsidRPr="00F03BDA">
        <w:t xml:space="preserve">Това лято в Стара Загора посрещнахме борците Дан Колов и Хари Стоев. На подиума, издигнат на „Герджиковия алан“ се проведоха борби, в които се включи и старозагорецът Никола </w:t>
      </w:r>
      <w:r w:rsidRPr="00F03BDA">
        <w:lastRenderedPageBreak/>
        <w:t>Илчев. С брат ми гледахме от покрива на тоалетната на леля Марийка. Дан Колов победи негъра Реджи Сики.</w:t>
      </w:r>
    </w:p>
    <w:p w14:paraId="16BC745C" w14:textId="77777777" w:rsidR="000C1925" w:rsidRPr="00F03BDA" w:rsidRDefault="00F827AA" w:rsidP="00066D8A">
      <w:r w:rsidRPr="00F03BDA">
        <w:t>Когато вечер засвиреше в</w:t>
      </w:r>
      <w:r w:rsidR="006147EC" w:rsidRPr="00F03BDA">
        <w:t xml:space="preserve">оенна музика, пак отивахме на плаца на казармата. Тази година там ни се случи интересно преживяване. Бяхме ходили до „Бадемлика“ за бадеми, почти замръкнахме и решихме, вместо да заобикаляме през Парка, да преминем през познатият ни район на казармите. Движейки се през най-залесената му част, попаднахме на нощната охрана, която веднага вдигна тревога. Вместо да се разпръснем, ние групово се скрихме в един шубрак. Скоро ни намериха и ни отведоха в ареста на караулното. След известно време най-малките от нас започнаха да плачат и да молят да ни пуснат. Един войник ги изведе нанякъде, а нас – по-големите ни оставиха затворени. След половин час решихме всички дружно да се </w:t>
      </w:r>
      <w:r w:rsidR="00D301AF" w:rsidRPr="00F03BDA">
        <w:t>разплачем</w:t>
      </w:r>
      <w:r w:rsidRPr="00F03BDA">
        <w:t>. Тогава дойде някакво</w:t>
      </w:r>
      <w:r w:rsidR="006147EC" w:rsidRPr="00F03BDA">
        <w:t xml:space="preserve"> „началство“, наречени</w:t>
      </w:r>
      <w:r w:rsidRPr="00F03BDA">
        <w:t xml:space="preserve"> „големите ревльовци“ и след </w:t>
      </w:r>
      <w:r w:rsidR="006147EC" w:rsidRPr="00F03BDA">
        <w:t>няколко хубави плесника, нареди на същият войник да ни изведе от района на казармата. След този случай слушахме военната музика само отвън.</w:t>
      </w:r>
    </w:p>
    <w:p w14:paraId="56C8A6BE" w14:textId="77777777" w:rsidR="000C1925" w:rsidRPr="00F03BDA" w:rsidRDefault="006147EC" w:rsidP="00066D8A">
      <w:r w:rsidRPr="00F03BDA">
        <w:t xml:space="preserve">През това лято баща ни пак ни води през Кара Севрия до Старозагорските бани. Няколко пъти придружавах баба ми при гостуванията на сестрите и извън града. С брат ми често посещавахме домовете на вуйчовците ни Кънчо и Колю. С баща ми продължавахме да ходим всяка седмица на Живкината баня. С Христо Лечев свирихме на цигулки в двора. Баща му, дядо Лечо, ни води </w:t>
      </w:r>
      <w:r w:rsidR="00D301AF" w:rsidRPr="00F03BDA">
        <w:t>веднъж</w:t>
      </w:r>
      <w:r w:rsidRPr="00F03BDA">
        <w:t xml:space="preserve"> в Мъжката гимназия, където беше прислужник. Много ни впечатлиха кабинетите по химия, физика и пеене.</w:t>
      </w:r>
    </w:p>
    <w:p w14:paraId="6AB19F23" w14:textId="77777777" w:rsidR="000C1925" w:rsidRPr="00F03BDA" w:rsidRDefault="006147EC" w:rsidP="00066D8A">
      <w:r w:rsidRPr="00F03BDA">
        <w:t>В началото на септември се завърнахме в село Трън. През тази 1936-37 г. щях да съм в 3-ти прогимназиален клас. По този повод на 12-тия ми рожден ден баба ми ми каза: „Вече си голям, айол!“. Отново стоях с Нено Петров на един чин. Извън клас продължих уроците си по цигулка и хорово пеене.</w:t>
      </w:r>
    </w:p>
    <w:p w14:paraId="3B32F2EF" w14:textId="77777777" w:rsidR="000C1925" w:rsidRPr="00F03BDA" w:rsidRDefault="006147EC" w:rsidP="00066D8A">
      <w:r w:rsidRPr="00F03BDA">
        <w:t xml:space="preserve">През есента майка се разболя от </w:t>
      </w:r>
      <w:r w:rsidR="00D301AF" w:rsidRPr="00F03BDA">
        <w:t>ишиас</w:t>
      </w:r>
      <w:r w:rsidRPr="00F03BDA">
        <w:t xml:space="preserve"> и обстановката в семейството ни се усложни. Наложи се да остане за 20 дни в Стара Загора на нагревки, а аз помагах за домашната работа на б</w:t>
      </w:r>
      <w:r w:rsidR="00F827AA" w:rsidRPr="00F03BDA">
        <w:t>аба ми. Учих предимно</w:t>
      </w:r>
      <w:r w:rsidRPr="00F03BDA">
        <w:t xml:space="preserve"> вечер, на светли</w:t>
      </w:r>
      <w:r w:rsidR="00F827AA" w:rsidRPr="00F03BDA">
        <w:t>ната на газената лампа. Тормозеше ме тютю</w:t>
      </w:r>
      <w:r w:rsidRPr="00F03BDA">
        <w:t>невият дим от цигарите на баща ми. Продължавах да чета вестници. Интересно беше развитието на гражданската война в Испания, разделила света на два лагера. Често се коментираше възможността от една нова Световна война, която да доведе</w:t>
      </w:r>
      <w:r w:rsidR="00F827AA" w:rsidRPr="00F03BDA">
        <w:t xml:space="preserve"> до ликвидиране на несправедливите</w:t>
      </w:r>
      <w:r w:rsidRPr="00F03BDA">
        <w:t xml:space="preserve"> клаузи от Ньойският и Версайският договори. Вестник „Зора“ открито подкрепяше Германия, а вестник „Заря“ бе по-резервиран. Под влияние на тези събития, започнахме все по-често да се събираме на пясъчните кариери и да играем на „война“. От видяното по снимките във вестниците се научихме да строим укрепления и да се обстрелваме с буци пръст или кални топк</w:t>
      </w:r>
      <w:r w:rsidR="00F827AA" w:rsidRPr="00F03BDA">
        <w:t>и. Магазинерът от Кооперативния магазин, ходил</w:t>
      </w:r>
      <w:r w:rsidRPr="00F03BDA">
        <w:t xml:space="preserve"> за пясък и видял нашите строежи. Като войник служил в пионерна част и беше изумен от нашите умения. В Читалището се </w:t>
      </w:r>
      <w:r w:rsidR="00D301AF" w:rsidRPr="00F03BDA">
        <w:t>носеше</w:t>
      </w:r>
      <w:r w:rsidRPr="00F03BDA">
        <w:t xml:space="preserve"> мълвата, че аз съм ръководил изграждането им.</w:t>
      </w:r>
    </w:p>
    <w:p w14:paraId="2C9E7FE9" w14:textId="77777777" w:rsidR="000C1925" w:rsidRPr="00F03BDA" w:rsidRDefault="006147EC" w:rsidP="00066D8A">
      <w:r w:rsidRPr="00F03BDA">
        <w:t xml:space="preserve">В албумите със снимки на баща ми имаше такива от различни манифестации. Когато го питах за какво са се провеждали, той ми отговаряше, че е твърде рано да се </w:t>
      </w:r>
      <w:r w:rsidR="00D301AF" w:rsidRPr="00F03BDA">
        <w:t>интересувам</w:t>
      </w:r>
      <w:r w:rsidRPr="00F03BDA">
        <w:t xml:space="preserve"> от </w:t>
      </w:r>
      <w:r w:rsidRPr="00F03BDA">
        <w:lastRenderedPageBreak/>
        <w:t xml:space="preserve">подобни неща. От баба ми знаех за нейните скитания с дядо по селата, за да работи като писар по общините. Бил преследван от властта на Стефан Стамболов, защото бил русофил. Разказваше ми колко тежко и е било през 1-вата Световна война, когато и двамата и сина са били на фронта, а баща ми е бил уволнен като учител и вкарван на два пъти в затвора. След като </w:t>
      </w:r>
      <w:r w:rsidR="00D301AF" w:rsidRPr="00F03BDA">
        <w:t>излязъл</w:t>
      </w:r>
      <w:r w:rsidRPr="00F03BDA">
        <w:t xml:space="preserve">, започнал да работи по заводите в Стара Загора. От неговите </w:t>
      </w:r>
      <w:r w:rsidR="00F827AA" w:rsidRPr="00F03BDA">
        <w:t>записки</w:t>
      </w:r>
      <w:r w:rsidRPr="00F03BDA">
        <w:t>, по-късно стана ясно защо е бил преследван заедно с бай Петър Даракчиев. Водели са борба за едно по-справедливо социално общество и добри отношения между хората. По това време знаех малко за революцията в Русия, където народът победил Царизма и богатите. При уроците в училище не разбирах, защо западните страни винаги подкрепяха Гърция и Сърбия при нашите борби за обединението на Българи</w:t>
      </w:r>
      <w:r w:rsidR="00F827AA" w:rsidRPr="00F03BDA">
        <w:t>я</w:t>
      </w:r>
      <w:r w:rsidRPr="00F03BDA">
        <w:t>? Защо след Освобождението ни от Турско робство даже сме воювали срещу Русия? Още от времето на дядо ми Стефан, руснаците у нас бяха на почит, както и французите</w:t>
      </w:r>
      <w:r w:rsidR="00F827AA" w:rsidRPr="00F03BDA">
        <w:t>,</w:t>
      </w:r>
      <w:r w:rsidRPr="00F03BDA">
        <w:t xml:space="preserve"> заради Френската революция.</w:t>
      </w:r>
    </w:p>
    <w:p w14:paraId="579DD340" w14:textId="77777777" w:rsidR="000C1925" w:rsidRPr="00F03BDA" w:rsidRDefault="006147EC" w:rsidP="00066D8A">
      <w:r w:rsidRPr="00F03BDA">
        <w:t xml:space="preserve">Завършвайки прогимназията през пролетта на 1937 г., аз вече имах </w:t>
      </w:r>
      <w:r w:rsidR="00D301AF" w:rsidRPr="00F03BDA">
        <w:t>самочувствието</w:t>
      </w:r>
      <w:r w:rsidRPr="00F03BDA">
        <w:t xml:space="preserve"> на голямо момче, знаещо много, макар и не навършил още 13 години. Все още нямах определена насоченост за бъдещето си. Бях доста затворено момче, поради коет</w:t>
      </w:r>
      <w:r w:rsidR="00F827AA" w:rsidRPr="00F03BDA">
        <w:t>о съучениците ми ме имаха за го</w:t>
      </w:r>
      <w:r w:rsidRPr="00F03BDA">
        <w:t>рделивец. Учителите ми ме имаха за скромно момче, непарадиращ</w:t>
      </w:r>
      <w:r w:rsidR="00F827AA" w:rsidRPr="00F03BDA">
        <w:t>о със знанията си, кое</w:t>
      </w:r>
      <w:r w:rsidRPr="00F03BDA">
        <w:t xml:space="preserve">то чете много странична литература. Самият аз делях приятелите си на добри и лоши, без значение какви са родителите им. Отбягвах открито противоречие с лошите, като понякога се опитвах да им въздействам. Търсих приятелството на добрите и се </w:t>
      </w:r>
      <w:r w:rsidR="00D301AF" w:rsidRPr="00F03BDA">
        <w:t>стараех</w:t>
      </w:r>
      <w:r w:rsidRPr="00F03BDA">
        <w:t xml:space="preserve"> да им подражавам.</w:t>
      </w:r>
    </w:p>
    <w:p w14:paraId="5CBE34A3" w14:textId="77777777" w:rsidR="006147EC" w:rsidRPr="00F03BDA" w:rsidRDefault="006147EC" w:rsidP="00066D8A">
      <w:r w:rsidRPr="00F03BDA">
        <w:t>В края на годината положих усилия да завърша като пълен отличник, за да мога лесно да вляза в гимназия след това. Малко от съучениците ми продължаваха учението си, защото гимназии имаше с</w:t>
      </w:r>
      <w:r w:rsidR="004A3352" w:rsidRPr="00F03BDA">
        <w:t>амо в големите градове. На 20</w:t>
      </w:r>
      <w:r w:rsidRPr="00F03BDA">
        <w:t xml:space="preserve"> юни изнесохме тържествен концерт в салона на прогимназията по случай края на учебната година. За първи път се изявих като цигулар пред публика. Връчиха ни дипломи за успешното завършване. Аз имах само две петици, но поради раждането на пре</w:t>
      </w:r>
      <w:r w:rsidR="004A3352" w:rsidRPr="00F03BDA">
        <w:t>столонаследника Симеон, на 16</w:t>
      </w:r>
      <w:r w:rsidRPr="00F03BDA">
        <w:t xml:space="preserve"> юни, всички мои оценки се превърнаха в шестици.</w:t>
      </w:r>
    </w:p>
    <w:p w14:paraId="07F62AC2" w14:textId="280BEE3D" w:rsidR="000C1925" w:rsidRPr="00F03BDA" w:rsidRDefault="006147EC" w:rsidP="00066D8A">
      <w:r w:rsidRPr="00F03BDA">
        <w:t>На 21 юни цялото семейство се завърнахме в Стара Загора. Като ученик в гимназията аз повече нямаше да се връщам в Трън. Доброто ми настроение беше помрачено от това, което ми се случи на 22.06.1937 г. Сутринта след закуска бяхме насядали с други момчета на тротоара пред нашата къща, кроейки планове за приятно прекарв</w:t>
      </w:r>
      <w:r w:rsidR="00D43637" w:rsidRPr="00F03BDA">
        <w:t>ане на ваканцията. Към 9:30 ч. м</w:t>
      </w:r>
      <w:r w:rsidRPr="00F03BDA">
        <w:t>и се приходи до тоалетна. Имах хроничен запек и с доста напъни успях да се изходя. Понеже бях без колана, хернията ми значително се увеличи. Направих неуспешен опит с масажи</w:t>
      </w:r>
      <w:r w:rsidR="00D43637" w:rsidRPr="00F03BDA">
        <w:t>,</w:t>
      </w:r>
      <w:r w:rsidRPr="00F03BDA">
        <w:t xml:space="preserve"> да я</w:t>
      </w:r>
      <w:r w:rsidR="00D43637" w:rsidRPr="00F03BDA">
        <w:t xml:space="preserve"> прибера отново. Скоро обаче зап</w:t>
      </w:r>
      <w:r w:rsidRPr="00F03BDA">
        <w:t>очнаха силни болки в стомаха. Разтревожен отидох при майка ми и обясних състоянието ми. Баща ми доведе веднага неговия приятел – д-р Петков, ко</w:t>
      </w:r>
      <w:r w:rsidR="00D301AF" w:rsidRPr="00F03BDA">
        <w:t>й</w:t>
      </w:r>
      <w:r w:rsidRPr="00F03BDA">
        <w:t>то установи преплитане на червата. Наложи се спешна операция, защото имаше опастност от перитонит. С файтон веднага ме откараха в частната болница на д-р Прокопи Андреев, намираща се на Житният</w:t>
      </w:r>
      <w:r w:rsidR="00D43637" w:rsidRPr="00F03BDA">
        <w:t xml:space="preserve"> алан. Той ме прегледа и</w:t>
      </w:r>
      <w:r w:rsidRPr="00F03BDA">
        <w:t xml:space="preserve"> разпореди да бъда </w:t>
      </w:r>
      <w:r w:rsidR="00D43637" w:rsidRPr="00F03BDA">
        <w:t>подготвен за операция. В 14 ч. б</w:t>
      </w:r>
      <w:r w:rsidRPr="00F03BDA">
        <w:t>ях отнесен в операционната, с рефлекторни лампи на тавана. Д-р Андреев гласно умуваше за вида упойка, която да ми постави. Реши да е само местна. Виждах в рефлектора бялото покривало, с което бях покрит и се открояваше прореза,</w:t>
      </w:r>
      <w:r w:rsidR="00D43637" w:rsidRPr="00F03BDA">
        <w:t xml:space="preserve"> където действаше хирургът. Дочу</w:t>
      </w:r>
      <w:r w:rsidRPr="00F03BDA">
        <w:t xml:space="preserve">вах ясно хрускане, но не усещах </w:t>
      </w:r>
      <w:r w:rsidRPr="00F03BDA">
        <w:lastRenderedPageBreak/>
        <w:t>болка. Но малко след това ме прониза много силна и пареща болка, която обхвана целия ми корем. Усетих как червата ми се движат и се опитах да се отскубна от масата, но бях завързан за нея. Когато видях докторът да държи в ръцете си част от червата ми изпаднах в паника. Наложи се хирургът да ме сръчка няколко пъти, за да спра да мърдам. Реших повече да не гледам отражението си. След това разбрах от един от санит</w:t>
      </w:r>
      <w:r w:rsidR="00D43637" w:rsidRPr="00F03BDA">
        <w:t>арите, че докторът първо разплел</w:t>
      </w:r>
      <w:r w:rsidRPr="00F03BDA">
        <w:t xml:space="preserve"> червата ми, а после зашил коремните мускули на мястото на сряза. Всичко продължи около час, а после ме преместиха в болнична стая, където трябваше да лежа по гръб в полусвит ляв крак. Имах късмет, че инцидента се бе случил в Стара Загора, а не в Раднево, защото там няма хирург. Разбрах, че д-р Андреев ми е спасил живота. След няколко мъчителни и болезнени дни ми махнаха конците и ми разрешиха да ставам и да се разхождам. На 10-тият ден ме изписаха от болницата. Вкъщи си почивах и времето ми минаваше в четене на книги и рисуване, а разходки правех само в двора. Научих се да шия възглавнички, като една от тях още пазя като спомен от операцията ми. </w:t>
      </w:r>
      <w:r w:rsidR="00D301AF" w:rsidRPr="00F03BDA">
        <w:t>Постепенно</w:t>
      </w:r>
      <w:r w:rsidRPr="00F03BDA">
        <w:t xml:space="preserve"> започнах да излизам на улицата и да се включвам в игрите на приятелите ми. Близо след месец ходих при доктора, за да го питам дали мога да играя футбол. Той ми отговори, че мога да играя всички игри и ако се случило нещо, той щял да ме зашие отново. Не трябвало само да вдигам тежести и да се набирам на лост.</w:t>
      </w:r>
    </w:p>
    <w:p w14:paraId="09D30A47" w14:textId="6E4AD4CA" w:rsidR="006147EC" w:rsidRPr="00F03BDA" w:rsidRDefault="006147EC" w:rsidP="00066D8A">
      <w:pPr>
        <w:rPr>
          <w:color w:val="FF0000"/>
        </w:rPr>
      </w:pPr>
      <w:r w:rsidRPr="00F03BDA">
        <w:t>За тази моя операция родителите ми заплатиха две учителски заплати. Въпреки това ходихме за 10 дни на Чинакчийските бани, за укрепване на здравето ми. Организирахме си походи до селата: Тулово, Ръжена, Дъбово, Ветрен и Мъглиж.</w:t>
      </w:r>
    </w:p>
    <w:p w14:paraId="003E094F" w14:textId="3C88108B" w:rsidR="006147EC" w:rsidRPr="00F03BDA" w:rsidRDefault="00EC0EF9" w:rsidP="00066D8A">
      <w:r w:rsidRPr="00F03BDA">
        <w:pict w14:anchorId="0F93EF6F">
          <v:shape id="_x0000_s1028" type="#_x0000_t202" style="position:absolute;left:0;text-align:left;margin-left:0;margin-top:244.1pt;width:297.6pt;height:34.4pt;z-index:251661824;mso-position-horizontal-relative:text;mso-position-vertical-relative:text" stroked="f">
            <v:textbox style="mso-next-textbox:#_x0000_s1028;mso-fit-shape-to-text:t" inset="0,0,0,0">
              <w:txbxContent>
                <w:p w14:paraId="4BDCD29E" w14:textId="0BF9707D" w:rsidR="007F32E5" w:rsidRPr="00F03BDA" w:rsidRDefault="007F32E5" w:rsidP="007F32E5">
                  <w:pPr>
                    <w:pStyle w:val="Caption"/>
                    <w:rPr>
                      <w:rFonts w:eastAsiaTheme="minorHAnsi"/>
                      <w:sz w:val="22"/>
                      <w:szCs w:val="22"/>
                    </w:rPr>
                  </w:pPr>
                  <w:r w:rsidRPr="00F03BDA">
                    <w:t xml:space="preserve"> </w:t>
                  </w:r>
                  <w:r w:rsidRPr="00F03BDA">
                    <w:t>Ч</w:t>
                  </w:r>
                  <w:r w:rsidR="00EB0A44" w:rsidRPr="00F03BDA">
                    <w:t>и</w:t>
                  </w:r>
                  <w:r w:rsidRPr="00F03BDA">
                    <w:t xml:space="preserve">накчийските </w:t>
                  </w:r>
                  <w:proofErr w:type="spellStart"/>
                  <w:r w:rsidRPr="00F03BDA">
                    <w:t>бани,проектирана</w:t>
                  </w:r>
                  <w:proofErr w:type="spellEnd"/>
                  <w:r w:rsidRPr="00F03BDA">
                    <w:t xml:space="preserve"> от  арх. Димов в строеж.</w:t>
                  </w:r>
                  <w:r w:rsidR="00EB0A44" w:rsidRPr="00F03BDA">
                    <w:t xml:space="preserve"> снимка: Стара </w:t>
                  </w:r>
                  <w:proofErr w:type="spellStart"/>
                  <w:r w:rsidR="00EB0A44" w:rsidRPr="00F03BDA">
                    <w:t>Стара</w:t>
                  </w:r>
                  <w:proofErr w:type="spellEnd"/>
                  <w:r w:rsidR="00EB0A44" w:rsidRPr="00F03BDA">
                    <w:t xml:space="preserve"> Загора</w:t>
                  </w:r>
                </w:p>
              </w:txbxContent>
            </v:textbox>
            <w10:wrap type="topAndBottom"/>
          </v:shape>
        </w:pict>
      </w:r>
      <w:r w:rsidR="00244C18" w:rsidRPr="00F03BDA">
        <w:drawing>
          <wp:anchor distT="0" distB="0" distL="114300" distR="114300" simplePos="0" relativeHeight="251648000" behindDoc="0" locked="0" layoutInCell="1" allowOverlap="1" wp14:anchorId="32B61C4A" wp14:editId="6D733B16">
            <wp:simplePos x="0" y="0"/>
            <wp:positionH relativeFrom="column">
              <wp:posOffset>0</wp:posOffset>
            </wp:positionH>
            <wp:positionV relativeFrom="paragraph">
              <wp:posOffset>767080</wp:posOffset>
            </wp:positionV>
            <wp:extent cx="3779520" cy="2305050"/>
            <wp:effectExtent l="0" t="0" r="0" b="0"/>
            <wp:wrapTopAndBottom/>
            <wp:docPr id="609452742" name="Picture 4" descr="Чанакчийските бани,проектирана от  арх. Димов в строеж.&#10;снимка от колекцията на Николай Гиче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52742" name="Picture 4" descr="Чанакчийските бани,проектирана от  арх. Димов в строеж.&#10;снимка от колекцията на Николай Гичев"/>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79520" cy="2305050"/>
                    </a:xfrm>
                    <a:prstGeom prst="rect">
                      <a:avLst/>
                    </a:prstGeom>
                    <a:noFill/>
                    <a:ln>
                      <a:noFill/>
                    </a:ln>
                  </pic:spPr>
                </pic:pic>
              </a:graphicData>
            </a:graphic>
          </wp:anchor>
        </w:drawing>
      </w:r>
      <w:r w:rsidR="006147EC" w:rsidRPr="00F03BDA">
        <w:t>До края на ваканцията ми прочетох книгите: „Капитан Драйфус“, „Мъртвите сибирски полета“, „Бел Ами“ и други. С приятелят ми Христо Лечев свирихме на цигулки. С вълнение очаквах новата учебна година, когато щях да бъда гимназист.</w:t>
      </w:r>
    </w:p>
    <w:p w14:paraId="66F7C20F" w14:textId="61753369" w:rsidR="006147EC" w:rsidRPr="00F03BDA" w:rsidRDefault="006147EC" w:rsidP="00244C18">
      <w:pPr>
        <w:ind w:firstLine="0"/>
      </w:pPr>
    </w:p>
    <w:p w14:paraId="7BA181EC" w14:textId="77777777" w:rsidR="00244C18" w:rsidRPr="00F03BDA" w:rsidRDefault="00244C18">
      <w:pPr>
        <w:ind w:firstLine="0"/>
        <w:jc w:val="left"/>
        <w:rPr>
          <w:b/>
          <w:sz w:val="36"/>
          <w:szCs w:val="36"/>
        </w:rPr>
      </w:pPr>
      <w:r w:rsidRPr="00F03BDA">
        <w:br w:type="page"/>
      </w:r>
    </w:p>
    <w:p w14:paraId="11F3832B" w14:textId="5EA1AE1D" w:rsidR="006147EC" w:rsidRPr="00F03BDA" w:rsidRDefault="006147EC" w:rsidP="00E7584A">
      <w:pPr>
        <w:pStyle w:val="Heading1"/>
      </w:pPr>
      <w:r w:rsidRPr="00F03BDA">
        <w:lastRenderedPageBreak/>
        <w:t>5. ГИМНАЗИЯТА</w:t>
      </w:r>
      <w:r w:rsidR="00E7584A" w:rsidRPr="00F03BDA">
        <w:br/>
      </w:r>
      <w:r w:rsidRPr="00F03BDA">
        <w:t>193</w:t>
      </w:r>
      <w:r w:rsidR="00937B7D" w:rsidRPr="00F03BDA">
        <w:t>7</w:t>
      </w:r>
      <w:r w:rsidRPr="00F03BDA">
        <w:t xml:space="preserve"> – 1942 г.</w:t>
      </w:r>
    </w:p>
    <w:p w14:paraId="45FBBEDF" w14:textId="77777777" w:rsidR="006147EC" w:rsidRPr="00F03BDA" w:rsidRDefault="006147EC" w:rsidP="006147EC">
      <w:pPr>
        <w:pStyle w:val="ListBullet"/>
        <w:numPr>
          <w:ilvl w:val="0"/>
          <w:numId w:val="0"/>
        </w:numPr>
        <w:jc w:val="center"/>
        <w:rPr>
          <w:sz w:val="36"/>
          <w:szCs w:val="36"/>
        </w:rPr>
      </w:pPr>
    </w:p>
    <w:p w14:paraId="65D637F8" w14:textId="77777777" w:rsidR="006147EC" w:rsidRPr="00F03BDA" w:rsidRDefault="006147EC" w:rsidP="006147EC">
      <w:pPr>
        <w:pStyle w:val="ListBullet"/>
        <w:numPr>
          <w:ilvl w:val="0"/>
          <w:numId w:val="0"/>
        </w:numPr>
        <w:jc w:val="center"/>
        <w:rPr>
          <w:sz w:val="36"/>
          <w:szCs w:val="36"/>
        </w:rPr>
      </w:pPr>
    </w:p>
    <w:p w14:paraId="662DFF75" w14:textId="77777777" w:rsidR="000C1925" w:rsidRPr="00F03BDA" w:rsidRDefault="000C1925" w:rsidP="006147EC">
      <w:pPr>
        <w:pStyle w:val="ListBullet"/>
        <w:numPr>
          <w:ilvl w:val="0"/>
          <w:numId w:val="0"/>
        </w:numPr>
        <w:jc w:val="center"/>
        <w:rPr>
          <w:sz w:val="36"/>
          <w:szCs w:val="36"/>
        </w:rPr>
      </w:pPr>
    </w:p>
    <w:p w14:paraId="0DAE0798" w14:textId="77777777" w:rsidR="000C1925" w:rsidRPr="00F03BDA" w:rsidRDefault="006147EC" w:rsidP="00937B7D">
      <w:r w:rsidRPr="00F03BDA">
        <w:t xml:space="preserve">Родителите ми ме записаха да уча в „полукласическият“ профил на мъжката гимназия „Иван Вазов“ – Стара Загора. Изучавах </w:t>
      </w:r>
      <w:r w:rsidR="00D43637" w:rsidRPr="00F03BDA">
        <w:t>латински и френски език. Завърши</w:t>
      </w:r>
      <w:r w:rsidRPr="00F03BDA">
        <w:t xml:space="preserve">лите този профил имаха предимство при кандидатстването в университета по специалностите: хуманитарна медицина, стоматология и фармация. В гимназията имаше и „реален“ профил – без латински, но с изучаване на </w:t>
      </w:r>
      <w:r w:rsidR="00315E08" w:rsidRPr="00F03BDA">
        <w:t>дескриптивна</w:t>
      </w:r>
      <w:r w:rsidRPr="00F03BDA">
        <w:t xml:space="preserve"> геометрия, която даваше предимство по </w:t>
      </w:r>
      <w:r w:rsidR="00315E08" w:rsidRPr="00F03BDA">
        <w:t>инженерните</w:t>
      </w:r>
      <w:r w:rsidRPr="00F03BDA">
        <w:t xml:space="preserve"> и математическите науки.</w:t>
      </w:r>
    </w:p>
    <w:p w14:paraId="68660EC2" w14:textId="77777777" w:rsidR="000C1925" w:rsidRPr="00F03BDA" w:rsidRDefault="006147EC" w:rsidP="00937B7D">
      <w:r w:rsidRPr="00F03BDA">
        <w:t>Освен мъжката, в Стара Загора имаше и девическа гимназия със същите профили. Двете гимназии бяха държавни, с г</w:t>
      </w:r>
      <w:r w:rsidR="00D43637" w:rsidRPr="00F03BDA">
        <w:t xml:space="preserve">одишна такса от 1500 </w:t>
      </w:r>
      <w:r w:rsidR="00315E08" w:rsidRPr="00F03BDA">
        <w:t>лв.</w:t>
      </w:r>
      <w:r w:rsidR="00D43637" w:rsidRPr="00F03BDA">
        <w:t>, внасяна</w:t>
      </w:r>
      <w:r w:rsidRPr="00F03BDA">
        <w:t xml:space="preserve"> в началото на всяка учебна година. Имаше и частна Търговска гимназия на Абанозов, Сандев и Ангелов, в която годишната такса беше 9000 лв. В Девическото стопанско училище, момичетата се подготвяха за занаятчийски професии – шивачки, готвачки и други.</w:t>
      </w:r>
    </w:p>
    <w:p w14:paraId="2E511FB0" w14:textId="77777777" w:rsidR="000C1925" w:rsidRPr="00F03BDA" w:rsidRDefault="006147EC" w:rsidP="00937B7D">
      <w:r w:rsidRPr="00F03BDA">
        <w:t>Все още бях „затворено“ момче и не проявявах интерес към определена професия. Имах известен наклон към математиката, рисуването и музиката. Обичах да чета исторически романи. Впечатляваха ме стихотворен</w:t>
      </w:r>
      <w:r w:rsidR="00D43637" w:rsidRPr="00F03BDA">
        <w:t>ията, но не обичах да ги уча на</w:t>
      </w:r>
      <w:r w:rsidRPr="00F03BDA">
        <w:t>изуст.</w:t>
      </w:r>
    </w:p>
    <w:p w14:paraId="79397C66" w14:textId="77777777" w:rsidR="000C1925" w:rsidRPr="00F03BDA" w:rsidRDefault="006147EC" w:rsidP="00937B7D">
      <w:r w:rsidRPr="00F03BDA">
        <w:t>След прекараната операция бях потиснат и апатичен. Стараех се да преодолея състоянието си, главно чрез наученото от прочетените романи. Понеже баба ми не можеше да остане с мен в бащината къща, беше уговорено да живея във вуйчови Кольови. Щях да бъда в родният дом на майка ми срещу наем от 500 лева на месец. Този квартал беше известен с името „Малката чаршийка“. В него живееха няколко турски семейства и се намираше една от двете джамии в града.</w:t>
      </w:r>
    </w:p>
    <w:p w14:paraId="2D66509D" w14:textId="21E7F36B" w:rsidR="000C1925" w:rsidRPr="00F03BDA" w:rsidRDefault="006147EC" w:rsidP="00937B7D">
      <w:r w:rsidRPr="00F03BDA">
        <w:t>Тогава вуйчо беше на 43 години, а вуйчинайка Жанка на 30. Техните деца бяха: Фанчето на 11 и Мера на 6 годинки. Вуйчо работеше като майстор-леяр във фабрика „Вълкар“, а вуйчинайка шиеше дрехи по поръчка на крачната шевна машина вкъщи. Обстановката във вуйчови беше доста различна от тази в нашият дом и се наложи бързо да се приспособя към нея. За това много ми помог</w:t>
      </w:r>
      <w:r w:rsidR="00D43637" w:rsidRPr="00F03BDA">
        <w:t>наха организираните след 19 ч. з</w:t>
      </w:r>
      <w:r w:rsidRPr="00F03BDA">
        <w:t xml:space="preserve">абавни </w:t>
      </w:r>
      <w:r w:rsidR="00F03BDA" w:rsidRPr="00F03BDA">
        <w:t>вечери. Участвахме</w:t>
      </w:r>
      <w:r w:rsidRPr="00F03BDA">
        <w:t xml:space="preserve"> всички, с изключение на баба Стоянка, която беше публика. Обикновено вуйчо откриваше забавлението като цитираше стихове на Ботев, Яворов, Вазов и други, качен на един стол, поставен по средата на стаята. Докато четеше стиховете с патос и високо вдигната ръка, ние викахме</w:t>
      </w:r>
      <w:r w:rsidR="00F03BDA">
        <w:rPr>
          <w:lang w:val="en-US"/>
        </w:rPr>
        <w:t xml:space="preserve"> </w:t>
      </w:r>
      <w:r w:rsidRPr="00F03BDA">
        <w:t xml:space="preserve">“Ураа“. След него всеки от нас също се качваше на стола и трябваше или да декламира стихотворение, или да изпее песен. Вуйчинайка пееше стари градски или възрожденски песни, а ние и пригласяхме. Най-весело беше, когато </w:t>
      </w:r>
      <w:r w:rsidRPr="00F03BDA">
        <w:lastRenderedPageBreak/>
        <w:t>всички сядахме на пода и пеейки си друсахме дупетата, за да покажем „как се чука чер пипер“. В 22ч всички трябваше да сме по леглата, защото сутрин ставахме рано за училище. Всяка сутрин след тоалета, аз бягах за здраве в продължение на 20 минути в двора. По този повод баба Стоянка поръчала да ме заведат на лекар, защото не съм бил добре с главата.</w:t>
      </w:r>
    </w:p>
    <w:p w14:paraId="492F5EBE" w14:textId="77777777" w:rsidR="000C1925" w:rsidRPr="00F03BDA" w:rsidRDefault="006147EC" w:rsidP="00937B7D">
      <w:r w:rsidRPr="00F03BDA">
        <w:t xml:space="preserve">На 15 септември бях пременен с новата си </w:t>
      </w:r>
      <w:r w:rsidR="00315E08" w:rsidRPr="00F03BDA">
        <w:t>ученическа</w:t>
      </w:r>
      <w:r w:rsidRPr="00F03BDA">
        <w:t xml:space="preserve"> униформа. Тя беше задължителна за всички гимназии в страната. Закупих си необходимите учебници от пазар, организиран пред училище. Там те се продаваха доста по-евтино отколкото в книжарницата. На този първи учебен ден, аз с вълнение се включих в групата гимназисти в дв</w:t>
      </w:r>
      <w:r w:rsidR="005720C3" w:rsidRPr="00F03BDA">
        <w:t>ора на училището. Точно в 8 ч. н</w:t>
      </w:r>
      <w:r w:rsidRPr="00F03BDA">
        <w:t>и строиха по класове, след което с кратка църковна литургия и слово на директора Ангелов, новата учебна година беше обявена за открита. Първите три паралелки от нашият випуск бяха обявени за „реалки“, с изучаване на немски и френски. Последните две бяха „полукласически“. Тогава в гимназията не се изучаваше английски език. Класна ни беше учителката по френски – Руска Стрезова. В паралелката бяхме 52 души.</w:t>
      </w:r>
    </w:p>
    <w:p w14:paraId="39527258" w14:textId="77777777" w:rsidR="006147EC" w:rsidRPr="00F03BDA" w:rsidRDefault="006147EC" w:rsidP="00937B7D">
      <w:r w:rsidRPr="00F03BDA">
        <w:t xml:space="preserve">На следващият ден избрах да седна на един чин с Пенко Бозев. Изненадващо, на първият чин до катедрата остана сам един ученик, а на друг чин бяха седнали трима. При прочитане на имената се оказа, че самотното момче е Осман Османов от село Тулово. Класната ни подкани няколко пъти някой да се </w:t>
      </w:r>
      <w:r w:rsidR="00315E08" w:rsidRPr="00F03BDA">
        <w:t>премести</w:t>
      </w:r>
      <w:r w:rsidRPr="00F03BDA">
        <w:t xml:space="preserve"> при него, но никой не пожела. Усетих обидната обстановка за турчето, затова аз се </w:t>
      </w:r>
      <w:r w:rsidR="00315E08" w:rsidRPr="00F03BDA">
        <w:t>преместих</w:t>
      </w:r>
      <w:r w:rsidRPr="00F03BDA">
        <w:t xml:space="preserve"> и седнах при него. Той ме посрещна с благодарствен поглед. От този момент с Осман станахме приятели за цял живот. Класната открито ми благодари, но в междучасието Пенко изрази недоволството си, че съм го пренебрегнал заради турче. </w:t>
      </w:r>
    </w:p>
    <w:p w14:paraId="2AF97336" w14:textId="77777777" w:rsidR="000C1925" w:rsidRPr="00F03BDA" w:rsidRDefault="005720C3" w:rsidP="00937B7D">
      <w:r w:rsidRPr="00F03BDA">
        <w:t>Многолю</w:t>
      </w:r>
      <w:r w:rsidR="006147EC" w:rsidRPr="00F03BDA">
        <w:t>дните паралелки доста затрудняваха учителите ни при опознаване на учениците.</w:t>
      </w:r>
    </w:p>
    <w:p w14:paraId="3EC59EE8" w14:textId="77777777" w:rsidR="000C1925" w:rsidRPr="00F03BDA" w:rsidRDefault="006147EC" w:rsidP="00937B7D">
      <w:r w:rsidRPr="00F03BDA">
        <w:t>През първите уч</w:t>
      </w:r>
      <w:r w:rsidR="005720C3" w:rsidRPr="00F03BDA">
        <w:t>ебни дни вниманието ни</w:t>
      </w:r>
      <w:r w:rsidRPr="00F03BDA">
        <w:t xml:space="preserve"> беше насочено повече към Старозагорският панаир, провеждан всяка година</w:t>
      </w:r>
      <w:r w:rsidR="005720C3" w:rsidRPr="00F03BDA">
        <w:t>,</w:t>
      </w:r>
      <w:r w:rsidRPr="00F03BDA">
        <w:t xml:space="preserve"> в последната седмица на септември. В петък и събота учениците се освобождаваха от занятия в така наречената „Панаирна ваканция“. По главната улица, от Градската градина до Житният алан, по ул. „Руски“ и главната алея в Градската градина се разполагаха открити и закрити сергии с различни стоки. Южно от кланицата (сахланата) беше пазарът на животни. Навсякъде се разнасяше силна музика и подканващите викове на продавачите. Множеството обикаляше и зяпаше сергиите, но купувачите бяха малко. На Житният алан беше разположена </w:t>
      </w:r>
      <w:r w:rsidR="00315E08" w:rsidRPr="00F03BDA">
        <w:t>увеселителната</w:t>
      </w:r>
      <w:r w:rsidRPr="00F03BDA">
        <w:t xml:space="preserve"> част на панаира. В северната част </w:t>
      </w:r>
      <w:r w:rsidR="005720C3" w:rsidRPr="00F03BDA">
        <w:t>имаше</w:t>
      </w:r>
      <w:r w:rsidRPr="00F03BDA">
        <w:t xml:space="preserve"> два-три цирка. Обикновено това бяха: „България“, „Добрич“ и „Одеон“. Имаше всякакви видове люлки, а в центъра се издигаше Виенското колело. В южната част на площада беше зоопаркът, пантомимата беше до него, а в източната беше „Глобусът на смъртта“. Имаше стрелбища и други забавни игри. Между хората из площада сновяха продавачи на сусамчета, шоколадови и захарни пръчки, сладоледи, боза и други лакомства. Ние децата, обикаляхме и повече гледахме атракциите и шумната тълпа. Вуйчо ни заведе на цирк, но панаирът разстройваше бюджета на много семейства в града ни.</w:t>
      </w:r>
    </w:p>
    <w:p w14:paraId="3E6DFE47" w14:textId="77777777" w:rsidR="000C1925" w:rsidRPr="00F03BDA" w:rsidRDefault="006147EC" w:rsidP="00937B7D">
      <w:r w:rsidRPr="00F03BDA">
        <w:t xml:space="preserve">След панаирът, започна и учебният ни процес, като програмата ми беше доста натоварена и следваше много да се „зубри“, особено по езиците. Латински език имахме четири, а френски три </w:t>
      </w:r>
      <w:r w:rsidRPr="00F03BDA">
        <w:lastRenderedPageBreak/>
        <w:t>пъти в седмицата. Започнах често да ходя с не много добре научени уроци. Освен условията във вуйчови, вероятно ми се отразяваше и това, че бях с една година по-малък от съучениците ми. Осман имаше сериозни затруднения с уроците по български език. Двама си помагахме колкото можем. Преценяйки правилно новата учебна обстановка, родителите не ме натовариха допълнително с уроци по цигулка. Само в неделен ден, преди обед, си позволявах да излизам на разходка до Аязмото.</w:t>
      </w:r>
    </w:p>
    <w:p w14:paraId="1CC0B506" w14:textId="4FBA0F0A" w:rsidR="000C1925" w:rsidRPr="00F03BDA" w:rsidRDefault="006147EC" w:rsidP="00937B7D">
      <w:r w:rsidRPr="00F03BDA">
        <w:t xml:space="preserve">През октомври си направих първата </w:t>
      </w:r>
      <w:r w:rsidR="00B34606" w:rsidRPr="00F03BDA">
        <w:t>снимка</w:t>
      </w:r>
      <w:r w:rsidR="00B34606" w:rsidRPr="00F03BDA">
        <w:rPr>
          <w:color w:val="FF0000"/>
        </w:rPr>
        <w:t xml:space="preserve"> </w:t>
      </w:r>
      <w:r w:rsidRPr="00F03BDA">
        <w:t>с униформата като гимназист, заедно с</w:t>
      </w:r>
      <w:r w:rsidR="005720C3" w:rsidRPr="00F03BDA">
        <w:t>ъс</w:t>
      </w:r>
      <w:r w:rsidRPr="00F03BDA">
        <w:t xml:space="preserve"> съкласника си Иван Желязков от село Оряховица. Детската ми физиономия от тогава, не съответства на гимназист, макар и навършил вече 13 години.</w:t>
      </w:r>
    </w:p>
    <w:p w14:paraId="27ED68BE" w14:textId="77777777" w:rsidR="000C1925" w:rsidRPr="00F03BDA" w:rsidRDefault="006147EC" w:rsidP="00937B7D">
      <w:r w:rsidRPr="00F03BDA">
        <w:t>На гости при баба Стоянка често идваше нейната сестра – баба Ройка. Тя беше доста глуха, а баба фъфлеше и се получаваше забавен разговор помежду им. Мъжът на баба Ройка – Иван Момчев бил опълченец.</w:t>
      </w:r>
    </w:p>
    <w:p w14:paraId="59D81863" w14:textId="77777777" w:rsidR="000C1925" w:rsidRPr="00F03BDA" w:rsidRDefault="006147EC" w:rsidP="00937B7D">
      <w:r w:rsidRPr="00F03BDA">
        <w:t xml:space="preserve">Доста </w:t>
      </w:r>
      <w:r w:rsidR="00315E08" w:rsidRPr="00F03BDA">
        <w:t>потискащо</w:t>
      </w:r>
      <w:r w:rsidRPr="00F03BDA">
        <w:t xml:space="preserve"> ми подейства, когато учителят ни по гимнастика ни подреди по височина и само трима от класа ни бяха по-ниски от мен. Съучениците си успях да опозная по-добре чак през вторият срок. Доста бяха от селата и само 8 от града. Първите ми оценки бяха основно четворки и само няколко петорки, което също ме </w:t>
      </w:r>
      <w:r w:rsidR="00315E08" w:rsidRPr="00F03BDA">
        <w:t>потискаше</w:t>
      </w:r>
      <w:r w:rsidRPr="00F03BDA">
        <w:t>.</w:t>
      </w:r>
    </w:p>
    <w:p w14:paraId="522C8639" w14:textId="77777777" w:rsidR="000C1925" w:rsidRPr="00F03BDA" w:rsidRDefault="006147EC" w:rsidP="00937B7D">
      <w:r w:rsidRPr="00F03BDA">
        <w:t xml:space="preserve">На 4-ти декември, празникът на Християнската младеж, вуйчо ми ми разреши да си отида до село. Там бяха изненадани от пристигането ми. Приятелите ми </w:t>
      </w:r>
      <w:r w:rsidR="005720C3" w:rsidRPr="00F03BDA">
        <w:t xml:space="preserve">много </w:t>
      </w:r>
      <w:r w:rsidRPr="00F03BDA">
        <w:t>харесаха гимназиалната ми униформа. Споделих за трудностите ми само на баба Руска. За двата дни почивка, семейството ми помогна да възвърна част от самочувствието си.</w:t>
      </w:r>
    </w:p>
    <w:p w14:paraId="11262701" w14:textId="77777777" w:rsidR="000C1925" w:rsidRPr="00F03BDA" w:rsidRDefault="006147EC" w:rsidP="00937B7D">
      <w:r w:rsidRPr="00F03BDA">
        <w:t>Срокът приключихме на 30.12.1937 г., като успехът ми беше малко над добър и над средният за цялата паралелка.</w:t>
      </w:r>
    </w:p>
    <w:p w14:paraId="7FB31339" w14:textId="77777777" w:rsidR="000C1925" w:rsidRPr="00F03BDA" w:rsidRDefault="006147EC" w:rsidP="00937B7D">
      <w:r w:rsidRPr="00F03BDA">
        <w:t xml:space="preserve">През Коледната </w:t>
      </w:r>
      <w:r w:rsidR="00315E08" w:rsidRPr="00F03BDA">
        <w:t>ваканция</w:t>
      </w:r>
      <w:r w:rsidR="005720C3" w:rsidRPr="00F03BDA">
        <w:t>,</w:t>
      </w:r>
      <w:r w:rsidRPr="00F03BDA">
        <w:t xml:space="preserve"> до 14 януари, бях при родителите ми на село.</w:t>
      </w:r>
    </w:p>
    <w:p w14:paraId="13F564F3" w14:textId="77777777" w:rsidR="000C1925" w:rsidRPr="00F03BDA" w:rsidRDefault="006147EC" w:rsidP="00937B7D">
      <w:r w:rsidRPr="00F03BDA">
        <w:t xml:space="preserve">Вторият срок положих усилия да усвоявам уроците още в училище, при преподаването. Най-добрият </w:t>
      </w:r>
      <w:r w:rsidR="005720C3" w:rsidRPr="00F03BDA">
        <w:t xml:space="preserve">ми </w:t>
      </w:r>
      <w:r w:rsidRPr="00F03BDA">
        <w:t>приятел в класа продължаваше да е Осман. Често ме водеше на гости у тях, където живееха с майка му и дядо му. Последният беше клисар в голямата джамия. Впечатляваше ме редът и чистотата в този турски дом. Двамата с Осман не бяхме религиозни, макар че класните ни наставници в неделен ден ни водиха на църква. Осман не беше длъжен да влиза с нас, но веднъж го вкарах в църквата „Св. Димитър“. След това той ме води тайно от дядо си в джамията и се качихме на върха на минарето.</w:t>
      </w:r>
    </w:p>
    <w:p w14:paraId="482E7FD7" w14:textId="77777777" w:rsidR="000C1925" w:rsidRPr="00F03BDA" w:rsidRDefault="006147EC" w:rsidP="00937B7D">
      <w:r w:rsidRPr="00F03BDA">
        <w:t>В неделни дни започнахме да организираме групови походи до Ай-бунар, Хайдушкото кладенче, Старозагорските и Чинакчийските бани, като с нас идваше и класната ни Руска Стрезова.</w:t>
      </w:r>
    </w:p>
    <w:p w14:paraId="3AEB3279" w14:textId="77777777" w:rsidR="000C1925" w:rsidRPr="00F03BDA" w:rsidRDefault="006147EC" w:rsidP="00937B7D">
      <w:r w:rsidRPr="00F03BDA">
        <w:t>Вторият срок завърших с подобрен успех и се завърнах за Великден при семейството ми на село.</w:t>
      </w:r>
    </w:p>
    <w:p w14:paraId="6BFC1DDA" w14:textId="77777777" w:rsidR="000C1925" w:rsidRPr="00F03BDA" w:rsidRDefault="006147EC" w:rsidP="00937B7D">
      <w:r w:rsidRPr="00F03BDA">
        <w:lastRenderedPageBreak/>
        <w:t>На 21 юни родителите ми се върнаха в Стара Загора и аз се прибрах с тях. Приключи животът ми при вуйчо Кольо</w:t>
      </w:r>
      <w:r w:rsidR="005720C3" w:rsidRPr="00F03BDA">
        <w:t>ви</w:t>
      </w:r>
      <w:r w:rsidRPr="00F03BDA">
        <w:t>, но те и за напред си останаха най-близките ми роднини.</w:t>
      </w:r>
    </w:p>
    <w:p w14:paraId="4212227D" w14:textId="77777777" w:rsidR="000C1925" w:rsidRPr="00F03BDA" w:rsidRDefault="006147EC" w:rsidP="00937B7D">
      <w:r w:rsidRPr="00F03BDA">
        <w:t xml:space="preserve">През лятната ваканция вече дружах освен с Тенко и още с няколко момчета от махалата. Това лято прочетох „Клетниците“, „Ана Каренина“, „Война и мир“ и други. </w:t>
      </w:r>
      <w:r w:rsidR="005720C3" w:rsidRPr="00F03BDA">
        <w:t>Тогава</w:t>
      </w:r>
      <w:r w:rsidRPr="00F03BDA">
        <w:t xml:space="preserve"> откриха новият плувен басейн в градината-разсадник, източно от Мъжката гимназия. Наоколо насипаха хубав речен пясък и поставиха висока дъсчена ограда. Работеше от сряда до неделя, а в понеделник и вторник се ч</w:t>
      </w:r>
      <w:r w:rsidR="005720C3" w:rsidRPr="00F03BDA">
        <w:t>истеше и после се пълнеше с</w:t>
      </w:r>
      <w:r w:rsidRPr="00F03BDA">
        <w:t xml:space="preserve"> вода от специалният кладенец до него. Входът беше скъп за нас – 2 лева, затова с брат ми го посещавахме един път седмично.</w:t>
      </w:r>
    </w:p>
    <w:p w14:paraId="4CC1FDA3" w14:textId="77777777" w:rsidR="000C1925" w:rsidRPr="00F03BDA" w:rsidRDefault="006147EC" w:rsidP="00937B7D">
      <w:r w:rsidRPr="00F03BDA">
        <w:t>Това лято уча</w:t>
      </w:r>
      <w:r w:rsidR="005720C3" w:rsidRPr="00F03BDA">
        <w:t>ствах в първият туристически пох</w:t>
      </w:r>
      <w:r w:rsidRPr="00F03BDA">
        <w:t xml:space="preserve">од в живота ми, по билото на Стара планина. Организираха го група учители, приятели на баща ми, включително и такива от гимназията ми. С войнишката раница на баща ми, увито около нея </w:t>
      </w:r>
      <w:r w:rsidR="00315E08" w:rsidRPr="00F03BDA">
        <w:t>одеяло</w:t>
      </w:r>
      <w:r w:rsidRPr="00F03BDA">
        <w:t xml:space="preserve"> и бяла торба, преметната през рамо, аз бях пародия на турист, но зареден с ентусиазъм.</w:t>
      </w:r>
    </w:p>
    <w:p w14:paraId="492C2317" w14:textId="77777777" w:rsidR="000C1925" w:rsidRPr="00F03BDA" w:rsidRDefault="006147EC" w:rsidP="00937B7D">
      <w:r w:rsidRPr="00F03BDA">
        <w:t xml:space="preserve">На 25.07. потеглихме първо с влак до Казанлък. От там с наета каруца за багажа се </w:t>
      </w:r>
      <w:r w:rsidR="00315E08" w:rsidRPr="00F03BDA">
        <w:t>придвижихме</w:t>
      </w:r>
      <w:r w:rsidRPr="00F03BDA">
        <w:t xml:space="preserve"> до село Енина. Нощувахме в познати на учителите ни. На следващият ден, с водач </w:t>
      </w:r>
      <w:r w:rsidR="007336E7" w:rsidRPr="00F03BDA">
        <w:t>от село Крън</w:t>
      </w:r>
      <w:r w:rsidRPr="00F03BDA">
        <w:t>, потеглихме за хижа „Бузлуджа“. След кратка почивка, Христо Райков ни запозна най-подробно с движението на четата на Хаджи Димитър и последното сражение, в което загива войводата. След като се настанихме в хижата, се изкачихме до връх Хаджи Димитър и се насладихме на красивата панорама. На връщане слязохме до мястото, където се е провело учредителното събрание на социалистите. Знаех, че на това място майка ми и баща ми са празнували сватбата си на 1-ви август 1922 г.</w:t>
      </w:r>
    </w:p>
    <w:p w14:paraId="3D4B1122" w14:textId="77777777" w:rsidR="000C1925" w:rsidRPr="00F03BDA" w:rsidRDefault="006147EC" w:rsidP="00937B7D">
      <w:r w:rsidRPr="00F03BDA">
        <w:t xml:space="preserve">Сутринта на 27-ми юли, потеглихме по билото за връх „Св. Никола“. Към 9:30 ч </w:t>
      </w:r>
      <w:r w:rsidR="007336E7" w:rsidRPr="00F03BDA">
        <w:t>бяхме на Руският паметник и гроб</w:t>
      </w:r>
      <w:r w:rsidRPr="00F03BDA">
        <w:t>ище. След кратка почивка се изкачихме на върха с паметника „Орлово гнездо“. Тук всичко ми беше познато, защото бях на откриването му през 1934 г. Отново Христо Райков описа най-подробно боевете водени тук през 1877 г. От там се спуснахме по шосето за Габрово, а от там по красива горска пътека към хижа „Узана“. През долината на Шейновската река, заобиколихме от север връх Исполин (Коруджа), висок 1600 метра. Покрай Маркова стъпка (разпръснати големи канари) излязохме на обширната поляна пред хижата. Под нея, покрай планинска река, минаваше историческата Химитлийска пътека. По нея, през зимата на 1877-78 г. преминават руските войски от град Габрово, за да се спуснат в Казанлъшкото поле, в тила на турската армия, разположена между Шипка и Шейново.</w:t>
      </w:r>
    </w:p>
    <w:p w14:paraId="03DD0EC9" w14:textId="77777777" w:rsidR="000C1925" w:rsidRPr="00F03BDA" w:rsidRDefault="006147EC" w:rsidP="00937B7D">
      <w:r w:rsidRPr="00F03BDA">
        <w:t>В хижа „Узана“ бяхме посрещнати добре и прекарахме весела вечер с група туристи от Габрово. Макар и стара, хижата беше добре обзаведена. На следващият ден, водени от двама учители, посетихме пещерата, намираща се в северо-източният край на поляна „Узана“. През малък отвор и тесен коридор се вмъкнахме в хоризонталната зала на пещерата. Решихме да не влизаме по-навътре, защото имахме само няколко свещи.</w:t>
      </w:r>
    </w:p>
    <w:p w14:paraId="528CE8CB" w14:textId="397A3B32" w:rsidR="000C1925" w:rsidRPr="00F03BDA" w:rsidRDefault="006147EC" w:rsidP="00937B7D">
      <w:r w:rsidRPr="00F03BDA">
        <w:t xml:space="preserve">Ранният следобед потеглихме към хижа „Мазалат“, </w:t>
      </w:r>
      <w:r w:rsidR="00315E08" w:rsidRPr="00F03BDA">
        <w:t>пресичайки</w:t>
      </w:r>
      <w:r w:rsidR="00937B7D" w:rsidRPr="00F03BDA">
        <w:t xml:space="preserve"> </w:t>
      </w:r>
      <w:r w:rsidRPr="00F03BDA">
        <w:t xml:space="preserve">Химитлийската пътека и навлизайки в „Равна гора“. След около два часа из гората, излязохме в местността „Коритата“ с хубава чешма и дълги корита за пиене на вода от добитъка. Наоколо имаше папрат и лавър. </w:t>
      </w:r>
      <w:r w:rsidRPr="00F03BDA">
        <w:lastRenderedPageBreak/>
        <w:t>Според Христо Райков лавърът бил характерен за топлите райони на Балканският полуостров. Там забелязахме няколко стада с каракачански овце, пуснати на свободна паша по поляните. От там се изкачихме над границата на гората и продължихме сред храсти от клек и хвойна. Излязохме в местността „Синята локва“, с малко блато от дъ</w:t>
      </w:r>
      <w:r w:rsidR="007336E7" w:rsidRPr="00F03BDA">
        <w:t>ждовна вода. След кратък, но тру</w:t>
      </w:r>
      <w:r w:rsidRPr="00F03BDA">
        <w:t xml:space="preserve">ден преход, излязохме </w:t>
      </w:r>
      <w:r w:rsidR="007336E7" w:rsidRPr="00F03BDA">
        <w:t>на „Синаница“, от където се разк</w:t>
      </w:r>
      <w:r w:rsidRPr="00F03BDA">
        <w:t>риваше величествена панорама. Водачът ни обясни, че дълбоката и просторна котловина е „Габровница“ (Ак-дере), а зад нея високият планински масив е Триглав, с трите си върха – Голям и Малък Кадемлия и Мазалат. На запад, по билото се издигаше и друг връх, който той нарече „Матерхорн“. На билото под него се виждаше хижа „Мазалат“. На север от нас се разкриваше панорама от снижаващи се хълмове. В хижата ни поднесоха ароматен чай от горски билки. Сутринта, заедно с група от Севлиево се качихме на връх „Матерхор</w:t>
      </w:r>
      <w:r w:rsidR="00937B7D" w:rsidRPr="00F03BDA">
        <w:t>н</w:t>
      </w:r>
      <w:r w:rsidRPr="00F03BDA">
        <w:t xml:space="preserve">“, който носи името на по-висок свой събрат от Швейцарските </w:t>
      </w:r>
      <w:r w:rsidR="00315E08" w:rsidRPr="00F03BDA">
        <w:t>Алпи</w:t>
      </w:r>
      <w:r w:rsidRPr="00F03BDA">
        <w:t>.</w:t>
      </w:r>
    </w:p>
    <w:p w14:paraId="02CBA14C" w14:textId="213DC79B" w:rsidR="000C1925" w:rsidRPr="00F03BDA" w:rsidRDefault="006147EC" w:rsidP="00937B7D">
      <w:r w:rsidRPr="00F03BDA">
        <w:t>Следобед потеглихме към хижа „Тъжа“, разположена високо над котловината „Габровница“. Скоро навлязохме в район на трудно проходими канари, които водачът нарече „Пеещите скали“, защото при тях имало много мощно ехо.От билото се разкри гледка към долината на река Тъжа, а зад нея най-високият масив в Стара планина – Ботев връх (Юмрук чал). На северозапад се открояваше масивът на „Марагидик“. Всички върхове около нас бяха с височина над 2000 метра. Навсякъде по най-високите поляни имаше стада с каракачански овце. Христо Райчев обясни, че името Кадемлия идва от турската дума „кадем“ (щастие) или от „кадя“ (изпуска дим).  Димо Янков ни разказа, че в миналото съседни селища, Тъжа и Калофер, постоянно спорели, кой от двата върха е по-висок – Големият Кадемлия или връх Ботев. Спорът бил решен, като организирани групи и от двете селища си сверили часовниците и в определен ден и час се качили на двата върха. Със себе си взели две едновръстни петлета с еднакво тегло. Като стигат до върха, едновременно заколват петлетата и засичат след колко време ще започнат да се вмирисват. Оказало се, че това на Големият Кадемлия започнало първо да се вмирисва и така разбрали, че Ботев е по-високият връх.</w:t>
      </w:r>
    </w:p>
    <w:p w14:paraId="58F78326" w14:textId="77777777" w:rsidR="006147EC" w:rsidRPr="00F03BDA" w:rsidRDefault="006147EC" w:rsidP="00937B7D">
      <w:r w:rsidRPr="00F03BDA">
        <w:t xml:space="preserve">От седловината се спуснахме до границата на горските масиви и навлязохме в местност от стари букови дървета. Много от тях бяха поразени от гръмотевици и местността за това се наричала „Гръмотевичната поляна“. При лошо време туристите отбягвали да преминават през нея. След това излязохме до нивото на река Тъжа, в местността „Смесището“ (Петоречието). Тук, в долината, на разстояние от 2 км, се събираха пет рекички, а </w:t>
      </w:r>
      <w:r w:rsidR="007336E7" w:rsidRPr="00F03BDA">
        <w:t>най в западният край на</w:t>
      </w:r>
      <w:r w:rsidRPr="00F03BDA">
        <w:t xml:space="preserve"> беше хижа „Тъжа“. Макар и доста стара постройка, тя беше добре стопанисвана. На следващият ден, водачите ни решиха да почиваме по-дълго, преди атаката на връх Ботев. Само гимназистите, водени от Димо Янков изкачихме „Марагидик“. От него, на запад, се разкриваше красива панорама на скалистите зъбери на върховете Ботев, Купена, а още по на запад, към Сопотска Амбарица и Козя Стена. До обед се завърнахме отново  в хижа „Тъжа“. През реката, близо до хижата, имаше лятна мандра, в която от овче мляко, се приготвяше отличен балкански кашкавал.</w:t>
      </w:r>
    </w:p>
    <w:p w14:paraId="2A6F3EE5" w14:textId="43BB5356" w:rsidR="000C1925" w:rsidRPr="00F03BDA" w:rsidRDefault="006147EC" w:rsidP="00937B7D">
      <w:r w:rsidRPr="00F03BDA">
        <w:t>На 31-ви юли започнахме изкачване на Ботев връх. Отначало се движихме по историческата пътека от село Ново село, Т</w:t>
      </w:r>
      <w:r w:rsidR="007336E7" w:rsidRPr="00F03BDA">
        <w:t>роянско, през село Острец, под в</w:t>
      </w:r>
      <w:r w:rsidRPr="00F03BDA">
        <w:t xml:space="preserve">ръх Марагидик, покрай хижа </w:t>
      </w:r>
      <w:r w:rsidR="007336E7" w:rsidRPr="00F03BDA">
        <w:t>„</w:t>
      </w:r>
      <w:r w:rsidRPr="00F03BDA">
        <w:t>Тъжа</w:t>
      </w:r>
      <w:r w:rsidR="007336E7" w:rsidRPr="00F03BDA">
        <w:t>”</w:t>
      </w:r>
      <w:r w:rsidRPr="00F03BDA">
        <w:t xml:space="preserve">, източната част на масива на Ботев, през местността „Паниците“ и до град Калофер. Стигайки билото, изоставихме пътеката и продължихме по него. В подножието на върха попаднахме на </w:t>
      </w:r>
      <w:r w:rsidRPr="00F03BDA">
        <w:lastRenderedPageBreak/>
        <w:t xml:space="preserve">вериги от кола. Един каракачанин ни обясни, че </w:t>
      </w:r>
      <w:r w:rsidR="007336E7" w:rsidRPr="00F03BDA">
        <w:t>преди няколко дни с кола, до връ</w:t>
      </w:r>
      <w:r w:rsidRPr="00F03BDA">
        <w:t xml:space="preserve">х Ботев се е изкачил цар Борис 3-ти. Той ни посочи и пътечка, водеща до извор със </w:t>
      </w:r>
      <w:r w:rsidR="007336E7" w:rsidRPr="00F03BDA">
        <w:t>студена, планинска вода. Н</w:t>
      </w:r>
      <w:r w:rsidRPr="00F03BDA">
        <w:t xml:space="preserve">арече </w:t>
      </w:r>
      <w:r w:rsidR="007336E7" w:rsidRPr="00F03BDA">
        <w:t xml:space="preserve"> я </w:t>
      </w:r>
      <w:r w:rsidRPr="00F03BDA">
        <w:t xml:space="preserve">„Момина </w:t>
      </w:r>
      <w:r w:rsidR="00315E08" w:rsidRPr="00F03BDA">
        <w:t>П</w:t>
      </w:r>
      <w:r w:rsidRPr="00F03BDA">
        <w:t xml:space="preserve">изда“, вероятно защото, водата извираше от цепнатината на скала. След като се напихме и заредихме манерките си, се върнахме на билото и атакувахме върха. В 12 ч на обяд бяхме на пирамидата, обозначаваща най-високата точка на Стара планина. </w:t>
      </w:r>
      <w:r w:rsidR="00EC0EF9" w:rsidRPr="00F03BDA">
        <w:pict w14:anchorId="4883426F">
          <v:shape id="_x0000_s1029" type="#_x0000_t202" style="position:absolute;left:0;text-align:left;margin-left:0;margin-top:194.45pt;width:337.8pt;height:.05pt;z-index:251662848;mso-position-horizontal-relative:text;mso-position-vertical-relative:text" wrapcoords="-48 0 -48 20903 21600 20903 21600 0 -48 0" stroked="f">
            <v:textbox style="mso-fit-shape-to-text:t" inset="0,0,0,0">
              <w:txbxContent>
                <w:p w14:paraId="2A4E31A2" w14:textId="19DEAE05" w:rsidR="007F32E5" w:rsidRPr="00F03BDA" w:rsidRDefault="007F32E5" w:rsidP="007F32E5">
                  <w:pPr>
                    <w:pStyle w:val="Caption"/>
                    <w:rPr>
                      <w:rFonts w:eastAsiaTheme="minorHAnsi"/>
                      <w:sz w:val="22"/>
                      <w:szCs w:val="22"/>
                    </w:rPr>
                  </w:pPr>
                  <w:r w:rsidRPr="00F03BDA">
                    <w:t>Пирамидата на връх Ботев в наши дни. Снимка: Гергана Драганова</w:t>
                  </w:r>
                </w:p>
              </w:txbxContent>
            </v:textbox>
            <w10:wrap type="tight"/>
          </v:shape>
        </w:pict>
      </w:r>
      <w:r w:rsidR="007F32E5" w:rsidRPr="00F03BDA">
        <w:rPr>
          <w:color w:val="FF0000"/>
        </w:rPr>
        <w:drawing>
          <wp:anchor distT="0" distB="0" distL="114300" distR="114300" simplePos="0" relativeHeight="251652096" behindDoc="1" locked="0" layoutInCell="1" allowOverlap="1" wp14:anchorId="392F4C35" wp14:editId="668B6C56">
            <wp:simplePos x="0" y="0"/>
            <wp:positionH relativeFrom="column">
              <wp:posOffset>0</wp:posOffset>
            </wp:positionH>
            <wp:positionV relativeFrom="paragraph">
              <wp:posOffset>0</wp:posOffset>
            </wp:positionV>
            <wp:extent cx="4290060" cy="2412700"/>
            <wp:effectExtent l="0" t="0" r="0" b="0"/>
            <wp:wrapTight wrapText="bothSides">
              <wp:wrapPolygon edited="0">
                <wp:start x="0" y="0"/>
                <wp:lineTo x="0" y="21492"/>
                <wp:lineTo x="21485" y="21492"/>
                <wp:lineTo x="21485" y="0"/>
                <wp:lineTo x="0" y="0"/>
              </wp:wrapPolygon>
            </wp:wrapTight>
            <wp:docPr id="121152891" name="Picture 6" descr="Пирамидата на връх Ботев в наши дн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2891" name="Picture 6" descr="Пирамидата на връх Ботев в наши дни"/>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0060" cy="2412700"/>
                    </a:xfrm>
                    <a:prstGeom prst="rect">
                      <a:avLst/>
                    </a:prstGeom>
                    <a:noFill/>
                    <a:ln>
                      <a:noFill/>
                    </a:ln>
                  </pic:spPr>
                </pic:pic>
              </a:graphicData>
            </a:graphic>
          </wp:anchor>
        </w:drawing>
      </w:r>
      <w:r w:rsidRPr="00F03BDA">
        <w:t>От пирамидата се при</w:t>
      </w:r>
      <w:r w:rsidR="007336E7" w:rsidRPr="00F03BDA">
        <w:t>движихме на около 300 метра на ю</w:t>
      </w:r>
      <w:r w:rsidRPr="00F03BDA">
        <w:t>г</w:t>
      </w:r>
      <w:r w:rsidR="007336E7" w:rsidRPr="00F03BDA">
        <w:t>,</w:t>
      </w:r>
      <w:r w:rsidRPr="00F03BDA">
        <w:t xml:space="preserve"> в заслона-наблюдателница. Посрещна ни </w:t>
      </w:r>
      <w:r w:rsidR="00315E08" w:rsidRPr="00F03BDA">
        <w:t>метеоролога</w:t>
      </w:r>
      <w:r w:rsidR="007336E7" w:rsidRPr="00F03BDA">
        <w:t xml:space="preserve"> Благо, а колегата му Тарзан беше</w:t>
      </w:r>
      <w:r w:rsidRPr="00F03BDA">
        <w:t xml:space="preserve"> в Калофер за хранителни продукти. На юг панорамата от заслона беше впечатляваща. Над гористите върхове на Средна гора, се подаваха те</w:t>
      </w:r>
      <w:r w:rsidR="007336E7" w:rsidRPr="00F03BDA">
        <w:t>зи на Родопите и Рила, а на юго</w:t>
      </w:r>
      <w:r w:rsidRPr="00F03BDA">
        <w:t>запад се тъмнееше каньонът на „Джендема“. На изток, през долината на река Тъжа, се извисяваше масивът на „Триглав“. По спускащата се на юг пътека за хижа „Рай“, на около километър видяхме нетопящата се пряспа, от която се образуваше Райското пръскало.</w:t>
      </w:r>
    </w:p>
    <w:p w14:paraId="08CCABDD" w14:textId="77777777" w:rsidR="000C1925" w:rsidRPr="00F03BDA" w:rsidRDefault="006147EC" w:rsidP="00937B7D">
      <w:r w:rsidRPr="00F03BDA">
        <w:t>На 1-ви август, по препоръка на Благо, за по-безопасно се смъкнахме по западният склон на масива, до седловината южно от „Малкият юмрук“ и северно от масива „Равнец „(Карловски дюз). Тук се кръстосваха няколко планински пътеки: на север към „Видима“, на запад към „Купена“ и „Амбари</w:t>
      </w:r>
      <w:r w:rsidR="005624C0" w:rsidRPr="00F03BDA">
        <w:t>ца“, на юго</w:t>
      </w:r>
      <w:r w:rsidRPr="00F03BDA">
        <w:t>запад към хижа „Васил Левски“ и град Карлово, а на изток по северният склон на „Джендема“ за хижа „Рай“. По последната пътека поехме ние, спускайки се покрай страховитите урви и високи скали на „Джендема“. От там минахме покрай високата като навес пещера и над нея „Пръскалото“. На около 300 м от тях беше хижа „Рай“, разположена в удивително красива местност. По-надолу се събираха водите на Бяла река, минаваща близо до Калоферският манастир и вливаща се в Карловското поле в Тунджа. Сутринта, преди изгрева, ни събуди пазача на хижата, за да се полюбуваме на околните красоти. До самата хижа имаше красива каменна чешма, а над нея разперваше криле орел, излят от бетон. След закуска потеглихме надолу към Калофер и след около 4 часа излязохме в местността „Паниците“, където посетихме летните лагери на ученици от различни градове. Летуващите се изненадаха, че вече 7 дни не сме слизали от планината. В Калофер посетихме къщата-музей Христо Ботев, а аз ходих до дрогерията на Аврам Киряков, близък роднина на майка ми, който ме посрещна много добре. До вечерта, с влака, се прибрахме в Стара Загора.</w:t>
      </w:r>
    </w:p>
    <w:p w14:paraId="2EE9FA81" w14:textId="77777777" w:rsidR="000C1925" w:rsidRPr="00F03BDA" w:rsidRDefault="006147EC" w:rsidP="00937B7D">
      <w:r w:rsidRPr="00F03BDA">
        <w:lastRenderedPageBreak/>
        <w:t>Доста време след завръщането ми, разправях на момчетата от махалата за впечатленията си от този пръв мой туристически поход, който постави началото на голямата ми любов към планината. От тогава станах „запален“ турист.</w:t>
      </w:r>
    </w:p>
    <w:p w14:paraId="613BE9B3" w14:textId="77777777" w:rsidR="000C1925" w:rsidRPr="00F03BDA" w:rsidRDefault="006147EC" w:rsidP="00937B7D">
      <w:r w:rsidRPr="00F03BDA">
        <w:t xml:space="preserve">До края на ваканцията четях книгите, </w:t>
      </w:r>
      <w:r w:rsidR="005624C0" w:rsidRPr="00F03BDA">
        <w:t xml:space="preserve">които намирах в </w:t>
      </w:r>
      <w:r w:rsidR="00315E08" w:rsidRPr="00F03BDA">
        <w:t>сандъците</w:t>
      </w:r>
      <w:r w:rsidRPr="00F03BDA">
        <w:t xml:space="preserve"> в мазето. Често майка ми ги проверяваше, защото между тях имало забранени и опасни и не трябвало да ги изкарвам от вкъщи. Редовно четях и вестниците „Зора“ и „Заря“, купувани всеки ден от баща ми. От там разбрах, за продължаващата Гражданска война в Испания, като Германия и Италия открито подкрепяха генерал Франко, а Франция, Англия, СССР и САЩ бяха на страната на републиканците. България беше на страната, на която е и Германия, заради несправедливите клаузи на Ньойският договор. Аз бях убеден, че немците имат право. Не обичах италианците, заради завладяването на Абсиния и особено англичаните, които по това време владееха освен Индия, една трета от света беше под техен контрол. Освен традиционното русофилство в семейството ми, за което вече споменах, след прочетеното за подвига на Челюскинци и Папанинци през 1935 г, в мен се зародиха симпатии към Съветският съюз.</w:t>
      </w:r>
    </w:p>
    <w:p w14:paraId="528152C4" w14:textId="77777777" w:rsidR="000C1925" w:rsidRPr="00F03BDA" w:rsidRDefault="006147EC" w:rsidP="00937B7D">
      <w:r w:rsidRPr="00F03BDA">
        <w:t>През лятото на 1938 г. международните отношения бяха особено напрегнати. Германия извърши Аншлуса – присъединяване на Австрия и предяви претенции към Судетите в Чехословакия. Баща ми все п</w:t>
      </w:r>
      <w:r w:rsidR="00D40280" w:rsidRPr="00F03BDA">
        <w:t>о</w:t>
      </w:r>
      <w:r w:rsidRPr="00F03BDA">
        <w:t>-често споменаваше, че е възможна Втора световна война. Под влиянието на тази международна обстановка и ние, момчетата от махалата</w:t>
      </w:r>
      <w:r w:rsidR="00D40280" w:rsidRPr="00F03BDA">
        <w:t>,</w:t>
      </w:r>
      <w:r w:rsidRPr="00F03BDA">
        <w:t xml:space="preserve"> се бяхме разделили на два лагера и вместо на „хайдути и стражари“, вече играехме на война.</w:t>
      </w:r>
    </w:p>
    <w:p w14:paraId="465101C5" w14:textId="77777777" w:rsidR="000C1925" w:rsidRPr="00F03BDA" w:rsidRDefault="006147EC" w:rsidP="00937B7D">
      <w:r w:rsidRPr="00F03BDA">
        <w:t>В началото на септември гостувах на Осман в село Тулово. Посрещнаха ме отлично, но време на обяда, на масата седяхме само ние мъж</w:t>
      </w:r>
      <w:r w:rsidR="00D40280" w:rsidRPr="00F03BDA">
        <w:t>ете. Жените б</w:t>
      </w:r>
      <w:r w:rsidRPr="00F03BDA">
        <w:t>яха прави край нас и ни обслужваха. Имаха хубаво подреде</w:t>
      </w:r>
      <w:r w:rsidR="00D40280" w:rsidRPr="00F03BDA">
        <w:t>на, голяма къща с обширен двор и</w:t>
      </w:r>
      <w:r w:rsidRPr="00F03BDA">
        <w:t xml:space="preserve"> овощни дървета. Все повече се убеждавах, че независимо, че са от различни народи и религии, обикновените хора могат да си общуват помежду си съвсем нормално и приятелски.</w:t>
      </w:r>
    </w:p>
    <w:p w14:paraId="2CBDB0DE" w14:textId="77777777" w:rsidR="000C1925" w:rsidRPr="00F03BDA" w:rsidRDefault="006147EC" w:rsidP="00937B7D">
      <w:r w:rsidRPr="00F03BDA">
        <w:t>За новата учебна 1938-39 г., за да спестя пари, си купих учебници от борсата пред гимназията. Тази година, с баба и брат ми щяхме да сме си в нашата къща. Брат ми, който беше 2-ри прогимназиален клас, също щеше да учи в града.</w:t>
      </w:r>
    </w:p>
    <w:p w14:paraId="04370760" w14:textId="77777777" w:rsidR="000C1925" w:rsidRPr="00F03BDA" w:rsidRDefault="006147EC" w:rsidP="00937B7D">
      <w:r w:rsidRPr="00F03BDA">
        <w:t xml:space="preserve">Учебната </w:t>
      </w:r>
      <w:r w:rsidR="00D40280" w:rsidRPr="00F03BDA">
        <w:t>година започна нормално на 15</w:t>
      </w:r>
      <w:r w:rsidRPr="00F03BDA">
        <w:t xml:space="preserve"> септември, а в нашият 5-ти „Г“ полукласически клас бяха останали 35 човека. Останалите бяха отпаднали поради слаб успех. Отново учихме следобед. Брат ми беше записан в прогимназия, до „Житният алан“. Първите неприятности с него започнаха покрай панаира, когато по цял ден не се завръщаше вкъщи. Положението ми у дома беше усложнено, защото трябваше да помагам на баба с домакинството и по този начин не можех да го контролирам. Програмата ми беше следната: Сутрин ставах в 5 часа. След тоалет и спортни занимания, чистех и палех печката. Стоплях вода за попара и чай и в 6:30 ч. събуждах брат ми. След закуска, приготвяна от баба, той отиваше на училище. Аз оправях стаята ни и започвах да уча. Към 12:30 брат ми се връщаше, обядвахме заедно и аз заминав</w:t>
      </w:r>
      <w:r w:rsidR="00D40280" w:rsidRPr="00F03BDA">
        <w:t>ах на училище, защото започвах</w:t>
      </w:r>
      <w:r w:rsidRPr="00F03BDA">
        <w:t xml:space="preserve"> в 13:30 ч. Вечер, след вечеря, пишех някои от по-леките си домашни. Контролирах брат си и в неговата подготовка за училище.  В 22 ч. си бяхме по леглата.</w:t>
      </w:r>
    </w:p>
    <w:p w14:paraId="4E228F5E" w14:textId="77777777" w:rsidR="000C1925" w:rsidRPr="00F03BDA" w:rsidRDefault="006147EC" w:rsidP="00937B7D">
      <w:r w:rsidRPr="00F03BDA">
        <w:lastRenderedPageBreak/>
        <w:t>Отново стоях с Осман на един чин, но спортувах с други приятели. Тренирах известно време бокс. Отбягвах само гимнастическите уреди и вдигането на тежести. Мотото ми беше: „Здрав дух, здраво тяло“. През тази година станах член на въздържателското дружество.</w:t>
      </w:r>
    </w:p>
    <w:p w14:paraId="1EE2EA68" w14:textId="77777777" w:rsidR="006147EC" w:rsidRPr="00F03BDA" w:rsidRDefault="006147EC" w:rsidP="00937B7D">
      <w:pPr>
        <w:rPr>
          <w:color w:val="FF0000"/>
        </w:rPr>
      </w:pPr>
      <w:r w:rsidRPr="00F03BDA">
        <w:t xml:space="preserve">През първият срок успехът ми беше малко по-добър от миналата година. Коледната ваканция изкарахме добре, защото родителите ми си бяха при нас в града. Времето беше топло и обикалях с момчетата из Аязмото. </w:t>
      </w:r>
    </w:p>
    <w:p w14:paraId="024768C8" w14:textId="77777777" w:rsidR="00EB0A44" w:rsidRPr="00F03BDA" w:rsidRDefault="007F32E5" w:rsidP="007F32E5">
      <w:pPr>
        <w:pStyle w:val="ListBullet"/>
        <w:keepNext/>
        <w:numPr>
          <w:ilvl w:val="0"/>
          <w:numId w:val="0"/>
        </w:numPr>
      </w:pPr>
      <w:r w:rsidRPr="00F03BDA">
        <w:drawing>
          <wp:inline distT="0" distB="0" distL="0" distR="0" wp14:anchorId="0DC80C57" wp14:editId="4E8E2B10">
            <wp:extent cx="4655820" cy="3158597"/>
            <wp:effectExtent l="0" t="0" r="0" b="0"/>
            <wp:docPr id="754016107" name="Picture 7" descr="Може да бъде изображение с 15 души и текстово съобще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Може да бъде изображение с 15 души и текстово съобще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58453" cy="3160383"/>
                    </a:xfrm>
                    <a:prstGeom prst="rect">
                      <a:avLst/>
                    </a:prstGeom>
                    <a:noFill/>
                    <a:ln>
                      <a:noFill/>
                    </a:ln>
                  </pic:spPr>
                </pic:pic>
              </a:graphicData>
            </a:graphic>
          </wp:inline>
        </w:drawing>
      </w:r>
    </w:p>
    <w:p w14:paraId="088B81B3" w14:textId="5EEEE259" w:rsidR="007F32E5" w:rsidRPr="00F03BDA" w:rsidRDefault="007F32E5" w:rsidP="007F32E5">
      <w:pPr>
        <w:pStyle w:val="Caption"/>
      </w:pPr>
      <w:r w:rsidRPr="00F03BDA">
        <w:t>Събитие в парк Аязмо, 1939 г. снимка: Стара Стара Загора</w:t>
      </w:r>
    </w:p>
    <w:p w14:paraId="6AFB569E" w14:textId="77777777" w:rsidR="000C1925" w:rsidRPr="00F03BDA" w:rsidRDefault="006147EC" w:rsidP="00937B7D">
      <w:r w:rsidRPr="00F03BDA">
        <w:t xml:space="preserve">Тази година доста от съучениците ми станаха членове на националистически </w:t>
      </w:r>
      <w:r w:rsidR="00315E08" w:rsidRPr="00F03BDA">
        <w:t>младежки</w:t>
      </w:r>
      <w:r w:rsidRPr="00F03BDA">
        <w:t xml:space="preserve"> организации като: Съюз на българските национални легиони (легионерите), Кубрат, Ратник, Скаут и Симеонова младеж. Макар и забранени, влияние сред гимназистите имаха: Работнически младежки съюз (РМС) и Земеделски младежки съюз (ЗМС). По-богатите градски младежи членуваха в Кубрат</w:t>
      </w:r>
      <w:r w:rsidR="00D40280" w:rsidRPr="00F03BDA">
        <w:t>, а богатите селски такива при Л</w:t>
      </w:r>
      <w:r w:rsidRPr="00F03BDA">
        <w:t>егионерите. От нашата паралелка имаше само членове на Легиона, а тия от града бяха ремсисти или техни симпатизанти. Между Кубртисти и Легионери имаше по-изострени борби, докато между Легионерите и Ремсистите имаше някаква търпимост, главно в нашата паралелка. Тя продължи до завършване на гимназията и се дължеше на организираните колективни прояви.</w:t>
      </w:r>
    </w:p>
    <w:p w14:paraId="4736CAC6" w14:textId="77777777" w:rsidR="000C1925" w:rsidRPr="00F03BDA" w:rsidRDefault="006147EC" w:rsidP="00937B7D">
      <w:r w:rsidRPr="00F03BDA">
        <w:t>Продължаваха организираните неделни походи до Старозагорските и Чинакчийските бани, както и до Хайдушкото кладенче. Единни</w:t>
      </w:r>
      <w:r w:rsidR="00D40280" w:rsidRPr="00F03BDA">
        <w:t xml:space="preserve"> бяхме във всички спортни дейности</w:t>
      </w:r>
      <w:r w:rsidRPr="00F03BDA">
        <w:t xml:space="preserve"> на класа. Аз участвах във всички колективни прояви, като бях член само на Въздържателното дружество и само симпатизирах на Ремсистите. Легионерите знаеха, че баща ми е комунист и ме считаха за ремсист. Стремях се да имам приятели и от едните и от другите.</w:t>
      </w:r>
    </w:p>
    <w:p w14:paraId="1C0DE154" w14:textId="77777777" w:rsidR="000C1925" w:rsidRPr="00F03BDA" w:rsidRDefault="006147EC" w:rsidP="00937B7D">
      <w:r w:rsidRPr="00F03BDA">
        <w:lastRenderedPageBreak/>
        <w:t>През 1939 г. генерал Франко победи в Испания. Със съгласието на Англия и Франция, Германия окупира Судетската област от Чехословакия, а след Мюнхенското споразумение окупираха и Чехия, като Словакия стана самостоятелна държава. Вестниците често започнаха да пишат за Японско-Китайската война и борбата на Индия за национална независимост, водена от Махатма Ганди. Понякога се споменаваше и за политическите процеси в СССР, наричайки ги „Сталиниски терор“. От това време помня един тревожен разговор между родителите ми, за неговия съидейник Иван Дечев. През 1914 г. отива в Русия да следва ветеринарна медицина, където участва в Октомврийската революция. За кратко през 1921 г. се завръща в България, но скоро след това имигрира в СССР. До 1938 г. редовно кореспондира с брат си Слави Дечев, след което изведнъж спира да се обажда. Баща ми спомена и други такива случаи и според него нещо нередно се случваше в Съветският съюз.</w:t>
      </w:r>
    </w:p>
    <w:p w14:paraId="5B8A0D5C" w14:textId="77777777" w:rsidR="000C1925" w:rsidRPr="00F03BDA" w:rsidRDefault="006147EC" w:rsidP="00937B7D">
      <w:r w:rsidRPr="00F03BDA">
        <w:t xml:space="preserve">По това време имах сериозни проблеми с учението и много не се </w:t>
      </w:r>
      <w:r w:rsidR="00315E08" w:rsidRPr="00F03BDA">
        <w:t>интересувах</w:t>
      </w:r>
      <w:r w:rsidRPr="00F03BDA">
        <w:t xml:space="preserve"> от международните проблеми. Понякога си купувах само забавните вестничета: „Ребус“ и „Щурец“.</w:t>
      </w:r>
    </w:p>
    <w:p w14:paraId="5A2F64F4" w14:textId="77777777" w:rsidR="000C1925" w:rsidRPr="00F03BDA" w:rsidRDefault="006147EC" w:rsidP="00937B7D">
      <w:r w:rsidRPr="00F03BDA">
        <w:t>На 20 юни приключи учебната година. През лятната ваканция, между 25.08 и 05.09. следваше да се явя на поправителен изпит по български език. Едва след него можех да завърша 6-ти клас. Поради тази причина учебната 1938-39 г. за мен се оказа най-трудната и злощастната. През нея преодолях сериозна криза, но се научих да разграничавам важното от маловажното и правилно да разпределям ограниченото си време.</w:t>
      </w:r>
    </w:p>
    <w:p w14:paraId="6740B902" w14:textId="77777777" w:rsidR="000C1925" w:rsidRPr="00F03BDA" w:rsidRDefault="006147EC" w:rsidP="00937B7D">
      <w:r w:rsidRPr="00F03BDA">
        <w:t>Брат ми, с помощта на майка ми, трудно успя да завърши 2-ри прогимназиален клас.</w:t>
      </w:r>
    </w:p>
    <w:p w14:paraId="39066FCC" w14:textId="77777777" w:rsidR="000C1925" w:rsidRPr="00F03BDA" w:rsidRDefault="006147EC" w:rsidP="00937B7D">
      <w:r w:rsidRPr="00F03BDA">
        <w:t xml:space="preserve">Първият месец от ваканцията прекарах в четене на книги, които обсъждахме с Тенко. С него вече бяхме изградили определени схващания за доброто и лошото в живота, и за това, което може да бъде съблазнително за един младеж. Бях убеден, че за да постигна това, което желая, следва да се лиша от маловажните неща. Макар и да харесвах някои момичета, исках да </w:t>
      </w:r>
      <w:r w:rsidR="00315E08" w:rsidRPr="00F03BDA">
        <w:t>потискам</w:t>
      </w:r>
      <w:r w:rsidRPr="00F03BDA">
        <w:t xml:space="preserve"> половите си нагони. На няколко пъти с баща ми и брат ми ходихме до Старозагорските бани през гората. Често играех футбол с приятелите от махалата и от време на време посещавах плувният басейн. Това лято вуйчо Кънчо си купи лека кола и ни заведе с нея до Чинакчийските бани.</w:t>
      </w:r>
    </w:p>
    <w:p w14:paraId="46FBB86E" w14:textId="77777777" w:rsidR="000C1925" w:rsidRPr="00F03BDA" w:rsidRDefault="006147EC" w:rsidP="00937B7D">
      <w:r w:rsidRPr="00F03BDA">
        <w:t>В началото на август започнах усилено да се подготвям за поправителния</w:t>
      </w:r>
      <w:r w:rsidR="009559E0" w:rsidRPr="00F03BDA">
        <w:t>т</w:t>
      </w:r>
      <w:r w:rsidRPr="00F03BDA">
        <w:t xml:space="preserve"> по български, който успешно взех с четворка. Азсе записах в 6-ти клас, но в същото време Осман не успя да вземе поправителният по латински и остана в 5-ти. Така двамата се разделихме като съученици, но не и като приятели.</w:t>
      </w:r>
    </w:p>
    <w:p w14:paraId="41DF2D33" w14:textId="77777777" w:rsidR="000C1925" w:rsidRPr="00F03BDA" w:rsidRDefault="006147EC" w:rsidP="00937B7D">
      <w:r w:rsidRPr="00F03BDA">
        <w:t>През този месец международ</w:t>
      </w:r>
      <w:r w:rsidR="009559E0" w:rsidRPr="00F03BDA">
        <w:t xml:space="preserve">ната обстановка рязко се влоши </w:t>
      </w:r>
      <w:r w:rsidRPr="00F03BDA">
        <w:t>и войната стана близка реалност. В страната започнаха упражнения за въздушни атаки, обявявани от мощна сирена, монтирана на новостроящата се гимназия.</w:t>
      </w:r>
    </w:p>
    <w:p w14:paraId="29D5E42E" w14:textId="77777777" w:rsidR="000C1925" w:rsidRPr="00F03BDA" w:rsidRDefault="009559E0" w:rsidP="00937B7D">
      <w:r w:rsidRPr="00F03BDA">
        <w:t>На 25</w:t>
      </w:r>
      <w:r w:rsidR="006147EC" w:rsidRPr="00F03BDA">
        <w:t xml:space="preserve"> август Германия подписа Пакт за ненападение със Съветският съюз. Това изненада в</w:t>
      </w:r>
      <w:r w:rsidRPr="00F03BDA">
        <w:t>сички и особено баща ми. На 1</w:t>
      </w:r>
      <w:r w:rsidR="006147EC" w:rsidRPr="00F03BDA">
        <w:t xml:space="preserve"> септември Германия нахлу в Полша и беше поставено началото на</w:t>
      </w:r>
      <w:r w:rsidRPr="00F03BDA">
        <w:t xml:space="preserve"> Втората световна война. На 3</w:t>
      </w:r>
      <w:r w:rsidR="006147EC" w:rsidRPr="00F03BDA">
        <w:t xml:space="preserve"> септември, въз основа на догово</w:t>
      </w:r>
      <w:r w:rsidRPr="00F03BDA">
        <w:t>рът си с Полша, Франция и Англ</w:t>
      </w:r>
      <w:r w:rsidR="006147EC" w:rsidRPr="00F03BDA">
        <w:t>ия обявиха война на Германия.</w:t>
      </w:r>
    </w:p>
    <w:p w14:paraId="0D9F8CB5" w14:textId="77777777" w:rsidR="000C1925" w:rsidRPr="00F03BDA" w:rsidRDefault="006147EC" w:rsidP="00937B7D">
      <w:r w:rsidRPr="00F03BDA">
        <w:lastRenderedPageBreak/>
        <w:t>Наскоро след това започна новата учебна 1939-40 г. Като ученик от по-горен клас, вече имах по-високо самочувствие. В паралелката бяхме останали 31 ученика. Повече нямаше да изучаваме стенография, която аз ползвах много добре.</w:t>
      </w:r>
    </w:p>
    <w:p w14:paraId="3CE5C6FC" w14:textId="77777777" w:rsidR="000C1925" w:rsidRPr="00F03BDA" w:rsidRDefault="006147EC" w:rsidP="00937B7D">
      <w:r w:rsidRPr="00F03BDA">
        <w:t>До края на октомври, войната в Полша приключи с пълната и окупация от Германия. Западните и райони, населени с белоруси и украинци, бяха предадени към съответните републики на СССР. В България започнаха да прожектират съветски филми, като „Цирк“. „Четвърти перископ“ и други, за които беше изключително трудно да се вредиш и да си купиш билети. Макар и забранени, Ремсистите и Левите земеделци активираха дейността си.</w:t>
      </w:r>
    </w:p>
    <w:p w14:paraId="560F731C" w14:textId="29D184F8" w:rsidR="000C1925" w:rsidRPr="00F03BDA" w:rsidRDefault="006147EC" w:rsidP="00937B7D">
      <w:r w:rsidRPr="00F03BDA">
        <w:t xml:space="preserve">През тази година продължих с вече установеният си дневен режим. В съботни и неделни дни винаги участвах в колективните прояви на класа ни. </w:t>
      </w:r>
      <w:r w:rsidR="00315E08" w:rsidRPr="00F03BDA">
        <w:t>Постепенно</w:t>
      </w:r>
      <w:r w:rsidRPr="00F03BDA">
        <w:t xml:space="preserve"> повиших успеха с</w:t>
      </w:r>
      <w:r w:rsidR="00F03BDA">
        <w:t>и</w:t>
      </w:r>
      <w:r w:rsidRPr="00F03BDA">
        <w:t xml:space="preserve"> и чух от родителите си да си говорят, че съм започнал да се „отварям“. Продължавах обаче да бъда малко особняк в отношенията си към момичетата. Майка ми ме предупреждаваше да не поемам по опасният път на баща ми, като общественик и политически деец. Тогава я слушах и приемах съветите и.</w:t>
      </w:r>
    </w:p>
    <w:p w14:paraId="29BFD08A" w14:textId="77777777" w:rsidR="000C1925" w:rsidRPr="00F03BDA" w:rsidRDefault="006147EC" w:rsidP="00937B7D">
      <w:r w:rsidRPr="00F03BDA">
        <w:t>През април 1940 г. с Радомир Лечев започнахме да бягаме крос до върна на Аязмото от 05:00 до 05:45 ч.</w:t>
      </w:r>
    </w:p>
    <w:p w14:paraId="3EB01008" w14:textId="77777777" w:rsidR="006147EC" w:rsidRPr="00F03BDA" w:rsidRDefault="006147EC" w:rsidP="00937B7D">
      <w:r w:rsidRPr="00F03BDA">
        <w:t>Войната предизвика известно политически разграничаване на възрастните хора от махалата. Най-много бяха русофилите, след тях германофилите, а най-малко англофилите. От последните беше бащата на Радомир Лечев – пенсиониран прокурор. Такива бяха и настроенията и на децата. Отношенията между различните семейства бяха добри и поносими.</w:t>
      </w:r>
    </w:p>
    <w:p w14:paraId="0363CAD7" w14:textId="77777777" w:rsidR="000C1925" w:rsidRPr="00F03BDA" w:rsidRDefault="009559E0" w:rsidP="00937B7D">
      <w:r w:rsidRPr="00F03BDA">
        <w:t>На 1</w:t>
      </w:r>
      <w:r w:rsidR="006147EC" w:rsidRPr="00F03BDA">
        <w:t xml:space="preserve"> декември, въпреки войната, нашата класна Руска Стрезова замина на специализация в Гренобъл, Франция. При изпращането и на гарата си направихме групова </w:t>
      </w:r>
      <w:r w:rsidR="00937B7D" w:rsidRPr="00F03BDA">
        <w:t>снимка</w:t>
      </w:r>
      <w:r w:rsidR="006147EC" w:rsidRPr="00F03BDA">
        <w:t xml:space="preserve"> на класа с нея. През 1940 г., след поражението на Франция, през Швейцария, тя бързо се завърна в родината.</w:t>
      </w:r>
    </w:p>
    <w:p w14:paraId="26695BF8" w14:textId="77777777" w:rsidR="006147EC" w:rsidRPr="00F03BDA" w:rsidRDefault="006147EC" w:rsidP="00937B7D">
      <w:r w:rsidRPr="00F03BDA">
        <w:t>След първият срок аз значително завиших оценките си по математика, физика, история</w:t>
      </w:r>
      <w:r w:rsidR="009559E0" w:rsidRPr="00F03BDA">
        <w:t>,</w:t>
      </w:r>
      <w:r w:rsidRPr="00F03BDA">
        <w:t xml:space="preserve"> география и естествена история. Четворки имах само по езиците, а шестици по гимнастика, пеене и рисуване.</w:t>
      </w:r>
    </w:p>
    <w:p w14:paraId="32FA05F9" w14:textId="77777777" w:rsidR="006147EC" w:rsidRPr="00F03BDA" w:rsidRDefault="006147EC" w:rsidP="00937B7D">
      <w:r w:rsidRPr="00F03BDA">
        <w:t xml:space="preserve">По Великденската ваканция баща ми беше демобилизиран и цялото семейство бяхме в село Трън. Имам </w:t>
      </w:r>
      <w:r w:rsidR="00937B7D" w:rsidRPr="00F03BDA">
        <w:t>снимка</w:t>
      </w:r>
      <w:r w:rsidRPr="00F03BDA">
        <w:t xml:space="preserve"> с приятелите си край река Сазлийка от 29.06.1940 г. </w:t>
      </w:r>
    </w:p>
    <w:p w14:paraId="3CC3E2DF" w14:textId="77777777" w:rsidR="006147EC" w:rsidRPr="00F03BDA" w:rsidRDefault="006147EC" w:rsidP="00937B7D">
      <w:r w:rsidRPr="00F03BDA">
        <w:t xml:space="preserve">Учебната година, въпреки войната, приключи нормално. Успехът ми беше над 4,50 – много добър. Нямах тройки, а петорките преобладаваха. Вярвах, че още ненавършил 16 години, съм преодолял кризата. През тази година бях </w:t>
      </w:r>
      <w:r w:rsidR="00315E08" w:rsidRPr="00F03BDA">
        <w:t>израснал</w:t>
      </w:r>
      <w:r w:rsidRPr="00F03BDA">
        <w:t xml:space="preserve"> с 14 см и само двама мои съученици бяха по-високи от мен.</w:t>
      </w:r>
    </w:p>
    <w:p w14:paraId="41E34E71" w14:textId="77777777" w:rsidR="006147EC" w:rsidRPr="00F03BDA" w:rsidRDefault="006147EC" w:rsidP="00937B7D">
      <w:r w:rsidRPr="00F03BDA">
        <w:t>След разгромът на Франция и Дюнкерската трагедия на англичаните, Германия започна да се готви за десант на Англия, което се оказа много трудно</w:t>
      </w:r>
      <w:r w:rsidR="009559E0" w:rsidRPr="00F03BDA">
        <w:t>,</w:t>
      </w:r>
      <w:r w:rsidRPr="00F03BDA">
        <w:t xml:space="preserve"> поради превъзходството на английската флота. У нас по-силно започна да се чувства влияние</w:t>
      </w:r>
      <w:r w:rsidR="009559E0" w:rsidRPr="00F03BDA">
        <w:t>т</w:t>
      </w:r>
      <w:r w:rsidRPr="00F03BDA">
        <w:t>о на войнат</w:t>
      </w:r>
      <w:r w:rsidR="009559E0" w:rsidRPr="00F03BDA">
        <w:t>а.</w:t>
      </w:r>
    </w:p>
    <w:p w14:paraId="48451F30" w14:textId="77777777" w:rsidR="006147EC" w:rsidRPr="00F03BDA" w:rsidRDefault="009559E0" w:rsidP="006147EC">
      <w:r w:rsidRPr="00F03BDA">
        <w:lastRenderedPageBreak/>
        <w:t>П</w:t>
      </w:r>
      <w:r w:rsidR="006147EC" w:rsidRPr="00F03BDA">
        <w:t xml:space="preserve">рез лятото на 1940 г. </w:t>
      </w:r>
      <w:r w:rsidR="00315E08" w:rsidRPr="00F03BDA">
        <w:t>п</w:t>
      </w:r>
      <w:r w:rsidR="006147EC" w:rsidRPr="00F03BDA">
        <w:t xml:space="preserve">равителството ни все по-силно започна да симпатизира на </w:t>
      </w:r>
      <w:r w:rsidR="00315E08" w:rsidRPr="00F03BDA">
        <w:t>Германия</w:t>
      </w:r>
      <w:r w:rsidR="006147EC" w:rsidRPr="00F03BDA">
        <w:t xml:space="preserve">, близките ни все по-често мобилизирани, а ние – младежите да усещаме предстоящата ни войнишка съдба. Аз и Р. Лечев продължавахме всяка сутрин да бягаме крос и да укрепваме физически. Често скитахме из близките хълмове на Сърнена Средна гора, като веднъж стигнахме и до село Змеево и се изкачихме на „Дервенския бетер“. Веднъж ходих с брат ми до Мъглижкият манастир пеша. На връщане се отбихме в село Тулово на гости на Осман. След това минахме през Туловската кория и стигнахме до Чинакчийските бани, където се къпахме в басейна с минерална вода, който беше открит това лято. След това го посетихме още няколко пъти през лятната ваканция. Това правихме групово, с момчетата от махалата. Повечето от останалото си свободно време използвах да чета романи вкъщи. </w:t>
      </w:r>
    </w:p>
    <w:p w14:paraId="1ECA61FC" w14:textId="77777777" w:rsidR="006147EC" w:rsidRPr="00F03BDA" w:rsidRDefault="006147EC" w:rsidP="006147EC">
      <w:r w:rsidRPr="00F03BDA">
        <w:t xml:space="preserve">Това лято махленският ни футболен отбор имаше сериозно затруднение с футболните топки. Налагаше се да ги купуваме с пари от </w:t>
      </w:r>
      <w:r w:rsidR="00B2458A" w:rsidRPr="00F03BDA">
        <w:t>събраното</w:t>
      </w:r>
      <w:r w:rsidRPr="00F03BDA">
        <w:t xml:space="preserve"> олово от стрелбището на 12-ти пехотен полк. Топяхме го в консервени кутии, като за 1 кг получавахме 10 лева, а една нова топка </w:t>
      </w:r>
      <w:r w:rsidR="00B2458A" w:rsidRPr="00F03BDA">
        <w:t>струваше</w:t>
      </w:r>
      <w:r w:rsidRPr="00F03BDA">
        <w:t xml:space="preserve"> 50 лв. Често се налагаше с Радомир да ш</w:t>
      </w:r>
      <w:r w:rsidR="000B2096" w:rsidRPr="00F03BDA">
        <w:t>ием старите топки в техният</w:t>
      </w:r>
      <w:r w:rsidRPr="00F03BDA">
        <w:t xml:space="preserve"> дюкян. Обучи ни махленският обущар и ни снабди с подходящи конци и игли. Оказа се, че шиенето ми се отдава.</w:t>
      </w:r>
    </w:p>
    <w:p w14:paraId="551DC973" w14:textId="77777777" w:rsidR="006147EC" w:rsidRPr="00F03BDA" w:rsidRDefault="000B2096" w:rsidP="006147EC">
      <w:r w:rsidRPr="00F03BDA">
        <w:t xml:space="preserve">През август </w:t>
      </w:r>
      <w:r w:rsidR="006147EC" w:rsidRPr="00F03BDA">
        <w:t xml:space="preserve">се разболя баба Руска, която беше вече на 80 години. Получи сериозен кръвоизлив на пикочният мехур, като на определени моменти губеше съзнание. Майка ми я попита дали желае свещеник за изповед. Тя обаче категорично отказа. После майка ми ми обясни, че баба не е </w:t>
      </w:r>
      <w:r w:rsidR="00B2458A" w:rsidRPr="00F03BDA">
        <w:t>религиозна</w:t>
      </w:r>
      <w:r w:rsidR="006147EC" w:rsidRPr="00F03BDA">
        <w:t>, защото като момиче била прислужница в дома на един свещеник. Той я карал по време на Великите пости да коли кокошки в мазето и семейството му не спазвало постите. Щом „Божият служител“ не вярвал, та как тя да повярва? Опитах се да я убедя</w:t>
      </w:r>
      <w:r w:rsidRPr="00F03BDA">
        <w:t xml:space="preserve">, че както във „всяко стадо има </w:t>
      </w:r>
      <w:r w:rsidR="006147EC" w:rsidRPr="00F03BDA">
        <w:t>и мърша“, така и той сигурно е изключение</w:t>
      </w:r>
      <w:r w:rsidRPr="00F03BDA">
        <w:t>. Но тя ми сподели</w:t>
      </w:r>
      <w:r w:rsidR="006147EC" w:rsidRPr="00F03BDA">
        <w:t>, че всички свещеници не спазвали постите и това се знаело помежду им. Тя допълни, че за 80 години не е чула някой да се е върнал от „оня свят“. Тя често ме съветваше: „Не слушай какво приказват хората, а ги гледай какво правят!“</w:t>
      </w:r>
    </w:p>
    <w:p w14:paraId="72C636DD" w14:textId="77777777" w:rsidR="006147EC" w:rsidRPr="00F03BDA" w:rsidRDefault="006147EC" w:rsidP="006147EC">
      <w:r w:rsidRPr="00F03BDA">
        <w:t>В края на август, след преговори в град Крайова, Румъния, на България беше върната Южна Добруджа. Вестниците писаха, че Германия ние съдействала за това. Наскоро след това и Бесарабия беш</w:t>
      </w:r>
      <w:r w:rsidR="000B2096" w:rsidRPr="00F03BDA">
        <w:t>е присъединена към СССР. На 1</w:t>
      </w:r>
      <w:r w:rsidRPr="00F03BDA">
        <w:t xml:space="preserve"> септември нашите войски и администрация бяха тържествено посрещнати в Южна Добруджа. Младежите от махалата, слушайки по радиото за това събитие, пеехме възторжено: „О, Добруджански край, ти наш си земен рай!“</w:t>
      </w:r>
      <w:r w:rsidR="000B2096" w:rsidRPr="00F03BDA">
        <w:t>.</w:t>
      </w:r>
      <w:r w:rsidRPr="00F03BDA">
        <w:t xml:space="preserve"> Това събитие беше умело използвано от Правителството ни, при присъединяването ни към Тристранният пакт и Германия.</w:t>
      </w:r>
    </w:p>
    <w:p w14:paraId="3933A051" w14:textId="3990389A" w:rsidR="00937B7D" w:rsidRPr="00F03BDA" w:rsidRDefault="006147EC" w:rsidP="006147EC">
      <w:r w:rsidRPr="00F03BDA">
        <w:t xml:space="preserve">Преди началото на учебните занятия, отново се снабдих с евтини </w:t>
      </w:r>
      <w:r w:rsidR="000B2096" w:rsidRPr="00F03BDA">
        <w:t>учебници от борсата</w:t>
      </w:r>
      <w:r w:rsidRPr="00F03BDA">
        <w:t xml:space="preserve">. Аз бях вече в 7-ми, а брат ми в 4-ти клас на мъжката гимназия. Той щеше да учи в реалният и </w:t>
      </w:r>
      <w:r w:rsidR="00F03BDA" w:rsidRPr="00F03BDA">
        <w:t>профил. Започнах</w:t>
      </w:r>
      <w:r w:rsidRPr="00F03BDA">
        <w:t xml:space="preserve"> учебната година, навършвайки 16 години и с повишено самочувствие. Скоро обаче излезе закон, че всички завършили гимназия задължително влизат в казармата, независимо от възрастта си.</w:t>
      </w:r>
    </w:p>
    <w:p w14:paraId="0C9A09C9" w14:textId="77777777" w:rsidR="006147EC" w:rsidRPr="00F03BDA" w:rsidRDefault="006147EC" w:rsidP="006147EC">
      <w:r w:rsidRPr="00F03BDA">
        <w:lastRenderedPageBreak/>
        <w:t>Войната продължаваше, но ние учениците често я забравяхме покрай нашите си учебни проблеми. Много интересни бяха уроците по логика при учителя Д. Ангелов. В тях той ни научи да запомняме много думи с различен смисъл, чрез логическото им свързване. Той запомняше по този начин над 100, а ние само около 30 думи. През 1941 г. той издаде първата си книга-роман: „Когато човекът не беше“ и ние веднага си я купихме. Много приятни бяха часовете по пеене на учителя Долапчиев. На него дължа любовта си към класическата и оперната музика. Често ни пускаше гр</w:t>
      </w:r>
      <w:r w:rsidR="000B2096" w:rsidRPr="00F03BDA">
        <w:t>амофонни плочи в кабинета</w:t>
      </w:r>
      <w:r w:rsidRPr="00F03BDA">
        <w:t>. Слушахме Чейковски, Бетховен, Шопен, Моцарт, Верди и много други класици. Често ни пускаше и оперни арии на Карузо, Шмид, Шаляпин Тито Скипа и други. От тогава помня и песента на Долапчиев: „ Песен народна, песен свободна, песен мечта“. Той ни запозна също и с творбите на известните по това време наши композитори и много наши народни песни. От нашият клас</w:t>
      </w:r>
      <w:r w:rsidR="000B2096" w:rsidRPr="00F03BDA">
        <w:t xml:space="preserve"> бяхме четирима цигулари, трима</w:t>
      </w:r>
      <w:r w:rsidRPr="00F03BDA">
        <w:t xml:space="preserve"> свирещи духова музика в гимназията и много, които просто обичахме музиката. Имахме и двама, които свириха на флигорна, а един на контрабас. Енчо Стоянов, който свиреше на флигорна ми стана близък приятел. Той беше всестранно развита личност, обаче като постигнеше нещо, то много бързо му омръзваше след това и се залавяше за друго. Затова в класа го кръстиха „Енчо Лудият“. В доста неща с него бяхме на едно мнение и интерес, като математиката и музиката. През годината решихме всички задачи от учебниците и сборниците заедно. Към краят на годината</w:t>
      </w:r>
      <w:r w:rsidR="000B2096" w:rsidRPr="00F03BDA">
        <w:t>,</w:t>
      </w:r>
      <w:r w:rsidRPr="00F03BDA">
        <w:t xml:space="preserve"> учителят ни по математика изобщо не ни изпитваше и при преподаване на нов урок, ние излизахме на дъската да решим примерните задачи. Увличахме се още по физика, химия и история. Енчо ме превъзхождаше по езиците и по френски и латински често търсех помощта му. Четяхме много странична западна и руска литература. Аз го превъзхождах по география, която той избягваше. Бяхме активни спортисти, но той така и не пожела да дойде с мен и Лечев на сутрешните ни кросове. Заедно с Енчо посещавахме махленските сбирки на гимназисти, вечер край фурната. Там се организираха забавни игри, придружени с песни, акомпанирани от акордеониста Николай Пенчев – Чупката. Самостоятелно учех само вечер от 20 до 22 ч.</w:t>
      </w:r>
    </w:p>
    <w:p w14:paraId="0C762D01" w14:textId="6CD84E66" w:rsidR="000C1925" w:rsidRPr="00F03BDA" w:rsidRDefault="006147EC" w:rsidP="006147EC">
      <w:r w:rsidRPr="00F03BDA">
        <w:t>От тази 1940 г. бяхме задължени да носим специални номера на левите ръкави на куртките и шинелите си. В 6-ти клас моят но</w:t>
      </w:r>
      <w:r w:rsidR="00937B7D" w:rsidRPr="00F03BDA">
        <w:t>м</w:t>
      </w:r>
      <w:r w:rsidRPr="00F03BDA">
        <w:t>ер беше 558, в 7-ми клас 345, а в 8-ми клас 125. Извън гимназията учителят записваше само номера на проявилият се ученик и го съобщаваше в дирекцията.</w:t>
      </w:r>
      <w:r w:rsidR="00F03BDA">
        <w:t xml:space="preserve"> </w:t>
      </w:r>
      <w:r w:rsidRPr="00F03BDA">
        <w:t>Наказаните ученици</w:t>
      </w:r>
      <w:r w:rsidR="000B2096" w:rsidRPr="00F03BDA">
        <w:t xml:space="preserve">, </w:t>
      </w:r>
      <w:r w:rsidRPr="00F03BDA">
        <w:t>със заповед на директора се съобщаваха във всички паралелки. Носенето на различни значки, освен емблемите на гимназията бяха забранени.</w:t>
      </w:r>
    </w:p>
    <w:p w14:paraId="2CA92FB2" w14:textId="77777777" w:rsidR="000C1925" w:rsidRPr="00F03BDA" w:rsidRDefault="006147EC" w:rsidP="006147EC">
      <w:r w:rsidRPr="00F03BDA">
        <w:t>От пролетта на 1941 г., на махленските сбирки край фурната, започнаха да идват и гимназисти от другите улици. По този начин мястото се превърна в ученическо „стъргало“. В 20 ч. то се разтуряше, защото след този час нямахме право да се движим без родители на улицата.</w:t>
      </w:r>
    </w:p>
    <w:p w14:paraId="71977935" w14:textId="77777777" w:rsidR="000C1925" w:rsidRPr="00F03BDA" w:rsidRDefault="006147EC" w:rsidP="006147EC">
      <w:r w:rsidRPr="00F03BDA">
        <w:t>През първият учебен срок на 1940-41 г., успехът ми се повиши и вече беше значително над средният в паралелката, а в края на годината бях сред първите десет в класа.</w:t>
      </w:r>
    </w:p>
    <w:p w14:paraId="5B11D346" w14:textId="414492D2" w:rsidR="000C1925" w:rsidRPr="00F03BDA" w:rsidRDefault="006147EC" w:rsidP="006147EC">
      <w:r w:rsidRPr="00F03BDA">
        <w:t xml:space="preserve">През есента на 1940 г. германските войски се </w:t>
      </w:r>
      <w:r w:rsidR="000B2096" w:rsidRPr="00F03BDA">
        <w:t>настаниха в Румъния, а от оку</w:t>
      </w:r>
      <w:r w:rsidRPr="00F03BDA">
        <w:t>пирана Албания, италианците започнаха война с Гърция.</w:t>
      </w:r>
      <w:r w:rsidR="00F03BDA">
        <w:t xml:space="preserve"> </w:t>
      </w:r>
      <w:r w:rsidRPr="00F03BDA">
        <w:t xml:space="preserve">Това засили противоречията между кубратисти и легионери в гимназията и често започнаха побои между тях. Това стана и причина за разтурянето </w:t>
      </w:r>
      <w:r w:rsidRPr="00F03BDA">
        <w:lastRenderedPageBreak/>
        <w:t>на нашето махленско „стъргало“. По</w:t>
      </w:r>
      <w:r w:rsidR="000B2096" w:rsidRPr="00F03BDA">
        <w:t xml:space="preserve"> него време там</w:t>
      </w:r>
      <w:r w:rsidRPr="00F03BDA">
        <w:t xml:space="preserve"> се събирахме обикновено повече от 200 гимназисти.</w:t>
      </w:r>
    </w:p>
    <w:p w14:paraId="55E3095B" w14:textId="77777777" w:rsidR="000C1925" w:rsidRPr="00F03BDA" w:rsidRDefault="006147EC" w:rsidP="006147EC">
      <w:r w:rsidRPr="00F03BDA">
        <w:t>Въпреки тези отношения, колективният живот в нашата паралелка не беше нарушен, поради търпимостта между легионери и ремсисти, а кубратисти нямахме. Продължихме и с неделните групови излети сред природата.</w:t>
      </w:r>
    </w:p>
    <w:p w14:paraId="01EADB9A" w14:textId="77777777" w:rsidR="000C1925" w:rsidRPr="00F03BDA" w:rsidRDefault="006147EC" w:rsidP="006147EC">
      <w:r w:rsidRPr="00F03BDA">
        <w:t>С пари, дадени от майка ми, се абонирах в библиотеката „Златни зърна“. Чрез нея се запознах с творбите на Стефан Цвайг, Т. Доленга-Москович, Пърл Бък, Андре Мороа и други.</w:t>
      </w:r>
    </w:p>
    <w:p w14:paraId="29F759DF" w14:textId="77777777" w:rsidR="006147EC" w:rsidRPr="00F03BDA" w:rsidRDefault="006147EC" w:rsidP="006147EC">
      <w:r w:rsidRPr="00F03BDA">
        <w:t xml:space="preserve">От пролетта на 1941 г. кампанията за присъединяване на България към </w:t>
      </w:r>
      <w:r w:rsidR="00937B7D" w:rsidRPr="00F03BDA">
        <w:t>Тристранният</w:t>
      </w:r>
      <w:r w:rsidRPr="00F03BDA">
        <w:t xml:space="preserve"> пакт се засили. Пресата и радиото посочваха, че това е единствената възможност д</w:t>
      </w:r>
      <w:r w:rsidR="00B26E4E" w:rsidRPr="00F03BDA">
        <w:t xml:space="preserve">а си върнем Тракия и Македония. </w:t>
      </w:r>
      <w:r w:rsidRPr="00F03BDA">
        <w:t>Зачестиха посещенията на наши държавници и на Княз Б</w:t>
      </w:r>
      <w:r w:rsidR="00937B7D" w:rsidRPr="00F03BDA">
        <w:t>о</w:t>
      </w:r>
      <w:r w:rsidRPr="00F03BDA">
        <w:t>рис 3-ти в Германия.</w:t>
      </w:r>
    </w:p>
    <w:p w14:paraId="113F78F6" w14:textId="77777777" w:rsidR="006147EC" w:rsidRPr="00F03BDA" w:rsidRDefault="006147EC" w:rsidP="006147EC">
      <w:r w:rsidRPr="00F03BDA">
        <w:t>На 1-ви март, както обикновено тръгнах към гимназията, която се оказа заета от немски войници. Директорът Стоилов излезе на балкона, над входа и обяви, че за неопределено време няма да има учебни занимания. Всички посрещнахме новината със смесени чувства, като някои подхвърлиха, че може да не завършим учебната година.</w:t>
      </w:r>
    </w:p>
    <w:p w14:paraId="4B1041A5" w14:textId="77777777" w:rsidR="006147EC" w:rsidRPr="00F03BDA" w:rsidRDefault="00B26E4E" w:rsidP="006147EC">
      <w:r w:rsidRPr="00F03BDA">
        <w:t>След</w:t>
      </w:r>
      <w:r w:rsidR="006147EC" w:rsidRPr="00F03BDA">
        <w:t>обед, по Казанлъшката улица, започна движението на непрекъсната колона от автомобили с немски войници, камиони с различна военна техника, влекачи на оръдия и други подобни. Над Стара Загора прелитаха ята от немски самолети. Това продължи цяла седмица. Скоро се научихме да различаваме различните военни части по техните униформи. Някои от тях оставаха да нощуват в града, разквартирувани по училищата и хотелите, а някои се настаняваха и в частни домове. У нас на два пъти нощуваха по двама немски войника. Първият път бяха двама танкисти, воювали във Франция и Полша. Вечерта се забавляваха до късно излезли на улицата и бяхме изненадани, когато запяха руски песни и романси. Единият обясни, че между тях имало синове на руски емигранти, белогвардейци. След тях у нас нощуваха двама пехотинци, работници от Берлин, които бяха малко разстроени като пристигнаха. Оказа се, че докато се придвижвали насам, един техен войник бил разстрелян, защото агитирал останалите против войната. Отначало не разбрах защо ми се довериха, но после се досетих, че е заради нарисувания от мен Волтер, закачен на стената. От това ми стана ясно, че Хитлер има противници на политиката, която води, а дисциплината в армията се поддържа чрез много строги мерки.</w:t>
      </w:r>
    </w:p>
    <w:p w14:paraId="49B32D55" w14:textId="77777777" w:rsidR="006147EC" w:rsidRPr="00F03BDA" w:rsidRDefault="006147EC" w:rsidP="006147EC">
      <w:r w:rsidRPr="00F03BDA">
        <w:t xml:space="preserve">След 10-тина дни немските войски се придвижиха на юг и в града останаха само свързочни и тилови части. Училищата ни бяха освободени и ние започнахме занятия. Само училището до </w:t>
      </w:r>
      <w:r w:rsidR="00937B7D" w:rsidRPr="00F03BDA">
        <w:t>църквата</w:t>
      </w:r>
      <w:r w:rsidRPr="00F03BDA">
        <w:t xml:space="preserve"> „Св. Димитър“ остана санитарен склад, с две огромни, </w:t>
      </w:r>
      <w:r w:rsidR="00937B7D" w:rsidRPr="00F03BDA">
        <w:t>брезентови</w:t>
      </w:r>
      <w:r w:rsidRPr="00F03BDA">
        <w:t xml:space="preserve"> палатки в двора. Те остан</w:t>
      </w:r>
      <w:r w:rsidR="00B26E4E" w:rsidRPr="00F03BDA">
        <w:t xml:space="preserve">аха там </w:t>
      </w:r>
      <w:r w:rsidRPr="00F03BDA">
        <w:t>до изтеглянето на немците от България през август 1944 г.</w:t>
      </w:r>
    </w:p>
    <w:p w14:paraId="79DF0046" w14:textId="77777777" w:rsidR="006147EC" w:rsidRPr="00F03BDA" w:rsidRDefault="006147EC" w:rsidP="006147EC">
      <w:r w:rsidRPr="00F03BDA">
        <w:t xml:space="preserve">След нахлуването на немската армия в </w:t>
      </w:r>
      <w:r w:rsidR="00937B7D" w:rsidRPr="00F03BDA">
        <w:t>страната</w:t>
      </w:r>
      <w:r w:rsidRPr="00F03BDA">
        <w:t xml:space="preserve">, от пазара започнаха да изчезват най-напред хранителните продукти, а едновременно с това да се увеличават цените им. Появиха се нови железни монети от по 5 и 10 лева, които бързо ръждясваха. Говореше се, че немците са ги пуснали в обръщение. По същото време започна и масова мобилизация на наши войници, които </w:t>
      </w:r>
      <w:r w:rsidRPr="00F03BDA">
        <w:lastRenderedPageBreak/>
        <w:t xml:space="preserve">се съсредоточаваха на границата ни с Турция. Включването ни в Тристранният пакт вече беше реалност. </w:t>
      </w:r>
    </w:p>
    <w:p w14:paraId="7B1A7AEE" w14:textId="77777777" w:rsidR="006147EC" w:rsidRPr="00F03BDA" w:rsidRDefault="006147EC" w:rsidP="006147EC">
      <w:r w:rsidRPr="00F03BDA">
        <w:t xml:space="preserve">По това време в Гърция пристигнаха английски войски, което още повече увеличи напрежението по южната ни граница. Само </w:t>
      </w:r>
      <w:r w:rsidR="00B26E4E" w:rsidRPr="00F03BDA">
        <w:t>Югославия беше все още неутрална</w:t>
      </w:r>
      <w:r w:rsidRPr="00F03BDA">
        <w:t>, но и тя на 1 април се присъедини към Тр</w:t>
      </w:r>
      <w:r w:rsidR="00B26E4E" w:rsidRPr="00F03BDA">
        <w:t>истранният пакт. Няколко дни по-късно там има</w:t>
      </w:r>
      <w:r w:rsidRPr="00F03BDA">
        <w:t xml:space="preserve">ше национален преврат, правителството беше свалено и Югославия се присъедини към Англия и съюзниците и. Това наложи 5 дни по-късно Германия, Италия и Унгария да обявят война и да нахлуят в Югославия и Гърция. Нашите войски не участваха официално, но югославските самолети бомбардираха района на гарата в София. За около три седмици югославската армия беше разгромена, но отделни нейни части продължаваха съпротивата, предимно в планинските райони. Гръцката армия беше също разгромена скоро след това , като с кораби английските войски се изтеглиха към Египет. Германците разрешиха на наши войски и администрация да се настанят в Македония, Солунският регион и Беломорска </w:t>
      </w:r>
      <w:r w:rsidR="00937B7D" w:rsidRPr="00F03BDA">
        <w:t>Тракия</w:t>
      </w:r>
      <w:r w:rsidRPr="00F03BDA">
        <w:t>. Правителството ни обяви, че това действие е за постоянно и обяви цар Борис 3-ти за „Цар Обединител“. Германия вече владееше почти цяла Европа, без Испания и Португалия и болшинството от българският народ вярваше в крайната и победа във войната.</w:t>
      </w:r>
    </w:p>
    <w:p w14:paraId="41EB0641" w14:textId="77777777" w:rsidR="006147EC" w:rsidRPr="00F03BDA" w:rsidRDefault="006147EC" w:rsidP="006147EC">
      <w:r w:rsidRPr="00F03BDA">
        <w:t>През април на 82 години от инсулт почина баба Стоянка. Майка ми понесе загубата и много тежко.</w:t>
      </w:r>
    </w:p>
    <w:p w14:paraId="705BC6F3" w14:textId="77777777" w:rsidR="006147EC" w:rsidRPr="00F03BDA" w:rsidRDefault="006147EC" w:rsidP="006147EC">
      <w:r w:rsidRPr="00F03BDA">
        <w:t>На 20 юни завърших 7-ми кла</w:t>
      </w:r>
      <w:r w:rsidR="00B26E4E" w:rsidRPr="00F03BDA">
        <w:t xml:space="preserve">с на гимназията. </w:t>
      </w:r>
      <w:r w:rsidR="00937B7D" w:rsidRPr="00F03BDA">
        <w:t>Успехът</w:t>
      </w:r>
      <w:r w:rsidR="00B26E4E" w:rsidRPr="00F03BDA">
        <w:t xml:space="preserve"> ми беш</w:t>
      </w:r>
      <w:r w:rsidRPr="00F03BDA">
        <w:t xml:space="preserve">е много добър, като четворки имах само по езиците. </w:t>
      </w:r>
    </w:p>
    <w:p w14:paraId="0BEC423B" w14:textId="77777777" w:rsidR="000C1925" w:rsidRPr="00F03BDA" w:rsidRDefault="006147EC" w:rsidP="006147EC">
      <w:r w:rsidRPr="00F03BDA">
        <w:t>Икономиката на страната бързо се влошаваше, а с това и цените. Финансовото състояние на семейството се крепеше главно на заплатата на баща ми, мобилизиран запасен офицер. Много ни помагаха хранителнит</w:t>
      </w:r>
      <w:r w:rsidR="00B26E4E" w:rsidRPr="00F03BDA">
        <w:t>е продукти, които майка изпращаш</w:t>
      </w:r>
      <w:r w:rsidRPr="00F03BDA">
        <w:t>е от село. Аз се бях уговорил през лятото да работя в „Ремиза“.</w:t>
      </w:r>
    </w:p>
    <w:p w14:paraId="01B57EEB" w14:textId="77777777" w:rsidR="006147EC" w:rsidRPr="00F03BDA" w:rsidRDefault="00B26E4E" w:rsidP="006147EC">
      <w:r w:rsidRPr="00F03BDA">
        <w:t>В това време</w:t>
      </w:r>
      <w:r w:rsidR="006147EC" w:rsidRPr="00F03BDA">
        <w:t xml:space="preserve"> немските войски се бяха изтеглили от Гърция, като доста от тях преминаваха през Стара Заго</w:t>
      </w:r>
      <w:r w:rsidRPr="00F03BDA">
        <w:t>ра. Н</w:t>
      </w:r>
      <w:r w:rsidR="006147EC" w:rsidRPr="00F03BDA">
        <w:t>осеха ограбено домашно имущество, натоварено в камионите им. Пожелахме им щастливо завръщане в Германия, но те ни отговориха, че отиват в Румъния. Тогава не подозирахме, че се готвят да нападнат СССР.</w:t>
      </w:r>
    </w:p>
    <w:p w14:paraId="2AD2BAAA" w14:textId="77777777" w:rsidR="006147EC" w:rsidRPr="00F03BDA" w:rsidRDefault="006147EC" w:rsidP="006147EC"/>
    <w:p w14:paraId="714FD590" w14:textId="77777777" w:rsidR="000C1925" w:rsidRPr="00F03BDA" w:rsidRDefault="006147EC" w:rsidP="006147EC">
      <w:r w:rsidRPr="00F03BDA">
        <w:t xml:space="preserve">Добре си спомням 22 юни 1941 г, когато от майка ми разбрах, че през нощта немските войски са нахлули в Съветският съюз. Отидохме да слушаме новините по радиото. Хванахме реч на Хитлер, с коментар на български. В нея той посочи, че трябва да се справи с комунистическата опастност, преди да нанесе </w:t>
      </w:r>
      <w:r w:rsidR="00937B7D" w:rsidRPr="00F03BDA">
        <w:t>удара</w:t>
      </w:r>
      <w:r w:rsidRPr="00F03BDA">
        <w:t xml:space="preserve"> си по Англия. Каза също, че ще въведе „Нов ред“ в Европа и по света. Веднага след новините станахме свидетел</w:t>
      </w:r>
      <w:r w:rsidR="00711063" w:rsidRPr="00F03BDA">
        <w:t>и на запомняща се сцена. От домът</w:t>
      </w:r>
      <w:r w:rsidRPr="00F03BDA">
        <w:t xml:space="preserve"> на семейство Лечеви излезе най-напред Добри Лечев, стар ерген, рентиер и голям германофил. Излизайки на улицата той викаше високо: „Свършено е с комунизма! Най-много за два месеца германците ще разгромят съветската армия и болшевишка Русия ще се разпадне!“ След него от тяхната врата излезе брат му – Александър, бивш прокурор, пенсионер и голям англофил. Той също викаше </w:t>
      </w:r>
      <w:r w:rsidRPr="00F03BDA">
        <w:lastRenderedPageBreak/>
        <w:t xml:space="preserve">високо, заминавайки към центъра на града: „Англия спечели войната! Русия е необятна и на Хитлер  няма да му стигне армията, за да я окупира, камо ли да я завладее!“. Тези пророчески думи на бай Александър се оказаха </w:t>
      </w:r>
      <w:r w:rsidR="00D922A8" w:rsidRPr="00F03BDA">
        <w:t>верни</w:t>
      </w:r>
      <w:r w:rsidRPr="00F03BDA">
        <w:t>.</w:t>
      </w:r>
    </w:p>
    <w:p w14:paraId="1EC0E2EF" w14:textId="77777777" w:rsidR="000C1925" w:rsidRPr="00F03BDA" w:rsidRDefault="006147EC" w:rsidP="006147EC">
      <w:r w:rsidRPr="00F03BDA">
        <w:t xml:space="preserve">На следващият ден започнах работа в „Ремиза“, като работата се състоеше в това, да подреждаме складовете и да товарим камиони с материали, за ремонт на шосета в региона. Макар и домакинът да не ни </w:t>
      </w:r>
      <w:r w:rsidR="00D922A8" w:rsidRPr="00F03BDA">
        <w:t>пренатоварване</w:t>
      </w:r>
      <w:r w:rsidRPr="00F03BDA">
        <w:t>, през първите дни имах мускулна треска. Тръгвайки към канцеларията си той обичаше да ни казва: „Момчета, започвайте работа, аз отивам да водя телефонен разговор. Ако се забавя, значи е междуградски!“ Това означаваше, че отива по малка нужда, но е възможно и да има голяма такава.</w:t>
      </w:r>
    </w:p>
    <w:p w14:paraId="68CEBAC5" w14:textId="77777777" w:rsidR="000C1925" w:rsidRPr="00F03BDA" w:rsidRDefault="006147EC" w:rsidP="006147EC">
      <w:r w:rsidRPr="00F03BDA">
        <w:t>На 5 август след като подредихме складовете напуснах „Ремиза“, спечелил първите си 1 500 лева. Доволен от свършената от мен работа, домакинът обеща да ме вземе и следващото лято.</w:t>
      </w:r>
    </w:p>
    <w:p w14:paraId="5DE01080" w14:textId="77777777" w:rsidR="000C1925" w:rsidRPr="00F03BDA" w:rsidRDefault="006147EC" w:rsidP="006147EC">
      <w:r w:rsidRPr="00F03BDA">
        <w:t xml:space="preserve">С тези пари, заедно с Р. Лечев, участвах в 5-дневен туристически поход за бране на </w:t>
      </w:r>
      <w:r w:rsidR="00D922A8" w:rsidRPr="00F03BDA">
        <w:t>еделвайси</w:t>
      </w:r>
      <w:r w:rsidRPr="00F03BDA">
        <w:t>. На 10 август от село Крън, покрай съборената воденица се изкачихме на Бузлуджа. От там през връх „Св. Никола“ спахме на новата хижа „Узана“, а на следващият ден се отправихме към хижа „Мазалат“. От там на следващият ден се изкачихме на връх „Матерхорн“ и се спуснахме към „Куру дере“, където според приятеля на Лечев имало еделвайси. Но слизайки по един сипей, водачът ни се подхлъзна и нарани зле бедрото си. След като го превързахме, се оказа, че се движи трудно и затова се отказахме от търсенето на красивите планински цветя. През местността „Синаница“ се спуснахме трудно до село Скобелево, където нощувахме. Така завърши този наш злополучен поход.</w:t>
      </w:r>
    </w:p>
    <w:p w14:paraId="77E5DEC8" w14:textId="77777777" w:rsidR="000C1925" w:rsidRPr="00F03BDA" w:rsidRDefault="006147EC" w:rsidP="006147EC">
      <w:r w:rsidRPr="00F03BDA">
        <w:t>След това по време на ваканцията, няколко пъти ходихме пеш да се къпем в плувният басейн на Чинакчийските бани. Често играехме белот „братя Малешкови“ срещу „братя Ножчеви“.</w:t>
      </w:r>
    </w:p>
    <w:p w14:paraId="48A08828" w14:textId="77777777" w:rsidR="006147EC" w:rsidRPr="00F03BDA" w:rsidRDefault="006147EC" w:rsidP="006147EC">
      <w:r w:rsidRPr="00F03BDA">
        <w:t xml:space="preserve">През учебната 1941-42 г. в нашият 8-ми „г“ клас бяхме останали 29 души. Като бъдещ </w:t>
      </w:r>
      <w:r w:rsidR="00D922A8" w:rsidRPr="00F03BDA">
        <w:t>абитуриент</w:t>
      </w:r>
      <w:r w:rsidRPr="00F03BDA">
        <w:t xml:space="preserve"> тази година, аз вече не бях „затворено“ момче и имах известно самочувствие</w:t>
      </w:r>
      <w:r w:rsidR="00711063" w:rsidRPr="00F03BDA">
        <w:t xml:space="preserve"> и убеденост във възможностите с</w:t>
      </w:r>
      <w:r w:rsidRPr="00F03BDA">
        <w:t>и. Кръгът от</w:t>
      </w:r>
      <w:r w:rsidR="00711063" w:rsidRPr="00F03BDA">
        <w:t xml:space="preserve"> приятелите ми беш</w:t>
      </w:r>
      <w:r w:rsidRPr="00F03BDA">
        <w:t>е доста разнообразен. Дружах с всеки, който ми беше интересен. Често преоценях и пресявах приятелите си, а вероятно и те мен.</w:t>
      </w:r>
    </w:p>
    <w:p w14:paraId="519436C7" w14:textId="77777777" w:rsidR="006147EC" w:rsidRPr="00F03BDA" w:rsidRDefault="006147EC" w:rsidP="006147EC">
      <w:r w:rsidRPr="00F03BDA">
        <w:t xml:space="preserve">Въпреки първоначално успешното развитие на войната със Съветският съюз, икономическата обстановка в България продължаваше да влошава и </w:t>
      </w:r>
      <w:r w:rsidR="00711063" w:rsidRPr="00F03BDA">
        <w:t>от началото на 1942 г. у нас беш</w:t>
      </w:r>
      <w:r w:rsidRPr="00F03BDA">
        <w:t xml:space="preserve">е въведена купонната система за хранителните продукти и някои </w:t>
      </w:r>
      <w:r w:rsidR="00D922A8" w:rsidRPr="00F03BDA">
        <w:t>дефицитни</w:t>
      </w:r>
      <w:r w:rsidRPr="00F03BDA">
        <w:t xml:space="preserve"> стоки. В нашето семейство обстановката също не беше добра. Трудно беше за нас тримата да живеем в града. Баба често боледуваше и можеше да ни помага само с готвенето. Цялата домакинска работа вършех аз, а брат ми помагаше рядко. Той не харесваше моят режим на живот. С Р. Лечев продължавахме всяка сутрин да бягаме до Аязмото и Казлера. За да не имам матури, трябваше да уча по-усърдно. Дипломата ми трябваше да е с оценка по-висока от 4,50, за да имам възможност, след войната да вляза в университет. Това</w:t>
      </w:r>
      <w:r w:rsidR="00711063" w:rsidRPr="00F03BDA">
        <w:t>,</w:t>
      </w:r>
      <w:r w:rsidRPr="00F03BDA">
        <w:t xml:space="preserve"> че след гимназията, трябваше задължително да служа в казармата, малко ме демотивираше. За да имам повече време, ограничих четенето на странична литература, ходенето на кино и участието ми в сбирките до фурната в махалата. Продължих </w:t>
      </w:r>
      <w:r w:rsidRPr="00F03BDA">
        <w:lastRenderedPageBreak/>
        <w:t>абонамента си в библиотека „Златни зърна“. Избягвах умишлено всякакви увлечения и връзки с момичета. Поради тази причина за приятелите си бях скромен и малко затворен младеж.</w:t>
      </w:r>
    </w:p>
    <w:p w14:paraId="3E065EBD" w14:textId="77777777" w:rsidR="006147EC" w:rsidRPr="00F03BDA" w:rsidRDefault="006147EC" w:rsidP="006147EC">
      <w:r w:rsidRPr="00F03BDA">
        <w:t>Първият срок приключих с много добър успех, но знаех че мога и повече, затова ограничих музикалните си занимания и хобито си да рисувам. Освен на цигулката, свирех добре и на устна физармоника.</w:t>
      </w:r>
    </w:p>
    <w:p w14:paraId="156D4876" w14:textId="77777777" w:rsidR="006147EC" w:rsidRPr="00F03BDA" w:rsidRDefault="006147EC" w:rsidP="006147EC">
      <w:r w:rsidRPr="00F03BDA">
        <w:t>П</w:t>
      </w:r>
      <w:r w:rsidR="00711063" w:rsidRPr="00F03BDA">
        <w:t>рез Коледната ваканция баща ми б</w:t>
      </w:r>
      <w:r w:rsidRPr="00F03BDA">
        <w:t>еше на почерпка вкъщи с негов колега-учител. Сръбнали порядъчно, той пожела да им посвиря на цигулката, но понеже не обичах да свиря пред публика, аз му отказах. Обиден, баща ми заяви, че ще продаде цигулката ми. Отговорих, че това си е негово право. Няколко дни той изпълни заканата си, което много ме обиди, но се постарах да демонстрирам безразличие. Любовта ми към музиката остана и често си свирех на физармониката ми.</w:t>
      </w:r>
    </w:p>
    <w:p w14:paraId="1C819B81" w14:textId="77777777" w:rsidR="006147EC" w:rsidRPr="00F03BDA" w:rsidRDefault="006147EC" w:rsidP="006147EC">
      <w:r w:rsidRPr="00F03BDA">
        <w:t xml:space="preserve">С рисуването се ограничих лесно. На стената за спомен останаха рисунките на Волтер, Шопен и Орлето (синът на Наполеон), определени от учителя К. Николов като много добри. </w:t>
      </w:r>
    </w:p>
    <w:p w14:paraId="33376607" w14:textId="77777777" w:rsidR="006147EC" w:rsidRPr="00F03BDA" w:rsidRDefault="006147EC" w:rsidP="006147EC">
      <w:r w:rsidRPr="00F03BDA">
        <w:t xml:space="preserve">Към края на 1941 г. немците обсадиха Ленинград и достигнаха близо до Москва. Вестниците започнаха да пишат за трудностите на немските войски, заради лошите и кални руски пътища и след това за студената руска зима. Не съобщиха нищо обаче за руското контранастъпление край Москва. За това научихме чак през януари 1942 г. от радио Лондон. </w:t>
      </w:r>
    </w:p>
    <w:p w14:paraId="6F51DCED" w14:textId="77777777" w:rsidR="006147EC" w:rsidRPr="00F03BDA" w:rsidRDefault="006147EC" w:rsidP="006147EC">
      <w:r w:rsidRPr="00F03BDA">
        <w:t>През декември 1941 г. японците изненадващо нападнаха флота на САЩ в Пърл Харбър на Хавайските острови. Това принуди САЩ да обяви война на Япония. Като неин съюзник Германия обяви война на САЩ и войната стана Световна. България също обяви война на САЩ и Англия, но без да включва Съветският съюз. Народното ни събрание прие почти с пълно мнозинство решение на Ц</w:t>
      </w:r>
      <w:r w:rsidR="00711063" w:rsidRPr="00F03BDA">
        <w:t>аря и Правителството, като нареч</w:t>
      </w:r>
      <w:r w:rsidRPr="00F03BDA">
        <w:t xml:space="preserve">е войната „символична“, защото сме били далеч от военните действия. </w:t>
      </w:r>
    </w:p>
    <w:p w14:paraId="32956DC1" w14:textId="77777777" w:rsidR="000C1925" w:rsidRPr="00F03BDA" w:rsidRDefault="006147EC" w:rsidP="006147EC">
      <w:r w:rsidRPr="00F03BDA">
        <w:t>В Стара Загора месец януари 1942 г. беше снежен и много студен с температури до -25 градуса. Тогава в Градската градинка измръзнаха кипарисите по главната алея. През пролетта на тяхно място засади</w:t>
      </w:r>
      <w:r w:rsidR="00D922A8" w:rsidRPr="00F03BDA">
        <w:t>х</w:t>
      </w:r>
      <w:r w:rsidRPr="00F03BDA">
        <w:t>а диви кестени, съществуващи и до днес.</w:t>
      </w:r>
    </w:p>
    <w:p w14:paraId="29A0501E" w14:textId="77777777" w:rsidR="006147EC" w:rsidRPr="00F03BDA" w:rsidRDefault="006147EC" w:rsidP="006147EC">
      <w:r w:rsidRPr="00F03BDA">
        <w:t xml:space="preserve">Икономиката на страната продължаваше да се влошава. Правителството </w:t>
      </w:r>
      <w:r w:rsidR="00D922A8" w:rsidRPr="00F03BDA">
        <w:t>контролираше</w:t>
      </w:r>
      <w:r w:rsidRPr="00F03BDA">
        <w:t xml:space="preserve"> само цените на стоките раздавани с купони. Останалите стоки можеха да си купуват само по заможните. Българс</w:t>
      </w:r>
      <w:r w:rsidR="00711063" w:rsidRPr="00F03BDA">
        <w:t>ките войски започнаха да заменят</w:t>
      </w:r>
      <w:r w:rsidRPr="00F03BDA">
        <w:t xml:space="preserve"> немските в много райони на Сърбия и Гърция. Работоспособните мъже бяха мобилизирани за все по-дълго време. Започнаха да се получават известия за все повече убити наши войници от сръбските и гръцките партизани, нарич</w:t>
      </w:r>
      <w:r w:rsidR="00711063" w:rsidRPr="00F03BDA">
        <w:t>ани „шумкари“. За подобни случаи</w:t>
      </w:r>
      <w:r w:rsidRPr="00F03BDA">
        <w:t xml:space="preserve"> се съобщаваше и у нас. </w:t>
      </w:r>
    </w:p>
    <w:p w14:paraId="062E61EC" w14:textId="77777777" w:rsidR="006147EC" w:rsidRPr="00F03BDA" w:rsidRDefault="006147EC" w:rsidP="00937B7D">
      <w:r w:rsidRPr="00F03BDA">
        <w:t xml:space="preserve">При тази обстановка в страната ние започнахме 2-рият учебен срок. Приключих го с успех над 5,50 и бях между няколкото отличници в паралелката. Този успех за мен дойде доста късно и не повлия за освобождаване от матура по езиците, което в последствие се отрази и на </w:t>
      </w:r>
      <w:r w:rsidR="00937B7D" w:rsidRPr="00F03BDA">
        <w:t>дипломата</w:t>
      </w:r>
      <w:r w:rsidRPr="00F03BDA">
        <w:t xml:space="preserve"> ми. </w:t>
      </w:r>
    </w:p>
    <w:p w14:paraId="3C6F581A" w14:textId="77777777" w:rsidR="006147EC" w:rsidRPr="00F03BDA" w:rsidRDefault="006147EC" w:rsidP="00937B7D">
      <w:r w:rsidRPr="00F03BDA">
        <w:lastRenderedPageBreak/>
        <w:t xml:space="preserve">Немците открито признаха за неуспеха си през зимата в </w:t>
      </w:r>
      <w:r w:rsidR="00D922A8" w:rsidRPr="00F03BDA">
        <w:t>Съветският</w:t>
      </w:r>
      <w:r w:rsidRPr="00F03BDA">
        <w:t xml:space="preserve"> съюз и се подготвяха за лятната си офанзива, с която се надяваха да се реши войната. У нас Ремсистите вярваха във възможностите на СССР, Англия и съюзниците</w:t>
      </w:r>
      <w:r w:rsidR="00711063" w:rsidRPr="00F03BDA">
        <w:t xml:space="preserve"> им в крайният успех</w:t>
      </w:r>
      <w:r w:rsidRPr="00F03BDA">
        <w:t>. Започнаха д</w:t>
      </w:r>
      <w:r w:rsidR="00711063" w:rsidRPr="00F03BDA">
        <w:t>а агитират против участието ни във войната</w:t>
      </w:r>
      <w:r w:rsidRPr="00F03BDA">
        <w:t xml:space="preserve">. Това даде повод на Правителството да започне арести за противовоенни прояви. </w:t>
      </w:r>
    </w:p>
    <w:p w14:paraId="1693AE39" w14:textId="77777777" w:rsidR="006147EC" w:rsidRPr="00F03BDA" w:rsidRDefault="006147EC" w:rsidP="00937B7D">
      <w:r w:rsidRPr="00F03BDA">
        <w:t xml:space="preserve">През пролетта, цялата гимназия бяхме на бригада няколко пъти за залесяване на Аязмото, Казлера и Малкият джигер. Имам </w:t>
      </w:r>
      <w:r w:rsidR="00937B7D" w:rsidRPr="00F03BDA">
        <w:t>снимка</w:t>
      </w:r>
      <w:r w:rsidRPr="00F03BDA">
        <w:t xml:space="preserve"> на цялата бригада от 22 април 1942 г. </w:t>
      </w:r>
    </w:p>
    <w:p w14:paraId="3A8F6CD7" w14:textId="77777777" w:rsidR="006147EC" w:rsidRPr="00F03BDA" w:rsidRDefault="006147EC" w:rsidP="006147EC">
      <w:r w:rsidRPr="00F03BDA">
        <w:t xml:space="preserve">Третият срок успехът ми беше още по-висок, но щях да съм на матури по латински и български език. По математика бях освободен и се чудих даки все пак да не се явя за по-висок успех, но се отказах, за да имам повече време да уча по езиците. </w:t>
      </w:r>
    </w:p>
    <w:p w14:paraId="2B4F4D6C" w14:textId="77777777" w:rsidR="006147EC" w:rsidRPr="00F03BDA" w:rsidRDefault="006147EC" w:rsidP="006147EC">
      <w:r w:rsidRPr="00F03BDA">
        <w:t xml:space="preserve">В края на април всички </w:t>
      </w:r>
      <w:r w:rsidR="00937B7D" w:rsidRPr="00F03BDA">
        <w:t>абитуриенти</w:t>
      </w:r>
      <w:r w:rsidRPr="00F03BDA">
        <w:t xml:space="preserve"> получихме известия за явяване на военна комисия и аз бях одобрен за кавалерист в 6-ти полк, с база ДедеАгач, Беломорска Тракия. Там следвало да се грижа и за един кон. </w:t>
      </w:r>
    </w:p>
    <w:p w14:paraId="1C59EF7E" w14:textId="0150A6CC" w:rsidR="006147EC" w:rsidRPr="00F03BDA" w:rsidRDefault="00EC0EF9" w:rsidP="006147EC">
      <w:r w:rsidRPr="00F03BDA">
        <w:pict w14:anchorId="0E25AF00">
          <v:shape id="_x0000_s1031" type="#_x0000_t202" style="position:absolute;left:0;text-align:left;margin-left:0;margin-top:167.2pt;width:165.1pt;height:.05pt;z-index:251663872" stroked="f">
            <v:textbox style="mso-fit-shape-to-text:t" inset="0,0,0,0">
              <w:txbxContent>
                <w:p w14:paraId="794084A1" w14:textId="77777777" w:rsidR="00937B7D" w:rsidRPr="00F03BDA" w:rsidRDefault="00937B7D" w:rsidP="00937B7D">
                  <w:pPr>
                    <w:pStyle w:val="Caption"/>
                    <w:rPr>
                      <w:sz w:val="22"/>
                      <w:szCs w:val="22"/>
                    </w:rPr>
                  </w:pPr>
                  <w:r w:rsidRPr="00F03BDA">
                    <w:t>1942 класът на г-н Порталски</w:t>
                  </w:r>
                </w:p>
              </w:txbxContent>
            </v:textbox>
            <w10:wrap type="square"/>
          </v:shape>
        </w:pict>
      </w:r>
      <w:r w:rsidR="00937B7D" w:rsidRPr="00F03BDA">
        <w:drawing>
          <wp:anchor distT="0" distB="0" distL="114300" distR="114300" simplePos="0" relativeHeight="251664384" behindDoc="0" locked="0" layoutInCell="1" allowOverlap="1" wp14:anchorId="6D99051E" wp14:editId="226651AD">
            <wp:simplePos x="0" y="0"/>
            <wp:positionH relativeFrom="column">
              <wp:posOffset>0</wp:posOffset>
            </wp:positionH>
            <wp:positionV relativeFrom="paragraph">
              <wp:posOffset>30480</wp:posOffset>
            </wp:positionV>
            <wp:extent cx="2097024" cy="2036064"/>
            <wp:effectExtent l="0" t="0" r="0" b="0"/>
            <wp:wrapSquare wrapText="bothSides"/>
            <wp:docPr id="657418774" name="Picture 3"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18774" name="Picture 3" descr="A group of people posing for a photo&#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097024" cy="2036064"/>
                    </a:xfrm>
                    <a:prstGeom prst="rect">
                      <a:avLst/>
                    </a:prstGeom>
                  </pic:spPr>
                </pic:pic>
              </a:graphicData>
            </a:graphic>
          </wp:anchor>
        </w:drawing>
      </w:r>
      <w:r w:rsidR="006147EC" w:rsidRPr="00F03BDA">
        <w:t xml:space="preserve">През последният учебен час си направихме </w:t>
      </w:r>
      <w:r w:rsidR="00937B7D" w:rsidRPr="00F03BDA">
        <w:t>снимка</w:t>
      </w:r>
      <w:r w:rsidR="006147EC" w:rsidRPr="00F03BDA">
        <w:t xml:space="preserve"> с всеки учител, който ни преподаваше. Най-запомняща се беше тази, с учителят ни по латински език – Порталски. На изпращане той ни написа на черната дъска: „Carpe</w:t>
      </w:r>
      <w:r w:rsidR="0073218F" w:rsidRPr="00F03BDA">
        <w:t xml:space="preserve"> </w:t>
      </w:r>
      <w:r w:rsidR="00937B7D" w:rsidRPr="00F03BDA">
        <w:t>D</w:t>
      </w:r>
      <w:r w:rsidR="006147EC" w:rsidRPr="00F03BDA">
        <w:t>iem” (Използвай времето!).</w:t>
      </w:r>
    </w:p>
    <w:p w14:paraId="414584A6" w14:textId="77777777" w:rsidR="000C1925" w:rsidRPr="00F03BDA" w:rsidRDefault="000C1925" w:rsidP="006147EC"/>
    <w:p w14:paraId="22FE9FE9" w14:textId="77777777" w:rsidR="000C1925" w:rsidRPr="00F03BDA" w:rsidRDefault="006147EC" w:rsidP="006147EC">
      <w:r w:rsidRPr="00F03BDA">
        <w:t xml:space="preserve">До връчването на дипломите ни, следваше да си носим униформите. На 24 май участвахме в последната манифестация като гимназисти. След това си направихме </w:t>
      </w:r>
      <w:r w:rsidR="00937B7D" w:rsidRPr="00F03BDA">
        <w:t>снимка</w:t>
      </w:r>
      <w:r w:rsidRPr="00F03BDA">
        <w:t xml:space="preserve"> с класната Руска Стрезова.</w:t>
      </w:r>
    </w:p>
    <w:p w14:paraId="1D496BB0" w14:textId="77777777" w:rsidR="000C1925" w:rsidRPr="00F03BDA" w:rsidRDefault="006147EC" w:rsidP="006147EC">
      <w:r w:rsidRPr="00F03BDA">
        <w:t>Матурите си по латински и български езици взех с 3,5</w:t>
      </w:r>
      <w:r w:rsidR="001530A9" w:rsidRPr="00F03BDA">
        <w:t xml:space="preserve">0, от което не бях доволен. </w:t>
      </w:r>
      <w:r w:rsidR="00937B7D" w:rsidRPr="00F03BDA">
        <w:t>Съжалих</w:t>
      </w:r>
      <w:r w:rsidRPr="00F03BDA">
        <w:t>, че не се явих на матура по математика, защото задачите се оказаха много лесни. Накрая дипломата ми беше с успех - много добър 4,61, което не ми гарантираше сигурно влизане в универси</w:t>
      </w:r>
      <w:r w:rsidR="001530A9" w:rsidRPr="00F03BDA">
        <w:t>т</w:t>
      </w:r>
      <w:r w:rsidRPr="00F03BDA">
        <w:t>ет.</w:t>
      </w:r>
    </w:p>
    <w:p w14:paraId="24B501B3" w14:textId="50C64C83" w:rsidR="000C1925" w:rsidRPr="00F03BDA" w:rsidRDefault="006147EC" w:rsidP="006147EC">
      <w:r w:rsidRPr="00F03BDA">
        <w:t xml:space="preserve">На 12 юли, вечерта след връчване на дипломите ни във Военният клуб, беше </w:t>
      </w:r>
      <w:r w:rsidR="00937B7D" w:rsidRPr="00F03BDA">
        <w:t xml:space="preserve">абитуриентския </w:t>
      </w:r>
      <w:r w:rsidRPr="00F03BDA">
        <w:t>ни бал. За първи път бях облечен в новият си цивилен костюм, за който майка ми намери много трудно плат. На бала бяхме заедно с момичетата от Девическата гимназия. Помня, че разполагах само със сто лева и освен храната, изпих само две лимонади, все пак бях пъле</w:t>
      </w:r>
      <w:r w:rsidR="00937B7D" w:rsidRPr="00F03BDA">
        <w:t>н</w:t>
      </w:r>
      <w:r w:rsidRPr="00F03BDA">
        <w:t xml:space="preserve"> въздържател. Веселихме се до късно и се получи хубаво тържество.</w:t>
      </w:r>
    </w:p>
    <w:p w14:paraId="4F0F03CC" w14:textId="77777777" w:rsidR="000C1925" w:rsidRPr="00F03BDA" w:rsidRDefault="006147EC" w:rsidP="006147EC">
      <w:r w:rsidRPr="00F03BDA">
        <w:t>Завършвайки гимназията, аз бях укрепнал физически мл</w:t>
      </w:r>
      <w:r w:rsidR="001530A9" w:rsidRPr="00F03BDA">
        <w:t>адеж, с вяра във възможностите с</w:t>
      </w:r>
      <w:r w:rsidRPr="00F03BDA">
        <w:t xml:space="preserve">и и добро самочувствие. Бях си изградил определени разбирания за живота. От личният си опит и прочетеното в книгите, се бях научил да разбирам кое е добро и кое лошо. Знаех, че животът ни е изкуствено усложнен от войната, за която нямах реална представа, освен от кинопрегледите и </w:t>
      </w:r>
      <w:r w:rsidRPr="00F03BDA">
        <w:lastRenderedPageBreak/>
        <w:t>писанията във вестниците. Бях убеден, че човек се формира в зависимост от средата и условията, в които живее. Бях наясно, че религиите се оформят в зависимост от интереси</w:t>
      </w:r>
      <w:r w:rsidR="001530A9" w:rsidRPr="00F03BDA">
        <w:t>те на хората, за налагане на наш</w:t>
      </w:r>
      <w:r w:rsidRPr="00F03BDA">
        <w:t>ето „добро“ над чуждото такова. Повечето водени войни, видно от историята, бяха на тази основа.</w:t>
      </w:r>
    </w:p>
    <w:p w14:paraId="0E1185CD" w14:textId="77777777" w:rsidR="000C1925" w:rsidRPr="00F03BDA" w:rsidRDefault="006147EC" w:rsidP="006147EC">
      <w:r w:rsidRPr="00F03BDA">
        <w:t xml:space="preserve">Мразех използвачите и </w:t>
      </w:r>
      <w:r w:rsidR="00937B7D" w:rsidRPr="00F03BDA">
        <w:t>хитреците</w:t>
      </w:r>
      <w:r w:rsidRPr="00F03BDA">
        <w:t xml:space="preserve"> и се стараех да не бъда като тях. Мразех и войните, независимо от обявените цели, за които се водят. Още като дете не използвах насилието, за да налагам своето право над другите. </w:t>
      </w:r>
      <w:r w:rsidR="00937B7D" w:rsidRPr="00F03BDA">
        <w:t>Стареех</w:t>
      </w:r>
      <w:r w:rsidRPr="00F03BDA">
        <w:t xml:space="preserve"> се да вл</w:t>
      </w:r>
      <w:r w:rsidR="001530A9" w:rsidRPr="00F03BDA">
        <w:t>ияя на приятелите си с личният си пример и по-рядко с приказки</w:t>
      </w:r>
      <w:r w:rsidRPr="00F03BDA">
        <w:t xml:space="preserve">. Бях убеден, че чрез социалистическите идеи, могат да се изградят по-справедливи отношения между хората, най-вече чрез тяхното превъзпитание. Затова симпатизирах на Ремсистите, но не приемах, че </w:t>
      </w:r>
      <w:r w:rsidR="00937B7D" w:rsidRPr="00F03BDA">
        <w:t>техните</w:t>
      </w:r>
      <w:r w:rsidRPr="00F03BDA">
        <w:t xml:space="preserve"> идеи могат да осъществят само от Работническата класа. Вярвах в </w:t>
      </w:r>
      <w:r w:rsidR="00937B7D" w:rsidRPr="00F03BDA">
        <w:t>интелигенцията</w:t>
      </w:r>
      <w:r w:rsidRPr="00F03BDA">
        <w:t>, като носител на науката и техническият прогрес. Без участието на всички, считах за невъзможно изграждането на справедливо социално общество. Доста рових в книгите, за да си изясня причините , създаващи условия за развитие на идеите на анархизма, фашизма, национал-социализма и другите идеологии, религиозни учения и секти. Пред приятели отбягвах да споделям разбиранията си или да ги убеждавам в тях. По тази причина те ме считаха за „добряк“.</w:t>
      </w:r>
    </w:p>
    <w:p w14:paraId="5146B109" w14:textId="77777777" w:rsidR="006147EC" w:rsidRPr="00F03BDA" w:rsidRDefault="006147EC" w:rsidP="006147EC">
      <w:r w:rsidRPr="00F03BDA">
        <w:t>На 20 юли отново постъпих на работа в „Ремиза“ заедно с двама приятели. Напуснах на 25 август като бях</w:t>
      </w:r>
      <w:r w:rsidR="001530A9" w:rsidRPr="00F03BDA">
        <w:t xml:space="preserve"> спечелил 1 800 лева. Отказах се</w:t>
      </w:r>
      <w:r w:rsidRPr="00F03BDA">
        <w:t xml:space="preserve"> от първоначалното си намерение да изляза за няколко дни в Балкана и с част от парите си купих ръчен часовник.</w:t>
      </w:r>
    </w:p>
    <w:p w14:paraId="20027C84" w14:textId="77777777" w:rsidR="006147EC" w:rsidRPr="00F03BDA" w:rsidRDefault="00EC0EF9" w:rsidP="006147EC">
      <w:r w:rsidRPr="00F03BDA">
        <w:pict w14:anchorId="065CE0DF">
          <v:shape id="_x0000_s1032" type="#_x0000_t202" style="position:absolute;left:0;text-align:left;margin-left:0;margin-top:186.15pt;width:245.5pt;height:.05pt;z-index:251664896" wrapcoords="-66 0 -66 20965 21600 20965 21600 0 -66 0" stroked="f">
            <v:textbox style="mso-fit-shape-to-text:t" inset="0,0,0,0">
              <w:txbxContent>
                <w:p w14:paraId="47918950" w14:textId="77777777" w:rsidR="00066D8A" w:rsidRPr="00F03BDA" w:rsidRDefault="00066D8A" w:rsidP="00066D8A">
                  <w:pPr>
                    <w:pStyle w:val="Caption"/>
                    <w:rPr>
                      <w:sz w:val="22"/>
                      <w:szCs w:val="22"/>
                    </w:rPr>
                  </w:pPr>
                  <w:r w:rsidRPr="00F03BDA">
                    <w:t>1943 г. Аязмото със С. Симеонов</w:t>
                  </w:r>
                </w:p>
              </w:txbxContent>
            </v:textbox>
            <w10:wrap type="tight"/>
          </v:shape>
        </w:pict>
      </w:r>
      <w:r w:rsidR="00066D8A" w:rsidRPr="00F03BDA">
        <w:drawing>
          <wp:anchor distT="0" distB="0" distL="114300" distR="114300" simplePos="0" relativeHeight="251658240" behindDoc="1" locked="0" layoutInCell="1" allowOverlap="1" wp14:anchorId="327952FE" wp14:editId="7371B05D">
            <wp:simplePos x="0" y="0"/>
            <wp:positionH relativeFrom="column">
              <wp:posOffset>0</wp:posOffset>
            </wp:positionH>
            <wp:positionV relativeFrom="paragraph">
              <wp:posOffset>3175</wp:posOffset>
            </wp:positionV>
            <wp:extent cx="3118104" cy="2304288"/>
            <wp:effectExtent l="0" t="0" r="0" b="0"/>
            <wp:wrapTight wrapText="bothSides">
              <wp:wrapPolygon edited="0">
                <wp:start x="0" y="0"/>
                <wp:lineTo x="0" y="21433"/>
                <wp:lineTo x="21512" y="21433"/>
                <wp:lineTo x="21512" y="0"/>
                <wp:lineTo x="0" y="0"/>
              </wp:wrapPolygon>
            </wp:wrapTight>
            <wp:docPr id="596861994" name="Picture 4" descr="A group of people standing on a pat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861994" name="Picture 4" descr="A group of people standing on a path&#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18104" cy="2304288"/>
                    </a:xfrm>
                    <a:prstGeom prst="rect">
                      <a:avLst/>
                    </a:prstGeom>
                  </pic:spPr>
                </pic:pic>
              </a:graphicData>
            </a:graphic>
          </wp:anchor>
        </w:drawing>
      </w:r>
      <w:r w:rsidR="006147EC" w:rsidRPr="00F03BDA">
        <w:t xml:space="preserve">Съвсем случайно Стефан Костов – Стефуча, работеше във Военното окръжие и разбрал за тревогите ми за кавалерията, ме уреди да служа в 12-ти пехотен Балкански полк – Стара Загора. Получих повиквателна да се явя на редовна служба на 15 септември. Дните до тази дата прекарах с приятели, които също щяха да ходят войници. От това време имам запазена </w:t>
      </w:r>
      <w:r w:rsidR="00066D8A" w:rsidRPr="00F03BDA">
        <w:t>снимка</w:t>
      </w:r>
      <w:r w:rsidR="006147EC" w:rsidRPr="00F03BDA">
        <w:t xml:space="preserve"> с Николай Станилов, Радомир Лечев и Христо Жеков. </w:t>
      </w:r>
    </w:p>
    <w:p w14:paraId="1A6F8A0E" w14:textId="77777777" w:rsidR="00066D8A" w:rsidRPr="00F03BDA" w:rsidRDefault="00066D8A" w:rsidP="006147EC"/>
    <w:p w14:paraId="440FF41B" w14:textId="77777777" w:rsidR="006147EC" w:rsidRPr="00F03BDA" w:rsidRDefault="006147EC" w:rsidP="006147EC">
      <w:r w:rsidRPr="00F03BDA">
        <w:t>Някъде</w:t>
      </w:r>
      <w:r w:rsidR="001530A9" w:rsidRPr="00F03BDA">
        <w:t xml:space="preserve"> в средата на август, преживях п</w:t>
      </w:r>
      <w:r w:rsidRPr="00F03BDA">
        <w:t xml:space="preserve">ървият си досег с войната. През нощта, някъде към 2 часа бяхме събудени от воя на сирената за въздушна атака. Почти веднага се дочу шум от самолетни мотори, а след това три мощни последователни взрива, югоизточно от нашата махала. Тогава прекъсна електрическото осветление на града и всички побягнахме към Аязмото. На следващият ден брат ми ходил до мястото, където са паднали бомбите. Едната беше се взривила в покрива на фабрика „Пиперка“, втората върху бурета с мармалад, складирани в двора и, а третата върху една съседна къща. </w:t>
      </w:r>
      <w:r w:rsidRPr="00F03BDA">
        <w:lastRenderedPageBreak/>
        <w:t xml:space="preserve">Имало само няколко ранени. Вестниците и нашето радио не споменаха нищо за тази атака, но в града се говореше, че е осъществена от два руски самолета, дошли от полуостров Крим. </w:t>
      </w:r>
    </w:p>
    <w:p w14:paraId="3314926A" w14:textId="77777777" w:rsidR="006147EC" w:rsidRPr="00F03BDA" w:rsidRDefault="006147EC" w:rsidP="006147EC">
      <w:r w:rsidRPr="00F03BDA">
        <w:t>На 14 септември се по</w:t>
      </w:r>
      <w:r w:rsidR="001530A9" w:rsidRPr="00F03BDA">
        <w:t>д</w:t>
      </w:r>
      <w:r w:rsidRPr="00F03BDA">
        <w:t>стригах „нула“ номер и ходих на баня. На следващият ден постъпвах в казармата. Въпреки, че я познавах добре и даже бях затварян в ареста и, очаквах с вълнение този нов етап от живота ми.</w:t>
      </w:r>
    </w:p>
    <w:p w14:paraId="3741C7D9" w14:textId="77777777" w:rsidR="006147EC" w:rsidRPr="00F03BDA" w:rsidRDefault="006147EC" w:rsidP="006147EC"/>
    <w:p w14:paraId="719C936A" w14:textId="77777777" w:rsidR="006147EC" w:rsidRPr="00F03BDA" w:rsidRDefault="006147EC" w:rsidP="006147EC"/>
    <w:p w14:paraId="1ED04391" w14:textId="77777777" w:rsidR="006147EC" w:rsidRPr="00F03BDA" w:rsidRDefault="006147EC" w:rsidP="006147EC"/>
    <w:p w14:paraId="36BCE778" w14:textId="77777777" w:rsidR="006147EC" w:rsidRPr="00F03BDA" w:rsidRDefault="006147EC" w:rsidP="00E7584A">
      <w:pPr>
        <w:pStyle w:val="Heading1"/>
      </w:pPr>
      <w:r w:rsidRPr="00F03BDA">
        <w:t>6. КАЗАРМАТА</w:t>
      </w:r>
      <w:r w:rsidR="00E7584A" w:rsidRPr="00F03BDA">
        <w:br/>
      </w:r>
      <w:r w:rsidRPr="00F03BDA">
        <w:t>1942 – 1945 г.</w:t>
      </w:r>
    </w:p>
    <w:p w14:paraId="0808BF9D" w14:textId="77777777" w:rsidR="006147EC" w:rsidRPr="00F03BDA" w:rsidRDefault="006147EC" w:rsidP="006147EC">
      <w:pPr>
        <w:jc w:val="center"/>
        <w:rPr>
          <w:b/>
          <w:bCs/>
          <w:sz w:val="36"/>
          <w:szCs w:val="36"/>
        </w:rPr>
      </w:pPr>
    </w:p>
    <w:p w14:paraId="52AB956B" w14:textId="77777777" w:rsidR="006147EC" w:rsidRPr="00F03BDA" w:rsidRDefault="006147EC" w:rsidP="006147EC">
      <w:pPr>
        <w:jc w:val="center"/>
        <w:rPr>
          <w:b/>
          <w:bCs/>
          <w:sz w:val="36"/>
          <w:szCs w:val="36"/>
        </w:rPr>
      </w:pPr>
    </w:p>
    <w:p w14:paraId="1B900A3B" w14:textId="77777777" w:rsidR="006147EC" w:rsidRPr="00F03BDA" w:rsidRDefault="006147EC" w:rsidP="00066D8A">
      <w:pPr>
        <w:pStyle w:val="Heading2"/>
      </w:pPr>
      <w:r w:rsidRPr="00F03BDA">
        <w:t>В 12-ти пехотен Балкански пехотен полк – Стара Загора</w:t>
      </w:r>
    </w:p>
    <w:p w14:paraId="7FE54389" w14:textId="77777777" w:rsidR="006147EC" w:rsidRPr="00F03BDA" w:rsidRDefault="006147EC" w:rsidP="006147EC">
      <w:pPr>
        <w:pStyle w:val="ListParagraph"/>
        <w:rPr>
          <w:b/>
          <w:bCs/>
          <w:sz w:val="36"/>
          <w:szCs w:val="36"/>
        </w:rPr>
      </w:pPr>
    </w:p>
    <w:p w14:paraId="195CD143" w14:textId="77777777" w:rsidR="00D95E26" w:rsidRPr="00F03BDA" w:rsidRDefault="006147EC" w:rsidP="00066D8A">
      <w:r w:rsidRPr="00F03BDA">
        <w:t>На 15 септември 1942 г.</w:t>
      </w:r>
      <w:r w:rsidR="001F7158" w:rsidRPr="00F03BDA">
        <w:t>,</w:t>
      </w:r>
      <w:r w:rsidRPr="00F03BDA">
        <w:t xml:space="preserve"> сутринта в 8</w:t>
      </w:r>
      <w:r w:rsidR="001F7158" w:rsidRPr="00F03BDA">
        <w:t xml:space="preserve"> часа се явих в казармата. По</w:t>
      </w:r>
      <w:r w:rsidRPr="00F03BDA">
        <w:t xml:space="preserve"> този повод майка ми дойде в града от село Трън. Предната вечер </w:t>
      </w:r>
      <w:r w:rsidR="001F7158" w:rsidRPr="00F03BDA">
        <w:t>заедно с баба приготвихме в</w:t>
      </w:r>
      <w:r w:rsidRPr="00F03BDA">
        <w:t xml:space="preserve"> старо куфарче необходимите вещи за един войник. Тя имаше достатъчно опит заради честите мобилизации на баща ми. По това време той отново служеше в армията.</w:t>
      </w:r>
    </w:p>
    <w:p w14:paraId="18D4BFCC" w14:textId="77777777" w:rsidR="006147EC" w:rsidRPr="00F03BDA" w:rsidRDefault="001F7158" w:rsidP="00066D8A">
      <w:r w:rsidRPr="00F03BDA">
        <w:t>На врата ме изпратих</w:t>
      </w:r>
      <w:r w:rsidR="006147EC" w:rsidRPr="00F03BDA">
        <w:t>а баба, майка и брат ми. Да ми е по-лека службата, баба ми изля вода с медно бакърче. Съжалявах, че нито един от съседите и приятелите не дойде. Това събитие засягаше само мен и близките ми. Не се вълнувах мн</w:t>
      </w:r>
      <w:r w:rsidRPr="00F03BDA">
        <w:t>ого, з</w:t>
      </w:r>
      <w:r w:rsidR="006147EC" w:rsidRPr="00F03BDA">
        <w:t>ащото отивах в казарма, намираща се само на 300 метра от дома и която познавах добре още от детските си години. Бях сигурен, че бързо ще се приспособя към режима там.</w:t>
      </w:r>
    </w:p>
    <w:p w14:paraId="7ADDC95B" w14:textId="77777777" w:rsidR="00D95E26" w:rsidRPr="00F03BDA" w:rsidRDefault="00D95E26" w:rsidP="00D95E26">
      <w:pPr>
        <w:keepNext/>
      </w:pPr>
      <w:r w:rsidRPr="00F03BDA">
        <w:lastRenderedPageBreak/>
        <w:drawing>
          <wp:inline distT="0" distB="0" distL="0" distR="0" wp14:anchorId="6B87D4AC" wp14:editId="3B3676E1">
            <wp:extent cx="2506980" cy="3412466"/>
            <wp:effectExtent l="0" t="0" r="0" b="0"/>
            <wp:docPr id="1282204586" name="Picture 1" descr="A person and perso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204586" name="Picture 1" descr="A person and person standing in a field&#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12003" cy="3419303"/>
                    </a:xfrm>
                    <a:prstGeom prst="rect">
                      <a:avLst/>
                    </a:prstGeom>
                  </pic:spPr>
                </pic:pic>
              </a:graphicData>
            </a:graphic>
          </wp:inline>
        </w:drawing>
      </w:r>
    </w:p>
    <w:p w14:paraId="29829275" w14:textId="77777777" w:rsidR="000C1925" w:rsidRPr="00F03BDA" w:rsidRDefault="00D95E26" w:rsidP="00D95E26">
      <w:pPr>
        <w:pStyle w:val="Caption"/>
      </w:pPr>
      <w:r w:rsidRPr="00F03BDA">
        <w:t>Зюмбюлка и Васил Ножчеви на посещение при сина си, 1943 г.</w:t>
      </w:r>
    </w:p>
    <w:p w14:paraId="113969A6" w14:textId="77777777" w:rsidR="006147EC" w:rsidRPr="00F03BDA" w:rsidRDefault="006147EC" w:rsidP="00066D8A">
      <w:r w:rsidRPr="00F03BDA">
        <w:t>На входа на поделението ме посрещна дежурният офицер и ме отведе на вътрешният плац. Всички новобранци ни строиха в две редици и ни разпределиха по роти. Аз бях в 1-ва тежко-картечна рота, в състава на 1-ва дружина.</w:t>
      </w:r>
      <w:r w:rsidR="001F7158" w:rsidRPr="00F03BDA">
        <w:t xml:space="preserve"> Бях с</w:t>
      </w:r>
      <w:r w:rsidRPr="00F03BDA">
        <w:t xml:space="preserve"> трима съученици от гимназията. При нас </w:t>
      </w:r>
      <w:r w:rsidR="001F7158" w:rsidRPr="00F03BDA">
        <w:t>беше</w:t>
      </w:r>
      <w:r w:rsidRPr="00F03BDA">
        <w:t xml:space="preserve"> и завършилият медицина д-р Станислав Славов. Той се оказа най-възрастният, а аз най-младият в ротата. </w:t>
      </w:r>
    </w:p>
    <w:p w14:paraId="6296C24B" w14:textId="77777777" w:rsidR="006147EC" w:rsidRPr="00F03BDA" w:rsidRDefault="006147EC" w:rsidP="00066D8A">
      <w:r w:rsidRPr="00F03BDA">
        <w:t xml:space="preserve">Първите дни не бях особено затруднен от режима и порядките в казармата, за което предварително се бях подготвил психически и физически. </w:t>
      </w:r>
      <w:r w:rsidR="00D95E26" w:rsidRPr="00F03BDA">
        <w:t>Потискащо</w:t>
      </w:r>
      <w:r w:rsidRPr="00F03BDA">
        <w:t xml:space="preserve"> ми подейства само старата, закърпена войнишка униформа, която получих.  Още първият ден дойде да ме види Христо Лечев. След редовната си военна служба, той беше останал да служи като подпорутчик, до края на войната. Беше в нашият полк, но в друга рота. Той ме успокои, че по-късно ще ми дадат друга, нова униформа. </w:t>
      </w:r>
    </w:p>
    <w:p w14:paraId="4CA8B1E7" w14:textId="77777777" w:rsidR="006147EC" w:rsidRPr="00F03BDA" w:rsidRDefault="006147EC" w:rsidP="00066D8A">
      <w:r w:rsidRPr="00F03BDA">
        <w:t xml:space="preserve">Режимът в казармата се усложняваше от грубото и просташко отношение на старите войници, отдельонните и взводните командири спрямо новобранниците. Най-напред се сближих с войниците от нашето отделение, след това с тези от взвода, а бързо опознах и цялата ни рота. Повечето бяха от Старозагорският край, някои от Хасковско, а имаше и 7-8 македончета. </w:t>
      </w:r>
    </w:p>
    <w:p w14:paraId="7EBDD204" w14:textId="77777777" w:rsidR="006147EC" w:rsidRPr="00F03BDA" w:rsidRDefault="006147EC" w:rsidP="00066D8A">
      <w:r w:rsidRPr="00F03BDA">
        <w:t xml:space="preserve">Режимът ни беше следният: След сигнал от полковник-тръбач в 5 сутринта, всички ставахме. Преди това дневалните събуждаха отдельонните и дежурния подофицер. С грубо подканяне </w:t>
      </w:r>
      <w:r w:rsidR="001F7158" w:rsidRPr="00F03BDA">
        <w:t>до</w:t>
      </w:r>
      <w:r w:rsidRPr="00F03BDA">
        <w:t xml:space="preserve">събуждаха още спящите и бавните. Ние покривахме набързо леглата си с </w:t>
      </w:r>
      <w:r w:rsidR="00D922A8" w:rsidRPr="00F03BDA">
        <w:t>одеяла</w:t>
      </w:r>
      <w:r w:rsidRPr="00F03BDA">
        <w:t xml:space="preserve">, без да ги оправяме. Обличахме скатаните от вечерта дрехи, заедно с тоалетните ни </w:t>
      </w:r>
      <w:r w:rsidR="00D922A8" w:rsidRPr="00F03BDA">
        <w:t>принадлежности</w:t>
      </w:r>
      <w:r w:rsidRPr="00F03BDA">
        <w:t xml:space="preserve">, вземахме от коридора наредените от вечерта ботуши и така натоварени излизахме навън, където </w:t>
      </w:r>
      <w:r w:rsidRPr="00F03BDA">
        <w:lastRenderedPageBreak/>
        <w:t>се обличахме. След това имахме малко време за сутр</w:t>
      </w:r>
      <w:r w:rsidR="001F7158" w:rsidRPr="00F03BDA">
        <w:t>ешен тоалет. Общо</w:t>
      </w:r>
      <w:r w:rsidRPr="00F03BDA">
        <w:t xml:space="preserve"> разполагахме с половин час</w:t>
      </w:r>
      <w:r w:rsidR="001F7158" w:rsidRPr="00F03BDA">
        <w:t xml:space="preserve"> до тук</w:t>
      </w:r>
      <w:r w:rsidRPr="00F03BDA">
        <w:t xml:space="preserve">.  Докато бяхме в тоалетните, дневалните помитаха пода на спалното и проветряваха. </w:t>
      </w:r>
    </w:p>
    <w:p w14:paraId="532EE142" w14:textId="77777777" w:rsidR="006147EC" w:rsidRPr="00F03BDA" w:rsidRDefault="006147EC" w:rsidP="00066D8A">
      <w:r w:rsidRPr="00F03BDA">
        <w:t xml:space="preserve">В 5:30 ни строяваха по взводове и до 6 часа правихме гимнастика. </w:t>
      </w:r>
    </w:p>
    <w:p w14:paraId="488479EB" w14:textId="77777777" w:rsidR="00C81024" w:rsidRPr="00F03BDA" w:rsidRDefault="006147EC" w:rsidP="007A3F81">
      <w:r w:rsidRPr="00F03BDA">
        <w:t xml:space="preserve">В 6:45 ни строяваха пред помещението и с хлебните торби през рамо, с песен потегляхме към столовата. В торбите имахме войнишко канче, лъжица и хлябът, който ни се даваше вечер, преди проверка. До 7 часа в столовата всяка рота заемаше своето място, а отделението своята маса. Предварително бакарите от всяка рота, взимаха баките с полагащата ни се храна. При пристигането ни, пълните баки бяха </w:t>
      </w:r>
      <w:r w:rsidR="00D922A8" w:rsidRPr="00F03BDA">
        <w:t>наредени</w:t>
      </w:r>
      <w:r w:rsidRPr="00F03BDA">
        <w:t xml:space="preserve"> по масите ни. Ние</w:t>
      </w:r>
      <w:r w:rsidR="000104E2" w:rsidRPr="00F03BDA">
        <w:t xml:space="preserve"> заставахме прави край тях</w:t>
      </w:r>
      <w:r w:rsidRPr="00F03BDA">
        <w:t>, поставяйки преди това канчетат</w:t>
      </w:r>
      <w:r w:rsidR="000104E2" w:rsidRPr="00F03BDA">
        <w:t>а ни край пълните баки. С</w:t>
      </w:r>
      <w:r w:rsidRPr="00F03BDA">
        <w:t xml:space="preserve">лед като ни разсипеха храната, супа или чай със сирене, дежурните докладваха високо, че съответната рота е готова. </w:t>
      </w:r>
    </w:p>
    <w:p w14:paraId="1D45F727" w14:textId="5F20501E" w:rsidR="006B451B" w:rsidRPr="00F03BDA" w:rsidRDefault="006B451B" w:rsidP="007A3F81">
      <w:r w:rsidRPr="00F03BDA">
        <w:t>Командир на ротата ни стана капитан Мишкетев, живеещ срещу църквата на нашата улица. Ротен фелтбебел ни беше Съби Димитров, живеещ на ул. „Раковски”, също в махалата. Ротата се съ</w:t>
      </w:r>
      <w:r w:rsidR="000104E2" w:rsidRPr="00F03BDA">
        <w:t>стоеше от три взвода, като два</w:t>
      </w:r>
      <w:r w:rsidRPr="00F03BDA">
        <w:t xml:space="preserve"> бяха с млади войн</w:t>
      </w:r>
      <w:r w:rsidR="00BD5D3C" w:rsidRPr="00F03BDA">
        <w:t xml:space="preserve">ици, а третият със стари. </w:t>
      </w:r>
      <w:r w:rsidR="00D922A8" w:rsidRPr="00F03BDA">
        <w:t xml:space="preserve">Преди </w:t>
      </w:r>
      <w:r w:rsidR="00F03BDA" w:rsidRPr="00F03BDA">
        <w:t>обед занятията</w:t>
      </w:r>
      <w:r w:rsidRPr="00F03BDA">
        <w:t xml:space="preserve"> се провеждаха от 8 до 12 часа, а следобед от 14 до 18 часа. При лошо време, сядахме по леглата в помещенията и слушахме лекции от командирите си или учихме маршови песни. След вечеря, към 19:30 ч. се </w:t>
      </w:r>
      <w:r w:rsidR="00D922A8" w:rsidRPr="00F03BDA">
        <w:t>връщахме</w:t>
      </w:r>
      <w:r w:rsidRPr="00F03BDA">
        <w:t xml:space="preserve"> в помещението </w:t>
      </w:r>
      <w:r w:rsidR="00BD5D3C" w:rsidRPr="00F03BDA">
        <w:t xml:space="preserve">за спане </w:t>
      </w:r>
      <w:r w:rsidRPr="00F03BDA">
        <w:t>и имахме свободно време до 21:30 ч., когато ни строяваха за вечерна проверка. В свободното време преди това</w:t>
      </w:r>
      <w:r w:rsidR="00BD5D3C" w:rsidRPr="00F03BDA">
        <w:t>,</w:t>
      </w:r>
      <w:r w:rsidRPr="00F03BDA">
        <w:t xml:space="preserve"> следваше да сме в р</w:t>
      </w:r>
      <w:r w:rsidR="00BD5D3C" w:rsidRPr="00F03BDA">
        <w:t>айона</w:t>
      </w:r>
      <w:r w:rsidRPr="00F03BDA">
        <w:t xml:space="preserve"> и можехме да ходим най-много до полковата лафка, която се намираше до подофицерският клуб. Той пък се намираше </w:t>
      </w:r>
      <w:r w:rsidR="00CD60FF" w:rsidRPr="00F03BDA">
        <w:t xml:space="preserve">точно срещу нашата улица. </w:t>
      </w:r>
    </w:p>
    <w:p w14:paraId="20275149" w14:textId="77777777" w:rsidR="00CD60FF" w:rsidRPr="00F03BDA" w:rsidRDefault="00BD5D3C" w:rsidP="007A3F81">
      <w:r w:rsidRPr="00F03BDA">
        <w:t xml:space="preserve">При </w:t>
      </w:r>
      <w:r w:rsidR="00CD60FF" w:rsidRPr="00F03BDA">
        <w:t>вечерна проверка, дежурният подофицер ни строяваше, като често закъснелите се наказваха. Точно в 22 ч., тръбачът на по</w:t>
      </w:r>
      <w:r w:rsidRPr="00F03BDA">
        <w:t>лка свиреше сигналът и отдель</w:t>
      </w:r>
      <w:r w:rsidR="00CD60FF" w:rsidRPr="00F03BDA">
        <w:t>онните докладваха наличието на хората си. След това пеехме молитвата „Отче наш!”. Освобождаваха ни до 22:30 ч. да си</w:t>
      </w:r>
      <w:r w:rsidRPr="00F03BDA">
        <w:t xml:space="preserve"> свършим тоалета и след това</w:t>
      </w:r>
      <w:r w:rsidR="00CD60FF" w:rsidRPr="00F03BDA">
        <w:t xml:space="preserve"> всички с</w:t>
      </w:r>
      <w:r w:rsidRPr="00F03BDA">
        <w:t>ледваше да сме в леглата. О</w:t>
      </w:r>
      <w:r w:rsidR="00CD60FF" w:rsidRPr="00F03BDA">
        <w:t>ставаха само дневалните да бодърстват до сутринта.</w:t>
      </w:r>
    </w:p>
    <w:p w14:paraId="1F662740" w14:textId="77777777" w:rsidR="00CD60FF" w:rsidRPr="00F03BDA" w:rsidRDefault="00CD60FF" w:rsidP="007A3F81">
      <w:r w:rsidRPr="00F03BDA">
        <w:t xml:space="preserve">В сряда и събота нямахме занятия следобед. Времето тогава се ползваше за пране на партенките и бельото, къпане и подреждане в ред на униформите ни. Можехме да четем вестници и да пишем писма. Между 13 и 15 ч. имахме право на свиждане. </w:t>
      </w:r>
    </w:p>
    <w:p w14:paraId="2CFC91E6" w14:textId="77777777" w:rsidR="00CD60FF" w:rsidRPr="00F03BDA" w:rsidRDefault="00CD60FF" w:rsidP="007A3F81">
      <w:r w:rsidRPr="00F03BDA">
        <w:t xml:space="preserve">В неделните дни и на празници ставахме в 6 ч. Занятия нямахме и обикновено правехме сутрин оборка на района на помещението и на казармата. </w:t>
      </w:r>
      <w:r w:rsidR="00233518" w:rsidRPr="00F03BDA">
        <w:t>Тогава основно миехме и помещението и казармата. Понякога пращаха извънредно домакинската рота да помага за гледането от катърите. Тях нашата рота ползваше за пренасяне на картечниците на по-дълги разстояния. Следобед бяхме напъ</w:t>
      </w:r>
      <w:r w:rsidR="00D922A8" w:rsidRPr="00F03BDA">
        <w:t>л</w:t>
      </w:r>
      <w:r w:rsidR="00233518" w:rsidRPr="00F03BDA">
        <w:t>но свободни и имахме право на свиждания.</w:t>
      </w:r>
    </w:p>
    <w:p w14:paraId="7076019D" w14:textId="77777777" w:rsidR="00233518" w:rsidRPr="00F03BDA" w:rsidRDefault="00233518" w:rsidP="007A3F81">
      <w:r w:rsidRPr="00F03BDA">
        <w:t>След като навършихме два месеца военна служба, по преценка на взводните командири, свободните от наряд се предлагаха от ротният командир за градски отпуск от 14 до 20 часа. По това време на всички бяха направени снимки като войници. До войнишката ни клетва на 19 януари 1942 г., нас – младите войници пускаха в градски отпуск само по уважителни причини.</w:t>
      </w:r>
    </w:p>
    <w:p w14:paraId="7A28D4CD" w14:textId="77777777" w:rsidR="00233518" w:rsidRPr="00F03BDA" w:rsidRDefault="00233518" w:rsidP="007A3F81">
      <w:r w:rsidRPr="00F03BDA">
        <w:lastRenderedPageBreak/>
        <w:t xml:space="preserve">В ротата бяхме 18 души със средно образование и един с висше. Бяхме на „специално” внимание от страна на нисшите командири. Спрямо нас не се допускаха прекалени волности, защото повечето щяхме да бъдем изпратени в </w:t>
      </w:r>
      <w:r w:rsidR="001F3822" w:rsidRPr="00F03BDA">
        <w:t xml:space="preserve">Школата за запасни офицери (ШЗО). По тази причина търсеха „фини” начини да бъдем тормозени. </w:t>
      </w:r>
    </w:p>
    <w:p w14:paraId="0B78A48D" w14:textId="77777777" w:rsidR="001F3822" w:rsidRPr="00F03BDA" w:rsidRDefault="001F3822" w:rsidP="007A3F81">
      <w:r w:rsidRPr="00F03BDA">
        <w:t xml:space="preserve">Скоро се сетих, че съм забравил </w:t>
      </w:r>
      <w:r w:rsidR="00D922A8" w:rsidRPr="00F03BDA">
        <w:t>рожденият</w:t>
      </w:r>
      <w:r w:rsidRPr="00F03BDA">
        <w:t xml:space="preserve"> си ден, на който навърших 18 години. След като бях повече от месец в казармата</w:t>
      </w:r>
      <w:r w:rsidR="00BD5D3C" w:rsidRPr="00F03BDA">
        <w:t>,</w:t>
      </w:r>
      <w:r w:rsidRPr="00F03BDA">
        <w:t xml:space="preserve"> започнах да нарушавам казарменият режим. През д</w:t>
      </w:r>
      <w:r w:rsidR="00BD5D3C" w:rsidRPr="00F03BDA">
        <w:t>ворът на съседния</w:t>
      </w:r>
      <w:r w:rsidRPr="00F03BDA">
        <w:t xml:space="preserve"> „Дом за стари хора”, излизах от района н</w:t>
      </w:r>
      <w:r w:rsidR="00BD5D3C" w:rsidRPr="00F03BDA">
        <w:t>а поделението и се прибирах вкъщ</w:t>
      </w:r>
      <w:r w:rsidRPr="00F03BDA">
        <w:t>и за 20-30 минути. За да не ме видят</w:t>
      </w:r>
      <w:r w:rsidR="00BD5D3C" w:rsidRPr="00F03BDA">
        <w:t>, брат ми се беше погрижил по нашата улица да не св</w:t>
      </w:r>
      <w:r w:rsidRPr="00F03BDA">
        <w:t xml:space="preserve">етят уличните лампи. След няколко такива излизания се отказах, защото ми се отразяваше на психиката. </w:t>
      </w:r>
    </w:p>
    <w:p w14:paraId="2E4D743D" w14:textId="75AE8A87" w:rsidR="001F3822" w:rsidRPr="00F03BDA" w:rsidRDefault="001F3822" w:rsidP="007A3F81">
      <w:r w:rsidRPr="00F03BDA">
        <w:t>След като започнаха занятията с тежките картечници и ползването на катъри, физическото ни натоварване стана по-тежко.</w:t>
      </w:r>
      <w:r w:rsidR="00F03BDA">
        <w:t xml:space="preserve"> </w:t>
      </w:r>
      <w:r w:rsidR="002414F3" w:rsidRPr="00F03BDA">
        <w:t>При за</w:t>
      </w:r>
      <w:r w:rsidR="00F74FC2" w:rsidRPr="00F03BDA">
        <w:t>ниманията, ни се изнасяха лекции по морална подготовка. Освен това се научихме да изпълняваме бойните маршове; „Велик е нашият войник”, „</w:t>
      </w:r>
      <w:r w:rsidR="00BD5D3C" w:rsidRPr="00F03BDA">
        <w:t>Картечник смел съм аз роден”, „Б</w:t>
      </w:r>
      <w:r w:rsidR="00F74FC2" w:rsidRPr="00F03BDA">
        <w:t xml:space="preserve">динци, лъвове титани” и други. С пълно бойно </w:t>
      </w:r>
      <w:r w:rsidR="00D922A8" w:rsidRPr="00F03BDA">
        <w:t>снаряжение</w:t>
      </w:r>
      <w:r w:rsidR="00F74FC2" w:rsidRPr="00F03BDA">
        <w:t xml:space="preserve"> направихме два похода – до Богомилово и до Хри</w:t>
      </w:r>
      <w:r w:rsidR="00BD5D3C" w:rsidRPr="00F03BDA">
        <w:t>с</w:t>
      </w:r>
      <w:r w:rsidR="00F74FC2" w:rsidRPr="00F03BDA">
        <w:t>тияново. Постепенно всички станахме войници-роботи. Всички укрепнахме така добре, че до зимния</w:t>
      </w:r>
      <w:r w:rsidR="00BD5D3C" w:rsidRPr="00F03BDA">
        <w:t>т сезон нямахме</w:t>
      </w:r>
      <w:r w:rsidR="00F74FC2" w:rsidRPr="00F03BDA">
        <w:t xml:space="preserve"> простудни заболявания.</w:t>
      </w:r>
    </w:p>
    <w:p w14:paraId="6C7118C8" w14:textId="25A5CE3F" w:rsidR="00B75289" w:rsidRPr="00F03BDA" w:rsidRDefault="00F74FC2" w:rsidP="007A3F81">
      <w:r w:rsidRPr="00F03BDA">
        <w:t>Един неделен ден бях дневален и дежурният подофицер ме изпрати да почистя</w:t>
      </w:r>
      <w:r w:rsidR="00B75289" w:rsidRPr="00F03BDA">
        <w:t xml:space="preserve"> стаята на капитан Мишкетев. Забелязах, че че</w:t>
      </w:r>
      <w:r w:rsidR="00BD5D3C" w:rsidRPr="00F03BDA">
        <w:t>к</w:t>
      </w:r>
      <w:r w:rsidR="00B75289" w:rsidRPr="00F03BDA">
        <w:t>меджет</w:t>
      </w:r>
      <w:r w:rsidR="00BD5D3C" w:rsidRPr="00F03BDA">
        <w:t xml:space="preserve">о на бюрото му е полуотворено. </w:t>
      </w:r>
      <w:r w:rsidR="00D922A8" w:rsidRPr="00F03BDA">
        <w:t>О</w:t>
      </w:r>
      <w:r w:rsidR="00B75289" w:rsidRPr="00F03BDA">
        <w:t xml:space="preserve">творих го и видях неговото тефтерче, в което по азбучен ред бяхме подредени всички войници от ротата, със снимки и кратка характеристика. Срещу моето име видях, че е </w:t>
      </w:r>
      <w:r w:rsidR="00603321" w:rsidRPr="00F03BDA">
        <w:t>написано</w:t>
      </w:r>
      <w:r w:rsidR="00B75289" w:rsidRPr="00F03BDA">
        <w:t xml:space="preserve">, че баща ми е изявен комунист, а аз в гимназията съм </w:t>
      </w:r>
      <w:r w:rsidR="00603321" w:rsidRPr="00F03BDA">
        <w:t>дружал</w:t>
      </w:r>
      <w:r w:rsidR="00B75289" w:rsidRPr="00F03BDA">
        <w:t xml:space="preserve"> предимно</w:t>
      </w:r>
      <w:r w:rsidR="00066D8A" w:rsidRPr="00F03BDA">
        <w:t xml:space="preserve"> </w:t>
      </w:r>
      <w:r w:rsidR="00B75289" w:rsidRPr="00F03BDA">
        <w:t>с Ремсисти. Накрая беше написано: „Да се наблюдава!”. Набързо прочетох характеристиките и на още няколко познати и затворих тефтерчето отново в че</w:t>
      </w:r>
      <w:r w:rsidR="00E646EC" w:rsidRPr="00F03BDA">
        <w:t>к</w:t>
      </w:r>
      <w:r w:rsidR="00B75289" w:rsidRPr="00F03BDA">
        <w:t>меджето. В последствие, информацията, която получих ми помогна по-лесно да на</w:t>
      </w:r>
      <w:r w:rsidR="00E646EC" w:rsidRPr="00F03BDA">
        <w:t>м</w:t>
      </w:r>
      <w:r w:rsidR="00B75289" w:rsidRPr="00F03BDA">
        <w:t>еря приятели</w:t>
      </w:r>
      <w:r w:rsidR="00E646EC" w:rsidRPr="00F03BDA">
        <w:t xml:space="preserve"> в казармата. С</w:t>
      </w:r>
      <w:r w:rsidR="00B75289" w:rsidRPr="00F03BDA">
        <w:t>амочувствие</w:t>
      </w:r>
      <w:r w:rsidR="00E646EC" w:rsidRPr="00F03BDA">
        <w:t>то ми беше високо</w:t>
      </w:r>
      <w:r w:rsidR="00B75289" w:rsidRPr="00F03BDA">
        <w:t xml:space="preserve">, защото в ротата вече имах няколко добри приятели, а от свижданията от брат ми и Тенко, разбрах да успешната офанзива на Червената армия при Сталинград. Нашите офицери, а във вестниците, </w:t>
      </w:r>
      <w:r w:rsidR="00E646EC" w:rsidRPr="00F03BDA">
        <w:t>които четяхме, не се споменаваха</w:t>
      </w:r>
      <w:r w:rsidR="00B75289" w:rsidRPr="00F03BDA">
        <w:t xml:space="preserve"> нищо за това. Стараеха се да ни внушат крайната победа на германците</w:t>
      </w:r>
      <w:r w:rsidR="0099735B" w:rsidRPr="00F03BDA">
        <w:t xml:space="preserve"> и това, колко е правилна политиката на нашето Правителство и на царя Обединител. </w:t>
      </w:r>
    </w:p>
    <w:p w14:paraId="49D09B94" w14:textId="4EC9442F" w:rsidR="0099735B" w:rsidRPr="00F03BDA" w:rsidRDefault="0099735B" w:rsidP="007A3F81">
      <w:r w:rsidRPr="00F03BDA">
        <w:t xml:space="preserve">В края на декември казаха на всички среднисти да се явят в пълно бойно </w:t>
      </w:r>
      <w:r w:rsidR="00066D8A" w:rsidRPr="00F03BDA">
        <w:t>снаряжение</w:t>
      </w:r>
      <w:r w:rsidRPr="00F03BDA">
        <w:t xml:space="preserve"> на Централният плац на полка.</w:t>
      </w:r>
      <w:r w:rsidR="00C7350D" w:rsidRPr="00F03BDA">
        <w:t xml:space="preserve"> Събрахме се около 100-тина среднисти от целият полк. Най-напред ни проведоха изпитът по строева подготовка. Пред комисията, всеки от нас изпълни няколко хватки с оръжието си по команда. След това се проведе формален изпит по морална подготовка. Още при излизането и представянето ми пред комисията, капитан Баръмов се провикна: „</w:t>
      </w:r>
      <w:r w:rsidR="00A13CAE" w:rsidRPr="00F03BDA">
        <w:t>Ти</w:t>
      </w:r>
      <w:r w:rsidR="00B34606" w:rsidRPr="00F03BDA">
        <w:t xml:space="preserve"> </w:t>
      </w:r>
      <w:r w:rsidR="00C7350D" w:rsidRPr="00F03BDA">
        <w:t>синът на комуниста Ножчев</w:t>
      </w:r>
      <w:r w:rsidR="00A13CAE" w:rsidRPr="00F03BDA">
        <w:t xml:space="preserve"> ли си?” Неподготвен, аз се чудех какво да отговоря и се забавих. Тогава Баръков ме обиди на говедо и </w:t>
      </w:r>
      <w:r w:rsidR="00E646EC" w:rsidRPr="00F03BDA">
        <w:t>каза да отговарям веднага. Уплаш</w:t>
      </w:r>
      <w:r w:rsidR="00A13CAE" w:rsidRPr="00F03BDA">
        <w:t>ен, казах само: „Аз съм син на учителя Васил Ножчев, а дали е комунист – не</w:t>
      </w:r>
      <w:r w:rsidR="00D95E26" w:rsidRPr="00F03BDA">
        <w:t xml:space="preserve"> </w:t>
      </w:r>
      <w:r w:rsidR="00A13CAE" w:rsidRPr="00F03BDA">
        <w:t>зная!”. В този момент видях как един от изпитващите зачертава името ми в списък</w:t>
      </w:r>
      <w:r w:rsidR="00E646EC" w:rsidRPr="00F03BDA">
        <w:t xml:space="preserve">а на среднистите и с това </w:t>
      </w:r>
      <w:r w:rsidR="00B34606" w:rsidRPr="00F03BDA">
        <w:t>приключи</w:t>
      </w:r>
      <w:r w:rsidR="00A13CAE" w:rsidRPr="00F03BDA">
        <w:t xml:space="preserve"> изпитът ми за ШЗО. По-късно разбрах от баща ми, че е бил с капитан Баръмов на служба по турската граница. </w:t>
      </w:r>
    </w:p>
    <w:p w14:paraId="62ED5E65" w14:textId="77777777" w:rsidR="00A13CAE" w:rsidRPr="00F03BDA" w:rsidRDefault="00A13CAE" w:rsidP="007A3F81">
      <w:r w:rsidRPr="00F03BDA">
        <w:lastRenderedPageBreak/>
        <w:t>От началото на януари започна подготовката за войнишката ни клетва. На класни занимания ни обясниха нейното значение. След нейното полагане</w:t>
      </w:r>
      <w:r w:rsidR="00E646EC" w:rsidRPr="00F03BDA">
        <w:t>,</w:t>
      </w:r>
      <w:r w:rsidRPr="00F03BDA">
        <w:t xml:space="preserve"> при нарушаване на военният устав, подлежахме на военен съд. Щяхме да се кълнем във вярност към Царя и Отечеството. На тази занималня не посмях да попитам, защо Царят е преди Отечеството. </w:t>
      </w:r>
    </w:p>
    <w:p w14:paraId="474B3C88" w14:textId="77777777" w:rsidR="000C1925" w:rsidRPr="00F03BDA" w:rsidRDefault="006C0368" w:rsidP="007A3F81">
      <w:r w:rsidRPr="00F03BDA">
        <w:t xml:space="preserve">На </w:t>
      </w:r>
      <w:r w:rsidR="00A13CAE" w:rsidRPr="00F03BDA">
        <w:t xml:space="preserve">19 януари (Йордановден) на площада, северно от Театъра се проведе клетвата. Церемонията продължи почти три </w:t>
      </w:r>
      <w:r w:rsidRPr="00F03BDA">
        <w:t>часа, а температурата беше -18 градуса.</w:t>
      </w:r>
      <w:r w:rsidR="002F68F6" w:rsidRPr="00F03BDA">
        <w:t xml:space="preserve"> Бяхме с ръкавици и наушници, но на почти всички ни измръзнаха бузите. След клетвата</w:t>
      </w:r>
      <w:r w:rsidR="00E646EC" w:rsidRPr="00F03BDA">
        <w:t>,</w:t>
      </w:r>
      <w:r w:rsidR="002F68F6" w:rsidRPr="00F03BDA">
        <w:t xml:space="preserve"> в </w:t>
      </w:r>
      <w:r w:rsidR="008F4710" w:rsidRPr="00F03BDA">
        <w:t>столовата</w:t>
      </w:r>
      <w:r w:rsidR="002F68F6" w:rsidRPr="00F03BDA">
        <w:t xml:space="preserve"> ни с</w:t>
      </w:r>
      <w:r w:rsidR="00E646EC" w:rsidRPr="00F03BDA">
        <w:t>ервирах</w:t>
      </w:r>
      <w:r w:rsidR="002F68F6" w:rsidRPr="00F03BDA">
        <w:t>а „двойна разкладка” и по 200 грама вино.</w:t>
      </w:r>
    </w:p>
    <w:p w14:paraId="2C5E0034" w14:textId="77777777" w:rsidR="00413834" w:rsidRPr="00F03BDA" w:rsidRDefault="00413834" w:rsidP="007A3F81">
      <w:r w:rsidRPr="00F03BDA">
        <w:t>Поради т</w:t>
      </w:r>
      <w:r w:rsidR="00E646EC" w:rsidRPr="00F03BDA">
        <w:t>ежкото икономическо положение в</w:t>
      </w:r>
      <w:r w:rsidRPr="00F03BDA">
        <w:t xml:space="preserve"> България</w:t>
      </w:r>
      <w:r w:rsidR="00E646EC" w:rsidRPr="00F03BDA">
        <w:t>, от началото на а</w:t>
      </w:r>
      <w:r w:rsidRPr="00F03BDA">
        <w:t xml:space="preserve">прил цялата Втора дружина на полка беше пусната в 30-дневен икономически отпуск. Нашата дружина беше в такъв отпуск през май. </w:t>
      </w:r>
      <w:r w:rsidR="00E646EC" w:rsidRPr="00F03BDA">
        <w:t>П</w:t>
      </w:r>
      <w:r w:rsidRPr="00F03BDA">
        <w:t>рез свободното си</w:t>
      </w:r>
      <w:r w:rsidR="00E646EC" w:rsidRPr="00F03BDA">
        <w:t xml:space="preserve"> време всички войници ходихме с дървени обувки</w:t>
      </w:r>
      <w:r w:rsidRPr="00F03BDA">
        <w:t xml:space="preserve"> и по-стари дрехи. Само на занятия и в отпуск, носехме ботуши и по-новите си униформи.</w:t>
      </w:r>
    </w:p>
    <w:p w14:paraId="2D3A99B7" w14:textId="1A49953F" w:rsidR="00413834" w:rsidRPr="00F03BDA" w:rsidRDefault="00AD2382" w:rsidP="007A3F81">
      <w:r w:rsidRPr="00F03BDA">
        <w:drawing>
          <wp:anchor distT="0" distB="0" distL="114300" distR="114300" simplePos="0" relativeHeight="251654144" behindDoc="0" locked="0" layoutInCell="1" allowOverlap="1" wp14:anchorId="171BBE1B" wp14:editId="1E58D4CC">
            <wp:simplePos x="0" y="0"/>
            <wp:positionH relativeFrom="column">
              <wp:posOffset>-7620</wp:posOffset>
            </wp:positionH>
            <wp:positionV relativeFrom="paragraph">
              <wp:posOffset>40005</wp:posOffset>
            </wp:positionV>
            <wp:extent cx="2154555" cy="3285490"/>
            <wp:effectExtent l="0" t="0" r="0" b="0"/>
            <wp:wrapSquare wrapText="bothSides"/>
            <wp:docPr id="1771550016" name="Picture 5" descr="A person and person in uniform walk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50016" name="Picture 5" descr="A person and person in uniform walking&#10;&#10;AI-generated content may be incorrec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54555" cy="3285490"/>
                    </a:xfrm>
                    <a:prstGeom prst="rect">
                      <a:avLst/>
                    </a:prstGeom>
                  </pic:spPr>
                </pic:pic>
              </a:graphicData>
            </a:graphic>
          </wp:anchor>
        </w:drawing>
      </w:r>
      <w:r w:rsidR="00413834" w:rsidRPr="00F03BDA">
        <w:t>На 22 април, внезапно бях извикан в стаята на капитан Мишкетев. Той ми съобщи, че искали от полка един млад войник, със средно образование и ви</w:t>
      </w:r>
      <w:r w:rsidR="00667D8A" w:rsidRPr="00F03BDA">
        <w:t>сок успех по химия, за да го пр</w:t>
      </w:r>
      <w:r w:rsidR="00413834" w:rsidRPr="00F03BDA">
        <w:t xml:space="preserve">атят във Военната фабрика – Казанлък. Там съм щял да бъда на едногодишна школа за пиротехници. </w:t>
      </w:r>
      <w:r w:rsidR="009D1917" w:rsidRPr="00F03BDA">
        <w:t xml:space="preserve">Попита ме дали съм съгласен да отида. Съгласих се, въпреки че нямах представа каква е тази специалност. Губех обаче 30-дневният си отпуск и приятелите си в ротата. Капитанът ми съобщи, </w:t>
      </w:r>
      <w:r w:rsidR="00EC0EF9" w:rsidRPr="00F03BDA">
        <w:pict w14:anchorId="048166AC">
          <v:shape id="_x0000_s1033" type="#_x0000_t202" style="position:absolute;left:0;text-align:left;margin-left:-3pt;margin-top:335.95pt;width:169.65pt;height:.05pt;z-index:251665920;mso-position-horizontal-relative:text;mso-position-vertical-relative:text" stroked="f">
            <v:textbox style="mso-next-textbox:#_x0000_s1033;mso-fit-shape-to-text:t" inset="0,0,0,0">
              <w:txbxContent>
                <w:p w14:paraId="7C0CADFA" w14:textId="77777777" w:rsidR="00066D8A" w:rsidRPr="00F03BDA" w:rsidRDefault="00066D8A" w:rsidP="00066D8A">
                  <w:pPr>
                    <w:pStyle w:val="Caption"/>
                    <w:rPr>
                      <w:sz w:val="22"/>
                      <w:szCs w:val="22"/>
                    </w:rPr>
                  </w:pPr>
                  <w:r w:rsidRPr="00F03BDA">
                    <w:t>1943 г. Стефан и Жоро Ножчеви в Стара Загора</w:t>
                  </w:r>
                </w:p>
              </w:txbxContent>
            </v:textbox>
            <w10:wrap type="square"/>
          </v:shape>
        </w:pict>
      </w:r>
      <w:r w:rsidR="009D1917" w:rsidRPr="00F03BDA">
        <w:t xml:space="preserve">че ме пуска в домашен отпуск до 29 април, а на 30-ти </w:t>
      </w:r>
      <w:r w:rsidR="00066D8A" w:rsidRPr="00F03BDA">
        <w:t>трябвало</w:t>
      </w:r>
      <w:r w:rsidR="009D1917" w:rsidRPr="00F03BDA">
        <w:t xml:space="preserve"> да съм във Фабриката.</w:t>
      </w:r>
    </w:p>
    <w:p w14:paraId="3C27DE9E" w14:textId="77777777" w:rsidR="009D1917" w:rsidRPr="00F03BDA" w:rsidRDefault="009D1917" w:rsidP="00D95E26">
      <w:r w:rsidRPr="00F03BDA">
        <w:t>Кратката ми отпуска съвпадна с Великденските празници – 26 и 27 април. На 29 април, отивай</w:t>
      </w:r>
      <w:r w:rsidR="00667D8A" w:rsidRPr="00F03BDA">
        <w:t>ки да се сбогувам с вуйчо Кольо</w:t>
      </w:r>
      <w:r w:rsidRPr="00F03BDA">
        <w:t xml:space="preserve"> си направих </w:t>
      </w:r>
      <w:r w:rsidR="00066D8A" w:rsidRPr="00F03BDA">
        <w:t>снимка</w:t>
      </w:r>
      <w:r w:rsidRPr="00F03BDA">
        <w:t xml:space="preserve"> с брат ми до Градската градинка. После се явих в казармата, получих личното си имущество и заедно с още двама войници, които също бяха изпратени в Казанлък, с каруца потеглихме към гарата. Там ме изпратиха майка ми и сестра и Марийка. Вечерта пристигнахме във Военна фабрика – Казанлък. Така, след 7 месеца и половина, приключи службата ми в 12-ти пехотен Балкански полк.</w:t>
      </w:r>
    </w:p>
    <w:p w14:paraId="609424C5" w14:textId="77777777" w:rsidR="00D95E26" w:rsidRPr="00F03BDA" w:rsidRDefault="00D95E26" w:rsidP="00D95E26"/>
    <w:p w14:paraId="2E537D72" w14:textId="77777777" w:rsidR="00D95E26" w:rsidRPr="00F03BDA" w:rsidRDefault="00D95E26" w:rsidP="00D95E26"/>
    <w:p w14:paraId="54005D1F" w14:textId="77777777" w:rsidR="00D95E26" w:rsidRPr="00F03BDA" w:rsidRDefault="00D95E26" w:rsidP="00D95E26"/>
    <w:p w14:paraId="2D015EE1" w14:textId="77777777" w:rsidR="00D95E26" w:rsidRPr="00F03BDA" w:rsidRDefault="00D95E26" w:rsidP="00D95E26"/>
    <w:p w14:paraId="28A1B7CE" w14:textId="77777777" w:rsidR="009D1917" w:rsidRPr="00F03BDA" w:rsidRDefault="009D1917" w:rsidP="00D95E26">
      <w:pPr>
        <w:pStyle w:val="Heading2"/>
      </w:pPr>
      <w:r w:rsidRPr="00F03BDA">
        <w:lastRenderedPageBreak/>
        <w:t>Във Военната фабрика (Арсенал) – Казанлък</w:t>
      </w:r>
      <w:r w:rsidR="00066D8A" w:rsidRPr="00F03BDA">
        <w:br/>
      </w:r>
      <w:r w:rsidRPr="00F03BDA">
        <w:t>(1943-1944г.)</w:t>
      </w:r>
    </w:p>
    <w:p w14:paraId="5F151A0C" w14:textId="44055202" w:rsidR="009D1917" w:rsidRPr="00F03BDA" w:rsidRDefault="009D1917" w:rsidP="007A3F81">
      <w:r w:rsidRPr="00F03BDA">
        <w:t>Заедно с пристигналите от другите военни поделения</w:t>
      </w:r>
      <w:r w:rsidR="00653592" w:rsidRPr="00F03BDA">
        <w:t>, временно бяхме настанени в старото казино на фабриката. На следващият ден ни разделиха по специалности.</w:t>
      </w:r>
      <w:r w:rsidR="00953E7C" w:rsidRPr="00F03BDA">
        <w:t xml:space="preserve"> Най-голяма беше групата на помощник-оръжейниците - 80 души. Те бяха с прогимназиално образование. Най-малка беше тази на оръжейните техници, завършили техникуми – 30 души. Нашата пиротехническа група беше от 52 човека с гимназиално образование. Общо цялата школна рота бяхме 162 човека.</w:t>
      </w:r>
      <w:r w:rsidR="00F03BDA">
        <w:t xml:space="preserve"> </w:t>
      </w:r>
      <w:r w:rsidR="00953E7C" w:rsidRPr="00F03BDA">
        <w:t>Само нас пиротехниците настаниха в Административната сграда на фабриката, а другите две</w:t>
      </w:r>
      <w:r w:rsidR="00667D8A" w:rsidRPr="00F03BDA">
        <w:t>,</w:t>
      </w:r>
      <w:r w:rsidR="00953E7C" w:rsidRPr="00F03BDA">
        <w:t xml:space="preserve"> в помещенията на Охранителната батарея.</w:t>
      </w:r>
      <w:r w:rsidR="00293577" w:rsidRPr="00F03BDA">
        <w:t xml:space="preserve"> Това ни позволи да бъдем</w:t>
      </w:r>
      <w:r w:rsidR="00667D8A" w:rsidRPr="00F03BDA">
        <w:t xml:space="preserve"> зрители на тържествата по случа</w:t>
      </w:r>
      <w:r w:rsidR="00293577" w:rsidRPr="00F03BDA">
        <w:t>й „1-ви май”. По този повод имаше събиране в Новото казино, а след това свири ду</w:t>
      </w:r>
      <w:r w:rsidR="00667D8A" w:rsidRPr="00F03BDA">
        <w:t>х</w:t>
      </w:r>
      <w:r w:rsidR="00293577" w:rsidRPr="00F03BDA">
        <w:t>ова музика и се играха народни хора. Участваха няколко хиляди работници и служители.</w:t>
      </w:r>
    </w:p>
    <w:p w14:paraId="479531C0" w14:textId="77777777" w:rsidR="000F7B70" w:rsidRPr="00F03BDA" w:rsidRDefault="000F7B70" w:rsidP="007A3F81">
      <w:r w:rsidRPr="00F03BDA">
        <w:t>На 2</w:t>
      </w:r>
      <w:r w:rsidR="00667D8A" w:rsidRPr="00F03BDA">
        <w:t xml:space="preserve"> май</w:t>
      </w:r>
      <w:r w:rsidRPr="00F03BDA">
        <w:t xml:space="preserve"> на една железопътна рампа </w:t>
      </w:r>
      <w:r w:rsidR="00667D8A" w:rsidRPr="00F03BDA">
        <w:t xml:space="preserve">трябваше </w:t>
      </w:r>
      <w:r w:rsidRPr="00F03BDA">
        <w:t>да стоварим нови, 75-милиметрови бронеизтребителни оръдия.  От 3 до 5 май цялата школа бяхме на строеви занятия, за да се подготвим за уча</w:t>
      </w:r>
      <w:r w:rsidR="00667D8A" w:rsidRPr="00F03BDA">
        <w:t>стие във военният парад по случа</w:t>
      </w:r>
      <w:r w:rsidRPr="00F03BDA">
        <w:t>й „6-ти май – Денят на храбростта”. След него, бяхме пуснати в градски отпуск, през който успях да опозная Казанлък. Макар и да бях идвал и преди, ми направиха впечатление градският парк „Розариум” и хълмът „Тюлбето”. Казанлък имаше голям военен гарнизон, състоящ се от: 23-ти пехотен Шипченски пол</w:t>
      </w:r>
      <w:r w:rsidR="00667D8A" w:rsidRPr="00F03BDA">
        <w:t>к, 2-ри противовъздушен</w:t>
      </w:r>
      <w:r w:rsidRPr="00F03BDA">
        <w:t xml:space="preserve"> полк, голямо военно летище със самолетна фабрика „Маркони” и Военната фабрика. Освен това в града имаше и Опитна станция по розите. Красива беше и околната панорама със Ст</w:t>
      </w:r>
      <w:r w:rsidR="00667D8A" w:rsidRPr="00F03BDA">
        <w:t>ара планина на север и Сърнена С</w:t>
      </w:r>
      <w:r w:rsidRPr="00F03BDA">
        <w:t xml:space="preserve">редна гора на юг. Близостта на минералните бани на Овощник и на Павел баня, допълнително обогатяваха този център на Розовата долина. </w:t>
      </w:r>
    </w:p>
    <w:p w14:paraId="41A26219" w14:textId="77777777" w:rsidR="00CE5E53" w:rsidRPr="00F03BDA" w:rsidRDefault="00CE5E53" w:rsidP="007A3F81">
      <w:r w:rsidRPr="00F03BDA">
        <w:t xml:space="preserve">Във 2-ри пехотен полк се свързах с двама войници от село Трън. Наскоро след това като фелтфебел-школник дойде и братовчед ми Васко Бобът. По този начин не се чувствах изолиран на новото място. </w:t>
      </w:r>
    </w:p>
    <w:p w14:paraId="0D9A40A3" w14:textId="77777777" w:rsidR="00E72A8B" w:rsidRPr="00F03BDA" w:rsidRDefault="00E72A8B" w:rsidP="007A3F81">
      <w:r w:rsidRPr="00F03BDA">
        <w:t>От първите писма от семейството разбрах, че баща ми като мобилизиран</w:t>
      </w:r>
      <w:r w:rsidR="00667D8A" w:rsidRPr="00F03BDA">
        <w:t>,</w:t>
      </w:r>
      <w:r w:rsidRPr="00F03BDA">
        <w:t xml:space="preserve"> е прехвърлен в Трудови войски и поделението му работи по строителс</w:t>
      </w:r>
      <w:r w:rsidR="00667D8A" w:rsidRPr="00F03BDA">
        <w:t>твото на шосето от Гълъбово до С</w:t>
      </w:r>
      <w:r w:rsidRPr="00F03BDA">
        <w:t>имеоновград.</w:t>
      </w:r>
    </w:p>
    <w:p w14:paraId="71AE61BD" w14:textId="77777777" w:rsidR="00E72A8B" w:rsidRPr="00F03BDA" w:rsidRDefault="00E72A8B" w:rsidP="007A3F81">
      <w:r w:rsidRPr="00F03BDA">
        <w:t xml:space="preserve">На 10 май започнахме редовни занятия.  Откриха ги с църковна служба и слово на началника на фабриката полковник Рангелов. Началник на нашата школа беше </w:t>
      </w:r>
      <w:r w:rsidR="001E5EA5" w:rsidRPr="00F03BDA">
        <w:t>инженер</w:t>
      </w:r>
      <w:r w:rsidRPr="00F03BDA">
        <w:t>-химик полковник Станчев, а пряко на нас – пиротехниците</w:t>
      </w:r>
      <w:r w:rsidR="00667D8A" w:rsidRPr="00F03BDA">
        <w:t>,</w:t>
      </w:r>
      <w:r w:rsidRPr="00F03BDA">
        <w:t xml:space="preserve"> класен наставник беше д-р </w:t>
      </w:r>
      <w:r w:rsidR="001E5EA5" w:rsidRPr="00F03BDA">
        <w:t>инженер</w:t>
      </w:r>
      <w:r w:rsidRPr="00F03BDA">
        <w:t xml:space="preserve">-химик капитан Касъров. Докторатът си беше получил след специализация в Италия по „Барути и експлозиви”. Нас – пиротехниците, заедно с оръжейните техници настаниха в сградата на Охранителната батарея. Тя се намираше в най-западният край на фабриката, близо да шосето до Бузовград. </w:t>
      </w:r>
      <w:r w:rsidR="00A91C50" w:rsidRPr="00F03BDA">
        <w:t xml:space="preserve">Съвсем наблизо беше кръчмата „Баба Вида”, за която споменавам по-късно. </w:t>
      </w:r>
    </w:p>
    <w:p w14:paraId="49E87629" w14:textId="1B27DF09" w:rsidR="00A91C50" w:rsidRPr="00F03BDA" w:rsidRDefault="00A91C50" w:rsidP="007A3F81">
      <w:r w:rsidRPr="00F03BDA">
        <w:t xml:space="preserve">Школниците ставахме в 5 часа и до 5:30 си оправяхме леглата и личният тоалет. После до 6 часа провеждахме </w:t>
      </w:r>
      <w:r w:rsidR="001E5EA5" w:rsidRPr="00F03BDA">
        <w:t>сутрешна</w:t>
      </w:r>
      <w:r w:rsidRPr="00F03BDA">
        <w:t xml:space="preserve"> физзарядка.</w:t>
      </w:r>
      <w:r w:rsidR="00F03BDA">
        <w:t xml:space="preserve"> </w:t>
      </w:r>
      <w:r w:rsidRPr="00F03BDA">
        <w:t xml:space="preserve">До 6:30 закусвахме и до 7:00ч. се привеждахме до Новото казино, разстоянието, до което беше 600 метра. Там бяхме в класни стаи на теоретични </w:t>
      </w:r>
      <w:r w:rsidRPr="00F03BDA">
        <w:lastRenderedPageBreak/>
        <w:t>занятия до 11 ч. От 11:30 и 12:00ч. ни беше обядът. До 12:30 ч. отново строени се придвижвахме до Централният портал и влизахме в района на цеховете за практически занятия, продължаващи до 15:30 ч. Пиротехниците практикувахме в: барутната, пиротехната, кап</w:t>
      </w:r>
      <w:r w:rsidR="00667D8A" w:rsidRPr="00F03BDA">
        <w:t>сулната, запалочната, газовата</w:t>
      </w:r>
      <w:r w:rsidRPr="00F03BDA">
        <w:t>, патронната и оръдейната. До 16 ч. се връщахме в класните стаи и имахме самостоятелни</w:t>
      </w:r>
      <w:r w:rsidR="00D95E26" w:rsidRPr="00F03BDA">
        <w:t xml:space="preserve"> </w:t>
      </w:r>
      <w:r w:rsidRPr="00F03BDA">
        <w:t>занимания до 18 ч. От 18:30 до 19:00 ч. ни беше вечерята. Отначало до 21:30 ч. имахме свободно време до вечерната проверка и после до 22 ч. си бяхме в леглата. С натрупването на повече ма</w:t>
      </w:r>
      <w:r w:rsidR="00667D8A" w:rsidRPr="00F03BDA">
        <w:t>териал за усвояване, след вечеря</w:t>
      </w:r>
      <w:r w:rsidRPr="00F03BDA">
        <w:t xml:space="preserve"> и под строй</w:t>
      </w:r>
      <w:r w:rsidR="00667D8A" w:rsidRPr="00F03BDA">
        <w:t>,</w:t>
      </w:r>
      <w:r w:rsidRPr="00F03BDA">
        <w:t xml:space="preserve"> ни връщаха в класните стаи, където до 22 ч. имахме самостоятелни занимания, под контрола на строевите подофицери. Към 22:30 се завръщахме в спалните помещения и след кратка вечерна проверка</w:t>
      </w:r>
      <w:r w:rsidR="00632599" w:rsidRPr="00F03BDA">
        <w:t xml:space="preserve"> до 23:00 ч. бяхме в леглата. При този режим имах само 6 часа сън.</w:t>
      </w:r>
    </w:p>
    <w:p w14:paraId="7609EF50" w14:textId="77777777" w:rsidR="00632599" w:rsidRPr="00F03BDA" w:rsidRDefault="00632599" w:rsidP="007A3F81">
      <w:r w:rsidRPr="00F03BDA">
        <w:t xml:space="preserve">В празнични дни ставахме в 6:30 ч. и до обед се занимавахме с личната си хигиена, а следобед от 14 до 20 ч. бяхме в градски отпуск. В месеца два пъти ни водиха цялата рота на баня. </w:t>
      </w:r>
    </w:p>
    <w:p w14:paraId="762EC9E5" w14:textId="77777777" w:rsidR="00632599" w:rsidRPr="00F03BDA" w:rsidRDefault="00632599" w:rsidP="007A3F81">
      <w:r w:rsidRPr="00F03BDA">
        <w:t xml:space="preserve">Първите 4 месеца оставахме само дневални в помещенията, но от есента на 1943 г., когато частите от гарнизона бяха ангажирани по акции срещу партизаните, давахме по 10-тина души за караул по външната охрана на завода. Тогава големият район се охраняваше от 33 подвижни поста, движещи се между двете външни огради и правейки връзка помежду си. Във всеки отделен цех имаше и вътрешна, щатна охрана. </w:t>
      </w:r>
    </w:p>
    <w:p w14:paraId="7C043D84" w14:textId="63A41A9C" w:rsidR="00632599" w:rsidRPr="00F03BDA" w:rsidRDefault="00632599" w:rsidP="007A3F81">
      <w:r w:rsidRPr="00F03BDA">
        <w:t xml:space="preserve">За </w:t>
      </w:r>
      <w:r w:rsidR="00D95E26" w:rsidRPr="00F03BDA">
        <w:t>теоретичните</w:t>
      </w:r>
      <w:r w:rsidRPr="00F03BDA">
        <w:t xml:space="preserve"> и практически занятия отговаряха класните ни наставници и преподавателите, а извън тях строевите подофицери и общият ни</w:t>
      </w:r>
      <w:r w:rsidR="00CA0AE5" w:rsidRPr="00F03BDA">
        <w:t xml:space="preserve"> строеви командир капитан Тошев, който беше началник и на Охранителната батарея.</w:t>
      </w:r>
      <w:r w:rsidR="00F03BDA">
        <w:t xml:space="preserve"> </w:t>
      </w:r>
      <w:r w:rsidR="00CA0AE5" w:rsidRPr="00F03BDA">
        <w:t xml:space="preserve">Той разрешаваше и градските отпуски. Фабриката беше подчинена на Военното министерство, а целият гарнизон бяха в строя на Втора армия. </w:t>
      </w:r>
    </w:p>
    <w:p w14:paraId="49B8DD60" w14:textId="77777777" w:rsidR="00CA0AE5" w:rsidRPr="00F03BDA" w:rsidRDefault="00CA0AE5" w:rsidP="007A3F81">
      <w:r w:rsidRPr="00F03BDA">
        <w:t>Включиха ни в подг</w:t>
      </w:r>
      <w:r w:rsidR="00944FF5" w:rsidRPr="00F03BDA">
        <w:t xml:space="preserve">отовка по „Минно-подривно дело и </w:t>
      </w:r>
      <w:r w:rsidRPr="00F03BDA">
        <w:t xml:space="preserve">пехотни и морски мини)”, както и в „Запознаване устройството </w:t>
      </w:r>
      <w:r w:rsidR="00561C7F" w:rsidRPr="00F03BDA">
        <w:t>на запалките и обезвреждането на самолетни бомби на съюзниците”. Трябваше много добре да познаваме боеприпасите на въоръжение в нашата армия, правилно да ги съхраняваме и боравим с тях, за да бъдат винаги годни за използване. В нашата армия имаше такива</w:t>
      </w:r>
      <w:r w:rsidR="00944FF5" w:rsidRPr="00F03BDA">
        <w:t>,</w:t>
      </w:r>
      <w:r w:rsidR="00561C7F" w:rsidRPr="00F03BDA">
        <w:t xml:space="preserve"> внасяни от цяла Европа като: Круп, Рено, Викерс, Шнайдер, Бофорст, Шкода, Щаер, Сбрьовка и други. След 1942 г. имаше много доставено въоръжение от Германия, пленено във Франция и Съветският съюз.</w:t>
      </w:r>
    </w:p>
    <w:p w14:paraId="54117F6B" w14:textId="77777777" w:rsidR="00561C7F" w:rsidRPr="00F03BDA" w:rsidRDefault="00561C7F" w:rsidP="007A3F81">
      <w:r w:rsidRPr="00F03BDA">
        <w:t>Обучението ни се провежд</w:t>
      </w:r>
      <w:r w:rsidR="0003143D" w:rsidRPr="00F03BDA">
        <w:t>аше в два семестъра по 6 месеца, като в края на всеки семестър се провеждаха изпити. След завършване на школата получавахме званието „Запасен пиротехник”, зачитащо се за полувисше образование. Заеманите от нас военни длъжности се равняваха на военен чиновник 7-ма степен и чин подпоручик. След завършване на школата, като ка</w:t>
      </w:r>
      <w:r w:rsidR="00D95E26" w:rsidRPr="00F03BDA">
        <w:t>н</w:t>
      </w:r>
      <w:r w:rsidR="0003143D" w:rsidRPr="00F03BDA">
        <w:t>дидат-подофицери, следваше да бъдем на стаж 6 месеца в някое от огнестрелните отделения. Пиротехниците и оръжейните техници на редовна служба бяха с офицерска униформа, без пагони. На тях пиротехниците имаха за емблема малка избухваща бомба, а оръжейците две кръстосани цеви на оръдия. В зависимост от старшинството имаха от 1 до 3 звезди.</w:t>
      </w:r>
    </w:p>
    <w:p w14:paraId="3E521A04" w14:textId="77777777" w:rsidR="0003143D" w:rsidRPr="00F03BDA" w:rsidRDefault="0003143D" w:rsidP="007A3F81">
      <w:r w:rsidRPr="00F03BDA">
        <w:lastRenderedPageBreak/>
        <w:t xml:space="preserve">С напредване на обучението, започнахме да разбираме рисковете на нашата специалност. Трябваше да я овладеем много добре, за да е сигурно оцеляването ни. </w:t>
      </w:r>
    </w:p>
    <w:p w14:paraId="6EBCE5BD" w14:textId="77777777" w:rsidR="00FA3455" w:rsidRPr="00F03BDA" w:rsidRDefault="00FA3455" w:rsidP="007A3F81">
      <w:r w:rsidRPr="00F03BDA">
        <w:t>Ще изложа накратко преживяното при първият караул в завода, попадайки в гористият южен район, близо до барутната. До там се ходеше с теснолинейно влакче, защото разстоянието беше 2 километра. Барутната познавах много добре, но не и района на външната охрана. Беше есенно мъгливо и мрачно време. Аз бях трета смяна, застъпваща караул в 21:00 ч. Началникът не знаеше, че за ми е за първи път да застъпвам в този район</w:t>
      </w:r>
      <w:r w:rsidR="00A06A1B" w:rsidRPr="00F03BDA">
        <w:t xml:space="preserve"> и не ни запозна с обстановката по светло. Подвижните постове се сменяха, чрез размяна на паролата, която е различна всеки ден. Заведоха ме с фенер и ме оставиха в тъмнината. При опита да се придвижа в тъмното се блъснах в едно дърво. Опрях гръб в него и реших да не мърдам от там. Помислих си, че ако има нарушител и той също не вижда нищо. Доста време стоях в тъмнината, с крайно напрегнат слух. Изведнъж чух тихи и бавни стъпки – шляп, шляп, шляп. Бяха съвсем близо до мен. Смъкнах карабината от рамо и се приготвих за стрелба. Шляпането продължи още малко, после затихна. Постепе</w:t>
      </w:r>
      <w:r w:rsidR="00944FF5" w:rsidRPr="00F03BDA">
        <w:t>нно се успокоих, че е таралеж</w:t>
      </w:r>
      <w:r w:rsidR="00A06A1B" w:rsidRPr="00F03BDA">
        <w:t xml:space="preserve"> или някакво друго животно. Ако бях стрелял, щях да вдигна по тревога цялата охрана на завода, без да мога да дам сериозно обяснение за това. Сдадох смяната в 23 ч. Следваща ми беше от 3 до 5 часа сутринта и нямаше мъгла, което ми позволи да пообиколя и да се запозная с района на поста си и да се свържа със съседните два поста. Когато бях за трети път дежурен от 9 до 11 ч., намерих и автора на стъпките</w:t>
      </w:r>
      <w:r w:rsidR="001576A6" w:rsidRPr="00F03BDA">
        <w:t xml:space="preserve">. Беше доста голяма сухоземна костенурка, заровила се на 10 метра от дървото, до което бях застанал. </w:t>
      </w:r>
    </w:p>
    <w:p w14:paraId="5FC67F24" w14:textId="77777777" w:rsidR="000C1925" w:rsidRPr="00F03BDA" w:rsidRDefault="001576A6" w:rsidP="007A3F81">
      <w:r w:rsidRPr="00F03BDA">
        <w:t>Редовно кореспондирах с близките си. Майка ми изпращаше всеки месец по 200-300 лева, които ми бяха достатъчни. От 1 до 19 август цялата школа бяхме в домашен отпуск. Повечето време бях в Стара Загора при баба и брат ми. По това време майка ми беше в село Калугерово, Харманлийско. Ходих при нея за 2-3 дни. Баща ми беше също там, но мобилизиран.</w:t>
      </w:r>
    </w:p>
    <w:p w14:paraId="5D086F1A" w14:textId="77777777" w:rsidR="001576A6" w:rsidRPr="00F03BDA" w:rsidRDefault="001576A6" w:rsidP="007A3F81">
      <w:r w:rsidRPr="00F03BDA">
        <w:t>Наскоро след завръщането ми от отпуск, внезапно почина цар Борис 3-ти</w:t>
      </w:r>
      <w:r w:rsidR="00536AEA" w:rsidRPr="00F03BDA">
        <w:t xml:space="preserve">. Поради това за три дни бяхме </w:t>
      </w:r>
      <w:r w:rsidRPr="00F03BDA">
        <w:t>постоянно в бойна готовност. Накрая положихме клетва на „царчето” Симеон, който беше на 6 години. За регенти му бяха избрани проф. Богдан Филов, генерал Михов и принц Кирил.</w:t>
      </w:r>
    </w:p>
    <w:p w14:paraId="279B2F49" w14:textId="77777777" w:rsidR="001576A6" w:rsidRPr="00F03BDA" w:rsidRDefault="001576A6" w:rsidP="007A3F81">
      <w:r w:rsidRPr="00F03BDA">
        <w:t>По същото време , рязко се влоши положението на германците във войната. Съюзн</w:t>
      </w:r>
      <w:r w:rsidR="00536AEA" w:rsidRPr="00F03BDA">
        <w:t>иците направиха десант и превзех</w:t>
      </w:r>
      <w:r w:rsidRPr="00F03BDA">
        <w:t xml:space="preserve">а Сицилия, а след това нахлуха в южна Италия. След преврата в Рим на маршал Бадолио и с цената на доста усилия, немците успяха да стабилизират положението и спряха съюзническите войски южно от Рим. Наскоро след това Съветският съюз загуби битката при Курската дъга и се принудиха да преминат към отбрана, като се изтеглиха от Северен Кавказ. </w:t>
      </w:r>
      <w:r w:rsidR="005F26F5" w:rsidRPr="00F03BDA">
        <w:t xml:space="preserve">В резултат на всичко това, в България никой вече не вярваше в победата на немците във войната. </w:t>
      </w:r>
    </w:p>
    <w:p w14:paraId="0771BA25" w14:textId="77777777" w:rsidR="005F26F5" w:rsidRPr="00F03BDA" w:rsidRDefault="005F26F5" w:rsidP="007A3F81">
      <w:r w:rsidRPr="00F03BDA">
        <w:t xml:space="preserve">У нас се активизираха действията на партизаните, а от Тенко научих за създаването на Отечественият фронт. </w:t>
      </w:r>
    </w:p>
    <w:p w14:paraId="30FEE0E1" w14:textId="77777777" w:rsidR="005F26F5" w:rsidRPr="00F03BDA" w:rsidRDefault="005F26F5" w:rsidP="007A3F81">
      <w:r w:rsidRPr="00F03BDA">
        <w:t xml:space="preserve">В края на август, баща ми беше изпратен с неговото поделение в Македония, село Негорци. Майка ми беше в отпуск по болест и остана в Стара Загора, а баба ми все повече западаше с </w:t>
      </w:r>
      <w:r w:rsidRPr="00F03BDA">
        <w:lastRenderedPageBreak/>
        <w:t>напредване на възрастта си. Заради купонната система, те имаха големи трудн</w:t>
      </w:r>
      <w:r w:rsidR="00536AEA" w:rsidRPr="00F03BDA">
        <w:t>ости с прехраната. В школата</w:t>
      </w:r>
      <w:r w:rsidRPr="00F03BDA">
        <w:t xml:space="preserve"> ни хранеха добре, но работниците от завода често се оплакваха, особено от инфлацията. </w:t>
      </w:r>
    </w:p>
    <w:p w14:paraId="3D05DD7F" w14:textId="77777777" w:rsidR="005F26F5" w:rsidRPr="00F03BDA" w:rsidRDefault="005F26F5" w:rsidP="007A3F81">
      <w:r w:rsidRPr="00F03BDA">
        <w:t>Започнаха и нас школниците да ни ползват в различни военни акции. Първият път, с камиони ни извозиха в гората край село Средногорово, където търсихме някакви балони. Завърнахме се без да ги открием.</w:t>
      </w:r>
    </w:p>
    <w:p w14:paraId="250F2F19" w14:textId="77777777" w:rsidR="000C1925" w:rsidRPr="00F03BDA" w:rsidRDefault="005F26F5" w:rsidP="007A3F81">
      <w:r w:rsidRPr="00F03BDA">
        <w:t>На 3 септември, пак с камиони ни извозиха до село Скобелево, Казанлъшко. Използва</w:t>
      </w:r>
      <w:r w:rsidR="00536AEA" w:rsidRPr="00F03BDA">
        <w:t>х</w:t>
      </w:r>
      <w:r w:rsidRPr="00F03BDA">
        <w:t>а ни за охрана на източният район, а от запад районът беше блокиран от Калоферски и Тъженски части. Придвижиха ни по източният склон на Габровница ( Ак дере)</w:t>
      </w:r>
      <w:r w:rsidR="006877EB" w:rsidRPr="00F03BDA">
        <w:t xml:space="preserve">, до добре позната ми местност „Корита”. По време на </w:t>
      </w:r>
      <w:r w:rsidR="00B34606" w:rsidRPr="00F03BDA">
        <w:t>придвижването</w:t>
      </w:r>
      <w:r w:rsidR="006877EB" w:rsidRPr="00F03BDA">
        <w:t xml:space="preserve"> ни, един от нашите произведе случаен изстрел, за което го обвиниха , че е искал да предупреди партизаните. След това през „Синята локва” излязохме на хижа „Мазалат”. После през „Пеещите скали” заобиколихме „Габровница” от запад и излязохме на връх „Мазалат”. Южно от него нощувахме под един навес за добитък. На сутринта по пътеката покрай „Куру дере” и през „Синаница” се смъкнахме в село Тъжа. Имам две </w:t>
      </w:r>
      <w:r w:rsidR="00B34606" w:rsidRPr="00F03BDA">
        <w:t>снимки</w:t>
      </w:r>
      <w:r w:rsidR="006877EB" w:rsidRPr="00F03BDA">
        <w:t xml:space="preserve"> от тези скитания из Балкана. Завърнахме се във фабриката, без да научим нищо за резултатите на тази военна акция срещу партизаните.</w:t>
      </w:r>
    </w:p>
    <w:p w14:paraId="528EA361" w14:textId="41552FBB" w:rsidR="000C1925" w:rsidRPr="00F03BDA" w:rsidRDefault="006877EB" w:rsidP="007A3F81">
      <w:r w:rsidRPr="00F03BDA">
        <w:t xml:space="preserve">До края на първият семестър всички </w:t>
      </w:r>
      <w:r w:rsidR="00536AEA" w:rsidRPr="00F03BDA">
        <w:t xml:space="preserve">сериозно </w:t>
      </w:r>
      <w:r w:rsidRPr="00F03BDA">
        <w:t xml:space="preserve">се готвихме за успешното му </w:t>
      </w:r>
      <w:r w:rsidR="00F03BDA" w:rsidRPr="00F03BDA">
        <w:t>приключване. Беше</w:t>
      </w:r>
      <w:r w:rsidRPr="00F03BDA">
        <w:t xml:space="preserve"> засилен контролът при свободните ни занимания и спрени градските ни отпуски. </w:t>
      </w:r>
      <w:r w:rsidR="00E464E1" w:rsidRPr="00F03BDA">
        <w:t>Някои от нас, за</w:t>
      </w:r>
      <w:r w:rsidRPr="00F03BDA">
        <w:t xml:space="preserve"> да </w:t>
      </w:r>
      <w:r w:rsidR="00E464E1" w:rsidRPr="00F03BDA">
        <w:t>се забавляват в неделните дни започнаха да внасят алкохол от кръчмата „Баба Вида”. Това продължи докато един от школниците изпи, заради бас, едно канче ракия и припадна. Чрез доносници, началниците ни научиха за случая и замесените бяха наказани с 10 дни арест.</w:t>
      </w:r>
    </w:p>
    <w:p w14:paraId="451E9D26" w14:textId="77777777" w:rsidR="00E464E1" w:rsidRPr="00F03BDA" w:rsidRDefault="00E464E1" w:rsidP="007A3F81">
      <w:r w:rsidRPr="00F03BDA">
        <w:t>При друг случай, отново предадени от доносниците сред нас, н</w:t>
      </w:r>
      <w:r w:rsidR="00536AEA" w:rsidRPr="00F03BDA">
        <w:t xml:space="preserve">и направиха внезапна проверка, </w:t>
      </w:r>
      <w:r w:rsidRPr="00F03BDA">
        <w:t xml:space="preserve">по обвинение, че в спалното се играе комар (барбут). Въпреки че всички ни съблякоха голи, зарове не бяха открити. Засегнатите от доносниците , решиха да ги накажат. Една вечер, след проверката в 23 ч., всички от помещението </w:t>
      </w:r>
      <w:r w:rsidR="00536AEA" w:rsidRPr="00F03BDA">
        <w:t>б</w:t>
      </w:r>
      <w:r w:rsidRPr="00F03BDA">
        <w:t xml:space="preserve">яхме вдигнати и под строй минахме покрай две легла. На тях бяха „нагъзурени” по голи дупета двама от доносниците и ние следваше да плюем на тях. Това беше предупреждение, че ако продължат , ще бъдат наказани по-строго. </w:t>
      </w:r>
    </w:p>
    <w:p w14:paraId="427F9DA3" w14:textId="7C14FF22" w:rsidR="000C1925" w:rsidRPr="00F03BDA" w:rsidRDefault="00E464E1" w:rsidP="007A3F81">
      <w:r w:rsidRPr="00F03BDA">
        <w:t>Постепенно пиротехниката започна да ме увлича, особено увеселителната</w:t>
      </w:r>
      <w:r w:rsidR="006C4033" w:rsidRPr="00F03BDA">
        <w:t>, аналитичната и военната химия и външната и вътр</w:t>
      </w:r>
      <w:r w:rsidR="00536AEA" w:rsidRPr="00F03BDA">
        <w:t>е</w:t>
      </w:r>
      <w:r w:rsidR="006C4033" w:rsidRPr="00F03BDA">
        <w:t xml:space="preserve">шната балистика. Наложи се по време на домашният си отпуск да взема гимназиалните си тетрадки по математика и тригонометрия. В школата ни снабдиха и с </w:t>
      </w:r>
      <w:r w:rsidR="00B34606" w:rsidRPr="00F03BDA">
        <w:t>логаритмични</w:t>
      </w:r>
      <w:r w:rsidR="006C4033" w:rsidRPr="00F03BDA">
        <w:t xml:space="preserve"> таблици. </w:t>
      </w:r>
      <w:r w:rsidR="005171F7" w:rsidRPr="00F03BDA">
        <w:t>Това задоволяваше и математическите ми наклонности. Освен то</w:t>
      </w:r>
      <w:r w:rsidR="00B34606" w:rsidRPr="00F03BDA">
        <w:t>в</w:t>
      </w:r>
      <w:r w:rsidR="005171F7" w:rsidRPr="00F03BDA">
        <w:t xml:space="preserve">а за първи път попадах в специализирани химически лаборатории и цехове с най-съвременна </w:t>
      </w:r>
      <w:r w:rsidR="00536AEA" w:rsidRPr="00F03BDA">
        <w:t xml:space="preserve">за </w:t>
      </w:r>
      <w:r w:rsidR="005171F7" w:rsidRPr="00F03BDA">
        <w:t xml:space="preserve">тогава техника. Ръководителите им бяха </w:t>
      </w:r>
      <w:r w:rsidR="00B34606" w:rsidRPr="00F03BDA">
        <w:t>инженер</w:t>
      </w:r>
      <w:r w:rsidR="005171F7" w:rsidRPr="00F03BDA">
        <w:t xml:space="preserve">-химици, машинни </w:t>
      </w:r>
      <w:r w:rsidR="00B34606" w:rsidRPr="00F03BDA">
        <w:t>инженери</w:t>
      </w:r>
      <w:r w:rsidR="005171F7" w:rsidRPr="00F03BDA">
        <w:t xml:space="preserve"> или химици. Моите представи за работническата класа бяха доста идеализирани от </w:t>
      </w:r>
      <w:r w:rsidR="00B34606" w:rsidRPr="00F03BDA">
        <w:t>прочетеното</w:t>
      </w:r>
      <w:r w:rsidR="00536AEA" w:rsidRPr="00F03BDA">
        <w:t xml:space="preserve"> в книгите. Тук обаче, хората</w:t>
      </w:r>
      <w:r w:rsidR="005171F7" w:rsidRPr="00F03BDA">
        <w:t xml:space="preserve"> бяха от близките до Каза</w:t>
      </w:r>
      <w:r w:rsidR="00536AEA" w:rsidRPr="00F03BDA">
        <w:t xml:space="preserve">нлък села, дошли да </w:t>
      </w:r>
      <w:r w:rsidR="00B34606" w:rsidRPr="00F03BDA">
        <w:t xml:space="preserve">припечелят </w:t>
      </w:r>
      <w:r w:rsidR="005171F7" w:rsidRPr="00F03BDA">
        <w:t xml:space="preserve">някой лев, да закупят ниви и да се </w:t>
      </w:r>
      <w:r w:rsidR="00536AEA" w:rsidRPr="00F03BDA">
        <w:t>върнат на село.</w:t>
      </w:r>
      <w:r w:rsidR="00F03BDA">
        <w:t xml:space="preserve"> </w:t>
      </w:r>
      <w:r w:rsidR="00536AEA" w:rsidRPr="00F03BDA">
        <w:t>По-малко от една трета бяха от Казанлък. З</w:t>
      </w:r>
      <w:r w:rsidR="005171F7" w:rsidRPr="00F03BDA">
        <w:t>а тях заводът беше основен източник на препитание, затова те владееха добре специалността си и имаха висок човешки морал. Тия от селата и ограниченият брой цигани, не чувстваха заводът като свой. Сред тях имаше крадци, доносници, а сред жените и проститу</w:t>
      </w:r>
      <w:r w:rsidR="00B34606" w:rsidRPr="00F03BDA">
        <w:t>т</w:t>
      </w:r>
      <w:r w:rsidR="005171F7" w:rsidRPr="00F03BDA">
        <w:t xml:space="preserve">ки. Нашите ръководители ни предупреждаваха да </w:t>
      </w:r>
      <w:r w:rsidR="005171F7" w:rsidRPr="00F03BDA">
        <w:lastRenderedPageBreak/>
        <w:t>избягваме контакт с жените работнички, поради многото венерически болести. Често се правеха и внезапни проверки за възможни кражби.</w:t>
      </w:r>
    </w:p>
    <w:p w14:paraId="34CF4018" w14:textId="77777777" w:rsidR="000C1925" w:rsidRPr="00F03BDA" w:rsidRDefault="005171F7" w:rsidP="007A3F81">
      <w:r w:rsidRPr="00F03BDA">
        <w:t>Аз се стараех, по поведение и по успех, да бъда над средното ниво, като не се изявявам много. Поддържах близост с един от доносниците</w:t>
      </w:r>
      <w:r w:rsidR="0003310A" w:rsidRPr="00F03BDA">
        <w:t xml:space="preserve"> и като „наблюдаван”, това ми носеше известна сигурност. Спазвах реда в школата, но не бях много дисциплиниран, поради което често бях лишаван от градски отпуск.</w:t>
      </w:r>
      <w:r w:rsidR="005F58BD" w:rsidRPr="00F03BDA">
        <w:t xml:space="preserve"> Но след изпитите за първият семестър</w:t>
      </w:r>
      <w:r w:rsidR="008377F5" w:rsidRPr="00F03BDA">
        <w:t>,</w:t>
      </w:r>
      <w:r w:rsidR="005F58BD" w:rsidRPr="00F03BDA">
        <w:t xml:space="preserve"> бях сред първите десет по успех. Произведоха ни в ефрейтори и ни дадоха за награда два дни домашен отпуск, които прекарах в Стара Загора.</w:t>
      </w:r>
    </w:p>
    <w:p w14:paraId="0DDAB64F" w14:textId="77777777" w:rsidR="000C1925" w:rsidRPr="00F03BDA" w:rsidRDefault="005F58BD" w:rsidP="007A3F81">
      <w:r w:rsidRPr="00F03BDA">
        <w:t>От 1 ноември започнахме втори семестър. В същото време обстановката в България продължаваше да се влошава. Зачестиха въздушните тревоги, през които стояхме в окопите-скривалища в завода. Към краят на ноември за трети път ни извозиха с камиони в училището на село Тъжа. Вечерта бях извикан при началниците на Балканската жандармерийска рота. Оказа се, че с тях е подпоручик Ширапчиев. Не знаех, че е постъпил в Жандармерията. Пред всички каза, че сме роднини, но цялото ми семейство сме комунисти. Предупреди ме да внимавам, защото и моят ред щял да дойде. Ни</w:t>
      </w:r>
      <w:r w:rsidR="008377F5" w:rsidRPr="00F03BDA">
        <w:t>щ</w:t>
      </w:r>
      <w:r w:rsidRPr="00F03BDA">
        <w:t>о не му отговорих и ме освободиха.</w:t>
      </w:r>
    </w:p>
    <w:p w14:paraId="1A90A328" w14:textId="77777777" w:rsidR="005F58BD" w:rsidRPr="00F03BDA" w:rsidRDefault="005F58BD" w:rsidP="007A3F81">
      <w:r w:rsidRPr="00F03BDA">
        <w:t>Новата 1944 г. посрещнахме във фабриката, с надеждата, че през нея войната ще свърши с поб</w:t>
      </w:r>
      <w:r w:rsidR="008377F5" w:rsidRPr="00F03BDA">
        <w:t>еда за Съюзниците. Не вярвахме з</w:t>
      </w:r>
      <w:r w:rsidRPr="00F03BDA">
        <w:t xml:space="preserve">а „новите” немски оръжия, защото ние първи щяхме да научим ако има такива. </w:t>
      </w:r>
    </w:p>
    <w:p w14:paraId="39D000AF" w14:textId="38A11BD8" w:rsidR="000C1925" w:rsidRPr="00F03BDA" w:rsidRDefault="00BB08DF" w:rsidP="007A3F81">
      <w:r w:rsidRPr="00F03BDA">
        <w:t>Към средата на януари, частите на гарнизона и почти половината от нашата Охранителна батарея</w:t>
      </w:r>
      <w:r w:rsidR="00B34606" w:rsidRPr="00F03BDA">
        <w:t xml:space="preserve"> </w:t>
      </w:r>
      <w:r w:rsidRPr="00F03BDA">
        <w:t xml:space="preserve">бяха на голяма акция срещу партизани в Стара планина. Те били открити съвсем случайно от ски-патрул на хижа „Бузлуджа”. При възникналата престрелка имало убити и от двете страни. Партизаните успели да се </w:t>
      </w:r>
      <w:r w:rsidR="00B34606" w:rsidRPr="00F03BDA">
        <w:t>оттеглят</w:t>
      </w:r>
      <w:r w:rsidRPr="00F03BDA">
        <w:t xml:space="preserve"> и да се укрият в района на хижа „Узана”.</w:t>
      </w:r>
    </w:p>
    <w:p w14:paraId="7BB71A87" w14:textId="77777777" w:rsidR="00BB08DF" w:rsidRPr="00F03BDA" w:rsidRDefault="00BB08DF" w:rsidP="007A3F81">
      <w:r w:rsidRPr="00F03BDA">
        <w:t xml:space="preserve">След големите </w:t>
      </w:r>
      <w:r w:rsidR="00AD2382" w:rsidRPr="00F03BDA">
        <w:t>бомбардировки</w:t>
      </w:r>
      <w:r w:rsidRPr="00F03BDA">
        <w:t xml:space="preserve"> над София през януари, започнаха усилено да ни обучават по обезвреждане на Съюзнически</w:t>
      </w:r>
      <w:r w:rsidR="00AD2382" w:rsidRPr="00F03BDA">
        <w:t>т</w:t>
      </w:r>
      <w:r w:rsidRPr="00F03BDA">
        <w:t xml:space="preserve">е самолетни бомби. Преустановиха ни караулите, защото им бяхме по-полезни като пиротехници. </w:t>
      </w:r>
    </w:p>
    <w:p w14:paraId="3A81AEE5" w14:textId="77777777" w:rsidR="000C1925" w:rsidRPr="00F03BDA" w:rsidRDefault="00BB08DF" w:rsidP="007A3F81">
      <w:r w:rsidRPr="00F03BDA">
        <w:t xml:space="preserve">От 5 до 15 април се проведоха </w:t>
      </w:r>
      <w:r w:rsidR="00AD2382" w:rsidRPr="00F03BDA">
        <w:t>семестриалните</w:t>
      </w:r>
      <w:r w:rsidRPr="00F03BDA">
        <w:t xml:space="preserve"> ни изпити. Всички успешно завършихме школата. Аз бях между първите петима. Произвед</w:t>
      </w:r>
      <w:r w:rsidR="008377F5" w:rsidRPr="00F03BDA">
        <w:t>оха ни в кандидат-подофицери и имахме</w:t>
      </w:r>
      <w:r w:rsidRPr="00F03BDA">
        <w:t xml:space="preserve"> правото да носим пагони</w:t>
      </w:r>
      <w:r w:rsidR="008377F5" w:rsidRPr="00F03BDA">
        <w:t>,</w:t>
      </w:r>
      <w:r w:rsidRPr="00F03BDA">
        <w:t xml:space="preserve"> с емблемата на военната фабрика. Бяхме разпределени по 10  души, в пет Огнестрелни отделения (армейски складове) в Костенец, Карлово, Смядово, Павликени и София, където стажувахме до краят на редовната си военна служба</w:t>
      </w:r>
      <w:r w:rsidR="008377F5" w:rsidRPr="00F03BDA">
        <w:t>. Аз попаднах в гру</w:t>
      </w:r>
      <w:r w:rsidR="00B370C9" w:rsidRPr="00F03BDA">
        <w:t xml:space="preserve">пата на 2-ро Огнестрелно отделение – гр. Карлово. От 16 до 20 април ме пуснаха в домашен отпуск. При раздялата ни си направихме обща </w:t>
      </w:r>
      <w:r w:rsidR="00AD2382" w:rsidRPr="00F03BDA">
        <w:t>снимка</w:t>
      </w:r>
      <w:r w:rsidR="00B370C9" w:rsidRPr="00F03BDA">
        <w:t xml:space="preserve"> с </w:t>
      </w:r>
      <w:r w:rsidR="00AD2382" w:rsidRPr="00F03BDA">
        <w:t>инженер</w:t>
      </w:r>
      <w:r w:rsidR="00B370C9" w:rsidRPr="00F03BDA">
        <w:t xml:space="preserve">-химик полковник Станчев и д-р </w:t>
      </w:r>
      <w:r w:rsidR="00AD2382" w:rsidRPr="00F03BDA">
        <w:t>инженер</w:t>
      </w:r>
      <w:r w:rsidR="00B370C9" w:rsidRPr="00F03BDA">
        <w:t>-химик капитан Касъров. Тя и сега е скъп спомен от този етап от живота ми.</w:t>
      </w:r>
    </w:p>
    <w:p w14:paraId="1C1F58CA" w14:textId="77777777" w:rsidR="00B370C9" w:rsidRPr="00F03BDA" w:rsidRDefault="00B370C9" w:rsidP="007A3F81">
      <w:r w:rsidRPr="00F03BDA">
        <w:t>На 21 април, заедно с Христо Желев, отпътувахме с влака за 2-ро Огнестрелно отделение – гр. Карлово.</w:t>
      </w:r>
    </w:p>
    <w:p w14:paraId="799E0FCD" w14:textId="77777777" w:rsidR="00C52A99" w:rsidRPr="00F03BDA" w:rsidRDefault="00C52A99" w:rsidP="007A3F81"/>
    <w:p w14:paraId="3FD1242F" w14:textId="77777777" w:rsidR="00C52A99" w:rsidRPr="00F03BDA" w:rsidRDefault="00C52A99" w:rsidP="007A3F81"/>
    <w:p w14:paraId="5565EA87" w14:textId="77777777" w:rsidR="00F0652F" w:rsidRPr="00F03BDA" w:rsidRDefault="00F0652F" w:rsidP="00AD2382">
      <w:pPr>
        <w:pStyle w:val="Heading2"/>
      </w:pPr>
      <w:r w:rsidRPr="00F03BDA">
        <w:t>Във 2-ро Огнестрелно отделение – гр. Карлово</w:t>
      </w:r>
      <w:r w:rsidR="00AD2382" w:rsidRPr="00F03BDA">
        <w:br/>
      </w:r>
      <w:r w:rsidRPr="00F03BDA">
        <w:t>1944 – 1945 г.</w:t>
      </w:r>
    </w:p>
    <w:p w14:paraId="41E31383" w14:textId="77777777" w:rsidR="00F0652F" w:rsidRPr="00F03BDA" w:rsidRDefault="00F0652F" w:rsidP="00AD2382"/>
    <w:p w14:paraId="3F705398" w14:textId="77777777" w:rsidR="00AD2382" w:rsidRPr="00F03BDA" w:rsidRDefault="00AD2382" w:rsidP="00AD2382"/>
    <w:p w14:paraId="5343C13D" w14:textId="77777777" w:rsidR="000C1925" w:rsidRPr="00F03BDA" w:rsidRDefault="00F0652F" w:rsidP="007A3F81">
      <w:r w:rsidRPr="00F03BDA">
        <w:t>Към 8 часа сутринта пристигнахме на гарата в Карлово. Гаров служител ни посочи железопътен коловоз водещ към 2-ро Огнестрелно отделение. По него за около 20 минути с Христо Желев бяхме пред портала му. Близо до него се намираше голяма двуетажна постройка, което беше щабът.</w:t>
      </w:r>
    </w:p>
    <w:p w14:paraId="695924E3" w14:textId="77777777" w:rsidR="000C1925" w:rsidRPr="00F03BDA" w:rsidRDefault="00F0652F" w:rsidP="007A3F81">
      <w:r w:rsidRPr="00F03BDA">
        <w:t xml:space="preserve">До обяд пристигнаха и останалите колеги, определени да стажуват в това Отделение. След това бяхме приети от началника – полковник Иван Милчев, след което ни настаниха. </w:t>
      </w:r>
      <w:r w:rsidR="000A47D0" w:rsidRPr="00F03BDA">
        <w:t>Доста от редовните войници се оказаха от Старозагорският край. Като стажанти участвахме в обработка и подготовка на боеприпасите, които се изпращаха по полковете на 2-ра</w:t>
      </w:r>
      <w:r w:rsidR="008377F5" w:rsidRPr="00F03BDA">
        <w:t xml:space="preserve"> Българска</w:t>
      </w:r>
      <w:r w:rsidR="000A47D0" w:rsidRPr="00F03BDA">
        <w:t xml:space="preserve"> армия. В работата ни нямаше особено напрежение. Скоро се запо</w:t>
      </w:r>
      <w:r w:rsidR="008377F5" w:rsidRPr="00F03BDA">
        <w:t>знах с цялата складова база на О</w:t>
      </w:r>
      <w:r w:rsidR="000A47D0" w:rsidRPr="00F03BDA">
        <w:t xml:space="preserve">тделението. Тя беше разположена в междухълмието на </w:t>
      </w:r>
      <w:r w:rsidR="008377F5" w:rsidRPr="00F03BDA">
        <w:t>старопланинската рекичка „Мурла”</w:t>
      </w:r>
      <w:r w:rsidR="000A47D0" w:rsidRPr="00F03BDA">
        <w:t xml:space="preserve"> и южно от шосето от Карлово за Сопот. Всички складове бяха вкопани в земята и добре за</w:t>
      </w:r>
      <w:r w:rsidR="008377F5" w:rsidRPr="00F03BDA">
        <w:t>маскирани с дървета. Всеки от тях</w:t>
      </w:r>
      <w:r w:rsidR="000A47D0" w:rsidRPr="00F03BDA">
        <w:t xml:space="preserve"> беше свързан с теснолинейна линия, водеща до дълга рампа. От другата страна на рампата беше широколинейната линия. Там можеше да се товарят едновременно над 20 вагона.</w:t>
      </w:r>
    </w:p>
    <w:p w14:paraId="1BE90F9A" w14:textId="77777777" w:rsidR="000C1925" w:rsidRPr="00F03BDA" w:rsidRDefault="000A47D0" w:rsidP="007A3F81">
      <w:r w:rsidRPr="00F03BDA">
        <w:t xml:space="preserve">В края на април, няколко дни след пристигането ни, на площада </w:t>
      </w:r>
      <w:r w:rsidR="00B05568" w:rsidRPr="00F03BDA">
        <w:t>в Карлово ст</w:t>
      </w:r>
      <w:r w:rsidR="008377F5" w:rsidRPr="00F03BDA">
        <w:t>а</w:t>
      </w:r>
      <w:r w:rsidR="00B05568" w:rsidRPr="00F03BDA">
        <w:t>на нещастно събитие, взело човешки жертви.</w:t>
      </w:r>
      <w:r w:rsidR="0009628C" w:rsidRPr="00F03BDA">
        <w:t xml:space="preserve"> Това разстрои не само жителите на града, но и нас пиротехниците. След последните </w:t>
      </w:r>
      <w:r w:rsidR="00AD2382" w:rsidRPr="00F03BDA">
        <w:t>бомбардировки</w:t>
      </w:r>
      <w:r w:rsidR="0009628C" w:rsidRPr="00F03BDA">
        <w:t xml:space="preserve"> в София, от там по куриер, колегите изпращат шест запалителни съюзнически бомби. Две от тях колегата пиротехник Дончевски запалва и гаси на полигона в Отделението, като ги засипва обилно с пясък. В някои от тях имаше поставено запалително устройство. Познаваха се по един едва забележим винт. </w:t>
      </w:r>
      <w:r w:rsidR="002E4C5A" w:rsidRPr="00F03BDA">
        <w:t>За това пиротехник Дончевски не бил информиран. При запалването на полигона той случайно не уцелил такава.</w:t>
      </w:r>
    </w:p>
    <w:p w14:paraId="57085971" w14:textId="77777777" w:rsidR="000C1925" w:rsidRPr="00F03BDA" w:rsidRDefault="002E4C5A" w:rsidP="007A3F81">
      <w:r w:rsidRPr="00F03BDA">
        <w:t>С началника на Отделението решават да ор</w:t>
      </w:r>
      <w:r w:rsidR="008377F5" w:rsidRPr="00F03BDA">
        <w:t>ганизират демонстрация на площад</w:t>
      </w:r>
      <w:r w:rsidRPr="00F03BDA">
        <w:t>а в Карлово и да покаж</w:t>
      </w:r>
      <w:r w:rsidR="008377F5" w:rsidRPr="00F03BDA">
        <w:t xml:space="preserve">ат на гражданите колко лесно се </w:t>
      </w:r>
      <w:r w:rsidRPr="00F03BDA">
        <w:t xml:space="preserve">гасят </w:t>
      </w:r>
      <w:r w:rsidR="008377F5" w:rsidRPr="00F03BDA">
        <w:t>тези бомби, чрез</w:t>
      </w:r>
      <w:r w:rsidRPr="00F03BDA">
        <w:t xml:space="preserve"> дебел слой пясък. Поради многото военни обекти в района се очакваха </w:t>
      </w:r>
      <w:r w:rsidR="00AD2382" w:rsidRPr="00F03BDA">
        <w:t>бомбардировки</w:t>
      </w:r>
      <w:r w:rsidRPr="00F03BDA">
        <w:t xml:space="preserve">. Освен нашето отделение, в близост бяха още: Военният завод – гр. Сопот, летището с ремонтен завод за самолети </w:t>
      </w:r>
      <w:r w:rsidR="0054128E" w:rsidRPr="00F03BDA">
        <w:t>„Марно поле” и непосредствено до града една дружина от 23-ти пехотен полк.</w:t>
      </w:r>
    </w:p>
    <w:p w14:paraId="765C1D5D" w14:textId="77777777" w:rsidR="0054128E" w:rsidRPr="00F03BDA" w:rsidRDefault="0054128E" w:rsidP="007A3F81">
      <w:r w:rsidRPr="00F03BDA">
        <w:t xml:space="preserve">Пред гражданите на площада, Дончевски изнася кратка лекция за борба с неизбухналите запалителни бомби и с помощниците си запалва две от тях. След това ги засипват с дебел слой пясък и ги загасят. След известно изчаквани ги откриват, за да покаже, че са загасени. Засипват ги отново и оставят един пожарникар да пази купчината, докато дойдат градските чистачи, за да </w:t>
      </w:r>
      <w:r w:rsidRPr="00F03BDA">
        <w:lastRenderedPageBreak/>
        <w:t>изчистят площада. След като си разотиват всички</w:t>
      </w:r>
      <w:r w:rsidR="008377F5" w:rsidRPr="00F03BDA">
        <w:t>,</w:t>
      </w:r>
      <w:r w:rsidRPr="00F03BDA">
        <w:t xml:space="preserve"> до купа с пясък идват група циганчета и започват да го ровят. В момента, когато пожарникаря започва да ги разгонва, едната от бомбите избухва. Убива пожарникаря и 4 циганчета, а други три ранява тежко. Едната от тях се оказва с взрив в стоманената основа. За тази </w:t>
      </w:r>
      <w:r w:rsidR="00AD2382" w:rsidRPr="00F03BDA">
        <w:t>професионална</w:t>
      </w:r>
      <w:r w:rsidRPr="00F03BDA">
        <w:t xml:space="preserve"> небрежност, пиротехник Дончевски беше осъден на 15 години затвор, а началникът полковник Милчев, преместен в Македония. Този случай беше много поучителен за нас – стажантите. </w:t>
      </w:r>
    </w:p>
    <w:p w14:paraId="46DF6668" w14:textId="77777777" w:rsidR="00E81914" w:rsidRPr="00F03BDA" w:rsidRDefault="00E81914" w:rsidP="007A3F81">
      <w:r w:rsidRPr="00F03BDA">
        <w:t>До края на юни стажът ни протече сравнително спокойно. След всеки работен ден, до 22 ч. имахме право спокойно да ходим до града. Посещавахме киното или се разхождахме по главн</w:t>
      </w:r>
      <w:r w:rsidR="008377F5" w:rsidRPr="00F03BDA">
        <w:t>ата улица, като често стигахме до</w:t>
      </w:r>
      <w:r w:rsidRPr="00F03BDA">
        <w:t xml:space="preserve"> водопада на Карловската река – Сучорума. Близо до него беше най-старата текстилна фабрика в България. Цялата ни група още в началото посети къщата-музей на Васил Левски. </w:t>
      </w:r>
    </w:p>
    <w:p w14:paraId="036873BC" w14:textId="77777777" w:rsidR="00E81914" w:rsidRPr="00F03BDA" w:rsidRDefault="00E81914" w:rsidP="007A3F81">
      <w:r w:rsidRPr="00F03BDA">
        <w:t xml:space="preserve">В нашият щаб имаше радио-пост с два мощни радиоапарата. При тях денонощно </w:t>
      </w:r>
      <w:r w:rsidR="00AD2382" w:rsidRPr="00F03BDA">
        <w:t>дежуреха</w:t>
      </w:r>
      <w:r w:rsidRPr="00F03BDA">
        <w:t xml:space="preserve"> група войници, които следяха за съобщения за въздушна атака и при такава съобщаваха на всички обекти в района. Единият апарат винаги беше настроен на радио София, а другият резервен. С него при нощните ни дежурства често слушахме радио</w:t>
      </w:r>
      <w:r w:rsidR="007F7A0F" w:rsidRPr="00F03BDA">
        <w:t xml:space="preserve"> Лондон и Москва.</w:t>
      </w:r>
    </w:p>
    <w:p w14:paraId="592C9F81" w14:textId="77777777" w:rsidR="007F7A0F" w:rsidRPr="00F03BDA" w:rsidRDefault="007F7A0F" w:rsidP="007A3F81">
      <w:r w:rsidRPr="00F03BDA">
        <w:t xml:space="preserve">През юни </w:t>
      </w:r>
      <w:r w:rsidR="00540561" w:rsidRPr="00F03BDA">
        <w:t xml:space="preserve">над България често </w:t>
      </w:r>
      <w:r w:rsidR="002E389D" w:rsidRPr="00F03BDA">
        <w:t>прелитаха</w:t>
      </w:r>
      <w:r w:rsidR="00540561" w:rsidRPr="00F03BDA">
        <w:t xml:space="preserve"> големи ята от съюзнически </w:t>
      </w:r>
      <w:r w:rsidR="00AD2382" w:rsidRPr="00F03BDA">
        <w:t>бомбардировачи</w:t>
      </w:r>
      <w:r w:rsidR="002E389D" w:rsidRPr="00F03BDA">
        <w:t>, за</w:t>
      </w:r>
      <w:r w:rsidR="00540561" w:rsidRPr="00F03BDA">
        <w:t xml:space="preserve"> да пускат бомби в Румъния, районът на град Плоещ и петролните полета около него.</w:t>
      </w:r>
      <w:r w:rsidR="0046066B" w:rsidRPr="00F03BDA">
        <w:t xml:space="preserve"> Излитаха от южна Италия, град Бари и прелитаха над Албания и Македония. После преминаваха във въздушното пространство над България, през София и Пловдив, после направо на север през билото на Стара планина, в района на връх Ботев. Ние ги наблюдавахме скрити във противовъздушни окопи, скрити до карловските лозя.</w:t>
      </w:r>
    </w:p>
    <w:p w14:paraId="1FEFF826" w14:textId="77777777" w:rsidR="0046066B" w:rsidRPr="00F03BDA" w:rsidRDefault="00AD2382" w:rsidP="007A3F81">
      <w:r w:rsidRPr="00F03BDA">
        <w:t>Бомбардировачите</w:t>
      </w:r>
      <w:r w:rsidR="0046066B" w:rsidRPr="00F03BDA">
        <w:t xml:space="preserve"> се движеха на ята по 25 самолета, като всяка група в </w:t>
      </w:r>
      <w:r w:rsidR="002E389D" w:rsidRPr="00F03BDA">
        <w:t>ятото беше с по 5</w:t>
      </w:r>
      <w:r w:rsidR="0046066B" w:rsidRPr="00F03BDA">
        <w:t xml:space="preserve">. Общата бройка достигаше до 250 самолета. Те бяха охранявани от група изтребители, които кръжаха около тях. Летяха на височина от около 4 000 метра. Полетите им над Румъния не винаги бяха успешни, което личеше от нарушеният им строй на връщане, като повредените самолети поединично се насочваха към Турция. Тогава те биваха атакувани и сваляни от наши изтребители. Много </w:t>
      </w:r>
      <w:r w:rsidRPr="00F03BDA">
        <w:t>ефикасна</w:t>
      </w:r>
      <w:r w:rsidR="0046066B" w:rsidRPr="00F03BDA">
        <w:t xml:space="preserve"> беше стрелбата по тях с 88 </w:t>
      </w:r>
      <w:r w:rsidRPr="00F03BDA">
        <w:t>милиметровите</w:t>
      </w:r>
      <w:r w:rsidR="0046066B" w:rsidRPr="00F03BDA">
        <w:t xml:space="preserve"> противовъздушни немски оръдия. Такава батарея имаше близо до военният завод в Сопот. Тя ги обстрелваше само при завръщането им от Румъния. </w:t>
      </w:r>
      <w:r w:rsidR="005B0152" w:rsidRPr="00F03BDA">
        <w:t xml:space="preserve">При първата </w:t>
      </w:r>
      <w:r w:rsidRPr="00F03BDA">
        <w:t>бомбардировка</w:t>
      </w:r>
      <w:r w:rsidR="005B0152" w:rsidRPr="00F03BDA">
        <w:t xml:space="preserve"> на град Плоещ, беше съобщено за 50 свалени самолета и още 20 потърсили убежище в Турция. По това време един нощен разузнавателен самолет хвърли няколко бомби край гарата в Пловдив. </w:t>
      </w:r>
    </w:p>
    <w:p w14:paraId="540F8CF1" w14:textId="77777777" w:rsidR="000C1925" w:rsidRPr="00F03BDA" w:rsidRDefault="005B0152" w:rsidP="007A3F81">
      <w:r w:rsidRPr="00F03BDA">
        <w:t xml:space="preserve">Няколко пъти бях пуснат в домашен отпуск за почивните дни. Ходих си вкъщи, в Стара Загора. Майка ми вече беше пенсионирана по болест, а баба ми все повече застаряваше. Брат ми завърши 7-ми гимназиален клас и от есента щеше да е </w:t>
      </w:r>
      <w:r w:rsidR="00AD2382" w:rsidRPr="00F03BDA">
        <w:t>абитуриент</w:t>
      </w:r>
      <w:r w:rsidRPr="00F03BDA">
        <w:t>. Баща ми беше мобилизиран в град Гюморджина, Беломорието. Прехраната на семейството ми беше много затруднена, поради прекъсната връзка със село Трън. За икономия на средства си ограничих излизанията в Карлово, както и ходенията до Стара Загора.</w:t>
      </w:r>
      <w:r w:rsidR="00166204" w:rsidRPr="00F03BDA">
        <w:t xml:space="preserve"> На 15 септември изтичаше редовната ми военна служба, същият месец навършвах 20 години и следваше да мисля сериозно за бъдещето ми. </w:t>
      </w:r>
      <w:r w:rsidR="00AA7C68" w:rsidRPr="00F03BDA">
        <w:t xml:space="preserve">Баща ми ме </w:t>
      </w:r>
      <w:r w:rsidR="00AA7C68" w:rsidRPr="00F03BDA">
        <w:lastRenderedPageBreak/>
        <w:t xml:space="preserve">съветваше да се запиша студент, без да ме насочва към определена специалност. По това време </w:t>
      </w:r>
      <w:r w:rsidR="00AD2382" w:rsidRPr="00F03BDA">
        <w:t>студентските</w:t>
      </w:r>
      <w:r w:rsidR="00AA7C68" w:rsidRPr="00F03BDA">
        <w:t xml:space="preserve"> такси бяха високи и нямаше много кандидати</w:t>
      </w:r>
      <w:r w:rsidR="002E389D" w:rsidRPr="00F03BDA">
        <w:t xml:space="preserve"> да следват. Мечтаех да уча инже</w:t>
      </w:r>
      <w:r w:rsidR="00AA7C68" w:rsidRPr="00F03BDA">
        <w:t>нерство, но като полукласик нямах право да кандидатствам тази специал</w:t>
      </w:r>
      <w:r w:rsidR="002E389D" w:rsidRPr="00F03BDA">
        <w:t>ност. Тогава реших да проб</w:t>
      </w:r>
      <w:r w:rsidR="00AA7C68" w:rsidRPr="00F03BDA">
        <w:t xml:space="preserve">вам </w:t>
      </w:r>
      <w:r w:rsidR="002E389D" w:rsidRPr="00F03BDA">
        <w:t xml:space="preserve">с </w:t>
      </w:r>
      <w:r w:rsidR="00AA7C68" w:rsidRPr="00F03BDA">
        <w:t xml:space="preserve">математика. </w:t>
      </w:r>
      <w:r w:rsidR="0090535F" w:rsidRPr="00F03BDA">
        <w:t>Чрез Трифон Дончев, който от 1940 г. работеше в МЗ, подадох необходимите документи. По средата на август получих писмо от чичо Трифон, че съм приет и ме е записал математика. Ако след 15 септември не бъда освободен, следвало да представя удостоверение, че съм мобилизиран.</w:t>
      </w:r>
    </w:p>
    <w:p w14:paraId="739EC9CC" w14:textId="77777777" w:rsidR="0090535F" w:rsidRPr="00F03BDA" w:rsidRDefault="0090535F" w:rsidP="007A3F81">
      <w:r w:rsidRPr="00F03BDA">
        <w:t>През юли и август войната се развиваше все по-неуспешно за немците. През Молдова, Съветската армия навлезе в Р</w:t>
      </w:r>
      <w:r w:rsidR="002E389D" w:rsidRPr="00F03BDA">
        <w:t>умъния. Въпреки формирането на П</w:t>
      </w:r>
      <w:r w:rsidRPr="00F03BDA">
        <w:t>равителство начело с Багрянов, у нас положението ставаше все по-нестабилно.</w:t>
      </w:r>
    </w:p>
    <w:p w14:paraId="2DB0858E" w14:textId="77777777" w:rsidR="0090535F" w:rsidRPr="00F03BDA" w:rsidRDefault="0090535F" w:rsidP="007A3F81">
      <w:r w:rsidRPr="00F03BDA">
        <w:t xml:space="preserve">В края на юли бяхме свидетели на две </w:t>
      </w:r>
      <w:r w:rsidR="00AD2382" w:rsidRPr="00F03BDA">
        <w:t>бомбардировки</w:t>
      </w:r>
      <w:r w:rsidRPr="00F03BDA">
        <w:t xml:space="preserve"> на летището в „Марно поле”. Първата беше нощна и ни изненада, защото не беше обявена тревога. Събудихме се от взривовете на бомбите и в панически страх, цялото отделение побягнахме и се скрихме в най-близките окопи. Докато тичахме цялото Карловско поле беше осветено от няколко висящи на парашути бомби. Взривовете престанаха, но самолети</w:t>
      </w:r>
      <w:r w:rsidR="002E389D" w:rsidRPr="00F03BDA">
        <w:t>те продължаваха да кръжат над ле</w:t>
      </w:r>
      <w:r w:rsidRPr="00F03BDA">
        <w:t xml:space="preserve">тището, невидими от ракетите. На няколко пъти се </w:t>
      </w:r>
      <w:r w:rsidR="003E62E8" w:rsidRPr="00F03BDA">
        <w:t xml:space="preserve">чуха серия от изстрели от 12 </w:t>
      </w:r>
      <w:r w:rsidR="00AD2382" w:rsidRPr="00F03BDA">
        <w:t>милиметровите</w:t>
      </w:r>
      <w:r w:rsidR="003E62E8" w:rsidRPr="00F03BDA">
        <w:t xml:space="preserve"> им бордови картечници. Скоро всичко затихна, ракетите угаснаха и всичко се успокои. На следващият ден разбрахме, че са хвърлени само десетина 5 килограмови бомби и нямало </w:t>
      </w:r>
      <w:r w:rsidR="00AD2382" w:rsidRPr="00F03BDA">
        <w:t xml:space="preserve">неизбухнали </w:t>
      </w:r>
      <w:r w:rsidR="003E62E8" w:rsidRPr="00F03BDA">
        <w:t>за обезвреждане. Повечето от бомбите паднали п</w:t>
      </w:r>
      <w:r w:rsidR="002E389D" w:rsidRPr="00F03BDA">
        <w:t>о плаца на летището и нямало ра</w:t>
      </w:r>
      <w:r w:rsidR="003E62E8" w:rsidRPr="00F03BDA">
        <w:t>зрушения по сградите. Имало доста убити и ранени от войниците, докато бягали към окопите, осветени от ракетите и обстрелвани от картечниците на самолетите.</w:t>
      </w:r>
    </w:p>
    <w:p w14:paraId="68006888" w14:textId="77777777" w:rsidR="003E62E8" w:rsidRPr="00F03BDA" w:rsidRDefault="003E62E8" w:rsidP="007A3F81">
      <w:r w:rsidRPr="00F03BDA">
        <w:t>След около седмица последва втора г</w:t>
      </w:r>
      <w:r w:rsidR="000D10A3" w:rsidRPr="00F03BDA">
        <w:t xml:space="preserve">оляма дневна </w:t>
      </w:r>
      <w:r w:rsidR="00AD2382" w:rsidRPr="00F03BDA">
        <w:t>бомбардировка</w:t>
      </w:r>
      <w:r w:rsidR="000D10A3" w:rsidRPr="00F03BDA">
        <w:t xml:space="preserve"> на същото</w:t>
      </w:r>
      <w:r w:rsidRPr="00F03BDA">
        <w:t xml:space="preserve"> летище. Този път имаше предупреждение и всички, освен караулите се придвижиха навреме до окопите. Аз останах при дежурните </w:t>
      </w:r>
      <w:r w:rsidR="00920203" w:rsidRPr="00F03BDA">
        <w:t xml:space="preserve">на радио-поста в Щаба. В това време съобщиха, че съюзническите самолети се насочват по поречието на река Марица на север. Тичайки напуснах Щаба и когато бях на шосето дочух </w:t>
      </w:r>
      <w:r w:rsidR="000D10A3" w:rsidRPr="00F03BDA">
        <w:t xml:space="preserve">бученето на </w:t>
      </w:r>
      <w:r w:rsidR="00AD2382" w:rsidRPr="00F03BDA">
        <w:t>бомбардировачите</w:t>
      </w:r>
      <w:r w:rsidR="000D10A3" w:rsidRPr="00F03BDA">
        <w:t>. В</w:t>
      </w:r>
      <w:r w:rsidR="00920203" w:rsidRPr="00F03BDA">
        <w:t xml:space="preserve">идях от юг да идва първата вълна от 125 самолета. Пред тях </w:t>
      </w:r>
      <w:r w:rsidR="00AD2382" w:rsidRPr="00F03BDA">
        <w:t>изтребител</w:t>
      </w:r>
      <w:r w:rsidR="00920203" w:rsidRPr="00F03BDA">
        <w:t>-водач описа дъга от ди</w:t>
      </w:r>
      <w:r w:rsidR="000D10A3" w:rsidRPr="00F03BDA">
        <w:t>мна следа, точно по средата на К</w:t>
      </w:r>
      <w:r w:rsidR="00920203" w:rsidRPr="00F03BDA">
        <w:t>арловското поле, съвпадаща с летище „Марно поле”. Навлизайки в дъгата, самолетите изсипаха товара си от бомби, без да нарушават строя си. Достигайки билото на Стара планина, завиха на запад. Така преминаха 4 вълни от по 125 самолета, като след втората вълна ги различавахме само по силният шум и мощните взривове на изсипаните бомби. Цялото поле беше обхванато от голям черен облак с височина от 2 000 метра. На следващият ден разбрахме, че били запалени цистерните с гориво на летището. Облакът се разнесе напълно чак след два дни</w:t>
      </w:r>
      <w:r w:rsidR="00AD2382" w:rsidRPr="00F03BDA">
        <w:t>.</w:t>
      </w:r>
    </w:p>
    <w:p w14:paraId="72B72256" w14:textId="21A53ACC" w:rsidR="009A4E89" w:rsidRPr="00F03BDA" w:rsidRDefault="009A4E89" w:rsidP="007A3F81">
      <w:r w:rsidRPr="00F03BDA">
        <w:t xml:space="preserve">Веднага след завръщането ни в Отделението, пиротехник Енчев замина с кола за „Марно поле”. На следващият ден ни събра всички стажанти. Съобщи ни, че има много неизбухнали бомби, особено по плаца на </w:t>
      </w:r>
      <w:r w:rsidR="00F03BDA" w:rsidRPr="00F03BDA">
        <w:t>летището. Повечето</w:t>
      </w:r>
      <w:r w:rsidRPr="00F03BDA">
        <w:t xml:space="preserve"> от тях му бяха познати и лесни за обезвреждане. Пиротехник Енчев формира група от трима помощник-пиротехници, като към тях включи от стажантите само Петър Доненчев и мен. Инструктира ни подробно за организацията на работата, която ще вършим.  </w:t>
      </w:r>
    </w:p>
    <w:p w14:paraId="76AD43E3" w14:textId="77777777" w:rsidR="009A4E89" w:rsidRPr="00F03BDA" w:rsidRDefault="009A4E89" w:rsidP="007A3F81">
      <w:r w:rsidRPr="00F03BDA">
        <w:lastRenderedPageBreak/>
        <w:t xml:space="preserve">На следващият ден сутринта отидохме до летището и ни разпределиха по обектите. </w:t>
      </w:r>
      <w:r w:rsidR="00B22335" w:rsidRPr="00F03BDA">
        <w:t>Напомниха ни д</w:t>
      </w:r>
      <w:r w:rsidR="002A5EE1" w:rsidRPr="00F03BDA">
        <w:t>а не разместваме по-леките бомби, защото са с освободени предпазители на запалките. Всеки от нас носеше само по една чанта с набор отвер</w:t>
      </w:r>
      <w:r w:rsidR="00B22335" w:rsidRPr="00F03BDA">
        <w:t>т</w:t>
      </w:r>
      <w:r w:rsidR="002A5EE1" w:rsidRPr="00F03BDA">
        <w:t>ки, клещи и гаечни ключове.</w:t>
      </w:r>
      <w:r w:rsidR="002E606F" w:rsidRPr="00F03BDA">
        <w:t xml:space="preserve"> По-трудните за обезвреждане бомби, пиротехник Енчев беше оставил за себе си, а за нас с Доненчев остави най-леките за манипулиране. Всички работихме изолирани, на достатъчно разстояние един от друг. Сега ми е трудно да изложа вълнението, което съм изпитвал тогава. Стараех се да владея нервите си и да работя спокойно. Повечето бомби бяха 50-килограмови, но имаше и двойно по-големи. При фатална наша грешка нямаше да чуем експлозията им, защото веднага ще се превърнем в дим от газове. Не помня на колко бомби съм обезвредил запалките, но накрая на деня групата ни напълни няколко </w:t>
      </w:r>
      <w:r w:rsidR="00AD2382" w:rsidRPr="00F03BDA">
        <w:t>сандъка</w:t>
      </w:r>
      <w:r w:rsidR="002E606F" w:rsidRPr="00F03BDA">
        <w:t xml:space="preserve"> със снети запалки и извадени детонатори от бомбите. Накрая взривихме с тротилови шашки няколко несигурни за манипулиране бомби. Оставихме на войниците на летището да </w:t>
      </w:r>
      <w:r w:rsidR="00B22335" w:rsidRPr="00F03BDA">
        <w:t xml:space="preserve">ги </w:t>
      </w:r>
      <w:r w:rsidR="002E606F" w:rsidRPr="00F03BDA">
        <w:t>приберат и складират н</w:t>
      </w:r>
      <w:r w:rsidR="00B22335" w:rsidRPr="00F03BDA">
        <w:t>а безопасно място</w:t>
      </w:r>
      <w:r w:rsidR="00D01016" w:rsidRPr="00F03BDA">
        <w:t xml:space="preserve"> и се завърнахме в Отделението. Бях доволен, че оправдах доверието на пиротехник Енчев.</w:t>
      </w:r>
    </w:p>
    <w:p w14:paraId="70124509" w14:textId="77777777" w:rsidR="00F9327B" w:rsidRPr="00F03BDA" w:rsidRDefault="00F9327B" w:rsidP="007A3F81">
      <w:r w:rsidRPr="00F03BDA">
        <w:t>Имах лични впечатления от разрушенията на летището и ги сравнявах с н</w:t>
      </w:r>
      <w:r w:rsidR="00B22335" w:rsidRPr="00F03BDA">
        <w:t>овините, които съобщаваха по радио</w:t>
      </w:r>
      <w:r w:rsidRPr="00F03BDA">
        <w:t xml:space="preserve"> Лондон, на следващият ден след </w:t>
      </w:r>
      <w:r w:rsidR="00AD2382" w:rsidRPr="00F03BDA">
        <w:t>бомбардировката</w:t>
      </w:r>
      <w:r w:rsidRPr="00F03BDA">
        <w:t>. Според тях било унищожено най-голямото немско летище в България, с няколкостотин бойни самолета, а немци на това летище въобще нямаше.</w:t>
      </w:r>
    </w:p>
    <w:p w14:paraId="07EF67EE" w14:textId="77777777" w:rsidR="00F9327B" w:rsidRPr="00F03BDA" w:rsidRDefault="00F9327B" w:rsidP="007A3F81">
      <w:r w:rsidRPr="00F03BDA">
        <w:t>В края на юли, в Отделението беше организиран 30-дневен курс за помощник-п</w:t>
      </w:r>
      <w:r w:rsidR="00B22335" w:rsidRPr="00F03BDA">
        <w:t>иротехници. Участваха 40 души мл</w:t>
      </w:r>
      <w:r w:rsidRPr="00F03BDA">
        <w:t>ади подофицери, предимно запасняци.</w:t>
      </w:r>
      <w:r w:rsidR="002E5B5C" w:rsidRPr="00F03BDA">
        <w:t xml:space="preserve"> Ръководител на курса беше пиротехник Енчев, а ние с Доненчев бяхме включени като водещи практическите занятия. За нас това беше признание, че сме най-добрите от стажантите. За първи път в живота ми се проявявах като лектор и преподавател. Всички курсисти завършиха курса успешно. </w:t>
      </w:r>
    </w:p>
    <w:p w14:paraId="0672BA1B" w14:textId="77777777" w:rsidR="002E5B5C" w:rsidRPr="00F03BDA" w:rsidRDefault="002E5B5C" w:rsidP="007A3F81">
      <w:r w:rsidRPr="00F03BDA">
        <w:t xml:space="preserve">От средата на август беше организиран втори подобен курс с 40 участници. Поради това, че Енчев не беше в Отделението, пиротехник Петров натовари мен да водя курса, а за мой помощник остави Доненчев. От началото на юни аз бях на стаж при пиротехник Петров, който след Дончевски, оглавяваше цялата </w:t>
      </w:r>
      <w:r w:rsidR="005D5347" w:rsidRPr="00F03BDA">
        <w:t>техническа служба в Отделението. Като краснописец, бя</w:t>
      </w:r>
      <w:r w:rsidR="00B22335" w:rsidRPr="00F03BDA">
        <w:t>х спечелил доверието на му</w:t>
      </w:r>
      <w:r w:rsidR="005D5347" w:rsidRPr="00F03BDA">
        <w:t xml:space="preserve"> и той ми беше предал воденето на книги за движение на боеприпасите. Тогава се научих да пиша на пишеща машина.</w:t>
      </w:r>
    </w:p>
    <w:p w14:paraId="7A5A4A76" w14:textId="399A1D88" w:rsidR="005D5347" w:rsidRPr="00F03BDA" w:rsidRDefault="005D5347" w:rsidP="007A3F81">
      <w:r w:rsidRPr="00F03BDA">
        <w:t>През август на два пъти ходих до С</w:t>
      </w:r>
      <w:r w:rsidR="00B22335" w:rsidRPr="00F03BDA">
        <w:t>тара Загора. От Тенко разбрах, ч</w:t>
      </w:r>
      <w:r w:rsidRPr="00F03BDA">
        <w:t xml:space="preserve">е Съюзниците имали намерение да направят десант в Гърция, но им била необходима подкрепата на Турция. С него слушах и радио „Христо Ботев”, призоваващо нашето правителство да анулира договора си с Германия и да предаде властта на Отечественият фронт. </w:t>
      </w:r>
      <w:r w:rsidR="00B22335" w:rsidRPr="00F03BDA">
        <w:t>Въпреки, че не сме във война с</w:t>
      </w:r>
      <w:r w:rsidR="00AD2382" w:rsidRPr="00F03BDA">
        <w:t xml:space="preserve"> </w:t>
      </w:r>
      <w:r w:rsidR="00B22335" w:rsidRPr="00F03BDA">
        <w:t xml:space="preserve">армията на </w:t>
      </w:r>
      <w:r w:rsidRPr="00F03BDA">
        <w:t>Съветският съюз, която по това време вече беше в северна Румъния. От Тенко научих кои партии участват в Отечественият фронт. Те настоявали веднага да се присъединим към Съюзниците, ако желаем да съхраним границите на България от преди войната. Следвало обаче и да воюваме срещу германците до</w:t>
      </w:r>
      <w:r w:rsidR="00B22335" w:rsidRPr="00F03BDA">
        <w:t xml:space="preserve"> нейният край</w:t>
      </w:r>
      <w:r w:rsidRPr="00F03BDA">
        <w:t>.</w:t>
      </w:r>
    </w:p>
    <w:p w14:paraId="74E79AF5" w14:textId="77777777" w:rsidR="005D5347" w:rsidRPr="00F03BDA" w:rsidRDefault="005D5347" w:rsidP="007A3F81">
      <w:r w:rsidRPr="00F03BDA">
        <w:lastRenderedPageBreak/>
        <w:t xml:space="preserve">Някои приятели от Огнестрелното отделение също бяха добре информирани за програмата на ОФ-то. Те знаеха и за действията на партизаните в Карловският район. От тях разбрах, че село Свежен в Средногорието е известно като „Българският Сталинград”. </w:t>
      </w:r>
    </w:p>
    <w:p w14:paraId="7430A036" w14:textId="77777777" w:rsidR="00F2311E" w:rsidRPr="00F03BDA" w:rsidRDefault="00F2311E" w:rsidP="007A3F81">
      <w:r w:rsidRPr="00F03BDA">
        <w:t>След Кишеневско-Яшката операция, Съветската армия навлезе дълбоко в Румъния и на 23 август беше извършен преврат, след който Румъния обяви война на Германия. Скоро след това съветските войски бяха на нашата граница в Добруджа. Това предизвика свалянет</w:t>
      </w:r>
      <w:r w:rsidR="00B22335" w:rsidRPr="00F03BDA">
        <w:t>о на П</w:t>
      </w:r>
      <w:r w:rsidRPr="00F03BDA">
        <w:t xml:space="preserve">равителството на Багрянов и идването на власт на това на Муравиев. Неговите нерешителни действия принудиха Съветският съюз да ни обяви война и армията им навлезе в България на 5 септември. Това напълно дестабилизира обстановката у нас. Близките на убитите партизани от Карловският район започнаха да търсят възмездие. Научихме за ликвидирани в района на Карлово полицаи и полицейски началници. В страната се създадоха условия за анархия и терор, при който можеха да загинат и невинни хора. Налагаше се бърза промяна на ръководството в България. </w:t>
      </w:r>
    </w:p>
    <w:p w14:paraId="087F3786" w14:textId="77777777" w:rsidR="00F2311E" w:rsidRPr="00F03BDA" w:rsidRDefault="00F2311E" w:rsidP="007A3F81">
      <w:r w:rsidRPr="00F03BDA">
        <w:t>В Отделението беше сравнително спокойно, но известна част от курсистите дезертираха на 7 септември.</w:t>
      </w:r>
    </w:p>
    <w:p w14:paraId="1381C58E" w14:textId="77777777" w:rsidR="009E3DF7" w:rsidRPr="00F03BDA" w:rsidRDefault="009E3DF7" w:rsidP="007A3F81">
      <w:r w:rsidRPr="00F03BDA">
        <w:t xml:space="preserve">На 9 септември, рано сутринта, след като слушахме в радио-поста </w:t>
      </w:r>
      <w:r w:rsidR="001E5EA5" w:rsidRPr="00F03BDA">
        <w:t>декларацията</w:t>
      </w:r>
      <w:r w:rsidRPr="00F03BDA">
        <w:t xml:space="preserve"> на новото правителство от ОФ, начело с Кимон Георгиев, моите приятели</w:t>
      </w:r>
      <w:r w:rsidR="000C43E5" w:rsidRPr="00F03BDA">
        <w:t>,</w:t>
      </w:r>
      <w:r w:rsidRPr="00F03BDA">
        <w:t xml:space="preserve"> сред които Марин Камбуров, Петър Арменчев и други, се събират и изграждат Войнишки комитет. Председателят</w:t>
      </w:r>
      <w:r w:rsidR="00DE3639" w:rsidRPr="00F03BDA">
        <w:t xml:space="preserve"> боядиса един </w:t>
      </w:r>
      <w:r w:rsidR="001E5EA5" w:rsidRPr="00F03BDA">
        <w:t>чаршаф</w:t>
      </w:r>
      <w:r w:rsidR="00DE3639" w:rsidRPr="00F03BDA">
        <w:t xml:space="preserve"> с червена боя и го развя на закуска пред всички, като обяви, че в София е създадено правителство на ОФ, обявена е война на Германия и в Отделението е създаден Войнишки комитет. Призовава работата да продължи нормално, като пиротехниците и офицери съгласуват действията си с комитета, който е представител на новата власт. </w:t>
      </w:r>
      <w:r w:rsidR="00FA67F8" w:rsidRPr="00F03BDA">
        <w:t>По-късно същият ден, извикаха Доненчев, Ангел Траянов и мен и ни утв</w:t>
      </w:r>
      <w:r w:rsidR="004E1BE2" w:rsidRPr="00F03BDA">
        <w:t>ърдиха за сътрудници</w:t>
      </w:r>
      <w:r w:rsidR="00FA67F8" w:rsidRPr="00F03BDA">
        <w:t>.</w:t>
      </w:r>
    </w:p>
    <w:p w14:paraId="7484A310" w14:textId="77777777" w:rsidR="00FA67F8" w:rsidRPr="00F03BDA" w:rsidRDefault="00FA67F8" w:rsidP="007A3F81">
      <w:r w:rsidRPr="00F03BDA">
        <w:t xml:space="preserve">Във войната с германците по западната ни граница беше включена и нашата 2-ра </w:t>
      </w:r>
      <w:r w:rsidR="004E1BE2" w:rsidRPr="00F03BDA">
        <w:t xml:space="preserve">Българска </w:t>
      </w:r>
      <w:r w:rsidRPr="00F03BDA">
        <w:t xml:space="preserve">армия и за нас възникна напрежение, във връзка със снабдяването с боеприпаси. </w:t>
      </w:r>
    </w:p>
    <w:p w14:paraId="1F708BC9" w14:textId="77777777" w:rsidR="00FA67F8" w:rsidRPr="00F03BDA" w:rsidRDefault="00FA67F8" w:rsidP="007A3F81">
      <w:r w:rsidRPr="00F03BDA">
        <w:t xml:space="preserve">На 13 септември, по молба на „Войнишкият комитет”, Отделението беше посетено от група партизани. Няколко дни след това, в Карлово посрещнахме първите части на Съветската армия. </w:t>
      </w:r>
    </w:p>
    <w:p w14:paraId="3BAF51F2" w14:textId="77777777" w:rsidR="00FA67F8" w:rsidRPr="00F03BDA" w:rsidRDefault="00FA67F8" w:rsidP="007A3F81">
      <w:r w:rsidRPr="00F03BDA">
        <w:t>На 15 септември беше арестуван пиротехник Петров, защото е участвал в комитет за борба с партизаните. Замести го пиротехник Марков, който се оказа слаб организатор и специалист. Беше уплашен от „Войнишкият комитет” и се наложи аз да поемам изцяло задълженията му. По това време приключи редовната ни военна служба и ние бяхме веднага мобилизирани до края на войната. Аз изпратих удостоверение до университета, за да се оправдае отсъствието ми.</w:t>
      </w:r>
    </w:p>
    <w:p w14:paraId="4FE78608" w14:textId="77777777" w:rsidR="00FA67F8" w:rsidRPr="00F03BDA" w:rsidRDefault="00FA67F8" w:rsidP="007A3F81">
      <w:r w:rsidRPr="00F03BDA">
        <w:t>Наскоро след това получих пи</w:t>
      </w:r>
      <w:r w:rsidR="00827A03" w:rsidRPr="00F03BDA">
        <w:t>смо от баща ми, който беше още на</w:t>
      </w:r>
      <w:r w:rsidRPr="00F03BDA">
        <w:t xml:space="preserve"> Беломорието. Той правеше анализ на</w:t>
      </w:r>
      <w:r w:rsidR="00827A03" w:rsidRPr="00F03BDA">
        <w:t xml:space="preserve"> политическите събития у нас и м</w:t>
      </w:r>
      <w:r w:rsidRPr="00F03BDA">
        <w:t xml:space="preserve">и даваше съвети. Отговорих му веднага и му благодарих. </w:t>
      </w:r>
    </w:p>
    <w:p w14:paraId="000DC7F0" w14:textId="77777777" w:rsidR="00FA67F8" w:rsidRPr="00F03BDA" w:rsidRDefault="00FA67F8" w:rsidP="007A3F81">
      <w:r w:rsidRPr="00F03BDA">
        <w:lastRenderedPageBreak/>
        <w:t xml:space="preserve">На 21 септември 1944 г. навърших </w:t>
      </w:r>
      <w:r w:rsidR="00B80D9F" w:rsidRPr="00F03BDA">
        <w:t xml:space="preserve">20 години. Приятелите ми от „Войнишкият комитет” ми организираха в бръснарницата на Отделението тържествен ритуал. При специален съпровод с песни и музика, бръснарят Васко Хлебаров официално ме обръсна за първи път. Обявиха, че вече съм пораснал мъж, който освен пиротехниката, следва да се развива и в „друга” насока. Бях им благодарен, като съжалявах, че не разполагам с достатъчно пари, за да ги почерпя по-богато. </w:t>
      </w:r>
    </w:p>
    <w:p w14:paraId="2BBBEC4C" w14:textId="77777777" w:rsidR="00B80D9F" w:rsidRPr="00F03BDA" w:rsidRDefault="00B80D9F" w:rsidP="007A3F81">
      <w:r w:rsidRPr="00F03BDA">
        <w:t xml:space="preserve">В същото време започнахме да комплектуваме и изпращаме за 2-ра </w:t>
      </w:r>
      <w:r w:rsidR="00827A03" w:rsidRPr="00F03BDA">
        <w:t xml:space="preserve">Българска </w:t>
      </w:r>
      <w:r w:rsidRPr="00F03BDA">
        <w:t>армия</w:t>
      </w:r>
      <w:r w:rsidR="00827A03" w:rsidRPr="00F03BDA">
        <w:t>,</w:t>
      </w:r>
      <w:r w:rsidRPr="00F03BDA">
        <w:t xml:space="preserve"> на ден по 30-40 товарни вагона с </w:t>
      </w:r>
      <w:r w:rsidR="00827A03" w:rsidRPr="00F03BDA">
        <w:t>б</w:t>
      </w:r>
      <w:r w:rsidRPr="00F03BDA">
        <w:t>оеприпаси. Освен това</w:t>
      </w:r>
      <w:r w:rsidR="00827A03" w:rsidRPr="00F03BDA">
        <w:t>,</w:t>
      </w:r>
      <w:r w:rsidRPr="00F03BDA">
        <w:t xml:space="preserve"> бяха мобилизирани и изпратени на фронта два наши армейски склада за пиротехници, с които заминаха няколко колеги, сред които и Марин Камбуров. </w:t>
      </w:r>
    </w:p>
    <w:p w14:paraId="6364FC98" w14:textId="77777777" w:rsidR="00B80D9F" w:rsidRPr="00F03BDA" w:rsidRDefault="00B80D9F" w:rsidP="007A3F81">
      <w:r w:rsidRPr="00F03BDA">
        <w:t>Назначеният ни нов помощник-командир Егей Попов, бивш партизанин</w:t>
      </w:r>
      <w:r w:rsidR="00827A03" w:rsidRPr="00F03BDA">
        <w:t>, бързо се сработи с „Войнишкия</w:t>
      </w:r>
      <w:r w:rsidRPr="00F03BDA">
        <w:t xml:space="preserve"> колектив” и въздейства добре политически на войниците в Отделението. </w:t>
      </w:r>
    </w:p>
    <w:p w14:paraId="343B4AA8" w14:textId="77777777" w:rsidR="009C2C2F" w:rsidRPr="00F03BDA" w:rsidRDefault="009C2C2F" w:rsidP="007A3F81">
      <w:r w:rsidRPr="00F03BDA">
        <w:t>Участието ни във войната, увеличи знач</w:t>
      </w:r>
      <w:r w:rsidR="00827A03" w:rsidRPr="00F03BDA">
        <w:t>ително работата ни</w:t>
      </w:r>
      <w:r w:rsidRPr="00F03BDA">
        <w:t>. По телефона, ежедневно</w:t>
      </w:r>
      <w:r w:rsidR="00827A03" w:rsidRPr="00F03BDA">
        <w:t xml:space="preserve"> от Министерството на войната, </w:t>
      </w:r>
      <w:r w:rsidRPr="00F03BDA">
        <w:t xml:space="preserve">получавах необходимите </w:t>
      </w:r>
      <w:r w:rsidR="00827A03" w:rsidRPr="00F03BDA">
        <w:t>нареждания – заявки, които се ду</w:t>
      </w:r>
      <w:r w:rsidRPr="00F03BDA">
        <w:t>блираха от пристигналите за целта на следващият ден приемчици, носещи писма със същите наряди. Ние вадехме боеприпасите от складовете и ги подреждахме на рампата. След подписване на съответните документи, от там ги извозваха с камиони или влакове. Ние</w:t>
      </w:r>
      <w:r w:rsidR="00827A03" w:rsidRPr="00F03BDA">
        <w:t>,</w:t>
      </w:r>
      <w:r w:rsidRPr="00F03BDA">
        <w:t xml:space="preserve"> пиротехниците</w:t>
      </w:r>
      <w:r w:rsidR="00827A03" w:rsidRPr="00F03BDA">
        <w:t>,</w:t>
      </w:r>
      <w:r w:rsidRPr="00F03BDA">
        <w:t xml:space="preserve"> отговаряхме за правилното им окомплектоване и изправност. Нашите грешки бяха свързани с гибелта на</w:t>
      </w:r>
      <w:r w:rsidR="00827A03" w:rsidRPr="00F03BDA">
        <w:t xml:space="preserve"> хора. От нас зависе</w:t>
      </w:r>
      <w:r w:rsidRPr="00F03BDA">
        <w:t>ше и ефективността им при използване в бой. Затова грешките ни се наказваха със затвор, а при установена  умисъл и със смъртна присъда.</w:t>
      </w:r>
    </w:p>
    <w:p w14:paraId="61ABD709" w14:textId="77777777" w:rsidR="009C2C2F" w:rsidRPr="00F03BDA" w:rsidRDefault="009C2C2F" w:rsidP="007A3F81">
      <w:r w:rsidRPr="00F03BDA">
        <w:t xml:space="preserve">За да сме по-близо до складовете и рампата, ние с Дечо и Арменчев се преместихме да спим в една от стаите на караулното. То беше между складовете и рампата. След като определях сутрин какво ще се работи, ги оставях да контролират изпълнението, а аз отивах в канцеларията си в Щаба, където към 10 часа получавах нарядите </w:t>
      </w:r>
      <w:r w:rsidR="00305046" w:rsidRPr="00F03BDA">
        <w:t>за следващият ден от Министерството на войната. След това отивах до рампата да проверя дали работата там е свършена правилно, подписвах съответните документи и предавах боеприпасите на приемчиците. Едва тогава разрешавах товаренето им на вагони и камиони</w:t>
      </w:r>
      <w:r w:rsidR="00827A03" w:rsidRPr="00F03BDA">
        <w:t>,</w:t>
      </w:r>
      <w:r w:rsidR="00305046" w:rsidRPr="00F03BDA">
        <w:t xml:space="preserve"> по предназначение. Всяка вечер лично ходех да заключвам и запечатвам складовете, в които е работено през деня.</w:t>
      </w:r>
    </w:p>
    <w:p w14:paraId="18656377" w14:textId="77777777" w:rsidR="00305046" w:rsidRPr="00F03BDA" w:rsidRDefault="00305046" w:rsidP="007A3F81">
      <w:r w:rsidRPr="00F03BDA">
        <w:t>В края на ноември в Отделението беше сформиран склад за бойни припаси, който следваше да</w:t>
      </w:r>
      <w:r w:rsidR="00650B6E" w:rsidRPr="00F03BDA">
        <w:t xml:space="preserve"> замине през декември с 1-ва Българска армия за Югославия. Командир му беше порутчик Константин Драганов, един от братята, собственици на фабриката за цигари „Слънце”. С него беше мобилизиран и колегата пиротехник Доденчев.</w:t>
      </w:r>
    </w:p>
    <w:p w14:paraId="04A594FD" w14:textId="77777777" w:rsidR="00650B6E" w:rsidRPr="00F03BDA" w:rsidRDefault="00650B6E" w:rsidP="007A3F81">
      <w:r w:rsidRPr="00F03BDA">
        <w:t xml:space="preserve">По същото време баща ми беше мобилизиран отново и с 8-ма Тунджанска </w:t>
      </w:r>
      <w:r w:rsidR="001E5EA5" w:rsidRPr="00F03BDA">
        <w:t>дивизия</w:t>
      </w:r>
      <w:r w:rsidRPr="00F03BDA">
        <w:t xml:space="preserve"> замина за Югославия. </w:t>
      </w:r>
    </w:p>
    <w:p w14:paraId="5F516FB2" w14:textId="77777777" w:rsidR="00650B6E" w:rsidRPr="00F03BDA" w:rsidRDefault="00650B6E" w:rsidP="007A3F81">
      <w:r w:rsidRPr="00F03BDA">
        <w:t xml:space="preserve">От средата на </w:t>
      </w:r>
      <w:r w:rsidR="00C72E82" w:rsidRPr="00F03BDA">
        <w:t xml:space="preserve">октомври до края на ноември, като началник на техническата служба в Отделението, под давление на „Войнишкият комитет” и П. Арменчев, бях въвлечен в действия, които по-късно доста усложниха живота ми. </w:t>
      </w:r>
    </w:p>
    <w:p w14:paraId="5236EBEF" w14:textId="77777777" w:rsidR="00C72E82" w:rsidRPr="00F03BDA" w:rsidRDefault="00827A03" w:rsidP="007A3F81">
      <w:r w:rsidRPr="00F03BDA">
        <w:lastRenderedPageBreak/>
        <w:t>По искане на ОК</w:t>
      </w:r>
      <w:r w:rsidR="00C72E82" w:rsidRPr="00F03BDA">
        <w:t xml:space="preserve"> на БКП – Карлово, П. Арменчев и помощник-команди</w:t>
      </w:r>
      <w:r w:rsidRPr="00F03BDA">
        <w:t>рът</w:t>
      </w:r>
      <w:r w:rsidR="00C72E82" w:rsidRPr="00F03BDA">
        <w:t xml:space="preserve"> Егей Попов, без мое знание започват да изнасят от пристигащите трофейни припаси – патрони, бомби и пушки, още преди да ги приемем и ги предават на ръководителите на МВР – Карлово, Дворянов и Мутафчийски. Изнасяли ги вечер със служебната каруца на Отделението. Причината била, че Министърът на войната Дамян Велчев, не им осигурил достатъчно, а по-късно твърдяха, че даже им отказал. Чрез МВР – Карлово и МВР – Пловдив започва да действа по този начин. </w:t>
      </w:r>
    </w:p>
    <w:p w14:paraId="20061BB9" w14:textId="77777777" w:rsidR="00C72E82" w:rsidRPr="00F03BDA" w:rsidRDefault="00C72E82" w:rsidP="007A3F81">
      <w:r w:rsidRPr="00F03BDA">
        <w:t>По изпращаните ми описи, аз скоро открих липсите. Споделих това с Арменчев и Попов и след доста труден разговор, те признаха за действията си. Бяха принудени да ме заведат в</w:t>
      </w:r>
      <w:r w:rsidR="00827A03" w:rsidRPr="00F03BDA">
        <w:t xml:space="preserve"> ОК на БКП – Карлово, за да ме у</w:t>
      </w:r>
      <w:r w:rsidRPr="00F03BDA">
        <w:t xml:space="preserve">беждават да съдействам за тази дейност. Приех, но при условие, че знам точно количеството на одобрените от мен трофейни </w:t>
      </w:r>
      <w:r w:rsidR="000F12A1" w:rsidRPr="00F03BDA">
        <w:t>боеприпаси</w:t>
      </w:r>
      <w:r w:rsidRPr="00F03BDA">
        <w:t>, които сле</w:t>
      </w:r>
      <w:r w:rsidR="00827A03" w:rsidRPr="00F03BDA">
        <w:t>д това отразявах при оценката като</w:t>
      </w:r>
      <w:r w:rsidRPr="00F03BDA">
        <w:t xml:space="preserve"> негодни и унищожени на полигона. </w:t>
      </w:r>
      <w:r w:rsidR="000F12A1" w:rsidRPr="00F03BDA">
        <w:t>Оставени на рампата уж за приемане, аз ги показвах на Арменчев, а той ги изнасяше вечерта. За около месец и половина им осигурихме около 40 тона, одобрени от мен трофейни припаси, предимно патрони. В тази схема се включи и МВР – Стара Загора. Общо по това време в Отделението бяха получени над 1 000 тона трофейни припаси от първата фаза на войната.</w:t>
      </w:r>
    </w:p>
    <w:p w14:paraId="25625144" w14:textId="77777777" w:rsidR="000F12A1" w:rsidRPr="00F03BDA" w:rsidRDefault="000F12A1" w:rsidP="007A3F81">
      <w:r w:rsidRPr="00F03BDA">
        <w:t xml:space="preserve">Периодът от 1944 до 1945 година от военната ми служба беше най-натоварен и свързан с рискове и отговорности. Придобих опит при снабдяването на цяла една армия в условията на война. Не допуснах нито една грешка при комплектоването им и авария при изпращането и ползването им. </w:t>
      </w:r>
    </w:p>
    <w:p w14:paraId="47D45500" w14:textId="77777777" w:rsidR="000F12A1" w:rsidRPr="00F03BDA" w:rsidRDefault="000F12A1" w:rsidP="007A3F81">
      <w:r w:rsidRPr="00F03BDA">
        <w:t>След приключване на военните действия в Македония и Косово през месец декември, моята работа в Отделението значително намаля, като имах и свободно време.</w:t>
      </w:r>
    </w:p>
    <w:p w14:paraId="37CDBCCA" w14:textId="77777777" w:rsidR="000F12A1" w:rsidRPr="00F03BDA" w:rsidRDefault="000F12A1" w:rsidP="007A3F81">
      <w:r w:rsidRPr="00F03BDA">
        <w:t>Един ден бях изпратен до родното село на Арменчев – Сборище, Новозагорско. Трябваше да взема документи от Общината там. Докато чаках се запознах с един около 75-годишен старец</w:t>
      </w:r>
      <w:r w:rsidR="0006443A" w:rsidRPr="00F03BDA">
        <w:t xml:space="preserve">. Чувайки фамилията ми Ножчев, той ме попита дали имам нещо общо със Стефан Минчев, с прякор Ножчето, който работил в Общината там, но преди 1900 г. От баба си знаех, че са работили в село Камено, Новозагорско, където е роден баща ми. При разговорът ни, старецът си спомни и за баба ми Руска. По-късно съжалявах, че не записах името на този човек. При връщането ми в Стара Загора, баба потвърди, че дядо е работил в Община Сборище. </w:t>
      </w:r>
    </w:p>
    <w:p w14:paraId="6AD0586A" w14:textId="77777777" w:rsidR="0006443A" w:rsidRPr="00F03BDA" w:rsidRDefault="0006443A" w:rsidP="007A3F81">
      <w:r w:rsidRPr="00F03BDA">
        <w:t>Със заповед на Министъра на войната от 1 януари 1945 г. на пиротехниците ни присъдиха офицерско звание „технически подпоручици”. По това време имахме малко работа, като снабдявахме еди</w:t>
      </w:r>
      <w:r w:rsidR="00F861AE" w:rsidRPr="00F03BDA">
        <w:t xml:space="preserve">нствено 1-ва Българска армия и </w:t>
      </w:r>
      <w:r w:rsidRPr="00F03BDA">
        <w:t>им изпращахме вагони с боеприпаси до междинните складове в Унгария.</w:t>
      </w:r>
    </w:p>
    <w:p w14:paraId="55DCBBD7" w14:textId="77777777" w:rsidR="0006443A" w:rsidRPr="00F03BDA" w:rsidRDefault="0006443A" w:rsidP="007A3F81">
      <w:r w:rsidRPr="00F03BDA">
        <w:t>На 15 януари бяха демобилизирани всички войници от моят 22-ри набор, като до края на войната останахме само с Петър Арменчев. Раздялата ни беше много трогателна. От дневника си ще цитирам мислите си от тогава: „Съвместният живот и общата ни съдба</w:t>
      </w:r>
      <w:r w:rsidR="00C16EF3" w:rsidRPr="00F03BDA">
        <w:t xml:space="preserve"> създадоха приятелство п</w:t>
      </w:r>
      <w:r w:rsidR="00F861AE" w:rsidRPr="00F03BDA">
        <w:t>о-близко от ро</w:t>
      </w:r>
      <w:r w:rsidR="00C16EF3" w:rsidRPr="00F03BDA">
        <w:t>днинските ни връзки. С войнишките си приятели си понасял повече несгоди и много малко радости. Съветвали сме се и сме си помагали, затова сме се чувствали необходими един на друг. И изведнъж пътищата ни се разделят, като с наведена глава вс</w:t>
      </w:r>
      <w:r w:rsidR="00F861AE" w:rsidRPr="00F03BDA">
        <w:t>еки поема по своят</w:t>
      </w:r>
      <w:r w:rsidR="00C16EF3" w:rsidRPr="00F03BDA">
        <w:t xml:space="preserve">.  </w:t>
      </w:r>
      <w:r w:rsidR="00C16EF3" w:rsidRPr="00F03BDA">
        <w:lastRenderedPageBreak/>
        <w:t>Та нали животът на всеки от нас е поредица от различни преживявания и събития, оставящи ни хубави или лоши спомени, които не сме длъжни да приемаме такива, каквито са, въпреки желанието ни да ги променяме с оглед на нашите интереси. Миналото си е минало и връщане назад няма. За него можем само да си спомняме и понякога болезнено да съжаляваме.”</w:t>
      </w:r>
    </w:p>
    <w:p w14:paraId="101EFF26" w14:textId="686BC48B" w:rsidR="00C16EF3" w:rsidRPr="00F03BDA" w:rsidRDefault="00C16EF3" w:rsidP="007A3F81">
      <w:r w:rsidRPr="00F03BDA">
        <w:t xml:space="preserve">Скоро след това ръководството на Отделението ми предложи да остана на щатна служба като пиротехник. Поисках малка отсрочка, за да им отговоря. Икономическото положение на семейството ми продължаваше да е тежко. Баща ми беше с 1-ва Българска армия в Унгария, майка ми пенсионерка по болест, а брат ми </w:t>
      </w:r>
      <w:r w:rsidR="001E5EA5" w:rsidRPr="00F03BDA">
        <w:t>абитуриент</w:t>
      </w:r>
      <w:r w:rsidRPr="00F03BDA">
        <w:t>. Аз</w:t>
      </w:r>
      <w:r w:rsidR="00531C25" w:rsidRPr="00F03BDA">
        <w:t xml:space="preserve"> </w:t>
      </w:r>
      <w:r w:rsidRPr="00F03BDA">
        <w:t>им помагах доколкото можех със заплатата ми на пиротехник. Ако се демобилизирах и отидех да следвам докато войната продължаваше, нямаше да имам средства за издръжка. Трябваше да си намеря работа, но къде извън казармата, нямах представа. Затова накрая приех да остана като началник на техническата служба</w:t>
      </w:r>
      <w:r w:rsidR="00331E1E" w:rsidRPr="00F03BDA">
        <w:t xml:space="preserve"> в Отделението до края на войната. </w:t>
      </w:r>
    </w:p>
    <w:p w14:paraId="102F18B1" w14:textId="77777777" w:rsidR="00331E1E" w:rsidRPr="00F03BDA" w:rsidRDefault="00331E1E" w:rsidP="007A3F81">
      <w:r w:rsidRPr="00F03BDA">
        <w:t>От началото на 1945 г. икономическата обстановка в България беше усложнена. Георги Димитров напусна ОФ и се обяви против прехвърлянето на 1-ва Българска арм</w:t>
      </w:r>
      <w:r w:rsidR="00F861AE" w:rsidRPr="00F03BDA">
        <w:t>ия от Югославия в Унгария, което</w:t>
      </w:r>
      <w:r w:rsidRPr="00F03BDA">
        <w:t xml:space="preserve"> предизвика известна дестабилизация. По същото време в Карлово започна да действа Народният съд, което доведе до напрежение в Отделението ни. </w:t>
      </w:r>
    </w:p>
    <w:p w14:paraId="79D30781" w14:textId="77777777" w:rsidR="00331E1E" w:rsidRPr="00F03BDA" w:rsidRDefault="00331E1E" w:rsidP="007A3F81">
      <w:r w:rsidRPr="00F03BDA">
        <w:t>Въпреки обеща</w:t>
      </w:r>
      <w:r w:rsidR="004D2FDA" w:rsidRPr="00F03BDA">
        <w:t>нието си да остана в там</w:t>
      </w:r>
      <w:r w:rsidRPr="00F03BDA">
        <w:t xml:space="preserve"> до края на войната, аз започнах да си търся заместник, за да мога да се демобилизирам. С доводът, че съм студент, уговорих ръководството да ме уволни на 5 март. </w:t>
      </w:r>
    </w:p>
    <w:p w14:paraId="2FD3CB76" w14:textId="77777777" w:rsidR="00331E1E" w:rsidRPr="00F03BDA" w:rsidRDefault="00331E1E" w:rsidP="007A3F81">
      <w:r w:rsidRPr="00F03BDA">
        <w:t>На 3 март получих телеграма от майка ми, че баба е тежко болна. Веднага заминах за Стара Загора и успях да я сваря жива. На 4 март тя почина. Това беше тежка загуба за мен.</w:t>
      </w:r>
    </w:p>
    <w:p w14:paraId="6B314169" w14:textId="77777777" w:rsidR="008C4833" w:rsidRPr="00F03BDA" w:rsidRDefault="008C4833" w:rsidP="007A3F81"/>
    <w:p w14:paraId="5BA7474A" w14:textId="77777777" w:rsidR="008C4833" w:rsidRPr="00F03BDA" w:rsidRDefault="008C4833" w:rsidP="00531C25">
      <w:pPr>
        <w:pStyle w:val="Heading2"/>
      </w:pPr>
      <w:r w:rsidRPr="00F03BDA">
        <w:t>С поделение № 55 413 в 1-ва Българска армия 1945 г.</w:t>
      </w:r>
    </w:p>
    <w:p w14:paraId="3B66BC52" w14:textId="77777777" w:rsidR="008C4833" w:rsidRPr="00F03BDA" w:rsidRDefault="008C4833" w:rsidP="007A3F81">
      <w:pPr>
        <w:rPr>
          <w:b/>
          <w:sz w:val="36"/>
          <w:szCs w:val="36"/>
        </w:rPr>
      </w:pPr>
    </w:p>
    <w:p w14:paraId="6F5378D7" w14:textId="77777777" w:rsidR="008C4833" w:rsidRPr="00F03BDA" w:rsidRDefault="008C4833" w:rsidP="007A3F81">
      <w:r w:rsidRPr="00F03BDA">
        <w:t xml:space="preserve">С подтиснато настроение се завърнах в Отделението. Там се сформираше поделение за главен склад за боеприпаси (№ 55 413), което следваше да замине в състава на 1-ва Българска армия в Унгария. Аз бях назначен за пиротехник в него. В поделението бяха също и Марин Камбуров, който наскоро се беше завърнал от първа фаза на войната, Пеню Иванов и други мои приятели. </w:t>
      </w:r>
    </w:p>
    <w:p w14:paraId="704FD540" w14:textId="77777777" w:rsidR="008C4833" w:rsidRPr="00F03BDA" w:rsidRDefault="008C4833" w:rsidP="007A3F81">
      <w:r w:rsidRPr="00F03BDA">
        <w:t xml:space="preserve">В средата на март потеглихме с 20 товарни вагона за Унгария. Късно следобед пристигнахме в София и ги гарирахме на западна сточна гара. </w:t>
      </w:r>
      <w:r w:rsidR="007575CF" w:rsidRPr="00F03BDA">
        <w:t xml:space="preserve">В покритите вагони се </w:t>
      </w:r>
      <w:r w:rsidR="001E5EA5" w:rsidRPr="00F03BDA">
        <w:t>устроихме</w:t>
      </w:r>
      <w:r w:rsidR="007575CF" w:rsidRPr="00F03BDA">
        <w:t xml:space="preserve"> доста до</w:t>
      </w:r>
      <w:r w:rsidR="00B5448C" w:rsidRPr="00F03BDA">
        <w:t>бре. Командир на поделението беш</w:t>
      </w:r>
      <w:r w:rsidR="00F43947" w:rsidRPr="00F03BDA">
        <w:t>е капитан За</w:t>
      </w:r>
      <w:r w:rsidR="007575CF" w:rsidRPr="00F03BDA">
        <w:t>шев от Костенец.</w:t>
      </w:r>
      <w:r w:rsidR="00B5448C" w:rsidRPr="00F03BDA">
        <w:t xml:space="preserve"> Аз бях в отделен на офицерите вагон, заедно с  двама </w:t>
      </w:r>
      <w:r w:rsidR="00F43947" w:rsidRPr="00F03BDA">
        <w:t>пиротехници и ковчежникът на по</w:t>
      </w:r>
      <w:r w:rsidR="00B5448C" w:rsidRPr="00F03BDA">
        <w:t>делението – Марин Камбуров.</w:t>
      </w:r>
    </w:p>
    <w:p w14:paraId="41B4EFE9" w14:textId="77777777" w:rsidR="00B5448C" w:rsidRPr="00F03BDA" w:rsidRDefault="00B5448C" w:rsidP="007A3F81">
      <w:r w:rsidRPr="00F03BDA">
        <w:lastRenderedPageBreak/>
        <w:t>Бяхме се подготвили за спане, когато чух, че някой пита охраната за мен, назовавайки фамилията ми. Излязох от вагона и видях двама офицери. Представиха ми се като помощник-командири по политическата част на Министерството на войната. Обясниха, че по заповед на началника си, трябва да ме отведат, да нощувам в града. Сутринта щели да ме доведат обратно. Останалите офицери не трябвало да знаят за отсъствието ми. Предадох на Камбуров, че ще нощувам в града и ако не се върна на сутринта да съобщи на капитан Зашев. Тръгнах с известен страх да не бъда ликвидиран за историята с боеприпасите.</w:t>
      </w:r>
    </w:p>
    <w:p w14:paraId="55649AA1" w14:textId="77777777" w:rsidR="00B5448C" w:rsidRPr="00F03BDA" w:rsidRDefault="00F43947" w:rsidP="007A3F81">
      <w:r w:rsidRPr="00F03BDA">
        <w:t>Извън района</w:t>
      </w:r>
      <w:r w:rsidR="00B5448C" w:rsidRPr="00F03BDA">
        <w:t xml:space="preserve"> на гарата ни чакаше военна джипка. Потеглихме с нея за София без да разговаряме. На един рязък завой, докоснах пистолета си и това донякъде ме успокои. Накрая спряхме пред жилищен блок, където ме настаниха в добре обзаведен апартамент. Казаха ми лека нощ и заключиха вратата отвън. Цяла нощ не можах да заспя и в 5 часа бях на крака. В 6 часа същите офицери ме взеха и откараха обратно до гарата. </w:t>
      </w:r>
    </w:p>
    <w:p w14:paraId="0F8CFC4A" w14:textId="77777777" w:rsidR="00B5448C" w:rsidRPr="00F03BDA" w:rsidRDefault="00B5448C" w:rsidP="007A3F81">
      <w:r w:rsidRPr="00F03BDA">
        <w:t>На сле</w:t>
      </w:r>
      <w:r w:rsidR="00F43947" w:rsidRPr="00F03BDA">
        <w:t>дващият ден не потеглихм</w:t>
      </w:r>
      <w:r w:rsidRPr="00F03BDA">
        <w:t>е и вечерта отново дойдоха да ме вземат двама</w:t>
      </w:r>
      <w:r w:rsidR="00F43947" w:rsidRPr="00F03BDA">
        <w:t>та</w:t>
      </w:r>
      <w:r w:rsidRPr="00F03BDA">
        <w:t xml:space="preserve"> офицери. </w:t>
      </w:r>
      <w:r w:rsidR="00EA1614" w:rsidRPr="00F03BDA">
        <w:t xml:space="preserve">Доста пообикаляхме из София, а накрая се качихме на Цариградско шосе, което отново ме разтревожи. Отведоха ме в казарма, непосредствено до шосето. Нощувахме заедно, в тяхната стая. Там накратко ми обясниха, че ме извеждали нощем, за да не бъда отвлечен от хората на Дамян Велчев. Сутринта отново ме върнаха на гарата. </w:t>
      </w:r>
    </w:p>
    <w:p w14:paraId="2EB768A4" w14:textId="77777777" w:rsidR="00EA1614" w:rsidRPr="00F03BDA" w:rsidRDefault="00EA1614" w:rsidP="007A3F81">
      <w:r w:rsidRPr="00F03BDA">
        <w:t>Към 8 часа ни изтеглиха от сточна гара и потеглихме към границата. Влязохме в Сърбия и минахме през Пирот и Нишки бани, като за кратко спряхме на гарата в Ниш. Прекосихме река Морава и продължихме към Белград. Наблюдавах с интерес местата, през които преминавахме, защото за първи път излизах извън България. В близките на линията селища имаше доста ра</w:t>
      </w:r>
      <w:r w:rsidR="00F43947" w:rsidRPr="00F03BDA">
        <w:t>зрушения. Покрай мостовете бяха построени бункери с</w:t>
      </w:r>
      <w:r w:rsidRPr="00F03BDA">
        <w:t xml:space="preserve"> охрана.</w:t>
      </w:r>
      <w:r w:rsidR="00236571" w:rsidRPr="00F03BDA">
        <w:t xml:space="preserve"> Населението покрай гарите беше с дрипав вид и видимо изстрадало от чуждата окупация и войната. На разсъмване минахме покрай хълма „Авала” и след това пристиг</w:t>
      </w:r>
      <w:r w:rsidR="00F43947" w:rsidRPr="00F03BDA">
        <w:t>нахме на гарата в Белград. Там н</w:t>
      </w:r>
      <w:r w:rsidR="00236571" w:rsidRPr="00F03BDA">
        <w:t xml:space="preserve">и стовариха и с камиони през река Сава, ни извозиха до град Земун на река Дунав. Тук започнахме действия за междинен склад за боеприпаси. Това беше по </w:t>
      </w:r>
      <w:r w:rsidR="00F43947" w:rsidRPr="00F03BDA">
        <w:t>времето, когато сраженията, сев</w:t>
      </w:r>
      <w:r w:rsidR="00236571" w:rsidRPr="00F03BDA">
        <w:t xml:space="preserve">ерно от река Драва бяха в крайната си фаза. </w:t>
      </w:r>
    </w:p>
    <w:p w14:paraId="4D36398A" w14:textId="77777777" w:rsidR="00236571" w:rsidRPr="00F03BDA" w:rsidRDefault="00F43947" w:rsidP="007A3F81">
      <w:r w:rsidRPr="00F03BDA">
        <w:t>Град Земун до 1-вата С</w:t>
      </w:r>
      <w:r w:rsidR="00236571" w:rsidRPr="00F03BDA">
        <w:t xml:space="preserve">ветовна война е бил в състава на Австро-Унгарската империя, чиято граница е била река Сава. Там останахме една седмица и за първи път се почувствах като в „Европа”. </w:t>
      </w:r>
      <w:r w:rsidR="00871D23" w:rsidRPr="00F03BDA">
        <w:t>От Земун, пак с камиони, бяхме извозени до град Петроварадин, с красива крепост на река Дунав. С шлепове ни прехвърлиха на гарата в Нови Сад и ни настаниха в композиция от закрити товарни вагони. Беше дъждовно и доста хладно мартенско врем</w:t>
      </w:r>
      <w:r w:rsidRPr="00F03BDA">
        <w:t>е. Тук престояхме два дни, но в</w:t>
      </w:r>
      <w:r w:rsidR="00871D23" w:rsidRPr="00F03BDA">
        <w:t xml:space="preserve"> града не посмяхме да отидем, защото не знаехме кога ще потеглим. Нови Сад беше голям и красив град, предимно с унгарско население. Унгарците били най-многобройни в цялата област Войводина, обхващаща обширната равнина между реките Дунав и Тиса, както и източно от нея – Бачка и Банат. До 1918 г. Войв</w:t>
      </w:r>
      <w:r w:rsidRPr="00F03BDA">
        <w:t>одина била в състава на Австро-У</w:t>
      </w:r>
      <w:r w:rsidR="00871D23" w:rsidRPr="00F03BDA">
        <w:t>нгарската империя, а след това до 1941 г. в съ</w:t>
      </w:r>
      <w:r w:rsidRPr="00F03BDA">
        <w:t>става на Унгария. Сега, въпреки</w:t>
      </w:r>
      <w:r w:rsidR="00871D23" w:rsidRPr="00F03BDA">
        <w:t xml:space="preserve"> присъствието на наши и съветски войски, администрацията и беше Югославска. Гаровите им служители и милицията носеха полувоенни униформи. </w:t>
      </w:r>
      <w:r w:rsidRPr="00F03BDA">
        <w:t xml:space="preserve">Бяха много </w:t>
      </w:r>
      <w:r w:rsidR="001E5EA5" w:rsidRPr="00F03BDA">
        <w:t>недисциплинирани</w:t>
      </w:r>
      <w:r w:rsidRPr="00F03BDA">
        <w:t xml:space="preserve"> и се държаха грубо</w:t>
      </w:r>
      <w:r w:rsidR="00871D23" w:rsidRPr="00F03BDA">
        <w:t xml:space="preserve"> с местното население. Още на </w:t>
      </w:r>
      <w:r w:rsidR="00871D23" w:rsidRPr="00F03BDA">
        <w:lastRenderedPageBreak/>
        <w:t xml:space="preserve">гарата в Белград нашето ръководство ни предупреди да се движим на групи, защото имало случаи на отвличане на наши войници, особено мотористи, заради по-хубавите дрехи и шуби-кожуси. </w:t>
      </w:r>
      <w:r w:rsidR="00206E19" w:rsidRPr="00F03BDA">
        <w:t>Като бивши съюзници на германците и участници в корпуса, нас – българите не ни обичаха. В действителност те мразеха хора от всички различни на сръбската националности. По този повод ще посоча сл</w:t>
      </w:r>
      <w:r w:rsidRPr="00F03BDA">
        <w:t>у</w:t>
      </w:r>
      <w:r w:rsidR="00206E19" w:rsidRPr="00F03BDA">
        <w:t>чая, който наблюдавах на гарат</w:t>
      </w:r>
      <w:r w:rsidRPr="00F03BDA">
        <w:t>а</w:t>
      </w:r>
      <w:r w:rsidR="00206E19" w:rsidRPr="00F03BDA">
        <w:t xml:space="preserve"> в Нови Сад.</w:t>
      </w:r>
    </w:p>
    <w:p w14:paraId="344A346E" w14:textId="095FF60B" w:rsidR="00206E19" w:rsidRPr="00F03BDA" w:rsidRDefault="00206E19" w:rsidP="007A3F81">
      <w:r w:rsidRPr="00F03BDA">
        <w:t>На</w:t>
      </w:r>
      <w:r w:rsidR="00F43947" w:rsidRPr="00F03BDA">
        <w:t xml:space="preserve"> съседният коловоз до нашата ком</w:t>
      </w:r>
      <w:r w:rsidRPr="00F03BDA">
        <w:t xml:space="preserve">позиция имаше покрити около 20 товарни вагона с украински семейства, които насилствено били доведени да работят в Унгария. Сега Съветската армия ги връщаше обратно в Украйна. Охраняващите гарата сръбски милиционери често ги обикаляха, под </w:t>
      </w:r>
      <w:r w:rsidR="001E5EA5" w:rsidRPr="00F03BDA">
        <w:t>претекст</w:t>
      </w:r>
      <w:r w:rsidRPr="00F03BDA">
        <w:t xml:space="preserve"> за спазване на чистотата</w:t>
      </w:r>
      <w:r w:rsidR="00531C25" w:rsidRPr="00F03BDA">
        <w:t xml:space="preserve"> </w:t>
      </w:r>
      <w:r w:rsidRPr="00F03BDA">
        <w:t>в района. При тези про</w:t>
      </w:r>
      <w:r w:rsidR="00F43947" w:rsidRPr="00F03BDA">
        <w:t>верки, ние забелязахме, че</w:t>
      </w:r>
      <w:r w:rsidRPr="00F03BDA">
        <w:t xml:space="preserve"> отнасят от семействата ценни вещи. </w:t>
      </w:r>
    </w:p>
    <w:p w14:paraId="1DCA3CE0" w14:textId="77777777" w:rsidR="00206E19" w:rsidRPr="00F03BDA" w:rsidRDefault="00206E19" w:rsidP="007A3F81">
      <w:r w:rsidRPr="00F03BDA">
        <w:t xml:space="preserve">Възмутени, от нашето ръководство съобщиха това на Съветското комендантство на гарата. Те изпратиха няколко свои войници в нашите вагони да наблюдават. Наскоро след това двама сръбски милиционери започнаха поредната си обиколка в украинските вагони и отново изнесоха вещи.  Съветските войници ги заловиха и ги отведоха в комендантството си. </w:t>
      </w:r>
      <w:r w:rsidR="00117FF5" w:rsidRPr="00F03BDA">
        <w:t xml:space="preserve"> След това разкриха и цял склад с крадени вещи. Всичко беше върнато на собствениците си. </w:t>
      </w:r>
    </w:p>
    <w:p w14:paraId="728E19D7" w14:textId="77777777" w:rsidR="00117FF5" w:rsidRPr="00F03BDA" w:rsidRDefault="00117FF5" w:rsidP="007A3F81">
      <w:r w:rsidRPr="00F03BDA">
        <w:t>След няколко часа видяхме да водят заловените сръбски милиционери, конвоирани от въоръжени съветски войници. Наскоро след това, край</w:t>
      </w:r>
      <w:r w:rsidR="00706733" w:rsidRPr="00F03BDA">
        <w:t xml:space="preserve"> река Дунав чухме няколко залпа</w:t>
      </w:r>
      <w:r w:rsidRPr="00F03BDA">
        <w:t xml:space="preserve"> . По-късно научихме, че били разстреляни като мародери. Това беше добър урок и за нашите войници.</w:t>
      </w:r>
    </w:p>
    <w:p w14:paraId="50823D59" w14:textId="77777777" w:rsidR="00117FF5" w:rsidRPr="00F03BDA" w:rsidRDefault="00117FF5" w:rsidP="007A3F81">
      <w:r w:rsidRPr="00F03BDA">
        <w:t>На третият ден потеглихме на север през долината на река Бачка и на следващият ден пристигнахме в Суботица (Цвабатка). Беше голям железопътен възел, типичен за европейски град с ун</w:t>
      </w:r>
      <w:r w:rsidR="00706733" w:rsidRPr="00F03BDA">
        <w:t>гарско население. От 1918 г. същ</w:t>
      </w:r>
      <w:r w:rsidRPr="00F03BDA">
        <w:t xml:space="preserve">о бил в състава на Югославия, макар и само на 18 км от унгарската граница. От нашето комендантство ни уведомиха, че тук ще останем два дни, докато се уреди прехвърлянето ни през понтонният мост на </w:t>
      </w:r>
      <w:r w:rsidR="00DD608D" w:rsidRPr="00F03BDA">
        <w:t xml:space="preserve">река Дунав при град Бая, в Унгария. Това ни позволи да се разходим в града на няколко пъти и да го опознаем добре. Той почти не беше засегнат от войната. </w:t>
      </w:r>
    </w:p>
    <w:p w14:paraId="2F785D12" w14:textId="77777777" w:rsidR="00DD608D" w:rsidRPr="00F03BDA" w:rsidRDefault="00DD608D" w:rsidP="007A3F81">
      <w:r w:rsidRPr="00F03BDA">
        <w:t>След като потеглихме</w:t>
      </w:r>
      <w:r w:rsidR="00706733" w:rsidRPr="00F03BDA">
        <w:t>,</w:t>
      </w:r>
      <w:r w:rsidRPr="00F03BDA">
        <w:t xml:space="preserve"> се установихме на гарата в градчето Домбовар. После се </w:t>
      </w:r>
      <w:r w:rsidR="001E5EA5" w:rsidRPr="00F03BDA">
        <w:t>придвижихме</w:t>
      </w:r>
      <w:r w:rsidRPr="00F03BDA">
        <w:t xml:space="preserve"> до гарата в Капошвар, където слязохме от вагоните. Установихме се близо до гарата и започнахме да действаме като главен склад за боеприпаси в близост до фронтовата линия. </w:t>
      </w:r>
    </w:p>
    <w:p w14:paraId="379737EF" w14:textId="77777777" w:rsidR="00DD608D" w:rsidRPr="00F03BDA" w:rsidRDefault="00DD608D" w:rsidP="007A3F81">
      <w:r w:rsidRPr="00F03BDA">
        <w:t>Подготвяше се настъпление на нашата армия по линията „Маргит”, град Надканижа и по посока река Мур. По военната поща съобщих на баща си номера на поделението.  Изпратих и първите писма за България. В град Капошвар обаче останахме само една седмица. Почти не успях да опозная самият град, но и той беше запазен от войната.</w:t>
      </w:r>
    </w:p>
    <w:p w14:paraId="3F498EBC" w14:textId="77777777" w:rsidR="00DD608D" w:rsidRPr="00F03BDA" w:rsidRDefault="00DD608D" w:rsidP="007A3F81">
      <w:r w:rsidRPr="00F03BDA">
        <w:t xml:space="preserve">След пробива по линията „Маргит”, на 2 април нашата армия превзе град Надканижа, а на7 април ни наредиха да се прехвърлим в района </w:t>
      </w:r>
      <w:r w:rsidR="00706733" w:rsidRPr="00F03BDA">
        <w:t>му</w:t>
      </w:r>
      <w:r w:rsidRPr="00F03BDA">
        <w:t xml:space="preserve">. Предадохме боеприпасите си на друго поделение и натоварени на влакова композиция се </w:t>
      </w:r>
      <w:r w:rsidR="001E5EA5" w:rsidRPr="00F03BDA">
        <w:t>придвижихме</w:t>
      </w:r>
      <w:r w:rsidRPr="00F03BDA">
        <w:t xml:space="preserve"> на север, покрай езерото Балатон. Беше ранна пролет и „Унгарското море” разкри красотата си. Близо час пътувахме край южните му брегове, с накацали по тях красиви къщи. Само в някои от тях забелязахме съветски </w:t>
      </w:r>
      <w:r w:rsidRPr="00F03BDA">
        <w:lastRenderedPageBreak/>
        <w:t xml:space="preserve">войници. </w:t>
      </w:r>
      <w:r w:rsidR="0038680B" w:rsidRPr="00F03BDA">
        <w:t>След това железопътната линия зави на юг и равнината премина в хълмиста местност, с красиви лозя и овощни градини. На 12 април бяхме в град Надканижа, който въпреки сраженията източно от града, почти нямаше разрушения от войната.</w:t>
      </w:r>
      <w:r w:rsidR="00866D61" w:rsidRPr="00F03BDA">
        <w:t xml:space="preserve"> Временно ни настаниха в бараки край града и започнахме да действаме в помощ на 22-ри армейски склад за боеприпаси. Нег</w:t>
      </w:r>
      <w:r w:rsidR="00706733" w:rsidRPr="00F03BDA">
        <w:t>о</w:t>
      </w:r>
      <w:r w:rsidR="00866D61" w:rsidRPr="00F03BDA">
        <w:t>в пиротехник беше моят съвипус</w:t>
      </w:r>
      <w:r w:rsidR="00706733" w:rsidRPr="00F03BDA">
        <w:t>к</w:t>
      </w:r>
      <w:r w:rsidR="00866D61" w:rsidRPr="00F03BDA">
        <w:t>ник</w:t>
      </w:r>
      <w:r w:rsidR="00706733" w:rsidRPr="00F03BDA">
        <w:t xml:space="preserve"> и </w:t>
      </w:r>
      <w:r w:rsidR="00866D61" w:rsidRPr="00F03BDA">
        <w:t>приятел Васил Паунов. Складът беше устроен при полеви условия, върху няколкостотин декара площ, много добре маскиран и охраняван. Между бараките за личният състав и градът се намираше Военната болница, по това време препълнена с ранени наши и съветски войници. Покрай склада минаваше гл</w:t>
      </w:r>
      <w:r w:rsidR="00706733" w:rsidRPr="00F03BDA">
        <w:t xml:space="preserve">авен път и железопътна линия и </w:t>
      </w:r>
      <w:r w:rsidR="00866D61" w:rsidRPr="00F03BDA">
        <w:t xml:space="preserve">по този начин той беше добре свързан с поделенията по фронтовата линия. Бойните действия продължаваха и непрекъснато пристигаха трофейни припаси и имахме много работа. Натоварени бяха и нашите сапьори при почистването на минните полета от пехотни и танкови мини. Често се натъкваха на мини-сюрпризи и търсеха помощта на нас </w:t>
      </w:r>
      <w:r w:rsidR="00FF1985" w:rsidRPr="00F03BDA">
        <w:t xml:space="preserve">- </w:t>
      </w:r>
      <w:r w:rsidR="00866D61" w:rsidRPr="00F03BDA">
        <w:t xml:space="preserve">пиротехниците. От този вид мини </w:t>
      </w:r>
      <w:r w:rsidR="00D73E91" w:rsidRPr="00F03BDA">
        <w:t xml:space="preserve">бяха загинали няколко сапьори и двама пиротехници. Колегата Паунов ме запозна с няколко такива. Жертвите при сапьорите бяха при откриването им, а не при обезвреждането. Началникът на снабдяването на 1-ва Българска армия подполковник Сокачев се беше разпоредил, ние пиротехниците от складовете, да не се занимаваме с тези мини, а да си гледаме снабдяването на поделенията с боеприпаси. </w:t>
      </w:r>
    </w:p>
    <w:p w14:paraId="03F5A402" w14:textId="416ECCE7" w:rsidR="00D73E91" w:rsidRPr="00F03BDA" w:rsidRDefault="00D73E91" w:rsidP="007A3F81">
      <w:r w:rsidRPr="00F03BDA">
        <w:t xml:space="preserve">Бяха започнали да произвеждат все повече циментови, бакелитови и даже дървени пехотни и танкови мини. </w:t>
      </w:r>
      <w:r w:rsidR="00F227D3" w:rsidRPr="00F03BDA">
        <w:t>Даже и в запалителните устройства</w:t>
      </w:r>
      <w:r w:rsidR="00531C25" w:rsidRPr="00F03BDA">
        <w:t xml:space="preserve"> </w:t>
      </w:r>
      <w:r w:rsidR="00F227D3" w:rsidRPr="00F03BDA">
        <w:t xml:space="preserve">нямаше метални части, което ги правеше трудно откриваеми за специалните уреди на сапьорите. </w:t>
      </w:r>
      <w:r w:rsidR="0025614A" w:rsidRPr="00F03BDA">
        <w:t xml:space="preserve">Още от 1944 г. бяхме възприели от пиротехник Енчев правилото, когато дадена мина не ни е добре известна, да и слагаме тротилова шашка и да я </w:t>
      </w:r>
      <w:r w:rsidR="001E5EA5" w:rsidRPr="00F03BDA">
        <w:t>взривяваме</w:t>
      </w:r>
      <w:r w:rsidR="0025614A" w:rsidRPr="00F03BDA">
        <w:t>.</w:t>
      </w:r>
    </w:p>
    <w:p w14:paraId="01A18ED0" w14:textId="0F156B45" w:rsidR="000C1925" w:rsidRPr="00F03BDA" w:rsidRDefault="001E5EA5" w:rsidP="007A3F81">
      <w:r w:rsidRPr="00F03BDA">
        <w:t>Наскоро</w:t>
      </w:r>
      <w:r w:rsidR="00BA478E" w:rsidRPr="00F03BDA">
        <w:t xml:space="preserve"> след т</w:t>
      </w:r>
      <w:r w:rsidR="00FF1985" w:rsidRPr="00F03BDA">
        <w:t>ова</w:t>
      </w:r>
      <w:r w:rsidR="00BA478E" w:rsidRPr="00F03BDA">
        <w:t>, внезапно при нас дойде колегата Доненчев. Неговият склад беше близо до град Печ, в село Сент Лоренц. Бяха с един майор от Военно-историческият музей, събиращ интересни военни експонати. Поиска да го заведем при мините-сюрпризи, за които знаеше, че са от село Кишканижа. Критикува ни, че се излагаме като пиротехници, защото досега не сме ги обезвредили. Доненечев</w:t>
      </w:r>
      <w:r w:rsidR="00531C25" w:rsidRPr="00F03BDA">
        <w:t xml:space="preserve"> </w:t>
      </w:r>
      <w:r w:rsidR="00BA478E" w:rsidRPr="00F03BDA">
        <w:t>до</w:t>
      </w:r>
      <w:r w:rsidR="00531C25" w:rsidRPr="00F03BDA">
        <w:t>б</w:t>
      </w:r>
      <w:r w:rsidR="00BA478E" w:rsidRPr="00F03BDA">
        <w:t>а</w:t>
      </w:r>
      <w:r w:rsidR="00531C25" w:rsidRPr="00F03BDA">
        <w:t>в</w:t>
      </w:r>
      <w:r w:rsidR="00BA478E" w:rsidRPr="00F03BDA">
        <w:t>и, че е довел майора, за да му осигури един експонат от тях за музея в София. Попитаха ни къде е полето, от което са донесени мините-сюрпризи. Отидоха до там и обещаха, че на връщане ще ни се обадят. Бяхме изненадани, когато след час колата се завърна, но само с майора, защото Доненчев беше загинал при обезвреждането на мина.</w:t>
      </w:r>
    </w:p>
    <w:p w14:paraId="2DF069E0" w14:textId="77777777" w:rsidR="000C1925" w:rsidRPr="00F03BDA" w:rsidRDefault="00BA478E" w:rsidP="007A3F81">
      <w:r w:rsidRPr="00F03BDA">
        <w:t>Взехме няколко одеяла и отидохме да приберем това, което беше останало от колегата. Погребахме го в гробището на Надканижа. Останалите мини-сюрпризи незабавно взривихме с тротилови шашки. Наскоро след това наш к</w:t>
      </w:r>
      <w:r w:rsidR="00FF1985" w:rsidRPr="00F03BDA">
        <w:t>олега обезвреди една такава</w:t>
      </w:r>
      <w:r w:rsidRPr="00F03BDA">
        <w:t>, което не се оказа много трудно, но за съжаление, нашият първенец в ш</w:t>
      </w:r>
      <w:r w:rsidR="00FF1985" w:rsidRPr="00F03BDA">
        <w:t>колата Доненчев загина от същата</w:t>
      </w:r>
      <w:r w:rsidRPr="00F03BDA">
        <w:t>.</w:t>
      </w:r>
    </w:p>
    <w:p w14:paraId="7B1A8592" w14:textId="77777777" w:rsidR="000C1925" w:rsidRPr="00F03BDA" w:rsidRDefault="00BA478E" w:rsidP="007A3F81">
      <w:r w:rsidRPr="00F03BDA">
        <w:t xml:space="preserve">На 13 април град Виена беше превзет от Съветската армия. </w:t>
      </w:r>
      <w:r w:rsidR="006E3D66" w:rsidRPr="00F03BDA">
        <w:t>На 20 април получихме заповед, според която нашето поделение се трансформираше в трофейна група и по догово</w:t>
      </w:r>
      <w:r w:rsidR="00FF1985" w:rsidRPr="00F03BDA">
        <w:t>реност с 3-ти У</w:t>
      </w:r>
      <w:r w:rsidR="006E3D66" w:rsidRPr="00F03BDA">
        <w:t xml:space="preserve">краински фронт, следваше да действа в района на град Вихер-Нойщад, Виенска област. Трофейната група замина без мен, защото Паунов, временно беше прехвърлен в поделението на </w:t>
      </w:r>
      <w:r w:rsidR="006E3D66" w:rsidRPr="00F03BDA">
        <w:lastRenderedPageBreak/>
        <w:t>загиналият Доненчев, а аз заех неговото място. В края на април получих писмо от моето поделение, че са се настанили в село Золенау.</w:t>
      </w:r>
    </w:p>
    <w:p w14:paraId="43833D85" w14:textId="77777777" w:rsidR="000C1925" w:rsidRPr="00F03BDA" w:rsidRDefault="006E3D66" w:rsidP="007A3F81">
      <w:r w:rsidRPr="00F03BDA">
        <w:t>Командир на 22-ри а</w:t>
      </w:r>
      <w:r w:rsidR="00FF1985" w:rsidRPr="00F03BDA">
        <w:t>рмейски склад беше запасен пору</w:t>
      </w:r>
      <w:r w:rsidRPr="00F03BDA">
        <w:t xml:space="preserve">чик, по професия учител. До края на войната голямото местене на военни поделения доста ни затрудни в работата, особено при разминиране на изоставените минни полета и трофейни припаси. Наложи ми се и аз да ходя в близост до селата Мурска Собота и Летене, в помощ на сапьорите, а там немците ни обстрелваха с </w:t>
      </w:r>
      <w:r w:rsidR="001E5EA5" w:rsidRPr="00F03BDA">
        <w:t>минохвъргачки</w:t>
      </w:r>
      <w:r w:rsidRPr="00F03BDA">
        <w:t xml:space="preserve">. Веднъж имаше и опит немски самолет да </w:t>
      </w:r>
      <w:r w:rsidR="001E5EA5" w:rsidRPr="00F03BDA">
        <w:t>бомбардира</w:t>
      </w:r>
      <w:r w:rsidRPr="00F03BDA">
        <w:t xml:space="preserve"> склада ни.</w:t>
      </w:r>
    </w:p>
    <w:p w14:paraId="1CDBE2C6" w14:textId="5ACD661F" w:rsidR="000C1925" w:rsidRPr="00F03BDA" w:rsidRDefault="004F143F" w:rsidP="007A3F81">
      <w:r w:rsidRPr="00F03BDA">
        <w:t xml:space="preserve">В края на април се срещнах с баща ми за първи път на фронта. Като началник на автомобилно снабдяване на 8-ма Тунджанска </w:t>
      </w:r>
      <w:r w:rsidR="001E5EA5" w:rsidRPr="00F03BDA">
        <w:t>дивизия</w:t>
      </w:r>
      <w:r w:rsidRPr="00F03BDA">
        <w:t>, той беше дошъл до Щаба на 1-ва Българска армия, който тогава беше в Надканижа.</w:t>
      </w:r>
      <w:r w:rsidR="005D336F" w:rsidRPr="00F03BDA">
        <w:t xml:space="preserve"> Срещата ни беше кратка и бе</w:t>
      </w:r>
      <w:r w:rsidR="000A07A4" w:rsidRPr="00F03BDA">
        <w:t>з</w:t>
      </w:r>
      <w:r w:rsidR="005D336F" w:rsidRPr="00F03BDA">
        <w:t xml:space="preserve"> сантименталности. Разпитва ме главно за последните дни на баба Руска, неговата майка. Подари ми едно войнишко </w:t>
      </w:r>
      <w:r w:rsidR="001E5EA5" w:rsidRPr="00F03BDA">
        <w:t>одеяло</w:t>
      </w:r>
      <w:r w:rsidR="005D336F" w:rsidRPr="00F03BDA">
        <w:t>, обещахме си да си пишем и замина. Тази среща ме</w:t>
      </w:r>
      <w:r w:rsidR="00F03BDA">
        <w:t xml:space="preserve"> </w:t>
      </w:r>
      <w:r w:rsidR="005D336F" w:rsidRPr="00F03BDA">
        <w:t>разстрои малко.</w:t>
      </w:r>
    </w:p>
    <w:p w14:paraId="3A977609" w14:textId="4113E8DE" w:rsidR="000C1925" w:rsidRPr="00F03BDA" w:rsidRDefault="005D336F" w:rsidP="007A3F81">
      <w:r w:rsidRPr="00F03BDA">
        <w:t xml:space="preserve">Въз основа на опита, които имах от 2-ро огнестрелно отделение, въведох известна промяна в организацията на работа и отчетността на боеприпасите. Често ползвахме за товарачи военнопрестъпници (унгарци и италианци) от близкият лагер. На ден товарихме по 25-30 </w:t>
      </w:r>
      <w:r w:rsidR="00F03BDA" w:rsidRPr="00F03BDA">
        <w:t>камиона за</w:t>
      </w:r>
      <w:r w:rsidRPr="00F03BDA">
        <w:t xml:space="preserve"> различните поделения. Цялостното снабдяване на армията ни се осъществяваше от Общото оръжейно снабдяване (ООС), с началник подполковник Сокачев. Разполагахме с добра мрежа от временни складове, които бързо се преустройваха в зависимост от движението на поделенията и сраженията, които се водеха. Охраната на складовете се осигуряваше от строевите офицери, което беше доста трудна и и</w:t>
      </w:r>
      <w:r w:rsidR="00AC5ECC" w:rsidRPr="00F03BDA">
        <w:t>зискваща добра дисциплина задача</w:t>
      </w:r>
      <w:r w:rsidRPr="00F03BDA">
        <w:t xml:space="preserve">. По този повод ще изложа един случай, от който и аз бях потърпевш. </w:t>
      </w:r>
      <w:r w:rsidR="00FD6AEA" w:rsidRPr="00F03BDA">
        <w:t>Пред бараката, в която нощувахме със строевия офицер Илия Панайотов, бяхме поставили маса</w:t>
      </w:r>
      <w:r w:rsidR="00AC5ECC" w:rsidRPr="00F03BDA">
        <w:t>, на която се хранехме. С</w:t>
      </w:r>
      <w:r w:rsidR="00FD6AEA" w:rsidRPr="00F03BDA">
        <w:t>лед вечеря често взимахме от военно-пленническият лагер едно италианче</w:t>
      </w:r>
      <w:r w:rsidR="00966F1C" w:rsidRPr="00F03BDA">
        <w:t xml:space="preserve">, което много добре </w:t>
      </w:r>
      <w:r w:rsidR="001E5EA5" w:rsidRPr="00F03BDA">
        <w:t>свиреше</w:t>
      </w:r>
      <w:r w:rsidR="00966F1C" w:rsidRPr="00F03BDA">
        <w:t xml:space="preserve"> на цигулка</w:t>
      </w:r>
      <w:r w:rsidR="004B613E" w:rsidRPr="00F03BDA">
        <w:t>, а за отплата ние го хранехме. По същото време дойде свръзката на Панайотов и д</w:t>
      </w:r>
      <w:r w:rsidR="00AC5ECC" w:rsidRPr="00F03BDA">
        <w:t>оложи, че в района</w:t>
      </w:r>
      <w:r w:rsidR="004B613E" w:rsidRPr="00F03BDA">
        <w:t xml:space="preserve"> на ск</w:t>
      </w:r>
      <w:r w:rsidR="001E5EA5" w:rsidRPr="00F03BDA">
        <w:t>л</w:t>
      </w:r>
      <w:r w:rsidR="004B613E" w:rsidRPr="00F03BDA">
        <w:t>ада е дошъл началникът на артилерията н</w:t>
      </w:r>
      <w:r w:rsidR="00AC5ECC" w:rsidRPr="00F03BDA">
        <w:t>а 1-ва Българска армия. Подпору</w:t>
      </w:r>
      <w:r w:rsidR="004B613E" w:rsidRPr="00F03BDA">
        <w:t>чик</w:t>
      </w:r>
      <w:r w:rsidR="00AC5ECC" w:rsidRPr="00F03BDA">
        <w:t>ът</w:t>
      </w:r>
      <w:r w:rsidR="004B613E" w:rsidRPr="00F03BDA">
        <w:t xml:space="preserve"> приведе в ред униформата си</w:t>
      </w:r>
      <w:r w:rsidR="00AC5ECC" w:rsidRPr="00F03BDA">
        <w:t xml:space="preserve"> и</w:t>
      </w:r>
      <w:r w:rsidR="004B613E" w:rsidRPr="00F03BDA">
        <w:t xml:space="preserve"> отиде да го посрещне. Понеже не го познавах и аз отидох да го видя. Не си приведох в ред униформата</w:t>
      </w:r>
      <w:r w:rsidR="00AC5ECC" w:rsidRPr="00F03BDA">
        <w:t>,</w:t>
      </w:r>
      <w:r w:rsidR="004B613E" w:rsidRPr="00F03BDA">
        <w:t xml:space="preserve"> като не си закопчах куртката и сложих кепето. Като нестроеви офицери, пиротехниците не спазвахме строевите порядки. Полковникът беше сварил един от войниците да пуши цигара и се караше на Панайотов за лошата дисциплина. Аз бях малко встрани, но полковникът ме забеляза и повика. След като му се представих като пиротехник на склада, той още повече се раздразни. Нареди на придружаващият го офицер и двамата с Панайотов да бъдем наказани с по четвърт месечна заплата. Вместо и аз да приема наказани</w:t>
      </w:r>
      <w:r w:rsidR="00AC5ECC" w:rsidRPr="00F03BDA">
        <w:t>ето, както направи Панайотов,</w:t>
      </w:r>
      <w:r w:rsidR="004B613E" w:rsidRPr="00F03BDA">
        <w:t xml:space="preserve"> доста нахално му отговорих, че служа на Родината, а не за пари. Веднага наказанието ми беше увеличено на половин работна заплата. </w:t>
      </w:r>
      <w:r w:rsidR="00E23C0D" w:rsidRPr="00F03BDA">
        <w:t>Осъзнах,</w:t>
      </w:r>
      <w:r w:rsidR="00AC5ECC" w:rsidRPr="00F03BDA">
        <w:t xml:space="preserve"> че съм нарушил важно правило от</w:t>
      </w:r>
      <w:r w:rsidR="00E23C0D" w:rsidRPr="00F03BDA">
        <w:t xml:space="preserve"> военният устав, а именно да не се навърташ около началниците, освен ако не си повикан.</w:t>
      </w:r>
    </w:p>
    <w:p w14:paraId="5F980245" w14:textId="77777777" w:rsidR="000C1925" w:rsidRPr="00F03BDA" w:rsidRDefault="00E23C0D" w:rsidP="007A3F81">
      <w:r w:rsidRPr="00F03BDA">
        <w:t xml:space="preserve">В края на април нашата армия премина през река Мур и навлезе в Словения към град Марибор, а при Радкенсбург нахлу и в Австрия, достигайки до градчето Лайбниц. След падането на Берлин на 30 април, очаквахме всеки момент да дойде краят на войната. В началото на май се </w:t>
      </w:r>
      <w:r w:rsidRPr="00F03BDA">
        <w:lastRenderedPageBreak/>
        <w:t>носеха слухове за това, но военните действия продължаваха. След като завзе Марибор, в южна Австрия войската ни достигна до град Клагенфурт. Щабът на 1-ва Българска армия се премести в Лайбниц, Австрия.</w:t>
      </w:r>
    </w:p>
    <w:p w14:paraId="659C0A73" w14:textId="77777777" w:rsidR="000C1925" w:rsidRPr="00F03BDA" w:rsidRDefault="00E23C0D" w:rsidP="007A3F81">
      <w:r w:rsidRPr="00F03BDA">
        <w:t xml:space="preserve">Преди това на 6 май – </w:t>
      </w:r>
      <w:r w:rsidR="00AC5ECC" w:rsidRPr="00F03BDA">
        <w:t>„</w:t>
      </w:r>
      <w:r w:rsidRPr="00F03BDA">
        <w:t>Денят на храбростта</w:t>
      </w:r>
      <w:r w:rsidR="00AC5ECC" w:rsidRPr="00F03BDA">
        <w:t>”</w:t>
      </w:r>
      <w:r w:rsidRPr="00F03BDA">
        <w:t>, се проведе голям парад. Участваха представителните части на всички поделения на 1-ва Българска армия. Парадът приеха маршал Толбухин и генерал Владимир Стойчев.</w:t>
      </w:r>
    </w:p>
    <w:p w14:paraId="2E49C182" w14:textId="77777777" w:rsidR="000C1925" w:rsidRPr="00F03BDA" w:rsidRDefault="00307C4F" w:rsidP="007A3F81">
      <w:r w:rsidRPr="00F03BDA">
        <w:t>На 9 май най-после беше обявена капитулацията на Германия. Настъпи края на едно голямо безумие, в което загинаха над 50 милиона души и причини огромни икономически загуби.  Тогава ми беше трудно да приема, че това беше дело на най-великите и развити страни в света.</w:t>
      </w:r>
    </w:p>
    <w:p w14:paraId="5E9168FF" w14:textId="77777777" w:rsidR="000C1925" w:rsidRPr="00F03BDA" w:rsidRDefault="00307C4F" w:rsidP="007A3F81">
      <w:r w:rsidRPr="00F03BDA">
        <w:t>И след 9 май нашата армия продължи да преследва и се сражава с бързо отстъпващата армия „власовски” формирования, които се стремяха да се предадат на англо-американските части, настъпващи от Италия. „Власовците” бяха създадени</w:t>
      </w:r>
      <w:r w:rsidR="00AC5ECC" w:rsidRPr="00F03BDA">
        <w:t xml:space="preserve"> от руски </w:t>
      </w:r>
      <w:r w:rsidR="001E5EA5" w:rsidRPr="00F03BDA">
        <w:t>военнопленници</w:t>
      </w:r>
      <w:r w:rsidR="00AC5ECC" w:rsidRPr="00F03BDA">
        <w:t>,</w:t>
      </w:r>
      <w:r w:rsidRPr="00F03BDA">
        <w:t xml:space="preserve"> обявени от СССР за изменници на родината. Страхуваха се, че след залавянето им ще бъдат разстреляни.</w:t>
      </w:r>
    </w:p>
    <w:p w14:paraId="0B75F780" w14:textId="77777777" w:rsidR="000C1925" w:rsidRPr="00F03BDA" w:rsidRDefault="00307C4F" w:rsidP="007A3F81">
      <w:r w:rsidRPr="00F03BDA">
        <w:t>На 11 май от 22-ри склад беше сформирана група от 15 човека, един строеви офицер и аз като пиротехник. С три камиона трябваше да се придвижим до градчето Лайбниц в Австрия. Там трябваше да</w:t>
      </w:r>
      <w:r w:rsidR="006E1A5A" w:rsidRPr="00F03BDA">
        <w:t xml:space="preserve"> организираме извозването на изоставените от немците боеприпаси и оръжие. По пътя настигнахме придвижващи се наши моторизирани и пехотни части. Аз бях в един камион с помощник-пиротехник и няколко от войниците. Шофьорът ни нямаше много опит и караше трофеен камион „Фиат”. След като се смесихме с другите час</w:t>
      </w:r>
      <w:r w:rsidR="000D5580" w:rsidRPr="00F03BDA">
        <w:t>ти, изостанахме от наш</w:t>
      </w:r>
      <w:r w:rsidR="006E1A5A" w:rsidRPr="00F03BDA">
        <w:t>ите два камиона. Налагаше се често да спираме поради задръстванията и облаците прах. Близо до Австрий</w:t>
      </w:r>
      <w:r w:rsidR="000D5580" w:rsidRPr="00F03BDA">
        <w:t>ската граница се ударихме в каросерията на спрял</w:t>
      </w:r>
      <w:r w:rsidR="006E1A5A" w:rsidRPr="00F03BDA">
        <w:t xml:space="preserve"> камион и</w:t>
      </w:r>
      <w:r w:rsidR="000D5580" w:rsidRPr="00F03BDA">
        <w:t xml:space="preserve"> на нашият се запали моторът. Сл</w:t>
      </w:r>
      <w:r w:rsidR="006E1A5A" w:rsidRPr="00F03BDA">
        <w:t xml:space="preserve">ед като го загасихме, се оказа, че повече не можем да продължим с него. Скоро </w:t>
      </w:r>
      <w:r w:rsidR="000D5580" w:rsidRPr="00F03BDA">
        <w:t>при нас спря една кола</w:t>
      </w:r>
      <w:r w:rsidR="006E1A5A" w:rsidRPr="00F03BDA">
        <w:t xml:space="preserve">, която също беше изостанала. </w:t>
      </w:r>
      <w:r w:rsidR="0056204C" w:rsidRPr="00F03BDA">
        <w:t>Натоварихме част от багажа си на нея и се уговорихме, след като пристигнат да се върнат и да ни вземат</w:t>
      </w:r>
      <w:r w:rsidR="00203ACB" w:rsidRPr="00F03BDA">
        <w:t>. При нас дойде и военната полиция</w:t>
      </w:r>
      <w:r w:rsidR="007C2A27" w:rsidRPr="00F03BDA">
        <w:t>, която ни помогна да изместим от пътя камиона си, като н</w:t>
      </w:r>
      <w:r w:rsidR="001C5133" w:rsidRPr="00F03BDA">
        <w:t>и обещаха и да ни извозят</w:t>
      </w:r>
      <w:r w:rsidR="007C2A27" w:rsidRPr="00F03BDA">
        <w:t xml:space="preserve"> до Лайбниц.</w:t>
      </w:r>
    </w:p>
    <w:p w14:paraId="47A49C73" w14:textId="77777777" w:rsidR="000C1925" w:rsidRPr="00F03BDA" w:rsidRDefault="007C2A27" w:rsidP="007A3F81">
      <w:r w:rsidRPr="00F03BDA">
        <w:t>Наскоро след това от моторизираната колона се отдели кола и спря до нас. Бях изненадан, когато от нея слезе баща ми. Накратко му обясних на къде отиваме и какво ни се случи. Той ми обеща, че като началник на автоснабдяването на 8-ма Тунджанска дивизия, да ми изпрати камион</w:t>
      </w:r>
      <w:r w:rsidR="001C5133" w:rsidRPr="00F03BDA">
        <w:t xml:space="preserve"> да ни вземе</w:t>
      </w:r>
      <w:r w:rsidRPr="00F03BDA">
        <w:t xml:space="preserve">. На тази наша втора среща на фронта нямахме повече време да говорим. След заминаването му, скоро пристигна изпратеният от баща ми камиони с него до вечерта бяхме в Лайбниц. Там лесно открихме останалите от нашето поделение, които се бяха настанили близо до шосето към </w:t>
      </w:r>
      <w:r w:rsidR="00BA0D1F" w:rsidRPr="00F03BDA">
        <w:t xml:space="preserve">град </w:t>
      </w:r>
      <w:r w:rsidRPr="00F03BDA">
        <w:t>Грац.</w:t>
      </w:r>
      <w:r w:rsidR="00BA0D1F" w:rsidRPr="00F03BDA">
        <w:t xml:space="preserve"> Нашите тъкмо приготвяха един от камионите ни да ни прибере. Настанихме</w:t>
      </w:r>
      <w:r w:rsidR="001C5133" w:rsidRPr="00F03BDA">
        <w:t xml:space="preserve"> се в палатка до останалите</w:t>
      </w:r>
      <w:r w:rsidR="00BA0D1F" w:rsidRPr="00F03BDA">
        <w:t xml:space="preserve"> войници. Бях приятно изненадан от красивата полупланинска панорама, която се разкриваше от временният ни бивак. На запад, зад гористите хълмове се подаваха кулите и стените на старинен замък, който по-късно разбрахме, че е стар католически манастир.</w:t>
      </w:r>
    </w:p>
    <w:p w14:paraId="1112D567" w14:textId="77777777" w:rsidR="000C1925" w:rsidRPr="00F03BDA" w:rsidRDefault="00BA0D1F" w:rsidP="007A3F81">
      <w:r w:rsidRPr="00F03BDA">
        <w:t xml:space="preserve">Лайбниц се оказа малко, старинно и добре благоустроено градче с централен правоъгълен площад. На него се намираха Общината, църквата и градският хотел. В последният и околните </w:t>
      </w:r>
      <w:r w:rsidRPr="00F03BDA">
        <w:lastRenderedPageBreak/>
        <w:t xml:space="preserve">сгради беше разположен Щабът на нашата армия. До края на престоят ни обаче, ние останахме настанени в палатките. От някъде нашите войници домъкнаха радиоапарат, който свързахме с кабел за един от крайпътните електрически стълбове и всяка вечер до късно слушахме музика. </w:t>
      </w:r>
      <w:r w:rsidR="00C34E4E" w:rsidRPr="00F03BDA">
        <w:t>Австрийските станции предаваха много хубави тиролски песни и музика от опери и валсове.</w:t>
      </w:r>
    </w:p>
    <w:p w14:paraId="1A9179EE" w14:textId="2FB213DC" w:rsidR="000C1925" w:rsidRPr="00F03BDA" w:rsidRDefault="00C34E4E" w:rsidP="007A3F81">
      <w:r w:rsidRPr="00F03BDA">
        <w:t xml:space="preserve">В Лайбниц бяхме около 10-тина дни и успяхме да организираме извозването на доста трофейни припаси и военно </w:t>
      </w:r>
      <w:r w:rsidR="001E5EA5" w:rsidRPr="00F03BDA">
        <w:t>снаряжение</w:t>
      </w:r>
      <w:r w:rsidRPr="00F03BDA">
        <w:t>. Особено ценни за нашата армия бяха далекобойните 22-сантиметрови мотор</w:t>
      </w:r>
      <w:r w:rsidR="001E5EA5" w:rsidRPr="00F03BDA">
        <w:t>и</w:t>
      </w:r>
      <w:r w:rsidRPr="00F03BDA">
        <w:t xml:space="preserve">зирани оръдия. Всяко от тях беше на отделен прицеп, теглен от мощни верижни влекачи. </w:t>
      </w:r>
      <w:r w:rsidR="00F03BDA" w:rsidRPr="00F03BDA">
        <w:t>Снаряд</w:t>
      </w:r>
      <w:r w:rsidR="00F03BDA">
        <w:t xml:space="preserve"> </w:t>
      </w:r>
      <w:r w:rsidRPr="00F03BDA">
        <w:t>за тези оръдия тежеше 103 кг.</w:t>
      </w:r>
    </w:p>
    <w:p w14:paraId="59FF6B10" w14:textId="77777777" w:rsidR="000C1925" w:rsidRPr="00F03BDA" w:rsidRDefault="00C34E4E" w:rsidP="007A3F81">
      <w:r w:rsidRPr="00F03BDA">
        <w:t>На 15 май бях на площада, когато генерал Стойчев посрещна група от съюзнически генерали и офицери. Преди това нашите предни части се бяха срещнали с тях при гард Клагенфрут.</w:t>
      </w:r>
    </w:p>
    <w:p w14:paraId="36BB2938" w14:textId="77777777" w:rsidR="000C1925" w:rsidRPr="00F03BDA" w:rsidRDefault="00C34E4E" w:rsidP="007A3F81">
      <w:r w:rsidRPr="00F03BDA">
        <w:t>Направи ми впечатление, че австрийското население, въпреки 6-годишната война, беше много по-добре материално от унгарското. Даже чуждата окупация не им създаваше затруднения при снабдяването с хранителни продукти. Липсваше обаче мъжкото население между 17 и 60 години. Въпреки окупацията, местната администрация продължаваше да работи под контрола на военните наши коменданти.</w:t>
      </w:r>
    </w:p>
    <w:p w14:paraId="45290C1B" w14:textId="77777777" w:rsidR="000C1925" w:rsidRPr="00F03BDA" w:rsidRDefault="00C34E4E" w:rsidP="007A3F81">
      <w:r w:rsidRPr="00F03BDA">
        <w:t>Съгласно предварителната уговорка със Съюзниците, нашите части следваше да се изтеглят от южна Австрия до 22 май. Те обаче не можаха да спазят напълно този срок и на гара Р</w:t>
      </w:r>
      <w:r w:rsidR="00413F91" w:rsidRPr="00F03BDA">
        <w:t>адкенсбург ни бяха</w:t>
      </w:r>
      <w:r w:rsidR="00B41DF1" w:rsidRPr="00F03BDA">
        <w:t xml:space="preserve"> върнати от англичаните, натоварените машини от една фабрика за велосипеди. Съветската армия обаче успя да изнесе машините на един завод за оптически уреди край град Грац. Тя си отмъщаваше за грабежите на немските войски в СССР. Там били ограбвани не само заводите, но и домовете на хората, а при о</w:t>
      </w:r>
      <w:r w:rsidR="00413F91" w:rsidRPr="00F03BDA">
        <w:t>тстъплението, разрушавали и цели</w:t>
      </w:r>
      <w:r w:rsidR="00B41DF1" w:rsidRPr="00F03BDA">
        <w:t xml:space="preserve"> селища. Войната създаваше условия за проявяване на първобитната човешка природа. Самите австрийци обаче считаха, че не са длъжни да отговарят за действията на немската армия, която ги беше окупирала от 1938 г., а след това тя ги въвлече и във войната.</w:t>
      </w:r>
    </w:p>
    <w:p w14:paraId="52C23B94" w14:textId="77777777" w:rsidR="000C1925" w:rsidRPr="00F03BDA" w:rsidRDefault="00B41DF1" w:rsidP="007A3F81">
      <w:r w:rsidRPr="00F03BDA">
        <w:t>Ние напуснахме Лайбниц заедно с последните наши части.</w:t>
      </w:r>
    </w:p>
    <w:p w14:paraId="00747975" w14:textId="77777777" w:rsidR="000C1925" w:rsidRPr="00F03BDA" w:rsidRDefault="00B41DF1" w:rsidP="007A3F81">
      <w:r w:rsidRPr="00F03BDA">
        <w:t xml:space="preserve">На 22 юни се завърнах в 22-ри  склад, където сварих колегата Васил Паунов и на следващият ден се включих в работата му. След приключване на военните действия, следваше да се приберат всички боеприпаси и годните за съхранение </w:t>
      </w:r>
      <w:r w:rsidR="00413F91" w:rsidRPr="00F03BDA">
        <w:t xml:space="preserve">и </w:t>
      </w:r>
      <w:r w:rsidRPr="00F03BDA">
        <w:t xml:space="preserve">да се подготвят за извозване към България. Същото трябваше да се направи и с трофейните такива, както и със събраните мини от разминираните полета. По време на отсъствието ми, в склада бяха докарани от сапьори няколко хиляди танкови мини, със снети запалки и детонатори. </w:t>
      </w:r>
      <w:r w:rsidR="00556186" w:rsidRPr="00F03BDA">
        <w:t>В помощ ни беше изпратена група войници от друго поделение.</w:t>
      </w:r>
    </w:p>
    <w:p w14:paraId="0F642512" w14:textId="77777777" w:rsidR="000C1925" w:rsidRPr="00F03BDA" w:rsidRDefault="00556186" w:rsidP="007A3F81">
      <w:r w:rsidRPr="00F03BDA">
        <w:t xml:space="preserve">На следващият ден сутринта, докато бях на доклад при командира, се дочу силен взрив. Бързо отидохме до мястото на експлозията. Оказа се, че на около 250 метра от складираните противотанкови мини, е експлоадирал първият камион, натоварен с тях. Според Паунов най-вероятно някоя мина е оставена със запалка или с детонатор. Така те можеха да издържат тежест </w:t>
      </w:r>
      <w:r w:rsidRPr="00F03BDA">
        <w:lastRenderedPageBreak/>
        <w:t>до 90 кг. Тази мина явно е била някъде под натоварените други мини. На мястото на взрива имаше малка канавка и при тръскането на камиона се е получила необходимата тежест. Избухналата мина е послужила за детонат</w:t>
      </w:r>
      <w:r w:rsidR="00413F91" w:rsidRPr="00F03BDA">
        <w:t>ор на останалите</w:t>
      </w:r>
      <w:r w:rsidRPr="00F03BDA">
        <w:t>. На камиона върху мините били качени четирима войници, които трябвало да са разтоварачи на гарата. На мястото на експлозията имаше само една голяма яма и никакви следи от камиона, войниците и шофьора. Наложи се да строят останалите войници,</w:t>
      </w:r>
      <w:r w:rsidR="00413F91" w:rsidRPr="00F03BDA">
        <w:t xml:space="preserve"> за да се разбере кои са загинал</w:t>
      </w:r>
      <w:r w:rsidRPr="00F03BDA">
        <w:t>ите им другари.</w:t>
      </w:r>
    </w:p>
    <w:p w14:paraId="0FEED36C" w14:textId="13EE5CC8" w:rsidR="000C1925" w:rsidRPr="00F03BDA" w:rsidRDefault="00556186" w:rsidP="007A3F81">
      <w:r w:rsidRPr="00F03BDA">
        <w:t xml:space="preserve">След 25 май доста от поделенията от района на Надканижа, получиха график за извозването им към България, което следваше да </w:t>
      </w:r>
      <w:r w:rsidR="00F03BDA" w:rsidRPr="00F03BDA">
        <w:t>започне от</w:t>
      </w:r>
      <w:r w:rsidRPr="00F03BDA">
        <w:t xml:space="preserve"> началото на юни. 22-ри склад също щеше да се завърне, но след натоварване на всички боеприпаси.  Аз получих заповед да замина за моето поделение № 55</w:t>
      </w:r>
      <w:r w:rsidR="00611F67" w:rsidRPr="00F03BDA">
        <w:t> </w:t>
      </w:r>
      <w:r w:rsidRPr="00F03BDA">
        <w:t>413</w:t>
      </w:r>
      <w:r w:rsidR="00611F67" w:rsidRPr="00F03BDA">
        <w:t xml:space="preserve">, в селището Золенау, Виенска област, </w:t>
      </w:r>
      <w:r w:rsidR="00413F91" w:rsidRPr="00F03BDA">
        <w:t>от</w:t>
      </w:r>
      <w:r w:rsidR="00611F67" w:rsidRPr="00F03BDA">
        <w:t xml:space="preserve"> състава на Трофейната група. В нея бяха включени 10 камиона с шофьорите, няколко леки коли, няколко специалисти (пиротехник, оръжеен и авиотехник), военна радиостанция, малка ремонтна ра</w:t>
      </w:r>
      <w:r w:rsidR="00413F91" w:rsidRPr="00F03BDA">
        <w:t>б</w:t>
      </w:r>
      <w:r w:rsidR="00611F67" w:rsidRPr="00F03BDA">
        <w:t>отилница и няколко композиции от по 50 товарн</w:t>
      </w:r>
      <w:r w:rsidR="00413F91" w:rsidRPr="00F03BDA">
        <w:t>и вагона (вертушки). За ръководител</w:t>
      </w:r>
      <w:r w:rsidR="00611F67" w:rsidRPr="00F03BDA">
        <w:t xml:space="preserve"> на </w:t>
      </w:r>
      <w:r w:rsidR="00F03BDA" w:rsidRPr="00F03BDA">
        <w:t>Трофейната</w:t>
      </w:r>
      <w:r w:rsidR="00611F67" w:rsidRPr="00F03BDA">
        <w:t xml:space="preserve"> група, беше изпратен началникът на О.О. снабдяване на 1-ва Българска армия, подполковник Сокачев. До моето завръщане от южна Австрия, той беше взел двама от старите пиротехници.  </w:t>
      </w:r>
      <w:r w:rsidR="003E6E03" w:rsidRPr="00F03BDA">
        <w:t xml:space="preserve">Съгласно договорът между Съюзниците, цялата Виенска област оставаше под </w:t>
      </w:r>
      <w:r w:rsidR="00F03BDA" w:rsidRPr="00F03BDA">
        <w:t>окупацията</w:t>
      </w:r>
      <w:r w:rsidR="003E6E03" w:rsidRPr="00F03BDA">
        <w:t xml:space="preserve"> на Съветската армия. Трофейната ни група беше в състава и под подчинение на 3-ти Украински фронт. Следваше аз да замина с една товарна композиция от 50 вагона за Золенау, Австрия. Завръщането си в моето поделение тогава го считах за нещо нормално и не го свързвах с моята „история” от 2-ро Огнестрелно отделение – Карлово.</w:t>
      </w:r>
    </w:p>
    <w:p w14:paraId="583197D5" w14:textId="15FB41B2" w:rsidR="000C1925" w:rsidRPr="00F03BDA" w:rsidRDefault="003E6E03" w:rsidP="007A3F81">
      <w:r w:rsidRPr="00F03BDA">
        <w:t xml:space="preserve">На 27 май бях посетен от баща ми. Това беше третата ни и последна среща в Унгария. На 3 юни тяхната 8-ма Тунджанска дивизия потегляше към България. Той не беше доволен, че аз заминавам с Трофейната ни група. Този път успяхме да прекараме повече време заедно. На раздяла му обещах, че още с пристигането на новото си място, веднага ще му </w:t>
      </w:r>
      <w:r w:rsidR="00F03BDA" w:rsidRPr="00F03BDA">
        <w:t>съобщя</w:t>
      </w:r>
      <w:r w:rsidRPr="00F03BDA">
        <w:t xml:space="preserve"> адреса си в Австрия. Накрая се разделихме без сантименталности.</w:t>
      </w:r>
    </w:p>
    <w:p w14:paraId="019AB46A" w14:textId="77777777" w:rsidR="000C1925" w:rsidRPr="00F03BDA" w:rsidRDefault="003E6E03" w:rsidP="007A3F81">
      <w:r w:rsidRPr="00F03BDA">
        <w:t xml:space="preserve">С нашата композиция потеглихме на 29 май от Надканижа. През градчето Кастей на езерото Балатон, прекосихме район с петролни полета. До тогава не знаех, че има такива в Унгария. Късно </w:t>
      </w:r>
      <w:r w:rsidR="00413F91" w:rsidRPr="00F03BDA">
        <w:t>вечерта пристигнахме на големия</w:t>
      </w:r>
      <w:r w:rsidRPr="00F03BDA">
        <w:t xml:space="preserve"> железопътен възел на град Сомбатхей. До него стигнахме преминавайки през много хълмове и гъсти гори. На гарата престояхме едно денонощие, което ми </w:t>
      </w:r>
      <w:r w:rsidR="00413F91" w:rsidRPr="00F03BDA">
        <w:t>позволи да разгледам добре селището</w:t>
      </w:r>
      <w:r w:rsidRPr="00F03BDA">
        <w:t>. Беше типичен унгарски град, напомнящ на Суботица в Бачка. Той също не беше засегнат от войната.</w:t>
      </w:r>
    </w:p>
    <w:p w14:paraId="27080334" w14:textId="77777777" w:rsidR="000C1925" w:rsidRPr="00F03BDA" w:rsidRDefault="003E6E03" w:rsidP="007A3F81">
      <w:r w:rsidRPr="00F03BDA">
        <w:t>На следващият ден се</w:t>
      </w:r>
      <w:r w:rsidR="00413F91" w:rsidRPr="00F03BDA">
        <w:t xml:space="preserve"> придвижихме до град Шопрон, кой</w:t>
      </w:r>
      <w:r w:rsidRPr="00F03BDA">
        <w:t>то беше със значителни разрушения, особено в квартала на гарата. Районът му се вклин</w:t>
      </w:r>
      <w:r w:rsidR="00413F91" w:rsidRPr="00F03BDA">
        <w:t xml:space="preserve">яваше в Австрийска територия и </w:t>
      </w:r>
      <w:r w:rsidRPr="00F03BDA">
        <w:t>немците упорито са го защитавали. Всички гари, през които преминахме , се обслужваха от унга</w:t>
      </w:r>
      <w:r w:rsidR="00413F91" w:rsidRPr="00F03BDA">
        <w:t>рски железничари, но се ръководе</w:t>
      </w:r>
      <w:r w:rsidRPr="00F03BDA">
        <w:t>ха от съветски вое</w:t>
      </w:r>
      <w:r w:rsidR="00413F91" w:rsidRPr="00F03BDA">
        <w:t>н</w:t>
      </w:r>
      <w:r w:rsidRPr="00F03BDA">
        <w:t>ни комендантства.</w:t>
      </w:r>
      <w:r w:rsidR="00693171" w:rsidRPr="00F03BDA">
        <w:t xml:space="preserve"> По това време гарите бяха пренатоварени с влакови и военни композиции, като в някои от тях се возиха и военно-пленници, предимно </w:t>
      </w:r>
      <w:r w:rsidR="00413F91" w:rsidRPr="00F03BDA">
        <w:t>„</w:t>
      </w:r>
      <w:r w:rsidR="00693171" w:rsidRPr="00F03BDA">
        <w:t>власовци</w:t>
      </w:r>
      <w:r w:rsidR="00413F91" w:rsidRPr="00F03BDA">
        <w:t>”</w:t>
      </w:r>
      <w:r w:rsidR="00693171" w:rsidRPr="00F03BDA">
        <w:t>. За тях охраната им ни обясняваше, че ги возят направо в Сибир, където като изменници на родината ще работят до края на живота си.</w:t>
      </w:r>
    </w:p>
    <w:p w14:paraId="796F9A4F" w14:textId="77777777" w:rsidR="000C1925" w:rsidRPr="00F03BDA" w:rsidRDefault="00693171" w:rsidP="007A3F81">
      <w:r w:rsidRPr="00F03BDA">
        <w:lastRenderedPageBreak/>
        <w:t>От град Шопрон, през хубава долина навлязохме в Австрия и се уст</w:t>
      </w:r>
      <w:r w:rsidR="00413F91" w:rsidRPr="00F03BDA">
        <w:t>ановихме на гарата в град Винер-Н</w:t>
      </w:r>
      <w:r w:rsidR="000B39A5" w:rsidRPr="00F03BDA">
        <w:t>ойщат</w:t>
      </w:r>
      <w:r w:rsidRPr="00F03BDA">
        <w:t xml:space="preserve">, който беше на около 45 км от Виена. След това се придвижихме до селището Феликсдорф, влизащо в състава на Золенау. Непосредствено край гарата минаваше </w:t>
      </w:r>
      <w:r w:rsidR="005F4801" w:rsidRPr="00F03BDA">
        <w:t>магистралата за Виена. На 1 юни се представих на подполковник Сокачев в Щаба на Трофейната група. Разстоянието до Баден, където беше Ща</w:t>
      </w:r>
      <w:r w:rsidR="00413F91" w:rsidRPr="00F03BDA">
        <w:t>бът на 3-ти Украински фронт</w:t>
      </w:r>
      <w:r w:rsidR="005F4801" w:rsidRPr="00F03BDA">
        <w:t xml:space="preserve"> и </w:t>
      </w:r>
      <w:r w:rsidR="00413F91" w:rsidRPr="00F03BDA">
        <w:t xml:space="preserve">до Виена беше еднакво – </w:t>
      </w:r>
      <w:r w:rsidR="005F4801" w:rsidRPr="00F03BDA">
        <w:t xml:space="preserve"> 25 км.</w:t>
      </w:r>
    </w:p>
    <w:p w14:paraId="497FCBC9" w14:textId="11A696F5" w:rsidR="000C1925" w:rsidRPr="00F03BDA" w:rsidRDefault="005F4801" w:rsidP="007A3F81">
      <w:r w:rsidRPr="00F03BDA">
        <w:t xml:space="preserve">В понеделник старите ми приятели ме посрещнаха много добре, особено Марин Камбуров, който в типичният си негов стил ми каза: „ Абе хаймана, къде се губиш толкова време? Ние даже си помислихме, че някъде са ти </w:t>
      </w:r>
      <w:r w:rsidR="00F03BDA" w:rsidRPr="00F03BDA">
        <w:t>ръждясали</w:t>
      </w:r>
      <w:r w:rsidRPr="00F03BDA">
        <w:t xml:space="preserve"> петалите!”</w:t>
      </w:r>
    </w:p>
    <w:p w14:paraId="46B9C2A6" w14:textId="331C9FA8" w:rsidR="005F4801" w:rsidRPr="00F03BDA" w:rsidRDefault="005F4801" w:rsidP="007A3F81">
      <w:r w:rsidRPr="00F03BDA">
        <w:t>Трофейн</w:t>
      </w:r>
      <w:r w:rsidR="000B39A5" w:rsidRPr="00F03BDA">
        <w:t>ата група разполагаш</w:t>
      </w:r>
      <w:r w:rsidR="003F1F2D" w:rsidRPr="00F03BDA">
        <w:t>е с три верт</w:t>
      </w:r>
      <w:r w:rsidRPr="00F03BDA">
        <w:t>ушки</w:t>
      </w:r>
      <w:r w:rsidR="00F03BDA">
        <w:t xml:space="preserve"> </w:t>
      </w:r>
      <w:r w:rsidR="000B39A5" w:rsidRPr="00F03BDA">
        <w:t>от по 50 вагона, а с нашата стан</w:t>
      </w:r>
      <w:r w:rsidRPr="00F03BDA">
        <w:t>аха четири. Натоварени предимно с  боеприпаси</w:t>
      </w:r>
      <w:r w:rsidR="000B39A5" w:rsidRPr="00F03BDA">
        <w:t>,</w:t>
      </w:r>
      <w:r w:rsidRPr="00F03BDA">
        <w:t xml:space="preserve"> те се движиха от гарата Феликсдорф, Австрия до тази на Мохач, Унгария. </w:t>
      </w:r>
      <w:r w:rsidR="003F1F2D" w:rsidRPr="00F03BDA">
        <w:t>Там товарът им се прехвърляше на шлепове и по река Дунав ги извозвахме до България. Празните вертушки се връщаха обратно във Феликсдорф. Охраната им от по 10 човека се осигуряваше от Трофейната група. Винаги се движеха по едни</w:t>
      </w:r>
      <w:r w:rsidR="00F03BDA">
        <w:t xml:space="preserve"> и </w:t>
      </w:r>
      <w:r w:rsidR="000B39A5" w:rsidRPr="00F03BDA">
        <w:t>същи маршрут: Феликсдорф, Винер-Н</w:t>
      </w:r>
      <w:r w:rsidR="003F1F2D" w:rsidRPr="00F03BDA">
        <w:t>ойщат, Шопрон, Сомбатхей, Кастей</w:t>
      </w:r>
      <w:r w:rsidR="000B39A5" w:rsidRPr="00F03BDA">
        <w:t>,</w:t>
      </w:r>
      <w:r w:rsidR="00F03BDA">
        <w:t xml:space="preserve"> </w:t>
      </w:r>
      <w:r w:rsidR="003F1F2D" w:rsidRPr="00F03BDA">
        <w:t>Надканижа, Капошвар, Домбовар и Мохач, а след това нао</w:t>
      </w:r>
      <w:r w:rsidR="000B39A5" w:rsidRPr="00F03BDA">
        <w:t>б</w:t>
      </w:r>
      <w:r w:rsidR="003F1F2D" w:rsidRPr="00F03BDA">
        <w:t>ратно. Докато едната вертушка се стоварваше в Мохач, други две пътуваха празни и пълни, а четвъртата се товареше в Феликсдорф. Едно пълно завъртане на всяка вертушка траеше от 15 до 20 дни</w:t>
      </w:r>
    </w:p>
    <w:p w14:paraId="5F6D31F8" w14:textId="77777777" w:rsidR="004333EF" w:rsidRPr="00F03BDA" w:rsidRDefault="004333EF" w:rsidP="007A3F81">
      <w:r w:rsidRPr="00F03BDA">
        <w:t xml:space="preserve">Някъде към 20 юни за помощник-командир на групата ни беше изпратена капитан Дора Сариева от София, бивша партизанка. </w:t>
      </w:r>
    </w:p>
    <w:p w14:paraId="7B22E4DC" w14:textId="54A3CEB6" w:rsidR="000C1925" w:rsidRPr="00F03BDA" w:rsidRDefault="004333EF" w:rsidP="007A3F81">
      <w:r w:rsidRPr="00F03BDA">
        <w:t>Почти целият наш състав, заедно с Щаба, беше настанен в комплекс от постройки на частната фирма „Алоис Крамер”, развиваща дейност по доставката и монтажа на водопроводни и канализационни съоръжения. Фамилията на собствениците беше избягала заедно с отстъпващите немски войски, защото един от синовете бил</w:t>
      </w:r>
      <w:r w:rsidR="000B39A5" w:rsidRPr="00F03BDA">
        <w:t xml:space="preserve"> от организаторите на национал-с</w:t>
      </w:r>
      <w:r w:rsidRPr="00F03BDA">
        <w:t>оциалистическата партия в Золенау. Това разбрахме от изоставената документация в канцелариите на фирмата. В този комплекс имаше две големи зал</w:t>
      </w:r>
      <w:r w:rsidR="000B39A5" w:rsidRPr="00F03BDA">
        <w:t>и, хубави канцеларии, складове,</w:t>
      </w:r>
      <w:r w:rsidRPr="00F03BDA">
        <w:t xml:space="preserve"> други помощни постройки и голям </w:t>
      </w:r>
      <w:r w:rsidR="00F03BDA" w:rsidRPr="00F03BDA">
        <w:t>вътрешен</w:t>
      </w:r>
      <w:r w:rsidRPr="00F03BDA">
        <w:t xml:space="preserve"> дво</w:t>
      </w:r>
      <w:r w:rsidR="000B39A5" w:rsidRPr="00F03BDA">
        <w:t>р. В жилищата на местните</w:t>
      </w:r>
      <w:r w:rsidRPr="00F03BDA">
        <w:t xml:space="preserve"> се бяха наста</w:t>
      </w:r>
      <w:r w:rsidR="000B39A5" w:rsidRPr="00F03BDA">
        <w:t>нили нашите офицери. В комплекса, освен Щабът</w:t>
      </w:r>
      <w:r w:rsidRPr="00F03BDA">
        <w:t xml:space="preserve">, лечебницата, ремонтната работилница, походната кухня и фурна, както и целият личен състав, в двора беше радиостанцията. Аз </w:t>
      </w:r>
      <w:r w:rsidR="000B39A5" w:rsidRPr="00F03BDA">
        <w:t>бях настанен</w:t>
      </w:r>
      <w:r w:rsidRPr="00F03BDA">
        <w:t xml:space="preserve"> в жилището на Мария Бек и свекървата и, чехкиня по произход. Мъжът на хазяйката бил военен шофьор в </w:t>
      </w:r>
      <w:r w:rsidR="00CD54D7" w:rsidRPr="00F03BDA">
        <w:t>немската армия от началото на войната. След краха на 6-та армия при Сталинград, от</w:t>
      </w:r>
      <w:r w:rsidR="000B39A5" w:rsidRPr="00F03BDA">
        <w:t>където били последните му</w:t>
      </w:r>
      <w:r w:rsidR="00CD54D7" w:rsidRPr="00F03BDA">
        <w:t xml:space="preserve"> писма, нямаха известия от него.</w:t>
      </w:r>
    </w:p>
    <w:p w14:paraId="04B2D019" w14:textId="77777777" w:rsidR="000C1925" w:rsidRPr="00F03BDA" w:rsidRDefault="00CD54D7" w:rsidP="007A3F81">
      <w:r w:rsidRPr="00F03BDA">
        <w:t>Никой от нас нямаше възможност да праща писма до България. Ръководството на групата поддърж</w:t>
      </w:r>
      <w:r w:rsidR="000B39A5" w:rsidRPr="00F03BDA">
        <w:t>а</w:t>
      </w:r>
      <w:r w:rsidRPr="00F03BDA">
        <w:t>ше връзка с Военното министерство само чрез ради</w:t>
      </w:r>
      <w:r w:rsidR="000B39A5" w:rsidRPr="00F03BDA">
        <w:t>останцията. Пряко беше подчинено</w:t>
      </w:r>
      <w:r w:rsidRPr="00F03BDA">
        <w:t xml:space="preserve"> на Тила на 3-ти Украински фронт, с началник генерал-лейтенант Неделин. </w:t>
      </w:r>
      <w:r w:rsidR="00CD2E75" w:rsidRPr="00F03BDA">
        <w:t xml:space="preserve">По-късно той стана началник на ракетните войски на Съветският съюз и беше повишен в чин маршал. Бяхме снабдени със специални пропуски, с които можехме да посещаваме всички интересуващи ни обекти под окупация и охрана на Съветската армия във Виенска област. След като набелязахме това, което ще </w:t>
      </w:r>
      <w:r w:rsidR="00CD2E75" w:rsidRPr="00F03BDA">
        <w:lastRenderedPageBreak/>
        <w:t xml:space="preserve">изнасяме, аз съставях подробен списък, който ни се заверяваше лично от генерал Неделин. По този начин охраната </w:t>
      </w:r>
      <w:r w:rsidR="00AB27D5" w:rsidRPr="00F03BDA">
        <w:t>на обектите въобще не ни създаваше пречки при изнасянето на материалите.</w:t>
      </w:r>
    </w:p>
    <w:p w14:paraId="5AE61271" w14:textId="77777777" w:rsidR="000C1925" w:rsidRPr="00F03BDA" w:rsidRDefault="00AB27D5" w:rsidP="007A3F81">
      <w:r w:rsidRPr="00F03BDA">
        <w:t>Обикновено извозването го извършваха нашите войници, но понякога ползвахме и чуждестранни работници, от лагера в близост до гарата, кат</w:t>
      </w:r>
      <w:r w:rsidR="000B39A5" w:rsidRPr="00F03BDA">
        <w:t>о бяха предимно французи, италиа</w:t>
      </w:r>
      <w:r w:rsidRPr="00F03BDA">
        <w:t>нци и белгийци. Преди били работници в близките заводи и сега чакаха да ги извозят към родните им места. С французите се разбирахме по-лесно, но предпочитахме италианците, заради музикантите и певците сред тях. Ра</w:t>
      </w:r>
      <w:r w:rsidR="000B39A5" w:rsidRPr="00F03BDA">
        <w:t>ботиха само , за да ги храним от</w:t>
      </w:r>
      <w:r w:rsidRPr="00F03BDA">
        <w:t xml:space="preserve"> нашата войнишка разкладка.</w:t>
      </w:r>
    </w:p>
    <w:p w14:paraId="475E5E34" w14:textId="68A123B0" w:rsidR="000C1925" w:rsidRPr="00F03BDA" w:rsidRDefault="005A37AE" w:rsidP="007A3F81">
      <w:r w:rsidRPr="00F03BDA">
        <w:t>Дневната ни дажба беше 1200 гр</w:t>
      </w:r>
      <w:r w:rsidR="000B39A5" w:rsidRPr="00F03BDA">
        <w:t>.</w:t>
      </w:r>
      <w:r w:rsidRPr="00F03BDA">
        <w:t xml:space="preserve"> хляб, който за мен беше предостатъчен и давах от него на хазяите си, защото те получаваха с купони само по 150 </w:t>
      </w:r>
      <w:r w:rsidR="00F03BDA" w:rsidRPr="00F03BDA">
        <w:t>гр. Отделно</w:t>
      </w:r>
      <w:r w:rsidRPr="00F03BDA">
        <w:t xml:space="preserve"> от общата ни войнишка разкладка, получавахме допълнително и по 2</w:t>
      </w:r>
      <w:r w:rsidR="000B39A5" w:rsidRPr="00F03BDA">
        <w:t>0 цигари дневно. Като непушач, т</w:t>
      </w:r>
      <w:r w:rsidRPr="00F03BDA">
        <w:t>е бяха ценна валута за мен, защото една</w:t>
      </w:r>
      <w:r w:rsidR="00936EEB" w:rsidRPr="00F03BDA">
        <w:t xml:space="preserve"> цигара се обменяше за 5 марки (шилинга). Тогава един литър бира струваше една марка, а в най-добрият хотел във Виена се нощуваше за 3-4 </w:t>
      </w:r>
      <w:r w:rsidR="000B39A5" w:rsidRPr="00F03BDA">
        <w:t xml:space="preserve">марки. Чрез цигарите разполагах </w:t>
      </w:r>
      <w:r w:rsidR="00936EEB" w:rsidRPr="00F03BDA">
        <w:t>с по 100 мар</w:t>
      </w:r>
      <w:r w:rsidR="000B39A5" w:rsidRPr="00F03BDA">
        <w:t>ки на седмица и икономисвах</w:t>
      </w:r>
      <w:r w:rsidR="00936EEB" w:rsidRPr="00F03BDA">
        <w:t xml:space="preserve"> от заплатата.</w:t>
      </w:r>
    </w:p>
    <w:p w14:paraId="0A50D2FA" w14:textId="08E2F56E" w:rsidR="00936EEB" w:rsidRPr="00F03BDA" w:rsidRDefault="00936EEB" w:rsidP="007A3F81">
      <w:r w:rsidRPr="00F03BDA">
        <w:t>Обектите, с които ме запозна колегата Димитров (Тарзан) бяха във Виенска област, обхващащи и част от Източните</w:t>
      </w:r>
      <w:r w:rsidR="0077614E" w:rsidRPr="00F03BDA">
        <w:t xml:space="preserve"> Алпи. Някои се намираха</w:t>
      </w:r>
      <w:r w:rsidRPr="00F03BDA">
        <w:t xml:space="preserve"> около шос</w:t>
      </w:r>
      <w:r w:rsidR="0077614E" w:rsidRPr="00F03BDA">
        <w:t>ето на град Грац, южно от Винер-Н</w:t>
      </w:r>
      <w:r w:rsidRPr="00F03BDA">
        <w:t>ойщат, в района н</w:t>
      </w:r>
      <w:r w:rsidR="0077614E" w:rsidRPr="00F03BDA">
        <w:t xml:space="preserve">а селищата </w:t>
      </w:r>
      <w:proofErr w:type="spellStart"/>
      <w:r w:rsidR="0077614E" w:rsidRPr="00F03BDA">
        <w:t>Ноенкирхен</w:t>
      </w:r>
      <w:proofErr w:type="spellEnd"/>
      <w:r w:rsidR="0077614E" w:rsidRPr="00F03BDA">
        <w:t xml:space="preserve"> и </w:t>
      </w:r>
      <w:proofErr w:type="spellStart"/>
      <w:r w:rsidR="0077614E" w:rsidRPr="00F03BDA">
        <w:t>Глогниц</w:t>
      </w:r>
      <w:proofErr w:type="spellEnd"/>
      <w:r w:rsidRPr="00F03BDA">
        <w:t xml:space="preserve">, както и в близост до алпийският курорт Семеринг. На запад, в самите Алпи, имахме обекти в селищата </w:t>
      </w:r>
      <w:proofErr w:type="spellStart"/>
      <w:r w:rsidRPr="00F03BDA">
        <w:t>Пистинг</w:t>
      </w:r>
      <w:proofErr w:type="spellEnd"/>
      <w:r w:rsidRPr="00F03BDA">
        <w:t xml:space="preserve"> и</w:t>
      </w:r>
      <w:r w:rsidR="00F03BDA">
        <w:t xml:space="preserve"> </w:t>
      </w:r>
      <w:proofErr w:type="spellStart"/>
      <w:r w:rsidRPr="00F03BDA">
        <w:t>Гутенщайн</w:t>
      </w:r>
      <w:proofErr w:type="spellEnd"/>
      <w:r w:rsidRPr="00F03BDA">
        <w:t xml:space="preserve"> и на изток от Феликсдорф, до селищата </w:t>
      </w:r>
      <w:proofErr w:type="spellStart"/>
      <w:r w:rsidRPr="00F03BDA">
        <w:t>Ебенфурт</w:t>
      </w:r>
      <w:proofErr w:type="spellEnd"/>
      <w:r w:rsidRPr="00F03BDA">
        <w:t xml:space="preserve"> и </w:t>
      </w:r>
      <w:proofErr w:type="spellStart"/>
      <w:r w:rsidRPr="00F03BDA">
        <w:t>Айзенщат</w:t>
      </w:r>
      <w:proofErr w:type="spellEnd"/>
      <w:r w:rsidRPr="00F03BDA">
        <w:t>. Само веднъж ми се наложи да посетя град Леобен, разположен доста на запад в австрийските Алпи, като след  1 ав</w:t>
      </w:r>
      <w:r w:rsidR="0077614E" w:rsidRPr="00F03BDA">
        <w:t>густ, той беше в Английската оку</w:t>
      </w:r>
      <w:r w:rsidRPr="00F03BDA">
        <w:t>пационна зона.  Няколко п</w:t>
      </w:r>
      <w:r w:rsidR="0077614E" w:rsidRPr="00F03BDA">
        <w:t xml:space="preserve">ъти ходихме в град </w:t>
      </w:r>
      <w:proofErr w:type="spellStart"/>
      <w:r w:rsidR="0077614E" w:rsidRPr="00F03BDA">
        <w:t>Тулн</w:t>
      </w:r>
      <w:proofErr w:type="spellEnd"/>
      <w:r w:rsidR="0077614E" w:rsidRPr="00F03BDA">
        <w:t>, северо</w:t>
      </w:r>
      <w:r w:rsidRPr="00F03BDA">
        <w:t>западно от Виена, откъдето извозихме инвентара на Българска военна болница</w:t>
      </w:r>
      <w:r w:rsidR="00E87873" w:rsidRPr="00F03BDA">
        <w:t xml:space="preserve">, изпратена през 1943 г. в помощ на германците на Източният фронт. </w:t>
      </w:r>
    </w:p>
    <w:p w14:paraId="59BA6B61" w14:textId="77777777" w:rsidR="000C1925" w:rsidRPr="00F03BDA" w:rsidRDefault="00E87873" w:rsidP="007A3F81">
      <w:r w:rsidRPr="00F03BDA">
        <w:t>Не работихме само в неделен ден, когато с леките коли ходихме до Виена, като се отбивах</w:t>
      </w:r>
      <w:r w:rsidR="0077614E" w:rsidRPr="00F03BDA">
        <w:t>ме до хотел „</w:t>
      </w:r>
      <w:proofErr w:type="spellStart"/>
      <w:r w:rsidR="0077614E" w:rsidRPr="00F03BDA">
        <w:t>Кранц</w:t>
      </w:r>
      <w:proofErr w:type="spellEnd"/>
      <w:r w:rsidR="0077614E" w:rsidRPr="00F03BDA">
        <w:t>” -</w:t>
      </w:r>
      <w:r w:rsidRPr="00F03BDA">
        <w:t xml:space="preserve"> сборището на българските студенти-имигранти. Там се срещнах с Александър Лечев, бившият ми фелтфебел-школник, когато бях в 12-Пехотен балкански полк. От есента на 1943 г. беш</w:t>
      </w:r>
      <w:r w:rsidR="0077614E" w:rsidRPr="00F03BDA">
        <w:t>е дошъл във Виена да следва инже</w:t>
      </w:r>
      <w:r w:rsidRPr="00F03BDA">
        <w:t xml:space="preserve">нерство. След като Тарзан замина, А. Лечев ми беше основният гид из Виена. С него посетихме дворците </w:t>
      </w:r>
      <w:proofErr w:type="spellStart"/>
      <w:r w:rsidRPr="00F03BDA">
        <w:t>Шьонброн</w:t>
      </w:r>
      <w:proofErr w:type="spellEnd"/>
      <w:r w:rsidRPr="00F03BDA">
        <w:t xml:space="preserve"> и Белведере, Виенската гора, </w:t>
      </w:r>
      <w:proofErr w:type="spellStart"/>
      <w:r w:rsidRPr="00F03BDA">
        <w:t>Пратера</w:t>
      </w:r>
      <w:proofErr w:type="spellEnd"/>
      <w:r w:rsidRPr="00F03BDA">
        <w:t xml:space="preserve">, Зоопарка, Операта, Парламента и други забележителности. От тези посещения имам запазени няколко хубави </w:t>
      </w:r>
      <w:r w:rsidR="00492523" w:rsidRPr="00F03BDA">
        <w:t>снимки</w:t>
      </w:r>
      <w:r w:rsidRPr="00F03BDA">
        <w:t xml:space="preserve">. Бях много впечатлен от вилната зона на града, разположена в подножието на предпланинският район </w:t>
      </w:r>
      <w:proofErr w:type="spellStart"/>
      <w:r w:rsidRPr="00F03BDA">
        <w:t>Каленберг</w:t>
      </w:r>
      <w:proofErr w:type="spellEnd"/>
      <w:r w:rsidRPr="00F03BDA">
        <w:t xml:space="preserve">, разполагащ с много лозя и овощни градини. В града бяха засегнати от </w:t>
      </w:r>
      <w:proofErr w:type="spellStart"/>
      <w:r w:rsidRPr="00F03BDA">
        <w:t>бомбандировките</w:t>
      </w:r>
      <w:proofErr w:type="spellEnd"/>
      <w:r w:rsidRPr="00F03BDA">
        <w:t xml:space="preserve"> паметникът на Мария-Терезия, част от двореца </w:t>
      </w:r>
      <w:proofErr w:type="spellStart"/>
      <w:r w:rsidRPr="00F03BDA">
        <w:t>Шьонброн</w:t>
      </w:r>
      <w:proofErr w:type="spellEnd"/>
      <w:r w:rsidRPr="00F03BDA">
        <w:t xml:space="preserve"> и слабо паметникът на Йохан Щраус. Най-много</w:t>
      </w:r>
      <w:r w:rsidR="0077614E" w:rsidRPr="00F03BDA">
        <w:t xml:space="preserve"> ме впечатли Виенската гора, ширнала се по </w:t>
      </w:r>
      <w:r w:rsidRPr="00F03BDA">
        <w:t xml:space="preserve">хълмовете над хотелите. Тук почувствах реално онова, което е вдъхновило </w:t>
      </w:r>
      <w:r w:rsidR="00476513" w:rsidRPr="00F03BDA">
        <w:t>Щраус, за да създаде своят валс: „ Приказка за Виенската гора”.</w:t>
      </w:r>
    </w:p>
    <w:p w14:paraId="5FB648AB" w14:textId="77777777" w:rsidR="000C1925" w:rsidRPr="00F03BDA" w:rsidRDefault="00476513" w:rsidP="007A3F81">
      <w:r w:rsidRPr="00F03BDA">
        <w:t xml:space="preserve">Скитайки из Виена, понякога имах чувството, че сънувам. От историята знаех, че градът е изграждан няколко столетия и е бил административен и културен център на доста голяма империя. Не случайно обединените европейски армии спират Османското нашествие пред </w:t>
      </w:r>
      <w:r w:rsidRPr="00F03BDA">
        <w:lastRenderedPageBreak/>
        <w:t>стените на Виена. Тук добре осъзнах влиянието на Турското робство върху развитието на българският народ.</w:t>
      </w:r>
    </w:p>
    <w:p w14:paraId="6F0EBF8E" w14:textId="77777777" w:rsidR="000C1925" w:rsidRPr="00F03BDA" w:rsidRDefault="00476513" w:rsidP="007A3F81">
      <w:r w:rsidRPr="00F03BDA">
        <w:t>В края на юни се наложи аз да развеждам генерал Трендафилов, командир на бронетанковата ни бригада, из Виена.</w:t>
      </w:r>
    </w:p>
    <w:p w14:paraId="23D798F5" w14:textId="77777777" w:rsidR="00476513" w:rsidRPr="00F03BDA" w:rsidRDefault="00476513" w:rsidP="007A3F81">
      <w:r w:rsidRPr="00F03BDA">
        <w:t>След 1 август ни ограничиха възможността за разходки само в Съветската зона. Съгласно споразумението от Ялта, градът беше разделен на 4 зони: Съветска, Американска, Английска и Френска. Само с пропуск о</w:t>
      </w:r>
      <w:r w:rsidR="0077614E" w:rsidRPr="00F03BDA">
        <w:t>т Съветското комендантство можех</w:t>
      </w:r>
      <w:r w:rsidRPr="00F03BDA">
        <w:t>ме да влизаме и в другите зони. Най-често извозвахме материали и боеприпаси от големите военни складове „</w:t>
      </w:r>
      <w:proofErr w:type="spellStart"/>
      <w:r w:rsidRPr="00F03BDA">
        <w:t>Терезиенфийлд</w:t>
      </w:r>
      <w:proofErr w:type="spellEnd"/>
      <w:r w:rsidRPr="00F03BDA">
        <w:t>”, до Золенау, заводъ</w:t>
      </w:r>
      <w:r w:rsidR="0077614E" w:rsidRPr="00F03BDA">
        <w:t>т</w:t>
      </w:r>
      <w:r w:rsidRPr="00F03BDA">
        <w:t xml:space="preserve"> за експлозиви „Блюмау”, до </w:t>
      </w:r>
      <w:proofErr w:type="spellStart"/>
      <w:r w:rsidRPr="00F03BDA">
        <w:t>Ебенфурт</w:t>
      </w:r>
      <w:proofErr w:type="spellEnd"/>
      <w:r w:rsidRPr="00F03BDA">
        <w:t>, самолетният завод „</w:t>
      </w:r>
      <w:proofErr w:type="spellStart"/>
      <w:r w:rsidRPr="00F03BDA">
        <w:t>Атцендорф</w:t>
      </w:r>
      <w:proofErr w:type="spellEnd"/>
      <w:r w:rsidRPr="00F03BDA">
        <w:t>” до Виена, заводът „Мьодлинг”</w:t>
      </w:r>
      <w:r w:rsidR="0077614E" w:rsidRPr="00F03BDA">
        <w:t xml:space="preserve"> до Винер-Н</w:t>
      </w:r>
      <w:r w:rsidR="00645C5B" w:rsidRPr="00F03BDA">
        <w:t>ойща</w:t>
      </w:r>
      <w:r w:rsidRPr="00F03BDA">
        <w:t>т</w:t>
      </w:r>
      <w:r w:rsidR="00645C5B" w:rsidRPr="00F03BDA">
        <w:t xml:space="preserve"> и други подобни. </w:t>
      </w:r>
      <w:proofErr w:type="spellStart"/>
      <w:r w:rsidR="0077614E" w:rsidRPr="00F03BDA">
        <w:t>Предвижвах</w:t>
      </w:r>
      <w:proofErr w:type="spellEnd"/>
      <w:r w:rsidR="0077614E" w:rsidRPr="00F03BDA">
        <w:t xml:space="preserve"> се с трофейна кола</w:t>
      </w:r>
      <w:r w:rsidR="00645C5B" w:rsidRPr="00F03BDA">
        <w:t xml:space="preserve"> с шофьор, а до по-отдалечените обекти взимах и охрана от няколко войника, </w:t>
      </w:r>
      <w:proofErr w:type="spellStart"/>
      <w:r w:rsidR="00645C5B" w:rsidRPr="00F03BDA">
        <w:t>въоражени</w:t>
      </w:r>
      <w:proofErr w:type="spellEnd"/>
      <w:r w:rsidR="00645C5B" w:rsidRPr="00F03BDA">
        <w:t xml:space="preserve"> с автомати. Аз бях въоръжен само с пистолет.  Понякога вместо войниците взимах с мен приятелите си Марин Камбуров и Пеньо Желев – Женгилера. </w:t>
      </w:r>
    </w:p>
    <w:p w14:paraId="2113B7E9" w14:textId="77777777" w:rsidR="000C1925" w:rsidRPr="00F03BDA" w:rsidRDefault="00645C5B" w:rsidP="007A3F81">
      <w:r w:rsidRPr="00F03BDA">
        <w:t xml:space="preserve">Преди раздялата си с моя колега Д. Димитров – Тарзан, имам с него един типичен „Бай </w:t>
      </w:r>
      <w:proofErr w:type="spellStart"/>
      <w:r w:rsidRPr="00F03BDA">
        <w:t>Ганьовски</w:t>
      </w:r>
      <w:proofErr w:type="spellEnd"/>
      <w:r w:rsidRPr="00F03BDA">
        <w:t xml:space="preserve">” спомен. Един неделен ден, той ме заведе да се къпем в обществен плувен басейн. Имаше доста хора, предимно жени. </w:t>
      </w:r>
      <w:r w:rsidR="0075456A" w:rsidRPr="00F03BDA">
        <w:t>Въпреки наскоро завършилата война, животът продължаваше. Тарзан беше мургав и строен младеж, с къдрава коса и добро телосложение, затова и прякорът му беше такъв. След като плувахме в басейна, той се изкачи на най-високият трамплин</w:t>
      </w:r>
      <w:r w:rsidR="0077614E" w:rsidRPr="00F03BDA">
        <w:t xml:space="preserve"> за скокове, изправи се на края</w:t>
      </w:r>
      <w:r w:rsidR="0075456A" w:rsidRPr="00F03BDA">
        <w:t xml:space="preserve"> на дъската за скок и извика мощно три пъти: „</w:t>
      </w:r>
      <w:proofErr w:type="spellStart"/>
      <w:r w:rsidR="0075456A" w:rsidRPr="00F03BDA">
        <w:t>Бюлгар</w:t>
      </w:r>
      <w:proofErr w:type="spellEnd"/>
      <w:r w:rsidR="0075456A" w:rsidRPr="00F03BDA">
        <w:t>!”. След това, със скръстени крака и ръце, като бомба скочи в басейна. После се измъкна тихо и кротко и ме попита: „Какво ще кажеш, Ножче? Стана ли номерът на Бай Ганьо в банята?”. Отговорих му, че стана Бай Ганьо в басейна, но това не направи никакво впечатление на австрийките.</w:t>
      </w:r>
    </w:p>
    <w:p w14:paraId="0C83355F" w14:textId="77777777" w:rsidR="00DF2385" w:rsidRPr="00F03BDA" w:rsidRDefault="00DF2385" w:rsidP="007A3F81">
      <w:r w:rsidRPr="00F03BDA">
        <w:t xml:space="preserve">През тези посещения във Виена и аз веднъж допуснах грешка, която можеше да завърши фатално. Един следобед с приятелите ми отидохме до красив плаж на едно от разклоненията на Дунав. </w:t>
      </w:r>
      <w:r w:rsidR="0077614E" w:rsidRPr="00F03BDA">
        <w:t>Докато се къпехме, с</w:t>
      </w:r>
      <w:r w:rsidR="00756746" w:rsidRPr="00F03BDA">
        <w:t xml:space="preserve"> мой приятел решихме да пр</w:t>
      </w:r>
      <w:r w:rsidR="0077614E" w:rsidRPr="00F03BDA">
        <w:t>е</w:t>
      </w:r>
      <w:r w:rsidR="00756746" w:rsidRPr="00F03BDA">
        <w:t>плуваме до отсрещният бряг. Разстоянието беше около 250 метра. Без много усилия стигнахме до гъсто залесения с дървет</w:t>
      </w:r>
      <w:r w:rsidR="0077614E" w:rsidRPr="00F03BDA">
        <w:t>а бряг. Тъкмо излязохме от водата</w:t>
      </w:r>
      <w:r w:rsidR="00756746" w:rsidRPr="00F03BDA">
        <w:t xml:space="preserve"> и пред нас изскочи съветски войник с автомат и ни нареди да се върнем обратно. Едва тогава видяхме маскираните до брега во</w:t>
      </w:r>
      <w:r w:rsidR="0077614E" w:rsidRPr="00F03BDA">
        <w:t>енни катери. Връщайки се</w:t>
      </w:r>
      <w:r w:rsidR="00756746" w:rsidRPr="00F03BDA">
        <w:t>, по средата на реката, където течението е най-силно</w:t>
      </w:r>
      <w:r w:rsidR="00295EC1" w:rsidRPr="00F03BDA">
        <w:t>, почувствахме, че няма да можем да го преодолеем. Наложи се да почиваме на няколко пъти, плувайки на гръб, носени от течението. Едва след половин час, отдалечени на един километър от плажа, успяхме да излезем на брега. Връщайки се при останалите, Марин Камбуров се пошегува, че сме тръгнали да плуваме след някакви австрийки.</w:t>
      </w:r>
    </w:p>
    <w:p w14:paraId="20A33B2E" w14:textId="77777777" w:rsidR="00295EC1" w:rsidRPr="00F03BDA" w:rsidRDefault="00295EC1" w:rsidP="007A3F81">
      <w:r w:rsidRPr="00F03BDA">
        <w:t>Във Виена на няколко пъти ходих до нашето бивше посолств</w:t>
      </w:r>
      <w:r w:rsidR="0077614E" w:rsidRPr="00F03BDA">
        <w:t>о, в което нямаше официални</w:t>
      </w:r>
      <w:r w:rsidRPr="00F03BDA">
        <w:t xml:space="preserve"> представители. Постройката се охраняваше от нашата Трофейна група. То се намираше в непосредствена близост до площада, на който през лятото беше построен паметникът на Съветската армия. На същият площад беше издигнато и посолството на САЩ. От 1 август площадът </w:t>
      </w:r>
      <w:r w:rsidRPr="00F03BDA">
        <w:lastRenderedPageBreak/>
        <w:t>и паметникът бяха включени в Американската окупационна зона, а нашето посолство в Съветската.</w:t>
      </w:r>
    </w:p>
    <w:p w14:paraId="312219FF" w14:textId="77777777" w:rsidR="00360C5C" w:rsidRPr="00F03BDA" w:rsidRDefault="00360C5C" w:rsidP="007A3F81">
      <w:r w:rsidRPr="00F03BDA">
        <w:t>До превземането на Виена от Съветската армия на 13 април, в бившето ни посолство е квартировано емигрантското правителство на Александър Цанков, както и ръководството на Българските национални легиони, заедно с водача им Иван Дочев.</w:t>
      </w:r>
      <w:r w:rsidR="004C3A52" w:rsidRPr="00F03BDA">
        <w:t xml:space="preserve"> След 9 септември, като емигранти, те организират тук военен корпус от около 1 500 души – българи. С него воюват до края на войната за германците, но не посмяват да ги ползват </w:t>
      </w:r>
      <w:proofErr w:type="spellStart"/>
      <w:r w:rsidR="004C3A52" w:rsidRPr="00F03BDA">
        <w:t>срешу</w:t>
      </w:r>
      <w:proofErr w:type="spellEnd"/>
      <w:r w:rsidR="004C3A52" w:rsidRPr="00F03BDA">
        <w:t xml:space="preserve"> нашата 1-ва Българска армия. През това лято </w:t>
      </w:r>
      <w:r w:rsidR="003F2096" w:rsidRPr="00F03BDA">
        <w:t>на 1945 г. знаехме, че Александъ</w:t>
      </w:r>
      <w:r w:rsidR="004C3A52" w:rsidRPr="00F03BDA">
        <w:t xml:space="preserve">р Цанков, Иван Дочев и други техни приближени са в град </w:t>
      </w:r>
      <w:proofErr w:type="spellStart"/>
      <w:r w:rsidR="004C3A52" w:rsidRPr="00F03BDA">
        <w:t>Инсбруг</w:t>
      </w:r>
      <w:proofErr w:type="spellEnd"/>
      <w:r w:rsidR="004C3A52" w:rsidRPr="00F03BDA">
        <w:t>, който беше в Америк</w:t>
      </w:r>
      <w:r w:rsidR="003F2096" w:rsidRPr="00F03BDA">
        <w:t>анската окупационна зона. В бивш</w:t>
      </w:r>
      <w:r w:rsidR="004C3A52" w:rsidRPr="00F03BDA">
        <w:t xml:space="preserve">ето ни посолство беше останал доста от техният архив. Бяха изпратени от България няколко души, които доста време се ровиха в него. Ние ги хранехме и им дадохме да ползват нашата радиостанция. Поддържаха връзка с помощник-командира Дора Сариева. Носеха се слухове, че е правен опит за отвличане на Цанков, но той се оказал много добре охраняван от американците. </w:t>
      </w:r>
    </w:p>
    <w:p w14:paraId="74B4741D" w14:textId="042DEB92" w:rsidR="00492523" w:rsidRPr="00F03BDA" w:rsidRDefault="00F03BDA" w:rsidP="00F03BDA">
      <w:r w:rsidRPr="00F03BDA">
        <w:pict w14:anchorId="34A5CC00">
          <v:shape id="_x0000_s1036" type="#_x0000_t202" style="position:absolute;left:0;text-align:left;margin-left:0;margin-top:368.7pt;width:252.15pt;height:22.2pt;z-index:251667968" stroked="f">
            <v:textbox style="mso-next-textbox:#_x0000_s1036;mso-fit-shape-to-text:t" inset="0,0,0,0">
              <w:txbxContent>
                <w:p w14:paraId="4D697722" w14:textId="77777777" w:rsidR="00492523" w:rsidRPr="00F03BDA" w:rsidRDefault="00492523" w:rsidP="00492523">
                  <w:pPr>
                    <w:pStyle w:val="Caption"/>
                    <w:rPr>
                      <w:sz w:val="22"/>
                      <w:szCs w:val="22"/>
                    </w:rPr>
                  </w:pPr>
                  <w:r w:rsidRPr="00F03BDA">
                    <w:t>Стефан Ножчев и войници в Алпите, 1954 г.</w:t>
                  </w:r>
                </w:p>
              </w:txbxContent>
            </v:textbox>
            <w10:wrap type="topAndBottom"/>
          </v:shape>
        </w:pict>
      </w:r>
      <w:r w:rsidR="00492523" w:rsidRPr="00F03BDA">
        <w:drawing>
          <wp:anchor distT="0" distB="0" distL="114300" distR="114300" simplePos="0" relativeHeight="251669504" behindDoc="1" locked="0" layoutInCell="1" allowOverlap="1" wp14:anchorId="7C94F78E" wp14:editId="3AAA0189">
            <wp:simplePos x="0" y="0"/>
            <wp:positionH relativeFrom="column">
              <wp:posOffset>0</wp:posOffset>
            </wp:positionH>
            <wp:positionV relativeFrom="paragraph">
              <wp:posOffset>2439035</wp:posOffset>
            </wp:positionV>
            <wp:extent cx="3223260" cy="2186940"/>
            <wp:effectExtent l="0" t="0" r="0" b="0"/>
            <wp:wrapTopAndBottom/>
            <wp:docPr id="74290857" name="Picture 5" descr="A group of men standing next to a c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0857" name="Picture 5" descr="A group of men standing next to a ca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2186940"/>
                    </a:xfrm>
                    <a:prstGeom prst="rect">
                      <a:avLst/>
                    </a:prstGeom>
                    <a:noFill/>
                    <a:ln>
                      <a:noFill/>
                    </a:ln>
                  </pic:spPr>
                </pic:pic>
              </a:graphicData>
            </a:graphic>
          </wp:anchor>
        </w:drawing>
      </w:r>
      <w:r w:rsidR="00492523" w:rsidRPr="00F03BDA">
        <w:drawing>
          <wp:anchor distT="0" distB="0" distL="114300" distR="114300" simplePos="0" relativeHeight="251667456" behindDoc="0" locked="0" layoutInCell="1" allowOverlap="1" wp14:anchorId="1FDBE3C1" wp14:editId="21A8D07E">
            <wp:simplePos x="0" y="0"/>
            <wp:positionH relativeFrom="column">
              <wp:posOffset>0</wp:posOffset>
            </wp:positionH>
            <wp:positionV relativeFrom="paragraph">
              <wp:posOffset>61595</wp:posOffset>
            </wp:positionV>
            <wp:extent cx="3293745" cy="2247900"/>
            <wp:effectExtent l="0" t="0" r="0" b="0"/>
            <wp:wrapTopAndBottom/>
            <wp:docPr id="11694120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93745" cy="2247900"/>
                    </a:xfrm>
                    <a:prstGeom prst="rect">
                      <a:avLst/>
                    </a:prstGeom>
                    <a:noFill/>
                    <a:ln>
                      <a:noFill/>
                    </a:ln>
                  </pic:spPr>
                </pic:pic>
              </a:graphicData>
            </a:graphic>
          </wp:anchor>
        </w:drawing>
      </w:r>
      <w:r w:rsidR="00394EE3" w:rsidRPr="00F03BDA">
        <w:t>В нед</w:t>
      </w:r>
      <w:r w:rsidR="003F2096" w:rsidRPr="00F03BDA">
        <w:t>елните дни, с офицерите и пом.-к</w:t>
      </w:r>
      <w:r w:rsidR="00394EE3" w:rsidRPr="00F03BDA">
        <w:t xml:space="preserve">омандирката ходихме до </w:t>
      </w:r>
      <w:r w:rsidR="00875B7E" w:rsidRPr="00F03BDA">
        <w:t xml:space="preserve">близките части на Алпите, като предпочитахме курорта Семеринг. От тези излети имам </w:t>
      </w:r>
      <w:r w:rsidR="00492523" w:rsidRPr="00F03BDA">
        <w:t>няколко</w:t>
      </w:r>
      <w:r w:rsidR="00875B7E" w:rsidRPr="00F03BDA">
        <w:t xml:space="preserve"> запазени </w:t>
      </w:r>
      <w:r w:rsidR="00492523" w:rsidRPr="00F03BDA">
        <w:t>снимки</w:t>
      </w:r>
      <w:r w:rsidR="00875B7E" w:rsidRPr="00F03BDA">
        <w:t xml:space="preserve">. На тях сме </w:t>
      </w:r>
      <w:r w:rsidR="00875B7E" w:rsidRPr="00F03BDA">
        <w:lastRenderedPageBreak/>
        <w:t>с капитан Дора Сариева, подпоручик Нанков и шофьорчето с прякор „Дробчето”. Въпреки войната, планинските пътища на Австрия бяха добре поддържани и с лек автомобил се достигаше лесн</w:t>
      </w:r>
      <w:r w:rsidR="003F2096" w:rsidRPr="00F03BDA">
        <w:t>о до хижите и засл</w:t>
      </w:r>
      <w:r w:rsidR="00875B7E" w:rsidRPr="00F03BDA">
        <w:t xml:space="preserve">оните им. На много места по горските ливади се виждаха да пасат крави и по-рядко кози, а в горите имаше сърни и зайци. На хижите се сервираше домашно мляко, като първата чаша беше безплатна. Ние винаги се </w:t>
      </w:r>
      <w:r w:rsidR="00492523" w:rsidRPr="00F03BDA">
        <w:t>отплащахме</w:t>
      </w:r>
      <w:r w:rsidR="00875B7E" w:rsidRPr="00F03BDA">
        <w:t xml:space="preserve"> с по някоя цигара.</w:t>
      </w:r>
    </w:p>
    <w:p w14:paraId="49D7826F" w14:textId="2272B5CB" w:rsidR="00875B7E" w:rsidRPr="00F03BDA" w:rsidRDefault="00875B7E" w:rsidP="007A3F81">
      <w:r w:rsidRPr="00F03BDA">
        <w:t>Виенската и Грацката част обхващаха източните Алпи, наричани Щаермарк</w:t>
      </w:r>
      <w:r w:rsidR="003F2096" w:rsidRPr="00F03BDA">
        <w:t>(Щирия). Източните, с център Инс</w:t>
      </w:r>
      <w:r w:rsidRPr="00F03BDA">
        <w:t>брук, се намирах</w:t>
      </w:r>
      <w:r w:rsidR="003F2096" w:rsidRPr="00F03BDA">
        <w:t>а в Тирол. Носиите на щаерци и т</w:t>
      </w:r>
      <w:r w:rsidRPr="00F03BDA">
        <w:t xml:space="preserve">иролци бяха еднакви, като се различаваха само по цвета на якетата и шапките им. Тиролците със зелени, а другите с кафяви. </w:t>
      </w:r>
    </w:p>
    <w:p w14:paraId="6BB3A693" w14:textId="77777777" w:rsidR="00875B7E" w:rsidRPr="00F03BDA" w:rsidRDefault="00875B7E" w:rsidP="007A3F81">
      <w:r w:rsidRPr="00F03BDA">
        <w:t xml:space="preserve">Подполковник Сокачев на няколко пъти организира лов на сърни. Беше добър ловец и винаги успяваше да отстреля някоя, както и някой-друг заек. Само веднъж се присъединих към неговата група, защото не обичах да гледам как се убиват беззащитни горски животни. </w:t>
      </w:r>
    </w:p>
    <w:p w14:paraId="660A55D4" w14:textId="77777777" w:rsidR="00F0652F" w:rsidRPr="00F03BDA" w:rsidRDefault="00E773AB" w:rsidP="007A3F81">
      <w:r w:rsidRPr="00F03BDA">
        <w:t xml:space="preserve">В неделен ден рядко оставахме в Щаба или </w:t>
      </w:r>
      <w:r w:rsidR="003F2096" w:rsidRPr="00F03BDA">
        <w:t xml:space="preserve">в </w:t>
      </w:r>
      <w:r w:rsidRPr="00F03BDA">
        <w:t>селището Золенау. С местните жит</w:t>
      </w:r>
      <w:r w:rsidR="00713884" w:rsidRPr="00F03BDA">
        <w:t>ели контактувахме повече през ра</w:t>
      </w:r>
      <w:r w:rsidRPr="00F03BDA">
        <w:t>ботните дни, като ползвахме някои от тях, предимно жени, за товарене на вагони</w:t>
      </w:r>
      <w:r w:rsidR="00713884" w:rsidRPr="00F03BDA">
        <w:t>т</w:t>
      </w:r>
      <w:r w:rsidRPr="00F03BDA">
        <w:t>е.</w:t>
      </w:r>
      <w:r w:rsidR="00713884" w:rsidRPr="00F03BDA">
        <w:t xml:space="preserve"> Мъжете бяха главно инвалиди, старци над 60 години и младежи до 17. Останалите бяха избити във войната или бяха пленници. </w:t>
      </w:r>
      <w:r w:rsidR="00394118" w:rsidRPr="00F03BDA">
        <w:t>Такава беше трагедията на обикновеният човек, участвал във войната. През този, обезлюден от мъже район, бяха преминали отстъпващите немски и власовски части, много от чуждестранните работници по заводите и накрая и Съветските окупационни части. Всред жените се шире</w:t>
      </w:r>
      <w:r w:rsidR="00492523" w:rsidRPr="00F03BDA">
        <w:t>х</w:t>
      </w:r>
      <w:r w:rsidR="00394118" w:rsidRPr="00F03BDA">
        <w:t xml:space="preserve">а венерически болести, най-често </w:t>
      </w:r>
      <w:r w:rsidR="00492523" w:rsidRPr="00F03BDA">
        <w:t>сифилис</w:t>
      </w:r>
      <w:r w:rsidR="00394118" w:rsidRPr="00F03BDA">
        <w:t xml:space="preserve">. </w:t>
      </w:r>
    </w:p>
    <w:p w14:paraId="358B8CBE" w14:textId="77777777" w:rsidR="00394118" w:rsidRPr="00F03BDA" w:rsidRDefault="00394118" w:rsidP="007A3F81">
      <w:r w:rsidRPr="00F03BDA">
        <w:t xml:space="preserve">В Австрия снабдяването с продукти беше много по-добро от това в Унгария. И при Съветската окупация, населението беше подсигурено с храна и лекарства. Организирано беше и прибиране на реколтата в запазените от войната ниви. В някои по-малки предприятия и фабрики работата беше възстановена. Всички се стараеха да </w:t>
      </w:r>
      <w:r w:rsidR="003F2096" w:rsidRPr="00F03BDA">
        <w:t>продължат</w:t>
      </w:r>
      <w:r w:rsidRPr="00F03BDA">
        <w:t xml:space="preserve"> нормалният си мирен живот, но беше трудно, защото повечето хора бяха работили по големите, преустроени на военни, заводи. </w:t>
      </w:r>
    </w:p>
    <w:p w14:paraId="45A32FFD" w14:textId="2018D69A" w:rsidR="00394118" w:rsidRPr="00F03BDA" w:rsidRDefault="00394118" w:rsidP="007A3F81">
      <w:r w:rsidRPr="00F03BDA">
        <w:t>Постепенно населението на Феликсдорф и Золенау започна да ни приема като свои хора. Освен в Съветското военно комендантство, в тези градчета нямаше други съветски войници.</w:t>
      </w:r>
      <w:r w:rsidR="004D3A36" w:rsidRPr="00F03BDA">
        <w:t xml:space="preserve"> Всяка сряда, събота и неделя, местни мъже и жени излизаха на площада пред Общината и свириха духова музика. Имаше и танци, а нашите войници станаха редовни участници в тях. Униформите започнаха да изчезват, а цивилните млади мъже да се увеличават. В тях често разпознавахме мъже от нашата Трофейна група. Създали близки връзки с жените-вдовици, те често се явяваха на забавите в костюмите на техните убити с</w:t>
      </w:r>
      <w:r w:rsidR="003F2096" w:rsidRPr="00F03BDA">
        <w:t>ъпрузи. Когато не бяха наряд,</w:t>
      </w:r>
      <w:r w:rsidR="004D3A36" w:rsidRPr="00F03BDA">
        <w:t xml:space="preserve"> често нощуваха в домовете на тези жени. Скоро нашият готвач прекръсти самотните жени с имената на настанилите се у тях войници, като: </w:t>
      </w:r>
      <w:proofErr w:type="spellStart"/>
      <w:r w:rsidR="004D3A36" w:rsidRPr="00F03BDA">
        <w:t>Христовица</w:t>
      </w:r>
      <w:proofErr w:type="spellEnd"/>
      <w:r w:rsidR="004D3A36" w:rsidRPr="00F03BDA">
        <w:t xml:space="preserve">, Иваница, </w:t>
      </w:r>
      <w:proofErr w:type="spellStart"/>
      <w:r w:rsidR="004D3A36" w:rsidRPr="00F03BDA">
        <w:t>Жельовица</w:t>
      </w:r>
      <w:proofErr w:type="spellEnd"/>
      <w:r w:rsidR="004D3A36" w:rsidRPr="00F03BDA">
        <w:t xml:space="preserve"> и други. Преди да се настанят в нечий дом, войниците </w:t>
      </w:r>
      <w:r w:rsidR="00F03BDA" w:rsidRPr="00F03BDA">
        <w:t>проверяваха</w:t>
      </w:r>
      <w:r w:rsidR="004D3A36" w:rsidRPr="00F03BDA">
        <w:t xml:space="preserve"> в Общината, дали жените не са регистрирани като болни от венерически болести. Само регистрираните получаваха безплатни лекарства. Ръководството на Трофейната група се принуди да приеме това положение, като направи регистър на всички нощуващи извън поделението, защото при нужда, трябваше бързо да ги открие. </w:t>
      </w:r>
      <w:r w:rsidR="00494452" w:rsidRPr="00F03BDA">
        <w:t xml:space="preserve">Някои от войниците, предимно „демирджийчета” (български цигани), започнаха често да сменят дамите си. Скоро доста от тях се </w:t>
      </w:r>
      <w:r w:rsidR="00494452" w:rsidRPr="00F03BDA">
        <w:lastRenderedPageBreak/>
        <w:t xml:space="preserve">заразиха със </w:t>
      </w:r>
      <w:r w:rsidR="00492523" w:rsidRPr="00F03BDA">
        <w:t>сифилис</w:t>
      </w:r>
      <w:r w:rsidR="00494452" w:rsidRPr="00F03BDA">
        <w:t xml:space="preserve"> или трипер. С първата потегляща виртушка ги изпратихме за Мохач и България, за да се лекуват. Имаше няколко случая, майки да се оплачат, че са посегнали на най-младите им дъщери, на 13-14 години. </w:t>
      </w:r>
    </w:p>
    <w:p w14:paraId="2074C405" w14:textId="77777777" w:rsidR="00494452" w:rsidRPr="00F03BDA" w:rsidRDefault="00494452" w:rsidP="007A3F81">
      <w:r w:rsidRPr="00F03BDA">
        <w:t xml:space="preserve">При нас в Трофейната група, от средата на юни започнаха да пристигат българи – емигранти от различни райони на Австрия и Германия. Повечето бяха работници и студенти и търсеха от нас съдействие, да се завърнат в България, за което нашите вертушки осигуряваха идеални условия. До натоварването на дадена композиция, ние ги ползвахме за товарачи, след това в зависимост от броя им, ги </w:t>
      </w:r>
      <w:r w:rsidR="00B9326E" w:rsidRPr="00F03BDA">
        <w:t>настанявахме</w:t>
      </w:r>
      <w:r w:rsidRPr="00F03BDA">
        <w:t xml:space="preserve"> в един или два покрити товарни вагони за Мохач. Повечето от тях имаха редовни документи. Между тях имаше доста жени – студентки, идващи от Германия и преодолели доста трудности, докато се доберат до нас. </w:t>
      </w:r>
    </w:p>
    <w:p w14:paraId="3A90B5C1" w14:textId="77777777" w:rsidR="00494452" w:rsidRPr="00F03BDA" w:rsidRDefault="00494452" w:rsidP="007A3F81">
      <w:r w:rsidRPr="00F03BDA">
        <w:t xml:space="preserve">Един ден, с два наши камиона бяхме за продукти, предимно зеленчуци, в град Шопрон, Унгария. Снабдявахме се от един българин </w:t>
      </w:r>
      <w:r w:rsidR="00B22D40" w:rsidRPr="00F03BDA">
        <w:t>–</w:t>
      </w:r>
      <w:r w:rsidRPr="00F03BDA">
        <w:t xml:space="preserve"> градинар</w:t>
      </w:r>
      <w:r w:rsidR="00B22D40" w:rsidRPr="00F03BDA">
        <w:t xml:space="preserve">, дошъл след  1-вата Световна война от Македония. Аз се отбих до гарата, където една наша вертушка точно беше пристигнала от Мохач. Стоях на перона при двама наши войници, когато пристигна влак от Австрия, пренатоварен с пътници. Изведнъж от него изскочи млад мъж, с къси панталони и лятна риза, само с ученическа чанта в ръка. Тичешком дойде при нас, започна да ни прегръща и плачейки ни запита, кога ще се изтегляме за България? Не можеше да повярва, че след 3-месечни скитания от Норвегия, където бил в края на войната, през Германия и Австрия, най-после среща родни войници – неговото спасение! Аз го посъветвах по-бързо да си вземе багажа и да дойде с нас в Зеленау, от където ще уредим неговото завръщане в родината. Обясни, че няма никакъв багаж, но беше леко объркан и ни молеше да не го пращаме обратно в Австрия. Разказа ни, че след като </w:t>
      </w:r>
      <w:r w:rsidR="00F9444A" w:rsidRPr="00F03BDA">
        <w:t>влязъл</w:t>
      </w:r>
      <w:r w:rsidR="00B22D40" w:rsidRPr="00F03BDA">
        <w:t xml:space="preserve"> в казармата</w:t>
      </w:r>
      <w:r w:rsidR="001A1C2D" w:rsidRPr="00F03BDA">
        <w:t xml:space="preserve"> през 1942 </w:t>
      </w:r>
      <w:r w:rsidR="00B22D40" w:rsidRPr="00F03BDA">
        <w:t>г.</w:t>
      </w:r>
      <w:r w:rsidR="001A1C2D" w:rsidRPr="00F03BDA">
        <w:t>, завършва школа за аер</w:t>
      </w:r>
      <w:r w:rsidR="00B22D40" w:rsidRPr="00F03BDA">
        <w:t xml:space="preserve">о-техници. </w:t>
      </w:r>
      <w:r w:rsidR="001A1C2D" w:rsidRPr="00F03BDA">
        <w:t>През пролетта на 1944 г., с няколко свои колеги бил изпратен на специализация в Германия. Малко преди завръщането им, у нас с</w:t>
      </w:r>
      <w:r w:rsidR="00E1798D" w:rsidRPr="00F03BDA">
        <w:t>тават промените на 9 септември,</w:t>
      </w:r>
      <w:r w:rsidR="001A1C2D" w:rsidRPr="00F03BDA">
        <w:t xml:space="preserve"> той отказал да се включи в корпуса на Ал. Цанков и бил пратен във военен завод в Хамбург. Есента на 1944 г., заедно с група чуждестранни работници, успял да се прехвърли през Дания, до Норвегия, където започнал работа. Там ги сварва краят на войната. Като огняр на кораб, той успял да се върне в Хамбург и от там на велосипед тръгва през Германия. Продължава пеш и гратис с влакове до Виена, хранейки се с каквото намери край пътищата, докато на гарата в Шопрон вижда нас – българските войници. Дадохме му хляб и салам да се нахрани. Във Феликсдорф го настанихме при събраните там българи, които нощуваха в два вагона. Той не знаеше как да се отблагодари за спасението си. По него пратих писма до родителите ми. Завръщайки се в Българ</w:t>
      </w:r>
      <w:r w:rsidR="00E1798D" w:rsidRPr="00F03BDA">
        <w:t>ия, открих, че е донесъ</w:t>
      </w:r>
      <w:r w:rsidR="001A1C2D" w:rsidRPr="00F03BDA">
        <w:t>л писмата.</w:t>
      </w:r>
    </w:p>
    <w:p w14:paraId="5C9980F5" w14:textId="77777777" w:rsidR="001A1C2D" w:rsidRPr="00F03BDA" w:rsidRDefault="001A1C2D" w:rsidP="007A3F81">
      <w:r w:rsidRPr="00F03BDA">
        <w:t>В предната част на всяка натоварена с боеприпаси вертушка, поставяхме по 4-5 празни</w:t>
      </w:r>
      <w:r w:rsidR="00C333F5" w:rsidRPr="00F03BDA">
        <w:t xml:space="preserve"> открити товарни</w:t>
      </w:r>
      <w:r w:rsidRPr="00F03BDA">
        <w:t xml:space="preserve"> вагона</w:t>
      </w:r>
      <w:r w:rsidR="00C333F5" w:rsidRPr="00F03BDA">
        <w:t xml:space="preserve">. Боеприпасите винаги поставяхме в крайните вагони, за да не </w:t>
      </w:r>
      <w:r w:rsidR="00E1798D" w:rsidRPr="00F03BDA">
        <w:t xml:space="preserve">се </w:t>
      </w:r>
      <w:r w:rsidR="00C333F5" w:rsidRPr="00F03BDA">
        <w:t>запалят от някоя искра от парният локомотив. Началникът на охраната беше в някой от средните вагони на композицията, като имаше охрана в началото и краят и.</w:t>
      </w:r>
    </w:p>
    <w:p w14:paraId="07F51AAA" w14:textId="77777777" w:rsidR="00C333F5" w:rsidRPr="00F03BDA" w:rsidRDefault="00C333F5" w:rsidP="007A3F81">
      <w:r w:rsidRPr="00F03BDA">
        <w:t>Същият ден бях с един от нашите камиони в град Шопрон з</w:t>
      </w:r>
      <w:r w:rsidR="00E1798D" w:rsidRPr="00F03BDA">
        <w:t>а зеленчуци. Преди това се отбих</w:t>
      </w:r>
      <w:r w:rsidRPr="00F03BDA">
        <w:t xml:space="preserve"> и разговарях с началника на гарата, където в този момент беше спряла нашата композиция. Сл</w:t>
      </w:r>
      <w:r w:rsidR="00E1798D" w:rsidRPr="00F03BDA">
        <w:t>ед заминаването ми, тя</w:t>
      </w:r>
      <w:r w:rsidRPr="00F03BDA">
        <w:t xml:space="preserve"> потеглила, без да е подредена в оказаният ред, въпреки протестите на </w:t>
      </w:r>
      <w:r w:rsidRPr="00F03BDA">
        <w:lastRenderedPageBreak/>
        <w:t>началника на охраната и. Непосредствено до локомотива се оказали откритите товарни вагони с боеприпаси, като машинистите обещали още на първата п</w:t>
      </w:r>
      <w:r w:rsidR="00E1798D" w:rsidRPr="00F03BDA">
        <w:t>о</w:t>
      </w:r>
      <w:r w:rsidRPr="00F03BDA">
        <w:t xml:space="preserve">-голяма гара, да разместят вагоните и да ги подредят правилно. Такава имало на около 30 км от Шопрон. </w:t>
      </w:r>
    </w:p>
    <w:p w14:paraId="610C8F32" w14:textId="77777777" w:rsidR="00C333F5" w:rsidRPr="00F03BDA" w:rsidRDefault="00C333F5" w:rsidP="007A3F81">
      <w:r w:rsidRPr="00F03BDA">
        <w:t xml:space="preserve">Не изминали и 15 км, искрите от локомотива запалват </w:t>
      </w:r>
      <w:r w:rsidR="00F9444A" w:rsidRPr="00F03BDA">
        <w:t>брезентите</w:t>
      </w:r>
      <w:r w:rsidRPr="00F03BDA">
        <w:t>, а след това и опаковките</w:t>
      </w:r>
      <w:r w:rsidR="00E1798D" w:rsidRPr="00F03BDA">
        <w:t xml:space="preserve"> на боеприпасите. Виждайки пламъ</w:t>
      </w:r>
      <w:r w:rsidRPr="00F03BDA">
        <w:t>ците, уплашените железничари спират веднага вертушката и откачат локомотива от гор</w:t>
      </w:r>
      <w:r w:rsidR="00E1798D" w:rsidRPr="00F03BDA">
        <w:t>ящите вагони и бързо изчезват към</w:t>
      </w:r>
      <w:r w:rsidRPr="00F03BDA">
        <w:t xml:space="preserve"> следваща гара. От там съобщават на гарата в Шопрон за пожара и къде се намира композицията. </w:t>
      </w:r>
      <w:r w:rsidR="00F928AA" w:rsidRPr="00F03BDA">
        <w:t>Съветското военно комендантство веднага изпраща локомотив и дрезина с хора, за да откачат колкото вагона мог</w:t>
      </w:r>
      <w:r w:rsidR="00E1798D" w:rsidRPr="00F03BDA">
        <w:t>ат и да загасят пожара</w:t>
      </w:r>
      <w:r w:rsidR="00F928AA" w:rsidRPr="00F03BDA">
        <w:t xml:space="preserve">. Началникът на охраната изпраща човек да ме търси в Шопрон и с </w:t>
      </w:r>
      <w:r w:rsidR="00E1798D" w:rsidRPr="00F03BDA">
        <w:t>него</w:t>
      </w:r>
      <w:r w:rsidR="00F928AA" w:rsidRPr="00F03BDA">
        <w:t xml:space="preserve"> отидохме до местопроизшествието. </w:t>
      </w:r>
      <w:r w:rsidR="00362B8E" w:rsidRPr="00F03BDA">
        <w:t xml:space="preserve">Когато пристигнахме вече горяха четири вагона с боеприпаси, като целият район, в радиус на повече от километър, беше блокиран от съветски части. Крайно наложително беше, да се откачат от композицията колкото може повече негорящи вагони и да се отдалечат на безопасно разстояние. </w:t>
      </w:r>
      <w:r w:rsidR="00403C24" w:rsidRPr="00F03BDA">
        <w:t>За тази цел трябваше да се придвижат хора под вагоните. Разбрал, че съм пиротехник от Трофейната група, съветският офицер, ръководещ борбата с пожара, разпореди да организирам група, която да се придвижи под вагоните, като ги откачи от горящите. След като се уговорихме с машиниста на локомотива, двамата с Пеньо Недев – Женгилера, оказал се в охраната на вертушката, един унгарски железничар и един съветски сержант, с пълзене се промъкнахме под вагоните, тъй като отгоре избухваха непрекъснато боеприпаси. На няколко пъти ни се на</w:t>
      </w:r>
      <w:r w:rsidR="00E1798D" w:rsidRPr="00F03BDA">
        <w:t>ложи да спираме и да почиваме</w:t>
      </w:r>
      <w:r w:rsidR="00403C24" w:rsidRPr="00F03BDA">
        <w:t>. След като приближихме доста близо до горящите</w:t>
      </w:r>
      <w:r w:rsidR="00E1798D" w:rsidRPr="00F03BDA">
        <w:t xml:space="preserve"> вагони</w:t>
      </w:r>
      <w:r w:rsidR="00403C24" w:rsidRPr="00F03BDA">
        <w:t xml:space="preserve">, на почивките вече не смеехме да се изправяме, да не бъдем улучени от парчета шрапнели. </w:t>
      </w:r>
      <w:r w:rsidR="006A356D" w:rsidRPr="00F03BDA">
        <w:t xml:space="preserve">Само един железничар знае колко е трудно да се провреш под и над осите на колелата на вагон. Колкото повече се </w:t>
      </w:r>
      <w:r w:rsidR="00E1798D" w:rsidRPr="00F03BDA">
        <w:t>приближавахме до горящите</w:t>
      </w:r>
      <w:r w:rsidR="006A356D" w:rsidRPr="00F03BDA">
        <w:t xml:space="preserve">, толкова по-опасно ставаше </w:t>
      </w:r>
      <w:r w:rsidR="00F9444A" w:rsidRPr="00F03BDA">
        <w:t>придвижването</w:t>
      </w:r>
      <w:r w:rsidR="006A356D" w:rsidRPr="00F03BDA">
        <w:t xml:space="preserve"> ни. Всички се страхувахме, да не избухне вагон и да предизвика верижна експлозия на </w:t>
      </w:r>
      <w:r w:rsidR="00F9444A" w:rsidRPr="00F03BDA">
        <w:t>цялата</w:t>
      </w:r>
      <w:r w:rsidR="006A356D" w:rsidRPr="00F03BDA">
        <w:t xml:space="preserve"> композиция. След около час успяхме да достигнем до 36</w:t>
      </w:r>
      <w:r w:rsidR="00E1798D" w:rsidRPr="00F03BDA">
        <w:t>-ти</w:t>
      </w:r>
      <w:r w:rsidR="006A356D" w:rsidRPr="00F03BDA">
        <w:t>-37</w:t>
      </w:r>
      <w:r w:rsidR="00E1798D" w:rsidRPr="00F03BDA">
        <w:t xml:space="preserve">-ми </w:t>
      </w:r>
      <w:r w:rsidR="006A356D" w:rsidRPr="00F03BDA">
        <w:t xml:space="preserve"> вагон, а съветският офицер беше изостанал назад. Тримата останали успяхме да освободим кноровите маркучи и развъртяхме връзките на прикачените скоби. След това унгарецът показа флагчето си отстрани на вагоните, за да даде знак на машиниста. </w:t>
      </w:r>
      <w:r w:rsidR="006A7C76" w:rsidRPr="00F03BDA">
        <w:t>Х</w:t>
      </w:r>
      <w:r w:rsidR="00E1798D" w:rsidRPr="00F03BDA">
        <w:t>ванахме скобите, очаквайки тласъци</w:t>
      </w:r>
      <w:r w:rsidR="006A7C76" w:rsidRPr="00F03BDA">
        <w:t>те на локомотива, за да ги откачим. Аз разчитах на праволинейно движение на парчетата избухващи снаряди, за да не ни улучат межди вагоните. След като ги откачихме, унгарецът даде уговорен знак на машиниста. Той трябваше да изчака, докато се придвижим поне 10 вагона на обратно и отново да му сигнализираме. След вторият знак, машиниста започна изтеглянето на закачените вагони, а ние се качихме на брустовете м</w:t>
      </w:r>
      <w:r w:rsidR="00E1798D" w:rsidRPr="00F03BDA">
        <w:t>ежду два вагона. Макар и със скъ</w:t>
      </w:r>
      <w:r w:rsidR="006A7C76" w:rsidRPr="00F03BDA">
        <w:t>сани и мръсни униформи, бяхме доволни от успешното завършване на мисията ни. Останалите 10 вагона гърмяха и горяха след това повече от два часа. Спасените вагони</w:t>
      </w:r>
      <w:r w:rsidR="00E1798D" w:rsidRPr="00F03BDA">
        <w:t xml:space="preserve"> върнахме на гарата в Шопрон. Мо</w:t>
      </w:r>
      <w:r w:rsidR="006A7C76" w:rsidRPr="00F03BDA">
        <w:t>ят сънаборник Пеньо от 2-ро Огнестрелно отделение – Карлово, нарече това наше преживяване „Епопеята при град Шопрон”.</w:t>
      </w:r>
    </w:p>
    <w:p w14:paraId="39DE6E25" w14:textId="643AD40B" w:rsidR="000C1925" w:rsidRPr="00F03BDA" w:rsidRDefault="00116243" w:rsidP="007A3F81">
      <w:r w:rsidRPr="00F03BDA">
        <w:t>В Унгария нямах контакти с пиротехниците от Съветската армия, но тук често р</w:t>
      </w:r>
      <w:r w:rsidR="00E1798D" w:rsidRPr="00F03BDA">
        <w:t xml:space="preserve">азговарях с тях. От честите ми </w:t>
      </w:r>
      <w:r w:rsidRPr="00F03BDA">
        <w:t xml:space="preserve">посещения в Тила на 3-ти Украински фронт в Баден, ми правиха впечатление вътрешните </w:t>
      </w:r>
      <w:r w:rsidR="00F03BDA" w:rsidRPr="00F03BDA">
        <w:t>взаимоотношения</w:t>
      </w:r>
      <w:r w:rsidRPr="00F03BDA">
        <w:t xml:space="preserve"> между висшите и нисшите чинове в Съветската армия. Но техният висш състав живееше доста по-богато, в сравнение с нисшият, отколкото при нас. Дотогава си </w:t>
      </w:r>
      <w:r w:rsidRPr="00F03BDA">
        <w:lastRenderedPageBreak/>
        <w:t>мислех, че в Съветската армия имат доста по-високо политическо съзнание, на базата на социалистическият строй при защита на Родината. Не можех да си обясня, защо през 1943 г. те възстановиха пагоните по раменете си като при Царизма.</w:t>
      </w:r>
      <w:r w:rsidR="0023726E" w:rsidRPr="00F03BDA">
        <w:t xml:space="preserve"> Смущаваше ме и лозунгът им: „За Сталину, за Родину!”, който по нищо не се различаваше от нашият: „За Царя, за Отечеството!”. Смятах, че трябва да наобратно: „За Отечеството, за Царя!”.</w:t>
      </w:r>
    </w:p>
    <w:p w14:paraId="25345A62" w14:textId="77777777" w:rsidR="0023726E" w:rsidRPr="00F03BDA" w:rsidRDefault="0023726E" w:rsidP="007A3F81">
      <w:r w:rsidRPr="00F03BDA">
        <w:t>В нисшият състав на Съветската армия се чувстваше определена несигурност за бъдещето им след демобилизацията, предвид големите разрушения в родината им. Такава тревога във висшият военен състав не се наблюдаваше. Много трудно откривах комунистите всред тях, като изключим политическите офицери. Принадлежността към КПСС въобще не се демонстрираше и не беше свързана с никакви привилегии, даже по-скоро с</w:t>
      </w:r>
      <w:r w:rsidR="00AA0D64" w:rsidRPr="00F03BDA">
        <w:t>ъс</w:t>
      </w:r>
      <w:r w:rsidRPr="00F03BDA">
        <w:t xml:space="preserve"> задължения. </w:t>
      </w:r>
    </w:p>
    <w:p w14:paraId="647C2C61" w14:textId="77777777" w:rsidR="0023726E" w:rsidRPr="00F03BDA" w:rsidRDefault="0023726E" w:rsidP="007A3F81">
      <w:r w:rsidRPr="00F03BDA">
        <w:t xml:space="preserve">До средата на лятото, големият барутен завод в Блюмау се охраняваше от батальон от по-възрастни войници – 40-45 годишни. Някои от тях бяха участвали в 1-вата Световна война, а след това и в Гражданската такава. Аз обичах да разговарям с тях при посещенията си в завода. Сега, след края на войната и те се тревожеха за бъдещето си в разрушените си селища. Често се напиваха с вредният етилов </w:t>
      </w:r>
      <w:r w:rsidR="00AA0D64" w:rsidRPr="00F03BDA">
        <w:t>алкохол, от който имаха пълни ци</w:t>
      </w:r>
      <w:r w:rsidRPr="00F03BDA">
        <w:t>стерни. Командирите им не можеха да направят нищо срещу тази всеобща напаст. Набл</w:t>
      </w:r>
      <w:r w:rsidR="00AA0D64" w:rsidRPr="00F03BDA">
        <w:t>ю</w:t>
      </w:r>
      <w:r w:rsidRPr="00F03BDA">
        <w:t xml:space="preserve">давайки ги, често си задавах въпроса, как тези </w:t>
      </w:r>
      <w:r w:rsidR="000A4982" w:rsidRPr="00F03BDA">
        <w:t>хора ще се преустроят към обикновеният, мирен живот и ще работят съзнателно за възстановяване на страната си, а след това и за по-справедливо социалистическо общество?</w:t>
      </w:r>
    </w:p>
    <w:p w14:paraId="0ABF69B8" w14:textId="77777777" w:rsidR="000C1925" w:rsidRPr="00F03BDA" w:rsidRDefault="000A4982" w:rsidP="007A3F81">
      <w:r w:rsidRPr="00F03BDA">
        <w:t xml:space="preserve">От средата на юли, охраната на завода беше заменена от батальон </w:t>
      </w:r>
      <w:r w:rsidR="00AA0D64" w:rsidRPr="00F03BDA">
        <w:t>млади жени, между 25-30 години,</w:t>
      </w:r>
      <w:r w:rsidRPr="00F03BDA">
        <w:t xml:space="preserve"> само командирът им беше мъж, пиротехникът лейтенант Бараньок. Той беше на 25 години. Общият началник на охраната на всички заводи в района, беше пиротехник майор Черепанов. Той беше на 35 години.</w:t>
      </w:r>
    </w:p>
    <w:p w14:paraId="6C478192" w14:textId="77777777" w:rsidR="000C1925" w:rsidRPr="00F03BDA" w:rsidRDefault="000A4982" w:rsidP="007A3F81">
      <w:r w:rsidRPr="00F03BDA">
        <w:t xml:space="preserve">Винаги изпитвах известно безпокойство, когато посещавах този обект, охраняван от женски батальон. Посрещаха ме много добре, но се смущавах от сладострастните им погледи. Още на портала ме посрещаха и ме вкарваха в караулното, където ми приготвяха чай, стремейки се да ме задържат възможно най-дълго. Това много ме ласкаеше, но и изискваше усилия от моя страна, за да продължа да си върша служебните задължения. Тогава бях само на 21 години и вече повече от три години бях в казармата. Дотогава имах малък опит както с жените, така и с хората. </w:t>
      </w:r>
      <w:r w:rsidR="000A2CF5" w:rsidRPr="00F03BDA">
        <w:t>Тази обстановка за мен беше необичайна</w:t>
      </w:r>
      <w:r w:rsidR="00AA0D64" w:rsidRPr="00F03BDA">
        <w:t xml:space="preserve"> и не знаех как да реагирам. Не</w:t>
      </w:r>
      <w:r w:rsidR="000A2CF5" w:rsidRPr="00F03BDA">
        <w:t xml:space="preserve"> бях в компанията само на една, а на много млади и хубави момичета и жени.</w:t>
      </w:r>
    </w:p>
    <w:p w14:paraId="0E42B40E" w14:textId="64BA267F" w:rsidR="000C1925" w:rsidRPr="00F03BDA" w:rsidRDefault="000A2CF5" w:rsidP="007A3F81">
      <w:r w:rsidRPr="00F03BDA">
        <w:t xml:space="preserve">До 1938 г. в завода „Блюмау” се произвеждали предимно азотни торове. През войната е преустроен за производство на нитроглицеринови и нитроцелулозни барути и други експлозиви. По обем беше няколко пъти по-голям от „Барутната” във военният завод в Казанлък. Беше отлично маскиран в гъста гора. Към него имаше жилищен комплекс, голяма столова, спортен и плувен комплекс. Взривоопасните му цехове бяха добре изолирани и обезопасени. Районът около него не беше </w:t>
      </w:r>
      <w:r w:rsidR="00F03BDA" w:rsidRPr="00F03BDA">
        <w:t>бомбардиран</w:t>
      </w:r>
      <w:r w:rsidRPr="00F03BDA">
        <w:t xml:space="preserve"> и заводът беше работил до последният ден от войната. Складовете му бяха пълни с целулоза, цистерни с глицерин, азотна и сярна киселина, метилов алкох</w:t>
      </w:r>
      <w:r w:rsidR="006E16C1" w:rsidRPr="00F03BDA">
        <w:t xml:space="preserve">ол, ацетон и други необходими суровини, за да започне да работи отново нормално. Имаше и много готова </w:t>
      </w:r>
      <w:r w:rsidR="006E16C1" w:rsidRPr="00F03BDA">
        <w:lastRenderedPageBreak/>
        <w:t>продукция, натоварена в специални вагони, готови за извозване от собствената му гара. Беше оставен в такова състояние, че можеше веднага да заработи.</w:t>
      </w:r>
    </w:p>
    <w:p w14:paraId="300233DC" w14:textId="1541993D" w:rsidR="000C1925" w:rsidRPr="00F03BDA" w:rsidRDefault="006E16C1" w:rsidP="007A3F81">
      <w:r w:rsidRPr="00F03BDA">
        <w:t>Женският батальон беше настанен в жилищният комплекс и охраняваше завода извън цеховете. В последните ходихме само ние двамата с колегата Бараньок. По-късно разбрах, че заводът, но с по-малък размер, е съществувал още по времето на Австро-Унгарската империя. В един цех с</w:t>
      </w:r>
      <w:r w:rsidR="00AA0D64" w:rsidRPr="00F03BDA">
        <w:t xml:space="preserve">лучайно попаднах на кладенец с </w:t>
      </w:r>
      <w:r w:rsidR="00F03BDA" w:rsidRPr="00F03BDA">
        <w:t>иззидани</w:t>
      </w:r>
      <w:r w:rsidRPr="00F03BDA">
        <w:t xml:space="preserve"> надземни стени. На тях имаше български надпис от 1905 г. с инициалите на строителите – нашенци.</w:t>
      </w:r>
    </w:p>
    <w:p w14:paraId="5F8C504B" w14:textId="75045FED" w:rsidR="000C1925" w:rsidRPr="00F03BDA" w:rsidRDefault="006E16C1" w:rsidP="007A3F81">
      <w:r w:rsidRPr="00F03BDA">
        <w:t>Веднъж с Бараньок трябваше да преминем през жилищният комплекс и плувният басейн до него. В момента там се къпеха голям</w:t>
      </w:r>
      <w:r w:rsidR="00AA0D64" w:rsidRPr="00F03BDA">
        <w:t xml:space="preserve"> брой момичета, свободни от наря</w:t>
      </w:r>
      <w:r w:rsidRPr="00F03BDA">
        <w:t>д. Изненадан от вида на голите момичета аз се спрях. Бараньок се усмихна и ми каза: „Ну Стефан, тьй</w:t>
      </w:r>
      <w:r w:rsidR="00F03BDA">
        <w:t xml:space="preserve"> </w:t>
      </w:r>
      <w:r w:rsidRPr="00F03BDA">
        <w:t>изпугался?”</w:t>
      </w:r>
      <w:r w:rsidR="00C94555" w:rsidRPr="00F03BDA">
        <w:t xml:space="preserve"> Повечето момичета не</w:t>
      </w:r>
      <w:r w:rsidR="00F03BDA">
        <w:t xml:space="preserve"> </w:t>
      </w:r>
      <w:r w:rsidR="00C94555" w:rsidRPr="00F03BDA">
        <w:t>ни обърнаха внимание, само тези които бяха под душовете се опитаха да ни напръскат с вода. Почти всички бяха с красиви и добре сложени тела. Аз се чудех коя първо да гледам и Бараньок предложи да поостанем малко, но аз се стесних и отказах.</w:t>
      </w:r>
    </w:p>
    <w:p w14:paraId="24F13121" w14:textId="77777777" w:rsidR="000C1925" w:rsidRPr="00F03BDA" w:rsidRDefault="00C94555" w:rsidP="007A3F81">
      <w:r w:rsidRPr="00F03BDA">
        <w:t xml:space="preserve">Вечерта </w:t>
      </w:r>
      <w:r w:rsidR="00AA0D64" w:rsidRPr="00F03BDA">
        <w:t>разказах на приятелите си от Щаб</w:t>
      </w:r>
      <w:r w:rsidRPr="00F03BDA">
        <w:t>а за видяното. Марин Камбуров ме нарече будала, защото ако той бил с нас, щял да се съблече и да се къпе заедно с тях в басейна. На следващият ден пожела да дойде с мен в завода. Помолих Бараньок отново да минем край басейна и пак се случи същото, като този път даже ни подканиха д</w:t>
      </w:r>
      <w:r w:rsidR="00AA0D64" w:rsidRPr="00F03BDA">
        <w:t>а се съблечем и да отидем при тях. Марин об</w:t>
      </w:r>
      <w:r w:rsidRPr="00F03BDA">
        <w:t>аче нямаше кураж да го направи, въпреки че му напомних за снощните му изявления.</w:t>
      </w:r>
      <w:r w:rsidR="00AA0D64" w:rsidRPr="00F03BDA">
        <w:t xml:space="preserve"> След като им се налюбувахме, </w:t>
      </w:r>
      <w:r w:rsidR="003C4131" w:rsidRPr="00F03BDA">
        <w:t xml:space="preserve">изпръскани като „мокри кокошки” </w:t>
      </w:r>
      <w:r w:rsidR="0095593D" w:rsidRPr="00F03BDA">
        <w:t>се измъкнахме от този „капан”. Бараньок, като живеещ в този женки рай, беше си харесал само едно момиче и не го сменяше с друго.</w:t>
      </w:r>
    </w:p>
    <w:p w14:paraId="53F67755" w14:textId="77777777" w:rsidR="000C1925" w:rsidRPr="00F03BDA" w:rsidRDefault="0095593D" w:rsidP="007A3F81">
      <w:r w:rsidRPr="00F03BDA">
        <w:t>С женският батальон в „Терезиенфиелд” бях по-близък, защото по-често ходех там.</w:t>
      </w:r>
    </w:p>
    <w:p w14:paraId="314CE87F" w14:textId="2BE77B07" w:rsidR="000C1925" w:rsidRPr="00F03BDA" w:rsidRDefault="0095593D" w:rsidP="007A3F81">
      <w:r w:rsidRPr="00F03BDA">
        <w:t>Споменах вече , че от 1 август, областта на град Грац, изцяло следваше да бъде предадена на англичаните, заедно с град Леобен, където имаше филиал на автомобилният завод „Опел-Блиц”. Няколко дни преди тази дата, аз бях там с наш камион, да товарим резервни части за камиони. В денят на смяната на окупационните части, пристигат англичаните и сварват един батальон руски войници още да си товарят багажа на камионите. Тъй като руснаците не спазили уговорката, англичаните решават да ги обкръжат. В резултат на това избухва сражение между тях, продължило 6 часа. Докато същата сутрин закусвахме в столовата, започнаха да се чуват далечни гърмежи. По-късно те се усилиха и в нашият район започна раздвижване на Съветските военни части, като започнаха да излитат и груп</w:t>
      </w:r>
      <w:r w:rsidR="00AA0D64" w:rsidRPr="00F03BDA">
        <w:t>и самолети от летището на Винер-Н</w:t>
      </w:r>
      <w:r w:rsidRPr="00F03BDA">
        <w:t xml:space="preserve">ойщат. По това време точно товарехме вертушка във Феликсдорф. При нас дойде Съветският военен комендант в Золенау. </w:t>
      </w:r>
      <w:r w:rsidR="00794EA6" w:rsidRPr="00F03BDA">
        <w:t>Той ни информира за случващото се и ни нареди да преустановим товаренето и да се подготвим за евентуално изтегляне към Унгария. След час бяхме натоварили багажите си в камионите и бяхме готови за тръгване. След о</w:t>
      </w:r>
      <w:r w:rsidR="00AA0D64" w:rsidRPr="00F03BDA">
        <w:t>коло още два часа отново дойде к</w:t>
      </w:r>
      <w:r w:rsidR="00794EA6" w:rsidRPr="00F03BDA">
        <w:t xml:space="preserve">омендантът и ни каза, че конфликтът е уреден и можем да се завърнем към </w:t>
      </w:r>
      <w:r w:rsidR="00F03BDA" w:rsidRPr="00F03BDA">
        <w:t>обичайните</w:t>
      </w:r>
      <w:r w:rsidR="00794EA6" w:rsidRPr="00F03BDA">
        <w:t xml:space="preserve"> си задължения.</w:t>
      </w:r>
    </w:p>
    <w:p w14:paraId="6E802A33" w14:textId="1AE922A3" w:rsidR="000C1925" w:rsidRPr="00F03BDA" w:rsidRDefault="00794EA6" w:rsidP="007A3F81">
      <w:r w:rsidRPr="00F03BDA">
        <w:t xml:space="preserve">По време на престоят ни в Золенау, на </w:t>
      </w:r>
      <w:r w:rsidR="00F03BDA" w:rsidRPr="00F03BDA">
        <w:t>няколко</w:t>
      </w:r>
      <w:r w:rsidR="005A4D0E" w:rsidRPr="00F03BDA">
        <w:t xml:space="preserve"> пъти имахме проблем</w:t>
      </w:r>
      <w:r w:rsidRPr="00F03BDA">
        <w:t xml:space="preserve">и със Съюзническата контролна комисия, но винаги Тила на 3-ти Украински фронт ни оправяше. Причината за тези </w:t>
      </w:r>
      <w:r w:rsidRPr="00F03BDA">
        <w:lastRenderedPageBreak/>
        <w:t>непри</w:t>
      </w:r>
      <w:r w:rsidR="005A4D0E" w:rsidRPr="00F03BDA">
        <w:t>ятности беше, че доста често започна</w:t>
      </w:r>
      <w:r w:rsidRPr="00F03BDA">
        <w:t xml:space="preserve">хме да товарим освен военни материали и други такива, като </w:t>
      </w:r>
      <w:r w:rsidR="00F03BDA" w:rsidRPr="00F03BDA">
        <w:t>електромери</w:t>
      </w:r>
      <w:r w:rsidRPr="00F03BDA">
        <w:t xml:space="preserve">, ролки електрически кабели, специализирани коли, стругове и други ценни машини. Те не фигурираха в описите ни, утвърдени от Тила на 3-ти Украински фронт. За тях ги информирахме само устно. За тези наши действия, временните австрийски власти научиха от използваните от нас за товарачи местни австрийки. Те се оплакаха във Виена и Съюзническата контролна комисия </w:t>
      </w:r>
      <w:r w:rsidR="005A4D0E" w:rsidRPr="00F03BDA">
        <w:t xml:space="preserve">нареди </w:t>
      </w:r>
      <w:r w:rsidRPr="00F03BDA">
        <w:t>да разтоварим всички неописани неща и да напуснем Австрия. Ние демонстрирахме разтоварване, но още на следващият ден Тила на фронта ни оправяше и ни разрешаваше да останем.</w:t>
      </w:r>
    </w:p>
    <w:p w14:paraId="45DFCD1B" w14:textId="658D9CED" w:rsidR="000C1925" w:rsidRPr="00F03BDA" w:rsidRDefault="00794EA6" w:rsidP="007A3F81">
      <w:r w:rsidRPr="00F03BDA">
        <w:t xml:space="preserve">Докато бях в Золенау с такива материали натоварихме и изнесохме за Мохач над 150 вагона. </w:t>
      </w:r>
      <w:r w:rsidR="005A4D0E" w:rsidRPr="00F03BDA">
        <w:t>Бяхме у</w:t>
      </w:r>
      <w:r w:rsidR="006D11F6" w:rsidRPr="00F03BDA">
        <w:t xml:space="preserve">бедени обаче, че част от тях не се </w:t>
      </w:r>
      <w:r w:rsidR="00F03BDA" w:rsidRPr="00F03BDA">
        <w:t>заприходяват</w:t>
      </w:r>
      <w:r w:rsidR="006D11F6" w:rsidRPr="00F03BDA">
        <w:t xml:space="preserve"> като имущество на държавата. Със </w:t>
      </w:r>
      <w:r w:rsidR="00F03BDA" w:rsidRPr="00F03BDA">
        <w:t>съдействието</w:t>
      </w:r>
      <w:r w:rsidR="006D11F6" w:rsidRPr="00F03BDA">
        <w:t xml:space="preserve"> на командир Дора Сариева, по радиостанцията винаги съобщавахме за изпратените допълнителни материали, но никога не получавахме обратна връзка. И подполковник Сокачев, заедно с другите трофейни коли, си изпрати с негов човек-придружител, чисто нова кола „Щаер”. Без негово знание ние съобщихме за нея във Военното министерство. След около месец той по</w:t>
      </w:r>
      <w:r w:rsidR="007B70B8" w:rsidRPr="00F03BDA">
        <w:t>лучи от своя човек съобщение, ч</w:t>
      </w:r>
      <w:r w:rsidR="006D11F6" w:rsidRPr="00F03BDA">
        <w:t>е и неговата кола е заприходена, заедно с останалите. След това той няколко дни търси виновника за провала</w:t>
      </w:r>
      <w:r w:rsidR="007B70B8" w:rsidRPr="00F03BDA">
        <w:t xml:space="preserve"> си</w:t>
      </w:r>
      <w:r w:rsidR="006D11F6" w:rsidRPr="00F03BDA">
        <w:t>.</w:t>
      </w:r>
    </w:p>
    <w:p w14:paraId="35CC51E9" w14:textId="7A183DED" w:rsidR="000C1925" w:rsidRPr="00F03BDA" w:rsidRDefault="006D11F6" w:rsidP="007A3F81">
      <w:r w:rsidRPr="00F03BDA">
        <w:t>След разделянето на Виена на 4 зони, цялата Виенска област остана под Съветска окупация. По магистралата често виждахме да се движат дълги колони к</w:t>
      </w:r>
      <w:r w:rsidR="007B70B8" w:rsidRPr="00F03BDA">
        <w:t>амиони и джипове на Съюзниците (</w:t>
      </w:r>
      <w:r w:rsidRPr="00F03BDA">
        <w:t xml:space="preserve">САЩ, Англия и Франция) и да се </w:t>
      </w:r>
      <w:r w:rsidR="00F03BDA" w:rsidRPr="00F03BDA">
        <w:t>придвижват</w:t>
      </w:r>
      <w:r w:rsidRPr="00F03BDA">
        <w:t xml:space="preserve"> до техните зони. С</w:t>
      </w:r>
      <w:r w:rsidR="00F03BDA">
        <w:t xml:space="preserve"> </w:t>
      </w:r>
      <w:r w:rsidRPr="00F03BDA">
        <w:t>тях контактувахме доста често. Около 30 на 100 от армията на САЩ бяха негри. Висшите и нисшите им военни бяха с еднакви униформи, като ги разпознавахме сам</w:t>
      </w:r>
      <w:r w:rsidR="007B70B8" w:rsidRPr="00F03BDA">
        <w:t>о по отличителните им знаци. С</w:t>
      </w:r>
      <w:r w:rsidRPr="00F03BDA">
        <w:t xml:space="preserve"> всички се държаха дружелюбно, даже и с местното население. Веднъж техен камион попадна в шанеца на магистралата. Притекохме се на помощ и го </w:t>
      </w:r>
      <w:r w:rsidR="00F03BDA" w:rsidRPr="00F03BDA">
        <w:t>извлякохме</w:t>
      </w:r>
      <w:r w:rsidR="00EB66F9" w:rsidRPr="00F03BDA">
        <w:t>. Те ни благодариха като ни почерпиха.</w:t>
      </w:r>
    </w:p>
    <w:p w14:paraId="7A6F2DF5" w14:textId="59605A35" w:rsidR="000C1925" w:rsidRPr="00F03BDA" w:rsidRDefault="00EB66F9" w:rsidP="007A3F81">
      <w:r w:rsidRPr="00F03BDA">
        <w:t xml:space="preserve">В английската армия преобладаваха канадците, австралийците, новозеландците и индусите. Всички бяха </w:t>
      </w:r>
      <w:r w:rsidR="00F03BDA" w:rsidRPr="00F03BDA">
        <w:t>облечени</w:t>
      </w:r>
      <w:r w:rsidRPr="00F03BDA">
        <w:t xml:space="preserve"> в груби </w:t>
      </w:r>
      <w:r w:rsidR="00F03BDA" w:rsidRPr="00F03BDA">
        <w:t>шаячни</w:t>
      </w:r>
      <w:r w:rsidRPr="00F03BDA">
        <w:t xml:space="preserve"> униформи в зелен цвят. Произходът им разбирахме по лентичките с надпис, поставени високо на ръкавите, близо до раменете им. „Чистите” англичани се държаха много високомерно, не само с населението, но и с нас. Веднъж техен джип за</w:t>
      </w:r>
      <w:r w:rsidR="007B70B8" w:rsidRPr="00F03BDA">
        <w:t>седна в канавката. Доста трудно</w:t>
      </w:r>
      <w:r w:rsidRPr="00F03BDA">
        <w:t xml:space="preserve"> успяхме да го измъкнем. Те само ни наблюдаваха без да ни помагат и после си тръгнаха без да ни благодарят. Естествено нашите войници ги изпратиха с една българска „благословия”. След това при аварирала английск</w:t>
      </w:r>
      <w:r w:rsidR="007B70B8" w:rsidRPr="00F03BDA">
        <w:t xml:space="preserve">а кола въобще не ходихме да им </w:t>
      </w:r>
      <w:r w:rsidRPr="00F03BDA">
        <w:t>помагаме.</w:t>
      </w:r>
    </w:p>
    <w:p w14:paraId="164319CD" w14:textId="77777777" w:rsidR="000C1925" w:rsidRPr="00F03BDA" w:rsidRDefault="007B70B8" w:rsidP="007A3F81">
      <w:r w:rsidRPr="00F03BDA">
        <w:t>Френските войници нос</w:t>
      </w:r>
      <w:r w:rsidR="00EB66F9" w:rsidRPr="00F03BDA">
        <w:t>еха английски униформи, като в горният край на ръкавите имаха надпис „Франция”. Те винаги се отнасяха много културно с нас – българите. Веднъж техен камион настигна наш и го удари отзад. След дълги извинения, на следващият ден същите войници дойдоха в нашият Щаб, взеха камиона и го върнаха изцяло ремонтиран.</w:t>
      </w:r>
    </w:p>
    <w:p w14:paraId="27418273" w14:textId="77777777" w:rsidR="00EB66F9" w:rsidRPr="00F03BDA" w:rsidRDefault="00EB66F9" w:rsidP="007A3F81">
      <w:r w:rsidRPr="00F03BDA">
        <w:t xml:space="preserve">Към края на август, по искане на нашата Военна мисия, ни изпратиха 20 вагона, пълни с цигари. </w:t>
      </w:r>
      <w:r w:rsidR="002A3EFB" w:rsidRPr="00F03BDA">
        <w:t xml:space="preserve">Срещу тях бяхме уговорили с австрийците от град Линц, който се намираше в Американската зона, да ни прехвърлят няколко тона рула от хубава бяла хартия за папироси. </w:t>
      </w:r>
    </w:p>
    <w:p w14:paraId="1736395E" w14:textId="607180B0" w:rsidR="000C1925" w:rsidRPr="00F03BDA" w:rsidRDefault="002A3EFB" w:rsidP="007A3F81">
      <w:r w:rsidRPr="00F03BDA">
        <w:lastRenderedPageBreak/>
        <w:t>В много добри взаимоотношения бях с радиотелеграфистите. Тяхното помещение беше в съседство на моята канцелария. С командирът им, фелтфебел-школникът Кирил Паскалев от Русе и най-добрият им телеграфист – Владимир Андонов – Пилето</w:t>
      </w:r>
      <w:r w:rsidR="00F03BDA">
        <w:t xml:space="preserve"> </w:t>
      </w:r>
      <w:r w:rsidRPr="00F03BDA">
        <w:t xml:space="preserve">от Дупница, станахме много добри приятели. </w:t>
      </w:r>
      <w:r w:rsidR="00C968D6" w:rsidRPr="00F03BDA">
        <w:t>Пилето имаше фотоапарат и от него са ми всички запазени снимки от престоят ми в Трофейната група. Те поддържаха постоянна връзка с 1-ва Българска армия и с Военното министерство. Работеха всяка седмица с променящи се шифри, които през две седмици им донасяха военни разузнавачи. След всяко предадено съобщение се съобщаваше и кодът на шифъра. Имаха и свои, специални сигн</w:t>
      </w:r>
      <w:r w:rsidR="007B70B8" w:rsidRPr="00F03BDA">
        <w:t>али на повиквания, след което ме</w:t>
      </w:r>
      <w:r w:rsidR="00C968D6" w:rsidRPr="00F03BDA">
        <w:t>ханикът им запалваше агрегата, защото мощната им радиостанция работеше само на 360 волта. След получаване на съобщението, го изключваха и започваха разшифроването му. Към групата имаха преводачи от руски, английски и френски, тъй като получаваха съобщения и от Щаба на 3-ти Украински фронт или Съюзническата контролна комисия. От приятелите си научих за съобщението до командирката Дора Сариева, от политуправлението на Военното министерство, че във 2-ро Огнестрелно отделение – Карлово, военната комисия приключила работата си, без да установи нищо. За мен вече беше сигурно, че мога да се върна в България.</w:t>
      </w:r>
    </w:p>
    <w:p w14:paraId="1643787C" w14:textId="77777777" w:rsidR="000C1925" w:rsidRPr="00F03BDA" w:rsidRDefault="007B70B8" w:rsidP="007A3F81">
      <w:r w:rsidRPr="00F03BDA">
        <w:t>Чрез радио</w:t>
      </w:r>
      <w:r w:rsidR="00C968D6" w:rsidRPr="00F03BDA">
        <w:t xml:space="preserve">телеграфистите научих за заповедта на Военното министерство, с която подполковник Сокачев следваше да </w:t>
      </w:r>
      <w:r w:rsidR="0003009E" w:rsidRPr="00F03BDA">
        <w:t>подбере необходимите му специалисти от Трофейната група и да ги прехвърли във военната ни мисия във Виена. Между тях фигурираше и пиротехник. Предвиждаше се да останем в Австрия до 1950 г. Това ме принуди да предприема действия, за да отпътувам с някоя от последните две вертушки за България.</w:t>
      </w:r>
    </w:p>
    <w:p w14:paraId="3571DC67" w14:textId="77777777" w:rsidR="000C1925" w:rsidRPr="00F03BDA" w:rsidRDefault="0003009E" w:rsidP="007A3F81">
      <w:r w:rsidRPr="00F03BDA">
        <w:t>Голяма част от моето поделение № 55 413 си заминаха с предпоследната вертушка. Започна подготовката и за последната такава и аз трябваше да действам. Оставането за 5 години в Австрия, макар и във Виена ми се струваха прекалено много. Блазнеше ме мисълта да науча немски и да остана да следвам там.</w:t>
      </w:r>
    </w:p>
    <w:p w14:paraId="6C212D76" w14:textId="53677FEC" w:rsidR="0003009E" w:rsidRPr="00F03BDA" w:rsidRDefault="0003009E" w:rsidP="007A3F81">
      <w:r w:rsidRPr="00F03BDA">
        <w:t xml:space="preserve">В началото на септември работата  ми беше същата, а вечерите си прекарвах заедно с радиотелеграфистите и играехме белот, като залагахме цигари. След като приятелите ми изпиеха достатъчно бири, започвахме да пеем нашите любими песни. </w:t>
      </w:r>
      <w:r w:rsidR="00EC0EF9" w:rsidRPr="00F03BDA">
        <w:t>Аз също</w:t>
      </w:r>
      <w:r w:rsidRPr="00F03BDA">
        <w:t xml:space="preserve"> изпълнявах много от тях. Бяхме вече 7 месеца извън България и от 4 месеца не получавахме писма. При изпълнението на песните влагахме много чувство и носталгия към родният край, а съдържанието им ни разчувстваше. Аз като въздържател не пиех, но бях един от най-активните песнопойци. При надпяванията започвахме винаги с:</w:t>
      </w:r>
    </w:p>
    <w:p w14:paraId="4FDA0419" w14:textId="77777777" w:rsidR="0003009E" w:rsidRPr="00F03BDA" w:rsidRDefault="006259AB" w:rsidP="0003009E">
      <w:pPr>
        <w:jc w:val="center"/>
      </w:pPr>
      <w:r w:rsidRPr="00F03BDA">
        <w:t>„</w:t>
      </w:r>
      <w:r w:rsidR="0003009E" w:rsidRPr="00F03BDA">
        <w:rPr>
          <w:b/>
        </w:rPr>
        <w:t>О, мой роден край</w:t>
      </w:r>
      <w:r w:rsidR="0003009E" w:rsidRPr="00F03BDA">
        <w:t>”</w:t>
      </w:r>
    </w:p>
    <w:p w14:paraId="79DC1336" w14:textId="77777777" w:rsidR="006259AB" w:rsidRPr="00F03BDA" w:rsidRDefault="006259AB" w:rsidP="0003009E">
      <w:pPr>
        <w:jc w:val="center"/>
      </w:pPr>
      <w:r w:rsidRPr="00F03BDA">
        <w:t>Вятър полъхва, звездолика вечер,</w:t>
      </w:r>
    </w:p>
    <w:p w14:paraId="0ADA008C" w14:textId="77777777" w:rsidR="006259AB" w:rsidRPr="00F03BDA" w:rsidRDefault="006259AB" w:rsidP="0003009E">
      <w:pPr>
        <w:jc w:val="center"/>
      </w:pPr>
      <w:r w:rsidRPr="00F03BDA">
        <w:t>Славеят оглася с дивна майска песен,</w:t>
      </w:r>
    </w:p>
    <w:p w14:paraId="6853AD22" w14:textId="77777777" w:rsidR="006259AB" w:rsidRPr="00F03BDA" w:rsidRDefault="006259AB" w:rsidP="0003009E">
      <w:pPr>
        <w:jc w:val="center"/>
      </w:pPr>
      <w:r w:rsidRPr="00F03BDA">
        <w:t>А луната грей и далеч огрява,</w:t>
      </w:r>
    </w:p>
    <w:p w14:paraId="6D25ECFB" w14:textId="77777777" w:rsidR="000C1925" w:rsidRPr="00F03BDA" w:rsidRDefault="006259AB" w:rsidP="0003009E">
      <w:pPr>
        <w:jc w:val="center"/>
      </w:pPr>
      <w:r w:rsidRPr="00F03BDA">
        <w:t>И в мене само спомени навява.</w:t>
      </w:r>
    </w:p>
    <w:p w14:paraId="63014E25" w14:textId="77777777" w:rsidR="006259AB" w:rsidRPr="00F03BDA" w:rsidRDefault="006259AB" w:rsidP="0003009E">
      <w:pPr>
        <w:jc w:val="center"/>
      </w:pPr>
      <w:r w:rsidRPr="00F03BDA">
        <w:lastRenderedPageBreak/>
        <w:t>Дали там е пролет и цъфтят цветя?</w:t>
      </w:r>
    </w:p>
    <w:p w14:paraId="441FD01C" w14:textId="77777777" w:rsidR="006259AB" w:rsidRPr="00F03BDA" w:rsidRDefault="006259AB" w:rsidP="0003009E">
      <w:pPr>
        <w:jc w:val="center"/>
      </w:pPr>
      <w:r w:rsidRPr="00F03BDA">
        <w:t>Дали там децата весело подскачат?</w:t>
      </w:r>
    </w:p>
    <w:p w14:paraId="137FA6E1" w14:textId="77777777" w:rsidR="006259AB" w:rsidRPr="00F03BDA" w:rsidRDefault="006259AB" w:rsidP="0003009E">
      <w:pPr>
        <w:jc w:val="center"/>
      </w:pPr>
      <w:r w:rsidRPr="00F03BDA">
        <w:t>О, мой роден край, що си тъй далече?</w:t>
      </w:r>
    </w:p>
    <w:p w14:paraId="2331BE03" w14:textId="77777777" w:rsidR="000C1925" w:rsidRPr="00F03BDA" w:rsidRDefault="006259AB" w:rsidP="0003009E">
      <w:pPr>
        <w:jc w:val="center"/>
      </w:pPr>
      <w:r w:rsidRPr="00F03BDA">
        <w:t>И за тебе само ще си спомням вече!</w:t>
      </w:r>
    </w:p>
    <w:p w14:paraId="46533C60" w14:textId="77777777" w:rsidR="006259AB" w:rsidRPr="00F03BDA" w:rsidRDefault="006259AB" w:rsidP="0003009E">
      <w:pPr>
        <w:jc w:val="center"/>
      </w:pPr>
      <w:r w:rsidRPr="00F03BDA">
        <w:t>Дали мойта майка за сина тъгува?</w:t>
      </w:r>
    </w:p>
    <w:p w14:paraId="02400D10" w14:textId="77777777" w:rsidR="006259AB" w:rsidRPr="00F03BDA" w:rsidRDefault="006259AB" w:rsidP="0003009E">
      <w:pPr>
        <w:jc w:val="center"/>
      </w:pPr>
      <w:r w:rsidRPr="00F03BDA">
        <w:t>И за него само, жалби тя нарежда?</w:t>
      </w:r>
    </w:p>
    <w:p w14:paraId="6E41DEA6" w14:textId="77777777" w:rsidR="00EA1061" w:rsidRPr="00F03BDA" w:rsidRDefault="00EA1061" w:rsidP="0003009E">
      <w:pPr>
        <w:jc w:val="center"/>
      </w:pPr>
      <w:r w:rsidRPr="00F03BDA">
        <w:t>О, не вярвам аз, мойта майка да забрави,</w:t>
      </w:r>
    </w:p>
    <w:p w14:paraId="70077D37" w14:textId="77777777" w:rsidR="00EA1061" w:rsidRPr="00F03BDA" w:rsidRDefault="00EA1061" w:rsidP="0003009E">
      <w:pPr>
        <w:jc w:val="center"/>
      </w:pPr>
      <w:r w:rsidRPr="00F03BDA">
        <w:t>И от дома майчин, сина да прежали!</w:t>
      </w:r>
    </w:p>
    <w:p w14:paraId="6A5BA1EF" w14:textId="77777777" w:rsidR="00EA1061" w:rsidRPr="00F03BDA" w:rsidRDefault="00EA1061" w:rsidP="0003009E">
      <w:pPr>
        <w:jc w:val="center"/>
      </w:pPr>
      <w:r w:rsidRPr="00F03BDA">
        <w:t>А татко къде ли, мъка си убива,</w:t>
      </w:r>
    </w:p>
    <w:p w14:paraId="586050DF" w14:textId="77777777" w:rsidR="00EA1061" w:rsidRPr="00F03BDA" w:rsidRDefault="00EA1061" w:rsidP="0003009E">
      <w:pPr>
        <w:jc w:val="center"/>
      </w:pPr>
      <w:r w:rsidRPr="00F03BDA">
        <w:t>И за мене само сълзи той пролива.</w:t>
      </w:r>
    </w:p>
    <w:p w14:paraId="020B6F4E" w14:textId="77777777" w:rsidR="00EA1061" w:rsidRPr="00F03BDA" w:rsidRDefault="00EA1061" w:rsidP="0003009E">
      <w:pPr>
        <w:jc w:val="center"/>
      </w:pPr>
      <w:r w:rsidRPr="00F03BDA">
        <w:t>Че нали му бях най-светлата надежда,</w:t>
      </w:r>
    </w:p>
    <w:p w14:paraId="0BB9B338" w14:textId="77777777" w:rsidR="00EA1061" w:rsidRPr="00F03BDA" w:rsidRDefault="00EA1061" w:rsidP="0003009E">
      <w:pPr>
        <w:jc w:val="center"/>
      </w:pPr>
      <w:r w:rsidRPr="00F03BDA">
        <w:t>А сега сломен, гордо чело свежда.</w:t>
      </w:r>
    </w:p>
    <w:p w14:paraId="6E1D2171" w14:textId="77777777" w:rsidR="00EA1061" w:rsidRPr="00F03BDA" w:rsidRDefault="00EA1061" w:rsidP="0003009E">
      <w:pPr>
        <w:jc w:val="center"/>
      </w:pPr>
      <w:r w:rsidRPr="00F03BDA">
        <w:t>Месечинко, сестро, като дома идеш,</w:t>
      </w:r>
    </w:p>
    <w:p w14:paraId="6E98E26D" w14:textId="77777777" w:rsidR="00EA1061" w:rsidRPr="00F03BDA" w:rsidRDefault="00EA1061" w:rsidP="0003009E">
      <w:pPr>
        <w:jc w:val="center"/>
      </w:pPr>
      <w:r w:rsidRPr="00F03BDA">
        <w:t>Отнеси на всички привети от мене.</w:t>
      </w:r>
    </w:p>
    <w:p w14:paraId="7A33605D" w14:textId="77777777" w:rsidR="00EA1061" w:rsidRPr="00F03BDA" w:rsidRDefault="00EA1061" w:rsidP="0003009E">
      <w:pPr>
        <w:jc w:val="center"/>
      </w:pPr>
      <w:r w:rsidRPr="00F03BDA">
        <w:t>Кажи им ти, че за тях бленувам,</w:t>
      </w:r>
    </w:p>
    <w:p w14:paraId="2004B7DD" w14:textId="77777777" w:rsidR="000C1925" w:rsidRPr="00F03BDA" w:rsidRDefault="00EA1061" w:rsidP="0003009E">
      <w:pPr>
        <w:jc w:val="center"/>
      </w:pPr>
      <w:r w:rsidRPr="00F03BDA">
        <w:t>И заради тях вечно ще тъгувам!</w:t>
      </w:r>
    </w:p>
    <w:p w14:paraId="700E584C" w14:textId="77777777" w:rsidR="00EA1061" w:rsidRPr="00F03BDA" w:rsidRDefault="00EA1061" w:rsidP="00EA1061">
      <w:r w:rsidRPr="00F03BDA">
        <w:t>При обстановката тогава, при изпълнението на припева, сълзите течаха по лицата ни. Не по-малко прочувствена бе и песента: „Мила мамо, напиши ми!”:</w:t>
      </w:r>
    </w:p>
    <w:p w14:paraId="715E5298" w14:textId="77777777" w:rsidR="00EA1061" w:rsidRPr="00F03BDA" w:rsidRDefault="00EA1061" w:rsidP="00EA1061">
      <w:pPr>
        <w:jc w:val="center"/>
        <w:rPr>
          <w:b/>
        </w:rPr>
      </w:pPr>
      <w:r w:rsidRPr="00F03BDA">
        <w:rPr>
          <w:b/>
        </w:rPr>
        <w:t>Мила мамо, напиши ми</w:t>
      </w:r>
    </w:p>
    <w:p w14:paraId="4A937C24" w14:textId="77777777" w:rsidR="00EA1061" w:rsidRPr="00F03BDA" w:rsidRDefault="00EA1061" w:rsidP="00EA1061">
      <w:pPr>
        <w:jc w:val="center"/>
      </w:pPr>
      <w:r w:rsidRPr="00F03BDA">
        <w:t>Мила мамо, напиши ми пак за наше село,</w:t>
      </w:r>
    </w:p>
    <w:p w14:paraId="170E52B6" w14:textId="77777777" w:rsidR="00EA1061" w:rsidRPr="00F03BDA" w:rsidRDefault="00241DB4" w:rsidP="00EA1061">
      <w:pPr>
        <w:jc w:val="center"/>
      </w:pPr>
      <w:r w:rsidRPr="00F03BDA">
        <w:t>От салкъма откъсни ми едно цвете бяло.</w:t>
      </w:r>
    </w:p>
    <w:p w14:paraId="1B87DD98" w14:textId="77777777" w:rsidR="00241DB4" w:rsidRPr="00F03BDA" w:rsidRDefault="00241DB4" w:rsidP="00EA1061">
      <w:pPr>
        <w:jc w:val="center"/>
      </w:pPr>
      <w:r w:rsidRPr="00F03BDA">
        <w:t>Напиши ми за гъдуларя, дали свири още по седянки?</w:t>
      </w:r>
    </w:p>
    <w:p w14:paraId="464CE304" w14:textId="77777777" w:rsidR="00241DB4" w:rsidRPr="00F03BDA" w:rsidRDefault="00241DB4" w:rsidP="00EA1061">
      <w:pPr>
        <w:jc w:val="center"/>
      </w:pPr>
      <w:r w:rsidRPr="00F03BDA">
        <w:t>За момата що обичам, не пиши ми, че зле боли ме!</w:t>
      </w:r>
    </w:p>
    <w:p w14:paraId="0EADDF48" w14:textId="77777777" w:rsidR="00241DB4" w:rsidRPr="00F03BDA" w:rsidRDefault="00241DB4" w:rsidP="00EA1061">
      <w:pPr>
        <w:jc w:val="center"/>
      </w:pPr>
      <w:r w:rsidRPr="00F03BDA">
        <w:t>Синко, гъдуларят гърбав, свири клетник още,</w:t>
      </w:r>
    </w:p>
    <w:p w14:paraId="3F5B83EE" w14:textId="77777777" w:rsidR="00241DB4" w:rsidRPr="00F03BDA" w:rsidRDefault="00241DB4" w:rsidP="00EA1061">
      <w:pPr>
        <w:jc w:val="center"/>
      </w:pPr>
      <w:r w:rsidRPr="00F03BDA">
        <w:t>А свирнята му се носи чак до късни нощи.</w:t>
      </w:r>
    </w:p>
    <w:p w14:paraId="34E112D6" w14:textId="77777777" w:rsidR="00241DB4" w:rsidRPr="00F03BDA" w:rsidRDefault="00241DB4" w:rsidP="00241DB4">
      <w:pPr>
        <w:jc w:val="center"/>
      </w:pPr>
      <w:r w:rsidRPr="00F03BDA">
        <w:t>Вкъщи всеки смях заглъхна,а  салкъма сам самин увяхна.</w:t>
      </w:r>
    </w:p>
    <w:p w14:paraId="399C5942" w14:textId="77777777" w:rsidR="00241DB4" w:rsidRPr="00F03BDA" w:rsidRDefault="00241DB4" w:rsidP="00241DB4">
      <w:pPr>
        <w:jc w:val="center"/>
      </w:pPr>
      <w:r w:rsidRPr="00F03BDA">
        <w:lastRenderedPageBreak/>
        <w:t>А момата ти загина, на уста със твойто име!</w:t>
      </w:r>
    </w:p>
    <w:p w14:paraId="3E1917B0" w14:textId="77777777" w:rsidR="00241DB4" w:rsidRPr="00F03BDA" w:rsidRDefault="00241DB4" w:rsidP="00241DB4">
      <w:pPr>
        <w:jc w:val="center"/>
      </w:pPr>
      <w:r w:rsidRPr="00F03BDA">
        <w:t>Не ме чакай да се върна, тебе майко да прегърна!</w:t>
      </w:r>
    </w:p>
    <w:p w14:paraId="63AE8531" w14:textId="77777777" w:rsidR="000C1925" w:rsidRPr="00F03BDA" w:rsidRDefault="00241DB4" w:rsidP="00241DB4">
      <w:pPr>
        <w:jc w:val="center"/>
      </w:pPr>
      <w:r w:rsidRPr="00F03BDA">
        <w:t>Черен кръст на гроб да киче, кат на моето момиче!</w:t>
      </w:r>
    </w:p>
    <w:p w14:paraId="393882DE" w14:textId="77777777" w:rsidR="000C1925" w:rsidRPr="00F03BDA" w:rsidRDefault="00241DB4" w:rsidP="00241DB4">
      <w:r w:rsidRPr="00F03BDA">
        <w:t>Най-често завършвахме с „Облаче ле бяло”. Пеехме и други песни, като: „Заточеници”, „Дай ръката си за сбогом”, „О, не плачи, не ридай”,</w:t>
      </w:r>
      <w:r w:rsidR="00951C78" w:rsidRPr="00F03BDA">
        <w:t xml:space="preserve"> „Теб те майка ти не дава”, „Звънчето (Песен за коларя)”, „Гърди си с рози накичи”, „Облаци бездомни” и други. По-късно много от тези песни ми бяха постоянен спътник в живота. Често те осмисляха трудните и скучни дни. Те поддържаха и доброто настроение в семейството, особено когато ги пеехме със съпругата ми.</w:t>
      </w:r>
    </w:p>
    <w:p w14:paraId="48013EDD" w14:textId="77777777" w:rsidR="000C1925" w:rsidRPr="00F03BDA" w:rsidRDefault="00951C78" w:rsidP="00241DB4">
      <w:r w:rsidRPr="00F03BDA">
        <w:t>Въпреки, че имах желание да остана във Виена, знаех, че времето в казармата като запасняк ми се признава за семестрите в университета, след септември 1944 г. и аз започнах да действам по завръщането си в България. Не смятах да разчитам в живота си само на военната си специалност – пиротехниката.</w:t>
      </w:r>
    </w:p>
    <w:p w14:paraId="72D5714F" w14:textId="77777777" w:rsidR="000C1925" w:rsidRPr="00F03BDA" w:rsidRDefault="00951C78" w:rsidP="00241DB4">
      <w:r w:rsidRPr="00F03BDA">
        <w:t xml:space="preserve">След като се реализира сделката „цигари за хартия”, към средата на септември беше заформена вертушка № 109 от 50 товарни вагона, заедно с тия на парашутистите. </w:t>
      </w:r>
      <w:r w:rsidR="00437296" w:rsidRPr="00F03BDA">
        <w:t>С нея щеше да замине и останалият състав на моето поделение № 55 413. За командир на вертушката беше назначен капитан Манолов, като аеротехник, а две трети от вагоните бяха натоварени със самолетни мотори и резервни части за тях. Останалите бяха пълни с боеприпаси, целулоза, специални варели за превоз на течни експлозиви и няколко трофейни вагона каолинови цистерни, за превоз на сярна и азотна киселина. Тях трябваше да предадем във военната фабрика в Казанлък и то от специалист-пиротехник. Това беше основният ми довод пред подполковника, за да потегля с композицията за България. На последният, решаващ разговор присъства и командирката Дора Сариева. След доста оспорван разговор, накрая подполковник Сокачев се съгласи да ме назначи за помощник-командир на композицията, като отговарям за вагоните с боеприпасите и каолиновите цистерни. След като ги оставим в Казанлък, заедно с колегите ми от поделението трябваше да отидем до Карлово и да се демобилизираме там. Набързо се сбогувах с хазяите и с приятелите, които останаха. Раздялата ми с подполковника беше доста сдържана от моя страна, въпреки че той ми благодари за отговорната служба като пиротехник на Трофейната група пред всички.</w:t>
      </w:r>
    </w:p>
    <w:p w14:paraId="0168D96A" w14:textId="77777777" w:rsidR="00531C25" w:rsidRPr="00F03BDA" w:rsidRDefault="00437296" w:rsidP="00241DB4">
      <w:r w:rsidRPr="00F03BDA">
        <w:t xml:space="preserve">С нас потегли и фелтфебел-школника Кирил Паскалев, също записан студент. На 15 септември потеглихме от Феликсдорф за България. </w:t>
      </w:r>
      <w:r w:rsidR="00DE24DB" w:rsidRPr="00F03BDA">
        <w:t xml:space="preserve"> Вечерта пристигнахме на гарата Капошвар в Унгария. Там се наложи да ос</w:t>
      </w:r>
      <w:r w:rsidR="009E75E9" w:rsidRPr="00F03BDA">
        <w:t>танем два дни, поради нещастен</w:t>
      </w:r>
      <w:r w:rsidR="00DE24DB" w:rsidRPr="00F03BDA">
        <w:t xml:space="preserve"> случай с нашият войник Димитър Агаларев, пътувал 10-тина дни по-рано с предпоследната ни ко</w:t>
      </w:r>
      <w:r w:rsidR="009E75E9" w:rsidRPr="00F03BDA">
        <w:t xml:space="preserve">мпозиция. По време на престоят </w:t>
      </w:r>
      <w:r w:rsidR="00DE24DB" w:rsidRPr="00F03BDA">
        <w:t>и</w:t>
      </w:r>
      <w:r w:rsidR="009E75E9" w:rsidRPr="00F03BDA">
        <w:t>м</w:t>
      </w:r>
      <w:r w:rsidR="00DE24DB" w:rsidRPr="00F03BDA">
        <w:t xml:space="preserve"> в Капошвар, наши войници от охраната на вертушката започнали търговия с унгарците. Потрябвал им преводач и потърсили Агаларев да помогне, защото знаел добре езика. По това време той спял в един от вагоните. При опитът да бъде събуден от друг войник и то с дулото на автомата му, който бил със снет предпазител и на единична стрелба, произвежда изстрел и ранява в корема Агаларев. Откаран веднага в ун</w:t>
      </w:r>
      <w:r w:rsidR="009E75E9" w:rsidRPr="00F03BDA">
        <w:t>гарска болница, той бива</w:t>
      </w:r>
      <w:r w:rsidR="00DE24DB" w:rsidRPr="00F03BDA">
        <w:t xml:space="preserve"> опериран и куршумът изваден. По-късно развива перитонит и състоянието му се влошава. </w:t>
      </w:r>
    </w:p>
    <w:p w14:paraId="2E6978C6" w14:textId="77777777" w:rsidR="000C1925" w:rsidRPr="00F03BDA" w:rsidRDefault="00EC0EF9" w:rsidP="00241DB4">
      <w:r w:rsidRPr="00F03BDA">
        <w:lastRenderedPageBreak/>
        <w:pict w14:anchorId="578FE248">
          <v:shape id="_x0000_s1035" type="#_x0000_t202" style="position:absolute;left:0;text-align:left;margin-left:0;margin-top:180.05pt;width:252.7pt;height:.05pt;z-index:251666944" stroked="f">
            <v:textbox style="mso-fit-shape-to-text:t" inset="0,0,0,0">
              <w:txbxContent>
                <w:p w14:paraId="07B8A7C7" w14:textId="77777777" w:rsidR="00531C25" w:rsidRPr="00F03BDA" w:rsidRDefault="00531C25" w:rsidP="00531C25">
                  <w:pPr>
                    <w:pStyle w:val="Caption"/>
                    <w:rPr>
                      <w:sz w:val="22"/>
                      <w:szCs w:val="22"/>
                    </w:rPr>
                  </w:pPr>
                  <w:r w:rsidRPr="00F03BDA">
                    <w:t xml:space="preserve">Погребение на Димитър </w:t>
                  </w:r>
                  <w:proofErr w:type="spellStart"/>
                  <w:r w:rsidRPr="00F03BDA">
                    <w:t>Алагарев</w:t>
                  </w:r>
                  <w:proofErr w:type="spellEnd"/>
                  <w:r w:rsidRPr="00F03BDA">
                    <w:t>, гр. Капошвар</w:t>
                  </w:r>
                </w:p>
              </w:txbxContent>
            </v:textbox>
            <w10:wrap type="square"/>
          </v:shape>
        </w:pict>
      </w:r>
      <w:r w:rsidR="00531C25" w:rsidRPr="00F03BDA">
        <w:drawing>
          <wp:anchor distT="0" distB="0" distL="114300" distR="114300" simplePos="0" relativeHeight="251660288" behindDoc="0" locked="0" layoutInCell="1" allowOverlap="1" wp14:anchorId="14C0670F" wp14:editId="343E7202">
            <wp:simplePos x="0" y="0"/>
            <wp:positionH relativeFrom="column">
              <wp:posOffset>0</wp:posOffset>
            </wp:positionH>
            <wp:positionV relativeFrom="paragraph">
              <wp:posOffset>44450</wp:posOffset>
            </wp:positionV>
            <wp:extent cx="3209544" cy="2185416"/>
            <wp:effectExtent l="0" t="0" r="0" b="0"/>
            <wp:wrapSquare wrapText="bothSides"/>
            <wp:docPr id="872214284" name="Picture 2" descr="A person standing next to a coff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14284" name="Picture 2" descr="A person standing next to a coffin&#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209544" cy="2185416"/>
                    </a:xfrm>
                    <a:prstGeom prst="rect">
                      <a:avLst/>
                    </a:prstGeom>
                  </pic:spPr>
                </pic:pic>
              </a:graphicData>
            </a:graphic>
          </wp:anchor>
        </w:drawing>
      </w:r>
      <w:r w:rsidR="00DE24DB" w:rsidRPr="00F03BDA">
        <w:t>От военното комендантство ни информираха за това и ние с още един войник отидохме да го посетим в болницата. Прекарахме почти два часа с него</w:t>
      </w:r>
      <w:r w:rsidR="009E75E9" w:rsidRPr="00F03BDA">
        <w:t>,</w:t>
      </w:r>
      <w:r w:rsidR="00DE24DB" w:rsidRPr="00F03BDA">
        <w:t xml:space="preserve"> като се опитахме да вдъхнем кураж. Той считаше, че унгарците не са почистили добре раната и не се грижат добре за него. </w:t>
      </w:r>
      <w:r w:rsidR="009E75E9" w:rsidRPr="00F03BDA">
        <w:t>Съжа</w:t>
      </w:r>
      <w:r w:rsidR="00062894" w:rsidRPr="00F03BDA">
        <w:t>ляваше, че всичко се е случило на път за родината, където го чакат жена и дете. Обещах му на следващи</w:t>
      </w:r>
      <w:r w:rsidR="009E75E9" w:rsidRPr="00F03BDA">
        <w:t>ят ден да уредим да го преместят</w:t>
      </w:r>
      <w:r w:rsidR="00062894" w:rsidRPr="00F03BDA">
        <w:t xml:space="preserve"> в Съветската военна болница. Но когато отидохм</w:t>
      </w:r>
      <w:r w:rsidR="009E75E9" w:rsidRPr="00F03BDA">
        <w:t>е да го вземем на следващата сутрин,</w:t>
      </w:r>
      <w:r w:rsidR="00062894" w:rsidRPr="00F03BDA">
        <w:t xml:space="preserve"> унгарските лекари ни съобщиха, че през нощта е получил инфекция и е починал. Агаларев беше само на 28 години. </w:t>
      </w:r>
      <w:r w:rsidR="00531C25" w:rsidRPr="00F03BDA">
        <w:t>Отложихме</w:t>
      </w:r>
      <w:r w:rsidR="00062894" w:rsidRPr="00F03BDA">
        <w:t xml:space="preserve"> пътуването си, за да организираме погребението му. Присъстваха всички от нашата композиция. Аз произнесох няколко последни слова, а парашутистите произведоха с автоматите си прощален салют. Имам една </w:t>
      </w:r>
      <w:r w:rsidR="00531C25" w:rsidRPr="00F03BDA">
        <w:t>снимка</w:t>
      </w:r>
      <w:r w:rsidR="00062894" w:rsidRPr="00F03BDA">
        <w:t xml:space="preserve"> от този тъжен ден. След завръщанет</w:t>
      </w:r>
      <w:r w:rsidR="009E75E9" w:rsidRPr="00F03BDA">
        <w:t>о си в България, изпратих писмо</w:t>
      </w:r>
      <w:r w:rsidR="00062894" w:rsidRPr="00F03BDA">
        <w:t xml:space="preserve"> до жена му в Поликраище, като и съобщих, че е загинал при изпълнение на служебният си дълг.</w:t>
      </w:r>
    </w:p>
    <w:p w14:paraId="1F4AFF6D" w14:textId="77777777" w:rsidR="00062894" w:rsidRPr="00F03BDA" w:rsidRDefault="00062894" w:rsidP="00241DB4">
      <w:r w:rsidRPr="00F03BDA">
        <w:t xml:space="preserve">На следващият ден потеглихме от </w:t>
      </w:r>
      <w:r w:rsidR="00531C25" w:rsidRPr="00F03BDA">
        <w:t xml:space="preserve">гр. </w:t>
      </w:r>
      <w:r w:rsidRPr="00F03BDA">
        <w:t>Ка</w:t>
      </w:r>
      <w:r w:rsidR="00531C25" w:rsidRPr="00F03BDA">
        <w:t>п</w:t>
      </w:r>
      <w:r w:rsidRPr="00F03BDA">
        <w:t xml:space="preserve">ошвар, като само няколко часа престояхме на гарата в Уидомбовар. Там сварих парашутистите да изваждат от вагона едно малко унгарско момиче. Качили го в Капошвар и всички блудствали с него. Сериозно разговарях с тях, като им напомних колко много войници са се заразили с венерически болести досега. </w:t>
      </w:r>
      <w:r w:rsidR="006F0911" w:rsidRPr="00F03BDA">
        <w:t xml:space="preserve">Свалих момичето, защото не беше в състояние да се движи. Няколко дни по-късно се наложи да лекуваме трима от парашутистите от трипер. Момичето си беше отмъстило за гаврата с него. </w:t>
      </w:r>
    </w:p>
    <w:p w14:paraId="1B35C01F" w14:textId="77777777" w:rsidR="006F0911" w:rsidRPr="00F03BDA" w:rsidRDefault="006F0911" w:rsidP="00241DB4">
      <w:r w:rsidRPr="00F03BDA">
        <w:t xml:space="preserve">На 19 септември бяхме на гарата в Сегед. Там беше топло и всеки ден се къпахме в река Тиса, като си перяхме в нея и дрехите. </w:t>
      </w:r>
    </w:p>
    <w:p w14:paraId="781813FA" w14:textId="77777777" w:rsidR="006F0911" w:rsidRPr="00F03BDA" w:rsidRDefault="006F0911" w:rsidP="00241DB4">
      <w:r w:rsidRPr="00F03BDA">
        <w:t xml:space="preserve">На четвъртият ден </w:t>
      </w:r>
      <w:r w:rsidR="00531C25" w:rsidRPr="00F03BDA">
        <w:t>потеглихме</w:t>
      </w:r>
      <w:r w:rsidRPr="00F03BDA">
        <w:t xml:space="preserve"> на юг и навлязохме в Югославия през град Банат. </w:t>
      </w:r>
      <w:r w:rsidR="009536D4" w:rsidRPr="00F03BDA">
        <w:t xml:space="preserve">Движехме се през много плодородни и красиви равнини, покрай градовете Велика Кикинда, Панчево и до град Смедерево, на река Дунав. Тук се задържахме една седмица, докато ни уредят прехвърлянето. Това стана причина да изразходваме хранителните си запаси и се наложи да търгуваме с местните селяни, като заменяме хубави барутни </w:t>
      </w:r>
      <w:r w:rsidR="00531C25" w:rsidRPr="00F03BDA">
        <w:t>сандъци</w:t>
      </w:r>
      <w:r w:rsidR="009536D4" w:rsidRPr="00F03BDA">
        <w:t xml:space="preserve">, с вътрешна ламаринена обвивка, за хляб и угоени гъски. </w:t>
      </w:r>
    </w:p>
    <w:p w14:paraId="4EC3548B" w14:textId="77777777" w:rsidR="009536D4" w:rsidRPr="00F03BDA" w:rsidRDefault="009536D4" w:rsidP="00241DB4">
      <w:r w:rsidRPr="00F03BDA">
        <w:t>На тази гара имах интересен разговор с един около 60 годишен сръбски селянин, пред когото изразих възторга си от богата земя и хубавите царевични ниви. В отговор той ми каза: „Аз съм чист сърбин. Половината от живота си прекарах в Австро-Унгарската империя при Франц Йосиф. Другата половина при нашият сръбски крал Петър. Макар и сърбин, трябва да призная, че при първият бяхме по-добре. Дано съм жив и здрав да п</w:t>
      </w:r>
      <w:r w:rsidR="009E75E9" w:rsidRPr="00F03BDA">
        <w:t>о</w:t>
      </w:r>
      <w:r w:rsidRPr="00F03BDA">
        <w:t xml:space="preserve">живея и при Тито, за да направя </w:t>
      </w:r>
      <w:r w:rsidRPr="00F03BDA">
        <w:lastRenderedPageBreak/>
        <w:t>сравнение. А тя</w:t>
      </w:r>
      <w:r w:rsidR="009E75E9" w:rsidRPr="00F03BDA">
        <w:t>,</w:t>
      </w:r>
      <w:r w:rsidRPr="00F03BDA">
        <w:t xml:space="preserve"> земята е все същата и ние сме същите, които я обработваме.”</w:t>
      </w:r>
      <w:r w:rsidR="00B67FE9" w:rsidRPr="00F03BDA">
        <w:t xml:space="preserve"> Преценката за държавата и властта, които са го управлявали, той правеше на база икономическото си състояние. </w:t>
      </w:r>
    </w:p>
    <w:p w14:paraId="368F3E53" w14:textId="77777777" w:rsidR="00B67FE9" w:rsidRPr="00F03BDA" w:rsidRDefault="00B67FE9" w:rsidP="00241DB4">
      <w:r w:rsidRPr="00F03BDA">
        <w:t xml:space="preserve">При </w:t>
      </w:r>
      <w:r w:rsidR="00531C25" w:rsidRPr="00F03BDA">
        <w:t>придвижването</w:t>
      </w:r>
      <w:r w:rsidRPr="00F03BDA">
        <w:t xml:space="preserve"> си през гарите на Банат, на няколко пъти имахме проблеми със сръбските железничари. Често осъмвахме със заличени от блажна боя номера и надписи БДЖ на вагоните и заменени с нови номера и табели ЮДЖ. За това обаче бяхме предупредени от нашият военен комендант в град Суботица, и снабдени с картонени номера и табели, както и кутии с блажна боя и четки. Целта на сърбите беше да регистрират вагоните като техни и след това да ни накарат да им ги оставим. </w:t>
      </w:r>
    </w:p>
    <w:p w14:paraId="3056CA39" w14:textId="77777777" w:rsidR="00B67FE9" w:rsidRPr="00F03BDA" w:rsidRDefault="00B67FE9" w:rsidP="00241DB4">
      <w:r w:rsidRPr="00F03BDA">
        <w:t>В края на септември</w:t>
      </w:r>
      <w:r w:rsidR="009E75E9" w:rsidRPr="00F03BDA">
        <w:t>,</w:t>
      </w:r>
      <w:r w:rsidRPr="00F03BDA">
        <w:t xml:space="preserve"> най-после ни </w:t>
      </w:r>
      <w:r w:rsidR="00531C25" w:rsidRPr="00F03BDA">
        <w:t>придвижиха</w:t>
      </w:r>
      <w:r w:rsidRPr="00F03BDA">
        <w:t xml:space="preserve"> до гаричката на река Дунав, срещу град Смедерево и на следващият ден с шлепове ни прехвърлиха през реката. Там останахме два дни, което ни позволи да разгледаме града. Впечатлиха ме градските кафани (кръчми). В тях няколко пъти слушах сръбска музика и песни. Въпреки разрухата от войната, сърбите не се отказваха от пиянските си оргии, за които винаги си намираха повод да се съберат. Наемаха кафанът за едно денонощие и с оркестър и певици се отдаваха на ядене и пиене.</w:t>
      </w:r>
    </w:p>
    <w:p w14:paraId="0C98BEE8" w14:textId="46069FC2" w:rsidR="002F4DF5" w:rsidRPr="00F03BDA" w:rsidRDefault="002F4DF5" w:rsidP="00241DB4">
      <w:r w:rsidRPr="00F03BDA">
        <w:t xml:space="preserve">От Смедерево до България се </w:t>
      </w:r>
      <w:r w:rsidR="00EC0EF9" w:rsidRPr="00F03BDA">
        <w:t>придвижихме</w:t>
      </w:r>
      <w:r w:rsidRPr="00F03BDA">
        <w:t xml:space="preserve"> за едно денонощие. Замръкнахме на гарата на Ниш и се събудихме на сточна гара в София. От там ни </w:t>
      </w:r>
      <w:r w:rsidR="00492523" w:rsidRPr="00F03BDA">
        <w:t>придвижиха</w:t>
      </w:r>
      <w:r w:rsidRPr="00F03BDA">
        <w:t xml:space="preserve"> до гарата в Божурище, където трябваше да разтоварим две трети от композицията. С Христо Дечев продадохме един трофеен велосипед и с 200 лева в джоба отидох до София, като оставих дежурният караулен подофицер да ме замества. Аз отидох до апартамента на Трифон Дончев, за да взема студентската си книжка. Посрещна ме дъщеря му Лиляна, която ми даде книжката и ми каза, че като фронтовак съм със заверени първи два семестъра и съм освободен от студентска такса, която тогава беше 1 500 лева. Изчаках завръщането на родителите и</w:t>
      </w:r>
      <w:r w:rsidR="00492523" w:rsidRPr="00F03BDA">
        <w:t xml:space="preserve"> </w:t>
      </w:r>
      <w:r w:rsidRPr="00F03BDA">
        <w:t>останах за вечеря с тях. После</w:t>
      </w:r>
      <w:r w:rsidR="000E335D" w:rsidRPr="00F03BDA">
        <w:t>,</w:t>
      </w:r>
      <w:r w:rsidRPr="00F03BDA">
        <w:t xml:space="preserve"> едва към 22 часа се завърнах в Божурище. </w:t>
      </w:r>
      <w:r w:rsidR="008A3791" w:rsidRPr="00F03BDA">
        <w:t>Отивайки към моята композиция бях спрян от непозната охрана. След ка</w:t>
      </w:r>
      <w:r w:rsidR="000E335D" w:rsidRPr="00F03BDA">
        <w:t>то се представих като заместник-</w:t>
      </w:r>
      <w:r w:rsidR="008A3791" w:rsidRPr="00F03BDA">
        <w:t xml:space="preserve">комендант на вертушката, те ме арестуваха, съгласно заповедта на началника на летището генерал Захари Захариев. В ареста заварих целият наш състав, от които разбрах и причината за случващото се. </w:t>
      </w:r>
    </w:p>
    <w:p w14:paraId="5AE087B9" w14:textId="77777777" w:rsidR="000C1925" w:rsidRPr="00F03BDA" w:rsidRDefault="008A3791" w:rsidP="00241DB4">
      <w:r w:rsidRPr="00F03BDA">
        <w:t>След като съм заминал, нашите войници започват търговия с трофейните си вещи, за да се сдобият с български левове. Наблизо минал генералът и се заинтересувал какво представлява нашата композиция, а след това къде са и началниците. Възмутен, че ги няма, наредил аре</w:t>
      </w:r>
      <w:r w:rsidR="000E335D" w:rsidRPr="00F03BDA">
        <w:t>ста на целият състав и поставил</w:t>
      </w:r>
      <w:r w:rsidRPr="00F03BDA">
        <w:t xml:space="preserve"> своя охрана. Сутринта ме заведоха при генерал Захариев, който през цялата война е бил летец за Съветската армия. Бил „Герой на Съветският съюз”, строг и с</w:t>
      </w:r>
      <w:r w:rsidR="000E335D" w:rsidRPr="00F03BDA">
        <w:t xml:space="preserve"> голям авторитет ,затова</w:t>
      </w:r>
      <w:r w:rsidRPr="00F03BDA">
        <w:t xml:space="preserve"> трябвало да внимавам като говоря с него. След като му се представих и обясних какъв товар носи нашата композиция, нарочно допълних, че по специалност съм пиротехник. Попита ме за някои подробности и аз му отговорих, че всичко е изложено в описите, които са в коменданта на композицията. След това обърнах внимание на генерала, че снемайки нашата охран</w:t>
      </w:r>
      <w:r w:rsidR="00212A1D" w:rsidRPr="00F03BDA">
        <w:t>а, вече той носи отговорност, ако се установят липси от вагоните. Това го раздразни и той ме упрекна, че ние фронтоваците сме много разглезени, но бързо щели да ни оправят. Не се сдържах и му отговорих, че съм запасняк, който веднага ще се демобилизира и няма да правя военна кариера. В отговор</w:t>
      </w:r>
      <w:r w:rsidR="000E335D" w:rsidRPr="00F03BDA">
        <w:t>,</w:t>
      </w:r>
      <w:r w:rsidR="00212A1D" w:rsidRPr="00F03BDA">
        <w:t xml:space="preserve"> той нареди веднага да ме върнат в ареста.</w:t>
      </w:r>
    </w:p>
    <w:p w14:paraId="72C39BF2" w14:textId="77777777" w:rsidR="000C1925" w:rsidRPr="00F03BDA" w:rsidRDefault="00212A1D" w:rsidP="00241DB4">
      <w:r w:rsidRPr="00F03BDA">
        <w:lastRenderedPageBreak/>
        <w:t>След като се завърна, капитан Манолов имал доста дълъг и тежък разговор с генерала, но след него всички бяхме освободени.</w:t>
      </w:r>
    </w:p>
    <w:p w14:paraId="554287A7" w14:textId="3133D0A2" w:rsidR="000C1925" w:rsidRPr="00F03BDA" w:rsidRDefault="00212A1D" w:rsidP="00241DB4">
      <w:r w:rsidRPr="00F03BDA">
        <w:t>На следващият ден</w:t>
      </w:r>
      <w:r w:rsidR="000E335D" w:rsidRPr="00F03BDA">
        <w:t xml:space="preserve"> беше сформирана композиция за В</w:t>
      </w:r>
      <w:r w:rsidRPr="00F03BDA">
        <w:t xml:space="preserve">оенната фабрика в Казанлък и ни върнаха на сточна гара. От там се </w:t>
      </w:r>
      <w:r w:rsidR="00EC0EF9" w:rsidRPr="00F03BDA">
        <w:t>придвижихме</w:t>
      </w:r>
      <w:r w:rsidRPr="00F03BDA">
        <w:t xml:space="preserve"> към Казанлък и бяхме гарирани на рампа във Военният завод. За около ден предадохме всичко по описите. Това бе</w:t>
      </w:r>
      <w:r w:rsidR="000E335D" w:rsidRPr="00F03BDA">
        <w:t>ше последното ми посещение във В</w:t>
      </w:r>
      <w:r w:rsidRPr="00F03BDA">
        <w:t>оенна фабрика – град Казанлък.</w:t>
      </w:r>
    </w:p>
    <w:p w14:paraId="745AEB81" w14:textId="0D1542CE" w:rsidR="000C1925" w:rsidRPr="00F03BDA" w:rsidRDefault="00212A1D" w:rsidP="00241DB4">
      <w:r w:rsidRPr="00F03BDA">
        <w:t xml:space="preserve">На 9 октомври, заедно с войниците от моето поделение № 55 413, с влака се прибрахме във 2-ро Огнестрелно отделение – Карлово. Там бяхме демобилизирани, издадохме личното си имущество и след трогателна раздяла, на следващият ден всеки тръгна към родното си място. </w:t>
      </w:r>
      <w:r w:rsidR="007F4552" w:rsidRPr="00F03BDA">
        <w:t xml:space="preserve">По същото време Петър Арменчев беше на 6-месечни курсове и не можах да науча нищо за моите „истории”. За мен престоят в казармата от 3 години и 25 дни беше най-добрата школа в живота ми. През тези години се дооформи характерът ми и се закали психиката и волята </w:t>
      </w:r>
      <w:r w:rsidR="005420C9" w:rsidRPr="00F03BDA">
        <w:t>ми. Често бях подлаган на унижения, но винаги успявах да съхраня самочувствието и личното си достойнство. Науч</w:t>
      </w:r>
      <w:r w:rsidR="000E335D" w:rsidRPr="00F03BDA">
        <w:t>их се понасям лишения и да живея</w:t>
      </w:r>
      <w:r w:rsidR="005420C9" w:rsidRPr="00F03BDA">
        <w:t xml:space="preserve"> при различни</w:t>
      </w:r>
      <w:r w:rsidR="000E335D" w:rsidRPr="00F03BDA">
        <w:t xml:space="preserve"> битови условия. Понякога правех</w:t>
      </w:r>
      <w:r w:rsidR="005420C9" w:rsidRPr="00F03BDA">
        <w:t xml:space="preserve"> грешки и</w:t>
      </w:r>
      <w:r w:rsidR="000E335D" w:rsidRPr="00F03BDA">
        <w:t xml:space="preserve"> вършех не много разумни неща</w:t>
      </w:r>
      <w:r w:rsidR="005420C9" w:rsidRPr="00F03BDA">
        <w:t xml:space="preserve">, от които се </w:t>
      </w:r>
      <w:r w:rsidR="000E335D" w:rsidRPr="00F03BDA">
        <w:t>после стараех да ва</w:t>
      </w:r>
      <w:r w:rsidR="00EC0EF9">
        <w:t>д</w:t>
      </w:r>
      <w:r w:rsidR="000E335D" w:rsidRPr="00F03BDA">
        <w:t>я рационални</w:t>
      </w:r>
      <w:r w:rsidR="005420C9" w:rsidRPr="00F03BDA">
        <w:t xml:space="preserve"> изводи и поуки.</w:t>
      </w:r>
    </w:p>
    <w:p w14:paraId="5F09ABE6" w14:textId="43446CF6" w:rsidR="000C1925" w:rsidRPr="00F03BDA" w:rsidRDefault="005420C9" w:rsidP="00241DB4">
      <w:r w:rsidRPr="00F03BDA">
        <w:t xml:space="preserve">Следва да призная, че едва по-късно оцених ползата от престоят си в казармата, особено от придобитата специалност -  пиротехниката. Това време беше </w:t>
      </w:r>
      <w:r w:rsidR="00EC0EF9" w:rsidRPr="00F03BDA">
        <w:t>своеобразен</w:t>
      </w:r>
      <w:r w:rsidRPr="00F03BDA">
        <w:t xml:space="preserve"> университет за бъдещият ми живот.</w:t>
      </w:r>
    </w:p>
    <w:p w14:paraId="11147019" w14:textId="3314F920" w:rsidR="005420C9" w:rsidRPr="00F03BDA" w:rsidRDefault="005420C9" w:rsidP="00241DB4">
      <w:r w:rsidRPr="00F03BDA">
        <w:t>Въпреки война</w:t>
      </w:r>
      <w:r w:rsidR="000E335D" w:rsidRPr="00F03BDA">
        <w:t xml:space="preserve">та, аз се завръщах жив и здрав </w:t>
      </w:r>
      <w:r w:rsidRPr="00F03BDA">
        <w:t>при родителите си, но нямах представа какво ме очаква за в</w:t>
      </w:r>
      <w:r w:rsidR="00EC0EF9">
        <w:t xml:space="preserve"> </w:t>
      </w:r>
      <w:r w:rsidRPr="00F03BDA">
        <w:t>бъдеще. Пътувайки с влака от Карлово за Стара Загора, аз бях</w:t>
      </w:r>
      <w:r w:rsidR="000E335D" w:rsidRPr="00F03BDA">
        <w:t xml:space="preserve"> щастлив от благополучно завърши</w:t>
      </w:r>
      <w:r w:rsidRPr="00F03BDA">
        <w:t xml:space="preserve">лият военен етап от живота ми и с </w:t>
      </w:r>
      <w:r w:rsidR="000C1710" w:rsidRPr="00F03BDA">
        <w:t>оптимизъм очаквах бъдещето.</w:t>
      </w:r>
    </w:p>
    <w:p w14:paraId="581D24E1" w14:textId="77777777" w:rsidR="00F0652F" w:rsidRPr="00F03BDA" w:rsidRDefault="00F0652F" w:rsidP="007A3F81">
      <w:pPr>
        <w:rPr>
          <w:b/>
        </w:rPr>
      </w:pPr>
    </w:p>
    <w:p w14:paraId="711CB59C" w14:textId="77777777" w:rsidR="005F75B4" w:rsidRPr="00F03BDA" w:rsidRDefault="005F75B4" w:rsidP="007A3F81"/>
    <w:p w14:paraId="757014C2" w14:textId="77777777" w:rsidR="005F75B4" w:rsidRPr="00F03BDA" w:rsidRDefault="005F75B4" w:rsidP="007A3F81"/>
    <w:p w14:paraId="67D956AD" w14:textId="77777777" w:rsidR="005F75B4" w:rsidRPr="00F03BDA" w:rsidRDefault="005F75B4" w:rsidP="007A3F81"/>
    <w:p w14:paraId="17DF22F6" w14:textId="77777777" w:rsidR="00E37778" w:rsidRPr="00F03BDA" w:rsidRDefault="00E37778" w:rsidP="00E7584A">
      <w:pPr>
        <w:pStyle w:val="Heading1"/>
      </w:pPr>
      <w:r w:rsidRPr="00F03BDA">
        <w:t>7. В УНИВЕРСИТЕТА</w:t>
      </w:r>
      <w:r w:rsidR="00E7584A" w:rsidRPr="00F03BDA">
        <w:br/>
      </w:r>
      <w:r w:rsidRPr="00F03BDA">
        <w:t>1945-1948 г.</w:t>
      </w:r>
    </w:p>
    <w:p w14:paraId="664CF15C" w14:textId="77777777" w:rsidR="00E37778" w:rsidRPr="00F03BDA" w:rsidRDefault="00E37778" w:rsidP="00E37778">
      <w:pPr>
        <w:jc w:val="center"/>
        <w:rPr>
          <w:b/>
          <w:sz w:val="36"/>
          <w:szCs w:val="36"/>
        </w:rPr>
      </w:pPr>
    </w:p>
    <w:p w14:paraId="30D446E4" w14:textId="77777777" w:rsidR="00E37778" w:rsidRPr="00F03BDA" w:rsidRDefault="00E37778" w:rsidP="00E37778">
      <w:pPr>
        <w:jc w:val="center"/>
        <w:rPr>
          <w:b/>
          <w:sz w:val="36"/>
          <w:szCs w:val="36"/>
        </w:rPr>
      </w:pPr>
    </w:p>
    <w:p w14:paraId="5AB064F4" w14:textId="77777777" w:rsidR="00E37778" w:rsidRPr="00F03BDA" w:rsidRDefault="00C633A2" w:rsidP="00E37778">
      <w:r w:rsidRPr="00F03BDA">
        <w:t xml:space="preserve">Със завръщането ми в Стара Загора на 10 октомври 1945 г., започна цивилният ми живот. </w:t>
      </w:r>
    </w:p>
    <w:p w14:paraId="3C1DD376" w14:textId="77777777" w:rsidR="00C633A2" w:rsidRPr="00F03BDA" w:rsidRDefault="00C633A2" w:rsidP="00E37778">
      <w:r w:rsidRPr="00F03BDA">
        <w:lastRenderedPageBreak/>
        <w:t xml:space="preserve">Икономическото положение в България беше тежко и действаше купонната система. Дневната дажба беше 300 грама, а за физическите работници от 450 до 750 грама. Инфлацията не беше овладяна, не беше ликвидирана спекулата и така наречената „черна борса”. Мерките взети от правителството на Отечественият фронт </w:t>
      </w:r>
      <w:r w:rsidR="00F6139A" w:rsidRPr="00F03BDA">
        <w:t xml:space="preserve">(ОФ) </w:t>
      </w:r>
      <w:r w:rsidRPr="00F03BDA">
        <w:t>не даваха очакваните резултати. Борбите на партиите, участващи в него</w:t>
      </w:r>
      <w:r w:rsidR="00F6139A" w:rsidRPr="00F03BDA">
        <w:t>,</w:t>
      </w:r>
      <w:r w:rsidRPr="00F03BDA">
        <w:t xml:space="preserve"> ставаха все по-открити. БРП и левите земеделци бяха за едни по-твърди и ръководени от държавата планови мероприятия</w:t>
      </w:r>
      <w:r w:rsidR="00160343" w:rsidRPr="00F03BDA">
        <w:t xml:space="preserve">, основаващи се на социалистическите идеи, докато по-десните земеделци и </w:t>
      </w:r>
      <w:proofErr w:type="spellStart"/>
      <w:r w:rsidR="00160343" w:rsidRPr="00F03BDA">
        <w:t>социал</w:t>
      </w:r>
      <w:proofErr w:type="spellEnd"/>
      <w:r w:rsidR="00160343" w:rsidRPr="00F03BDA">
        <w:t>-демократите, бяха за реформи при съхранение на капиталистическите порядки, по примера на западните държави. Звенарит</w:t>
      </w:r>
      <w:r w:rsidR="00F6139A" w:rsidRPr="00F03BDA">
        <w:t>е бяха за по-средни позиции, защ</w:t>
      </w:r>
      <w:r w:rsidR="00160343" w:rsidRPr="00F03BDA">
        <w:t>ото в момента основната задача беше да се стабилизира икономиката, чрез народният заем, проведен през пролетта на 1945 г. Беше ползван и търговски заем от СССР.</w:t>
      </w:r>
    </w:p>
    <w:p w14:paraId="5F462225" w14:textId="77777777" w:rsidR="00160343" w:rsidRPr="00F03BDA" w:rsidRDefault="00160343" w:rsidP="00E37778">
      <w:r w:rsidRPr="00F03BDA">
        <w:t xml:space="preserve">При тази обстановка в страната и финансовото състояние на семейството ми не беше добро. След демобилизирането си, баща ми беше отново учител в село Трън, а майка ми с малка пенсия по болест. </w:t>
      </w:r>
      <w:r w:rsidR="00601BF6" w:rsidRPr="00F03BDA">
        <w:t>Брат ми беше завършил гимназията и от</w:t>
      </w:r>
      <w:r w:rsidR="00F6139A" w:rsidRPr="00F03BDA">
        <w:t xml:space="preserve"> септември, беше войник в 8-ми </w:t>
      </w:r>
      <w:r w:rsidR="00B27B1F" w:rsidRPr="00F03BDA">
        <w:t>Артилерийски</w:t>
      </w:r>
      <w:r w:rsidR="00601BF6" w:rsidRPr="00F03BDA">
        <w:t xml:space="preserve"> полк в Стара Загора. След напускането на казармата, където живях доста скромно, сега имах спестени 120 000 лева. Считах, че ако разходвам по 5-6000 на месец, ще ми стигнат за две години като студент в София.</w:t>
      </w:r>
    </w:p>
    <w:p w14:paraId="2098BBD6" w14:textId="77777777" w:rsidR="00601BF6" w:rsidRPr="00F03BDA" w:rsidRDefault="00601BF6" w:rsidP="00E37778">
      <w:r w:rsidRPr="00F03BDA">
        <w:t xml:space="preserve">Майка ми беше щастлива от факта, че и двама участници във войната от семейството ни се бяха завърнали живи и здрави. С нея обсъдихме всички трудности, които ми предстояха като студент. Най-сериозният проблем се оказа зимното ми облекло. Кръстникът ми Рашо Койчев, който беше </w:t>
      </w:r>
      <w:r w:rsidR="00F6139A" w:rsidRPr="00F03BDA">
        <w:t>шивач, ми предостави шинел и</w:t>
      </w:r>
      <w:r w:rsidRPr="00F03BDA">
        <w:t xml:space="preserve"> балтон. От донесени</w:t>
      </w:r>
      <w:r w:rsidR="00F6139A" w:rsidRPr="00F03BDA">
        <w:t>ят ми от Австрия чисто нов шинел</w:t>
      </w:r>
      <w:r w:rsidRPr="00F03BDA">
        <w:t xml:space="preserve"> ми уши клин и яке. Освен </w:t>
      </w:r>
      <w:r w:rsidR="00234F02" w:rsidRPr="00F03BDA">
        <w:t>абитуриентският</w:t>
      </w:r>
      <w:r w:rsidRPr="00F03BDA">
        <w:t xml:space="preserve"> си костюм, имах добре запазени два панталона, вълнен пуловер, три горни ризи, чифт половинки обувки и купени срещу цигари, чифт американски високи обувки.</w:t>
      </w:r>
      <w:r w:rsidR="00A63130" w:rsidRPr="00F03BDA">
        <w:t xml:space="preserve"> Имах и две запазени чисто нови </w:t>
      </w:r>
      <w:r w:rsidR="00234F02" w:rsidRPr="00F03BDA">
        <w:t>одеяла</w:t>
      </w:r>
      <w:r w:rsidR="00A63130" w:rsidRPr="00F03BDA">
        <w:t xml:space="preserve"> и ушити от баба ми дюшек и юрган. </w:t>
      </w:r>
    </w:p>
    <w:p w14:paraId="1E6AC4C8" w14:textId="77777777" w:rsidR="00A63130" w:rsidRPr="00F03BDA" w:rsidRDefault="00A63130" w:rsidP="00E37778">
      <w:r w:rsidRPr="00F03BDA">
        <w:t>За осигуряването на квартира в София, се надявахме на чичо Трифон Дончев и братовчедката ми Желка, живеещи в апартамента на вуйчо Кънчо, както и на братовчеда на майка ми Кирил Киряков, който беше агроном в някакъв институт.</w:t>
      </w:r>
    </w:p>
    <w:p w14:paraId="010BDD70" w14:textId="77777777" w:rsidR="00A63130" w:rsidRPr="00F03BDA" w:rsidRDefault="00A63130" w:rsidP="00E37778">
      <w:r w:rsidRPr="00F03BDA">
        <w:t xml:space="preserve">Снабдих се купони за храна и облекло. Посетих баща ми в село Трън и с него обсъдихме плановете ми. Той написа съответно писмо до Трифон Дончев, с молба да продължи да ми съдейства. </w:t>
      </w:r>
      <w:r w:rsidR="003B2BA2" w:rsidRPr="00F03BDA">
        <w:t xml:space="preserve"> Но докато съм бил при баща ми, майка ми ме уредила да остана при кака Желка, във вуйчовият апартамент.</w:t>
      </w:r>
    </w:p>
    <w:p w14:paraId="3F3ACEAE" w14:textId="77777777" w:rsidR="003B2BA2" w:rsidRPr="00F03BDA" w:rsidRDefault="003B2BA2" w:rsidP="00E37778">
      <w:r w:rsidRPr="00F03BDA">
        <w:t>След като зимните д</w:t>
      </w:r>
      <w:r w:rsidR="00F6139A" w:rsidRPr="00F03BDA">
        <w:t>рехи ми бяха готови, на 18 октом</w:t>
      </w:r>
      <w:r w:rsidRPr="00F03BDA">
        <w:t xml:space="preserve">ври потеглих за София. Бях много добре посрещнат от семейството на Желка и Борис Манраджиеви на улица „Ген. Перенсов” 29. Кака Желка беше </w:t>
      </w:r>
      <w:r w:rsidR="00234F02" w:rsidRPr="00F03BDA">
        <w:t>телефонистка</w:t>
      </w:r>
      <w:r w:rsidRPr="00F03BDA">
        <w:t>, а съпругът и каменоделец. Нямаха деца. Условията в холът се оказаха по-добри от оч</w:t>
      </w:r>
      <w:r w:rsidR="00F6139A" w:rsidRPr="00F03BDA">
        <w:t>а</w:t>
      </w:r>
      <w:r w:rsidRPr="00F03BDA">
        <w:t>кваните. Освен леглото имаше и голяма маса с два стола.</w:t>
      </w:r>
    </w:p>
    <w:p w14:paraId="4E17BD82" w14:textId="77777777" w:rsidR="003B2BA2" w:rsidRPr="00F03BDA" w:rsidRDefault="00F6139A" w:rsidP="00E37778">
      <w:r w:rsidRPr="00F03BDA">
        <w:t xml:space="preserve">На </w:t>
      </w:r>
      <w:r w:rsidR="003B2BA2" w:rsidRPr="00F03BDA">
        <w:t>следващият ден си взех студентската книжка и отидох в Математическият факултет.</w:t>
      </w:r>
      <w:r w:rsidR="00E76BCF" w:rsidRPr="00F03BDA">
        <w:t xml:space="preserve"> От разговорите с колеги-студ</w:t>
      </w:r>
      <w:r w:rsidR="00CD5D11" w:rsidRPr="00F03BDA">
        <w:t>енти у</w:t>
      </w:r>
      <w:r w:rsidRPr="00F03BDA">
        <w:t xml:space="preserve">станових, че след като не съм </w:t>
      </w:r>
      <w:r w:rsidR="00CD5D11" w:rsidRPr="00F03BDA">
        <w:t xml:space="preserve">ходил цяла година </w:t>
      </w:r>
      <w:r w:rsidRPr="00F03BDA">
        <w:t xml:space="preserve">на </w:t>
      </w:r>
      <w:r w:rsidR="00CD5D11" w:rsidRPr="00F03BDA">
        <w:t xml:space="preserve">лекции, трудно ще мога да </w:t>
      </w:r>
      <w:r w:rsidRPr="00F03BDA">
        <w:t xml:space="preserve">се </w:t>
      </w:r>
      <w:r w:rsidR="00CD5D11" w:rsidRPr="00F03BDA">
        <w:t xml:space="preserve">подготвя и взема пропуснатите изпити. В мен се затвърди убеждението, че трябва да се преместя друга специалност, защото като </w:t>
      </w:r>
      <w:r w:rsidRPr="00F03BDA">
        <w:t>фронтовак имах такива права. Уму</w:t>
      </w:r>
      <w:r w:rsidR="00CD5D11" w:rsidRPr="00F03BDA">
        <w:t xml:space="preserve">вах цяла </w:t>
      </w:r>
      <w:r w:rsidR="00CD5D11" w:rsidRPr="00F03BDA">
        <w:lastRenderedPageBreak/>
        <w:t xml:space="preserve">нощ и на следващият ден се разделих с математиката и се прехвърлих в юридическият факултет. Смятах, че в него със зубрене ще наваксам с изпитите. </w:t>
      </w:r>
    </w:p>
    <w:p w14:paraId="7FCDF06D" w14:textId="7D6D0EE8" w:rsidR="000C1925" w:rsidRPr="00F03BDA" w:rsidRDefault="00CD5D11" w:rsidP="00E37778">
      <w:r w:rsidRPr="00F03BDA">
        <w:t>На следващият ден случайно срещнах моите съученици и съвойници – Христо Стоев и Симан</w:t>
      </w:r>
      <w:r w:rsidR="00234F02" w:rsidRPr="00F03BDA">
        <w:t xml:space="preserve"> </w:t>
      </w:r>
      <w:r w:rsidRPr="00F03BDA">
        <w:t xml:space="preserve">Симанов, които бяха студенти-агрономи. </w:t>
      </w:r>
      <w:r w:rsidR="00831C6A" w:rsidRPr="00F03BDA">
        <w:t>Заведоха ме в квартирата</w:t>
      </w:r>
      <w:r w:rsidR="00F6139A" w:rsidRPr="00F03BDA">
        <w:t xml:space="preserve"> си</w:t>
      </w:r>
      <w:r w:rsidR="00831C6A" w:rsidRPr="00F03BDA">
        <w:t>, където проведохме мн</w:t>
      </w:r>
      <w:r w:rsidR="00F6139A" w:rsidRPr="00F03BDA">
        <w:t>о</w:t>
      </w:r>
      <w:r w:rsidR="00831C6A" w:rsidRPr="00F03BDA">
        <w:t xml:space="preserve">го полезен разговор. Разказаха ми за специалностите, които имали първите два семестъра, а два от тях </w:t>
      </w:r>
      <w:r w:rsidR="00F6139A" w:rsidRPr="00F03BDA">
        <w:t>–„</w:t>
      </w:r>
      <w:r w:rsidR="00831C6A" w:rsidRPr="00F03BDA">
        <w:t>Физиката</w:t>
      </w:r>
      <w:r w:rsidR="00F6139A" w:rsidRPr="00F03BDA">
        <w:t>”</w:t>
      </w:r>
      <w:r w:rsidR="00831C6A" w:rsidRPr="00F03BDA">
        <w:t xml:space="preserve"> и </w:t>
      </w:r>
      <w:r w:rsidR="00F6139A" w:rsidRPr="00F03BDA">
        <w:t>„</w:t>
      </w:r>
      <w:r w:rsidR="00831C6A" w:rsidRPr="00F03BDA">
        <w:t>Неорганична и Органичната химия</w:t>
      </w:r>
      <w:r w:rsidR="00F6139A" w:rsidRPr="00F03BDA">
        <w:t>”</w:t>
      </w:r>
      <w:r w:rsidR="00831C6A" w:rsidRPr="00F03BDA">
        <w:t xml:space="preserve">, вече ги бях изучавал при пиротехниката. Според Христо, мой колега от пиротехническата школа, следвало да се </w:t>
      </w:r>
      <w:r w:rsidR="00234F02" w:rsidRPr="00F03BDA">
        <w:t>прехвърля</w:t>
      </w:r>
      <w:r w:rsidR="00831C6A" w:rsidRPr="00F03BDA">
        <w:t xml:space="preserve"> агрономство при тях. След доста обстойно обмисляне, реших </w:t>
      </w:r>
      <w:r w:rsidR="00F6139A" w:rsidRPr="00F03BDA">
        <w:t xml:space="preserve">така и </w:t>
      </w:r>
      <w:r w:rsidR="00831C6A" w:rsidRPr="00F03BDA">
        <w:t>да</w:t>
      </w:r>
      <w:r w:rsidR="00F6139A" w:rsidRPr="00F03BDA">
        <w:t xml:space="preserve"> направя</w:t>
      </w:r>
      <w:r w:rsidR="00831C6A" w:rsidRPr="00F03BDA">
        <w:t xml:space="preserve">. За това въздейства и животът ми на село. Умувах за </w:t>
      </w:r>
      <w:r w:rsidR="00234F02" w:rsidRPr="00F03BDA">
        <w:t>специалност</w:t>
      </w:r>
      <w:r w:rsidR="00F6139A" w:rsidRPr="00F03BDA">
        <w:t xml:space="preserve"> „Лесовъдство”, защото там имаш</w:t>
      </w:r>
      <w:r w:rsidR="00831C6A" w:rsidRPr="00F03BDA">
        <w:t>е и ма</w:t>
      </w:r>
      <w:r w:rsidR="00F6139A" w:rsidRPr="00F03BDA">
        <w:t>тематика. В крайна сметка записа</w:t>
      </w:r>
      <w:r w:rsidR="00831C6A" w:rsidRPr="00F03BDA">
        <w:t>х специалност „Земеделие”. След това получи</w:t>
      </w:r>
      <w:r w:rsidR="00F6139A" w:rsidRPr="00F03BDA">
        <w:t xml:space="preserve">х </w:t>
      </w:r>
      <w:r w:rsidR="00234F02" w:rsidRPr="00F03BDA">
        <w:t>студентската</w:t>
      </w:r>
      <w:r w:rsidR="00F6139A" w:rsidRPr="00F03BDA">
        <w:t xml:space="preserve"> си книжка с № 5702. После</w:t>
      </w:r>
      <w:r w:rsidR="00831C6A" w:rsidRPr="00F03BDA">
        <w:t xml:space="preserve"> заверих като фронтовак признатите два семестъра и се записах направо в трети. Един семестър струваше 4550 лева.</w:t>
      </w:r>
    </w:p>
    <w:p w14:paraId="1A8D7B63" w14:textId="77777777" w:rsidR="000C1925" w:rsidRPr="00F03BDA" w:rsidRDefault="00593BA5" w:rsidP="00E37778">
      <w:r w:rsidRPr="00F03BDA">
        <w:t>През есента на 1944 г. в този випуск бяха приети 1200 души, разделени на 24 групи за практическите упражнения. Аз бях включен в последната 24-та груп</w:t>
      </w:r>
      <w:r w:rsidR="000A5FC0" w:rsidRPr="00F03BDA">
        <w:t xml:space="preserve">а. Лекциите се провеждаха </w:t>
      </w:r>
      <w:proofErr w:type="spellStart"/>
      <w:r w:rsidR="000A5FC0" w:rsidRPr="00F03BDA">
        <w:t>преди</w:t>
      </w:r>
      <w:r w:rsidRPr="00F03BDA">
        <w:t>обед</w:t>
      </w:r>
      <w:proofErr w:type="spellEnd"/>
      <w:r w:rsidRPr="00F03BDA">
        <w:t xml:space="preserve">, а практическите упражнения следобед. Ходих редовно на занятия, като учех и за изпитите по </w:t>
      </w:r>
      <w:r w:rsidR="000A5FC0" w:rsidRPr="00F03BDA">
        <w:t>„</w:t>
      </w:r>
      <w:r w:rsidRPr="00F03BDA">
        <w:t>Физика</w:t>
      </w:r>
      <w:r w:rsidR="000A5FC0" w:rsidRPr="00F03BDA">
        <w:t>”</w:t>
      </w:r>
      <w:r w:rsidRPr="00F03BDA">
        <w:t xml:space="preserve"> и </w:t>
      </w:r>
      <w:r w:rsidR="000A5FC0" w:rsidRPr="00F03BDA">
        <w:t>„</w:t>
      </w:r>
      <w:r w:rsidRPr="00F03BDA">
        <w:t>Петрография</w:t>
      </w:r>
      <w:r w:rsidR="000A5FC0" w:rsidRPr="00F03BDA">
        <w:t>”</w:t>
      </w:r>
      <w:r w:rsidRPr="00F03BDA">
        <w:t xml:space="preserve">. Станах член на студентската организация „Менза академика”, закупувайки си 2 акции по 200 лева и от 29 октомври започнах да се храня в нейният стол в Агрономическият факултет.  Плащах 3500 лева месечно и можех да обядвам и вечерям там. </w:t>
      </w:r>
      <w:r w:rsidR="000A5FC0" w:rsidRPr="00F03BDA">
        <w:t>В столът</w:t>
      </w:r>
      <w:r w:rsidRPr="00F03BDA">
        <w:t xml:space="preserve"> предадох  и купоните си за хляб. Сутрин въобще не закусвах. Всеки 15 дни майка ми пращаше колет с бухти и сухари.</w:t>
      </w:r>
    </w:p>
    <w:p w14:paraId="40C34D1F" w14:textId="77777777" w:rsidR="00593BA5" w:rsidRPr="00F03BDA" w:rsidRDefault="000A5FC0" w:rsidP="00E37778">
      <w:r w:rsidRPr="00F03BDA">
        <w:t>Въведох си строг дне</w:t>
      </w:r>
      <w:r w:rsidR="00593BA5" w:rsidRPr="00F03BDA">
        <w:t>вен режим. Сутрин ставах в 5 часа и след тоалет и гимнастика учех до 7 часа по предстоя</w:t>
      </w:r>
      <w:r w:rsidRPr="00F03BDA">
        <w:t>щ</w:t>
      </w:r>
      <w:r w:rsidR="00593BA5" w:rsidRPr="00F03BDA">
        <w:t>ите изпити.</w:t>
      </w:r>
      <w:r w:rsidR="00890870" w:rsidRPr="00F03BDA">
        <w:t xml:space="preserve"> После до 12 ч. бях на лекции. След обяда в стола, учех в някоя от свободните зали във факултета. От 14 до 18 ч. бяха практическите занимания. След вечеря, към 19 ч. бях в квартирата, където учех до 22 ч. и си лягах. След ноември, като стана студено учех в читалнята на факултета. Почивка си давах събота следобед и в неделя, когато ходех на футболни мачове и кин</w:t>
      </w:r>
      <w:r w:rsidR="004B1BE6" w:rsidRPr="00F03BDA">
        <w:t>о. На 5 ноември бях пред Народ</w:t>
      </w:r>
      <w:r w:rsidR="00890870" w:rsidRPr="00F03BDA">
        <w:t>ният театър, където народът посрещна Георги Димитров, след завръщането му от СССР.</w:t>
      </w:r>
    </w:p>
    <w:p w14:paraId="1F727508" w14:textId="77777777" w:rsidR="000C1925" w:rsidRPr="00F03BDA" w:rsidRDefault="00470185" w:rsidP="00E37778">
      <w:r w:rsidRPr="00F03BDA">
        <w:t xml:space="preserve">Някъде в средата на ноември бях </w:t>
      </w:r>
      <w:proofErr w:type="spellStart"/>
      <w:r w:rsidRPr="00F03BDA">
        <w:t>излязал</w:t>
      </w:r>
      <w:proofErr w:type="spellEnd"/>
      <w:r w:rsidRPr="00F03BDA">
        <w:t xml:space="preserve"> да се разходя в градинката на Народният театър, когато случайно срещнах Марин Камбуров. </w:t>
      </w:r>
      <w:proofErr w:type="spellStart"/>
      <w:r w:rsidRPr="00F03BDA">
        <w:t>Занего</w:t>
      </w:r>
      <w:proofErr w:type="spellEnd"/>
      <w:r w:rsidRPr="00F03BDA">
        <w:t xml:space="preserve"> често споменавам, ко</w:t>
      </w:r>
      <w:r w:rsidR="000A5FC0" w:rsidRPr="00F03BDA">
        <w:t>гато бяхме в Австрия, във 2-ро О</w:t>
      </w:r>
      <w:r w:rsidRPr="00F03BDA">
        <w:t xml:space="preserve">гнестрелно отделение. Каза, че от известно време бил студент Финанси в София. Временно имал къде да спи, но си търсел постоянна </w:t>
      </w:r>
      <w:r w:rsidR="000A5FC0" w:rsidRPr="00F03BDA">
        <w:t>квартира. След като взехме разре</w:t>
      </w:r>
      <w:r w:rsidRPr="00F03BDA">
        <w:t>шение от Мандаджиеви, той дойде да квартирува при мен, докато си намерим нова, обща квартира. Още на следващият ден, докато съм бил на лекции, докарал една дървена врата, на която заковал крака и така си направил легло. Бях доволен, че вече не съм сам и изобщо не подозирах, че ще прекарам в тази стая следващите три години. Марин не възприе моят начин на живот, но се стараеше да не</w:t>
      </w:r>
      <w:r w:rsidR="000A5FC0" w:rsidRPr="00F03BDA">
        <w:t xml:space="preserve"> ми пречи. Спазвайки моят</w:t>
      </w:r>
      <w:r w:rsidRPr="00F03BDA">
        <w:t xml:space="preserve"> личен дневен режим, се подготвях за първите ми изпити. С Марин се засичахме само вечер, а през почивните дни спортувахме заедно и бягахме до стадион „Юнак” в Борисовата градина.</w:t>
      </w:r>
    </w:p>
    <w:p w14:paraId="0500746C" w14:textId="77777777" w:rsidR="000C1925" w:rsidRPr="00F03BDA" w:rsidRDefault="00470185" w:rsidP="00E37778">
      <w:r w:rsidRPr="00F03BDA">
        <w:lastRenderedPageBreak/>
        <w:t>Намирането на друга и по-удобна квар</w:t>
      </w:r>
      <w:r w:rsidR="000A5FC0" w:rsidRPr="00F03BDA">
        <w:t>тира се оказа трудна работа. Р</w:t>
      </w:r>
      <w:r w:rsidRPr="00F03BDA">
        <w:t>ешихме да останем да зимуваме в сегашната си стая.</w:t>
      </w:r>
      <w:r w:rsidR="004B1BE6" w:rsidRPr="00F03BDA">
        <w:t xml:space="preserve"> Със съдействието на майка, получихме съгласието на вуйчо Кънчо, като трябваше да плащаме месечен наем от 500 лева.</w:t>
      </w:r>
    </w:p>
    <w:p w14:paraId="7D7F15C4" w14:textId="77777777" w:rsidR="000C1925" w:rsidRPr="00F03BDA" w:rsidRDefault="004B1BE6" w:rsidP="00E37778">
      <w:r w:rsidRPr="00F03BDA">
        <w:t>До средата на декември успешно спазвах дневният си режим, по после поради студа, не можех повече да уча в стаята си.</w:t>
      </w:r>
    </w:p>
    <w:p w14:paraId="0F730BCC" w14:textId="77777777" w:rsidR="000C1925" w:rsidRPr="00F03BDA" w:rsidRDefault="004B1BE6" w:rsidP="00E37778">
      <w:r w:rsidRPr="00F03BDA">
        <w:t xml:space="preserve">На 8 декември за първи път участвах в тържественото честване на </w:t>
      </w:r>
      <w:r w:rsidR="000A5FC0" w:rsidRPr="00F03BDA">
        <w:t>Студентският празник. През деня</w:t>
      </w:r>
      <w:r w:rsidRPr="00F03BDA">
        <w:t xml:space="preserve"> участвах в събранието в аулата на факултета, а вечерта на бала, организиран от ОСНС. Към полунощ всички отидохме пред сградата на университета „Св. Климент Охридс</w:t>
      </w:r>
      <w:r w:rsidR="000A5FC0" w:rsidRPr="00F03BDA">
        <w:t>ки”, където се съ</w:t>
      </w:r>
      <w:r w:rsidRPr="00F03BDA">
        <w:t xml:space="preserve">брахме с представители на всички негови факултети. Нашата група на агрономите беше най-многобройната – близо 700 души. Другите студенти ни наричаха „Червеният факултет”. Всички заедно поведохме </w:t>
      </w:r>
      <w:proofErr w:type="spellStart"/>
      <w:r w:rsidRPr="00F03BDA">
        <w:t>манифистация</w:t>
      </w:r>
      <w:proofErr w:type="spellEnd"/>
      <w:r w:rsidRPr="00F03BDA">
        <w:t xml:space="preserve"> по булевард „Цар Освободител”. По това време във факултета съществуваха опозиционните студентски организации- </w:t>
      </w:r>
      <w:r w:rsidR="000A5FC0" w:rsidRPr="00F03BDA">
        <w:t>„</w:t>
      </w:r>
      <w:r w:rsidRPr="00F03BDA">
        <w:t xml:space="preserve">Академичен земеделски съюз”, „Десни </w:t>
      </w:r>
      <w:proofErr w:type="spellStart"/>
      <w:r w:rsidRPr="00F03BDA">
        <w:t>социал</w:t>
      </w:r>
      <w:proofErr w:type="spellEnd"/>
      <w:r w:rsidRPr="00F03BDA">
        <w:t xml:space="preserve">-демократи”, „БЗНС-зелени” и други. В тях членуваха бившите членове на </w:t>
      </w:r>
      <w:r w:rsidR="00371C5F" w:rsidRPr="00F03BDA">
        <w:t>Легиона, Кубрат, Ратник, Отец Паисий и Бранниците. Често се водеха дискусии и спорове между тях, но до сбиване или нещо по-сериозно не се е стигало. Беше красива снежна нощ, с обилен снеговалеж. Пеехме и скандирахме лозунги в подкрепа на правителството на Отечественият фронт.</w:t>
      </w:r>
    </w:p>
    <w:p w14:paraId="4B9853DF" w14:textId="77777777" w:rsidR="000C1925" w:rsidRPr="00F03BDA" w:rsidRDefault="00371C5F" w:rsidP="00E37778">
      <w:r w:rsidRPr="00F03BDA">
        <w:t>На 22 деке</w:t>
      </w:r>
      <w:r w:rsidR="000A5FC0" w:rsidRPr="00F03BDA">
        <w:t>мври се явих на изпита по „Физика”</w:t>
      </w:r>
      <w:r w:rsidRPr="00F03BDA">
        <w:t xml:space="preserve"> при професор </w:t>
      </w:r>
      <w:proofErr w:type="spellStart"/>
      <w:r w:rsidRPr="00F03BDA">
        <w:t>Джаков</w:t>
      </w:r>
      <w:proofErr w:type="spellEnd"/>
      <w:r w:rsidRPr="00F03BDA">
        <w:t>, който взех с отличен по петобалната система. Това доста ме окуражи. Н</w:t>
      </w:r>
      <w:r w:rsidR="000A5FC0" w:rsidRPr="00F03BDA">
        <w:t>а 30 декември взех и изпита по „П</w:t>
      </w:r>
      <w:r w:rsidRPr="00F03BDA">
        <w:t>етрография</w:t>
      </w:r>
      <w:r w:rsidR="000A5FC0" w:rsidRPr="00F03BDA">
        <w:t>”</w:t>
      </w:r>
      <w:r w:rsidRPr="00F03BDA">
        <w:t xml:space="preserve"> също с отличен.</w:t>
      </w:r>
    </w:p>
    <w:p w14:paraId="2DD665C8" w14:textId="77777777" w:rsidR="000C1925" w:rsidRPr="00F03BDA" w:rsidRDefault="00371C5F" w:rsidP="00E37778">
      <w:r w:rsidRPr="00F03BDA">
        <w:t>През нощта на 31 декември, срещу Новата 1946 г., пътувах правостоящ във влака за Стара Загора, но бях щастлив и доволен от себе си. На 2 януари бях при баща си в Трън и той ме изпрати с една кошница хляб и свинско месо. На път за Стара Загора имах неприятности с един милиционер, който ме обвини, че съм селянин-производител.</w:t>
      </w:r>
    </w:p>
    <w:p w14:paraId="150B8658" w14:textId="77777777" w:rsidR="000C1925" w:rsidRPr="00F03BDA" w:rsidRDefault="00371C5F" w:rsidP="00E37778">
      <w:r w:rsidRPr="00F03BDA">
        <w:t>Докато бях в града, спазвах дневният си режим и се подготвях за изпитите по „Анатомия и физиология на домашните животни”</w:t>
      </w:r>
      <w:r w:rsidR="00F746F2" w:rsidRPr="00F03BDA">
        <w:t>, „Обща химия” и „Зоология”. Само вечер с Тенко излизахме на разходка по центъра. Той беше записал първа година студент по медицина. Събрах се няколко пъти и със съученици от гимназията, един от които беше втора година медицина.</w:t>
      </w:r>
    </w:p>
    <w:p w14:paraId="762DABE4" w14:textId="77777777" w:rsidR="000C1925" w:rsidRPr="00F03BDA" w:rsidRDefault="00F746F2" w:rsidP="00E37778">
      <w:r w:rsidRPr="00F03BDA">
        <w:t xml:space="preserve">На 1-ви февруари се завърнах в квартирата си в София, където заварих Марин. На 5 февруари успях да взема с отличен изпита си по </w:t>
      </w:r>
      <w:r w:rsidR="000A5FC0" w:rsidRPr="00F03BDA">
        <w:t>„</w:t>
      </w:r>
      <w:r w:rsidRPr="00F03BDA">
        <w:t>Анатомия на животните</w:t>
      </w:r>
      <w:r w:rsidR="000A5FC0" w:rsidRPr="00F03BDA">
        <w:t>”</w:t>
      </w:r>
      <w:r w:rsidRPr="00F03BDA">
        <w:t xml:space="preserve"> при професор Петков, като ми се паднаха най-трудните въпроси. След седмица успях да се вредя и на изпита по </w:t>
      </w:r>
      <w:r w:rsidR="000A5FC0" w:rsidRPr="00F03BDA">
        <w:t>„Х</w:t>
      </w:r>
      <w:r w:rsidRPr="00F03BDA">
        <w:t>имия</w:t>
      </w:r>
      <w:r w:rsidR="000A5FC0" w:rsidRPr="00F03BDA">
        <w:t>”</w:t>
      </w:r>
      <w:r w:rsidRPr="00F03BDA">
        <w:t xml:space="preserve"> при проф. Стайков. На въпросите, които ми се паднаха отговорих много добре, но на допълнителните отговорих посредствено и затова получих тройка. Това наложи да направя известна корекция в системата за подготовка на изпитите. Следваше да залагам повече на знания, отколкото на късмета.</w:t>
      </w:r>
    </w:p>
    <w:p w14:paraId="5128466F" w14:textId="77777777" w:rsidR="000C1925" w:rsidRPr="00F03BDA" w:rsidRDefault="000A5FC0" w:rsidP="00E37778">
      <w:r w:rsidRPr="00F03BDA">
        <w:t>Изпитът по „Зоология” вз</w:t>
      </w:r>
      <w:r w:rsidR="00F746F2" w:rsidRPr="00F03BDA">
        <w:t xml:space="preserve">ех през април на извънредна сесия, също с петица. С него приключих първата година с общ баланс: 3 петици, една </w:t>
      </w:r>
      <w:proofErr w:type="spellStart"/>
      <w:r w:rsidR="00F746F2" w:rsidRPr="00F03BDA">
        <w:t>четворкаи</w:t>
      </w:r>
      <w:proofErr w:type="spellEnd"/>
      <w:r w:rsidR="00F746F2" w:rsidRPr="00F03BDA">
        <w:t xml:space="preserve"> една </w:t>
      </w:r>
      <w:proofErr w:type="spellStart"/>
      <w:r w:rsidR="00F746F2" w:rsidRPr="00F03BDA">
        <w:t>тойка</w:t>
      </w:r>
      <w:proofErr w:type="spellEnd"/>
      <w:r w:rsidR="00F746F2" w:rsidRPr="00F03BDA">
        <w:t>.</w:t>
      </w:r>
      <w:r w:rsidRPr="00F03BDA">
        <w:t xml:space="preserve"> Остана ми само изпита по „Ф</w:t>
      </w:r>
      <w:r w:rsidR="00F746F2" w:rsidRPr="00F03BDA">
        <w:t>ренски език</w:t>
      </w:r>
      <w:r w:rsidRPr="00F03BDA">
        <w:t>”</w:t>
      </w:r>
      <w:r w:rsidR="00F746F2" w:rsidRPr="00F03BDA">
        <w:t>, който като факултативен, можеше да се вземе в края на следването.</w:t>
      </w:r>
    </w:p>
    <w:p w14:paraId="1122ECDD" w14:textId="77777777" w:rsidR="000C1925" w:rsidRPr="00F03BDA" w:rsidRDefault="004B1588" w:rsidP="00E37778">
      <w:r w:rsidRPr="00F03BDA">
        <w:lastRenderedPageBreak/>
        <w:t>На 1 март започнаха занятията от 4-ти семестър. Ре</w:t>
      </w:r>
      <w:r w:rsidR="000A5FC0" w:rsidRPr="00F03BDA">
        <w:t>д</w:t>
      </w:r>
      <w:r w:rsidRPr="00F03BDA">
        <w:t xml:space="preserve">овно посещавах лекции и упражнения, като си водих записки, ползвайки  стенографията. Вече беше топло и можех да </w:t>
      </w:r>
      <w:r w:rsidR="000A5FC0" w:rsidRPr="00F03BDA">
        <w:t xml:space="preserve">уча в квартирата, както и да </w:t>
      </w:r>
      <w:r w:rsidRPr="00F03BDA">
        <w:t xml:space="preserve">спазвам дневният </w:t>
      </w:r>
      <w:r w:rsidR="000A5FC0" w:rsidRPr="00F03BDA">
        <w:t xml:space="preserve">си </w:t>
      </w:r>
      <w:r w:rsidRPr="00F03BDA">
        <w:t xml:space="preserve">режим. </w:t>
      </w:r>
    </w:p>
    <w:p w14:paraId="03E59A47" w14:textId="77777777" w:rsidR="000C1925" w:rsidRPr="00F03BDA" w:rsidRDefault="004B1588" w:rsidP="00E37778">
      <w:r w:rsidRPr="00F03BDA">
        <w:t>От нашата група студенти-агрономи бяха отпаднали повече от една четвърт и групите ни от 24 станаха 20. По това време се запознах със студенти от различни факултети и станах член на РМС, като бях избран и за ОСНС-отговорник в нашата 20-та група.</w:t>
      </w:r>
    </w:p>
    <w:p w14:paraId="1A5C4DEB" w14:textId="77777777" w:rsidR="000C1925" w:rsidRPr="00F03BDA" w:rsidRDefault="004B1588" w:rsidP="00E37778">
      <w:r w:rsidRPr="00F03BDA">
        <w:t xml:space="preserve">От пролетта на 1946 г. Марин значително подобри </w:t>
      </w:r>
      <w:proofErr w:type="spellStart"/>
      <w:r w:rsidRPr="00F03BDA">
        <w:t>снабдеността</w:t>
      </w:r>
      <w:proofErr w:type="spellEnd"/>
      <w:r w:rsidRPr="00F03BDA">
        <w:t xml:space="preserve"> ни с хранителни продукти. Отнякъде беше намерил няколко допълнителни купона и вече не гладувахме. С него продължихме всеки неделен ден да бягаме до Борисовата градина.</w:t>
      </w:r>
      <w:r w:rsidR="005951F2" w:rsidRPr="00F03BDA">
        <w:t xml:space="preserve"> Започнахме да си купуваме вестниците „Работническо дело” и „Стършел”. Билетите за футболен мач и за кино струваха по 100 лева.</w:t>
      </w:r>
      <w:r w:rsidR="0047675C" w:rsidRPr="00F03BDA">
        <w:t xml:space="preserve">  Аз отбягвах всякакъв контакт с момичета, включително и колежки, защото считах, че няма да мога да спазвам личният си режим. Всичко това беше свързано с доста усилия от моя страна, осъзнавайки, че трудно ще мога да издържа по този начин цели три години. Продължавах да съм пълен въздържател спрямо алкохола и тютюнопушенето, бях физически здрави не бях боледувал през първата зима от следването ми.</w:t>
      </w:r>
    </w:p>
    <w:p w14:paraId="6225E5B8" w14:textId="77777777" w:rsidR="000C1925" w:rsidRPr="00F03BDA" w:rsidRDefault="008509A0" w:rsidP="00E37778">
      <w:r w:rsidRPr="00F03BDA">
        <w:t>На 1 май -</w:t>
      </w:r>
      <w:r w:rsidR="0047675C" w:rsidRPr="00F03BDA">
        <w:t xml:space="preserve"> „Празникът на труда” </w:t>
      </w:r>
      <w:r w:rsidRPr="00F03BDA">
        <w:t>и ние участвахме на</w:t>
      </w:r>
      <w:r w:rsidR="0047675C" w:rsidRPr="00F03BDA">
        <w:t xml:space="preserve"> манифестация</w:t>
      </w:r>
      <w:r w:rsidRPr="00F03BDA">
        <w:t>та</w:t>
      </w:r>
      <w:r w:rsidR="0047675C" w:rsidRPr="00F03BDA">
        <w:t xml:space="preserve">. Тази година се провеждаше за втори път. Участваха всички предприятия и учреждения, групирани по квартали. Започна в 10 сутринта и приключи чак в 16 ч. следобед. Движеше се от Двореца, покрай Народното събрание, където беше трибуната на представителите на Правителството, след това до Ректората и на Орлов мост си разотиваха. Хората носеха много </w:t>
      </w:r>
      <w:r w:rsidRPr="00F03BDA">
        <w:t>п</w:t>
      </w:r>
      <w:r w:rsidR="0047675C" w:rsidRPr="00F03BDA">
        <w:t>лакати с лозунги, пееха песни и бяха придружени от духова музика.</w:t>
      </w:r>
    </w:p>
    <w:p w14:paraId="62EAAA45" w14:textId="77777777" w:rsidR="000C1925" w:rsidRPr="00F03BDA" w:rsidRDefault="0047675C" w:rsidP="00E37778">
      <w:r w:rsidRPr="00F03BDA">
        <w:t>В края на май приключихме със занятията от 4-тият семестър. През този период бях ангажиран 14-15 часа от денонощието, като останалите ползвах за сън, гимнастика и хранене. Марин учеше при приятели и не се вяскаше много много в квартирата.</w:t>
      </w:r>
    </w:p>
    <w:p w14:paraId="5F92FE85" w14:textId="77777777" w:rsidR="000C1925" w:rsidRPr="00F03BDA" w:rsidRDefault="0047675C" w:rsidP="00E37778">
      <w:r w:rsidRPr="00F03BDA">
        <w:t>На 16 юни се явих на изпита по „Генетика” при проф. Г. Генчев</w:t>
      </w:r>
      <w:r w:rsidR="00AC69DD" w:rsidRPr="00F03BDA">
        <w:t xml:space="preserve"> и го взех с четворка. Не бях доволен, </w:t>
      </w:r>
      <w:proofErr w:type="spellStart"/>
      <w:r w:rsidR="00AC69DD" w:rsidRPr="00F03BDA">
        <w:t>зашото</w:t>
      </w:r>
      <w:proofErr w:type="spellEnd"/>
      <w:r w:rsidR="00AC69DD" w:rsidRPr="00F03BDA">
        <w:t xml:space="preserve"> бях добре подготвен. На 19 юни се явих на „Земеделска химия” при проф. Стайков и го взех с отличен. По такъв начин общата ми оценка по „Обща химия” стана четворка. Колегите от групата заговориха, че за мен няма труден изпит.</w:t>
      </w:r>
    </w:p>
    <w:p w14:paraId="253B0BE9" w14:textId="77777777" w:rsidR="000C1925" w:rsidRPr="00F03BDA" w:rsidRDefault="00AC69DD" w:rsidP="00E37778">
      <w:r w:rsidRPr="00F03BDA">
        <w:t>На 24 юни се явих на предварителното разпознаване на растенията по хербарий, за да бъда допуснат на изпита по „Земеделска ботаника” при проф. Неделчев.</w:t>
      </w:r>
      <w:r w:rsidR="00F10D2A" w:rsidRPr="00F03BDA">
        <w:t xml:space="preserve"> Надцених възможностите си на зрителната ми памет и направих няколко грешки и асистента ме върна, за да ги </w:t>
      </w:r>
      <w:proofErr w:type="spellStart"/>
      <w:r w:rsidR="00F10D2A" w:rsidRPr="00F03BDA">
        <w:t>донауча</w:t>
      </w:r>
      <w:proofErr w:type="spellEnd"/>
      <w:r w:rsidR="00F10D2A" w:rsidRPr="00F03BDA">
        <w:t>. На следващият ден познах всичките и взех изпита с четворка.</w:t>
      </w:r>
    </w:p>
    <w:p w14:paraId="6544AA15" w14:textId="77777777" w:rsidR="000C1925" w:rsidRPr="00F03BDA" w:rsidRDefault="00F10D2A" w:rsidP="00E37778">
      <w:r w:rsidRPr="00F03BDA">
        <w:t>След еднодневна почивка се подготвих и взех изпита по „Почвознание” при проф. Странски, с ч</w:t>
      </w:r>
      <w:r w:rsidR="008509A0" w:rsidRPr="00F03BDA">
        <w:t>етворка. Тогава реших до 10 д</w:t>
      </w:r>
      <w:r w:rsidRPr="00F03BDA">
        <w:t>ни да взема още два изпита</w:t>
      </w:r>
      <w:r w:rsidR="00517C89" w:rsidRPr="00F03BDA">
        <w:t>, което Марин определи като голяма самонадеяност, която най-сетне щяла да м</w:t>
      </w:r>
      <w:r w:rsidR="008509A0" w:rsidRPr="00F03BDA">
        <w:t>е доведе до „извиване на дъното”</w:t>
      </w:r>
      <w:r w:rsidR="00517C89" w:rsidRPr="00F03BDA">
        <w:t xml:space="preserve"> – да получа двойка.</w:t>
      </w:r>
    </w:p>
    <w:p w14:paraId="163DC990" w14:textId="77777777" w:rsidR="00517C89" w:rsidRPr="00F03BDA" w:rsidRDefault="00517C89" w:rsidP="00E37778">
      <w:r w:rsidRPr="00F03BDA">
        <w:lastRenderedPageBreak/>
        <w:t>На 5 юли се записах при проф. Лазаров по „</w:t>
      </w:r>
      <w:proofErr w:type="spellStart"/>
      <w:r w:rsidRPr="00F03BDA">
        <w:t>Етномология</w:t>
      </w:r>
      <w:proofErr w:type="spellEnd"/>
      <w:r w:rsidRPr="00F03BDA">
        <w:t xml:space="preserve">”. Трябваше да се </w:t>
      </w:r>
      <w:r w:rsidR="008509A0" w:rsidRPr="00F03BDA">
        <w:t xml:space="preserve">явя </w:t>
      </w:r>
      <w:r w:rsidRPr="00F03BDA">
        <w:t xml:space="preserve">късно </w:t>
      </w:r>
      <w:r w:rsidR="008509A0" w:rsidRPr="00F03BDA">
        <w:t>следобед, но същият ден</w:t>
      </w:r>
      <w:r w:rsidRPr="00F03BDA">
        <w:t xml:space="preserve"> беше международната среща между България и Югославия</w:t>
      </w:r>
      <w:r w:rsidR="008509A0" w:rsidRPr="00F03BDA">
        <w:t xml:space="preserve"> по футбол</w:t>
      </w:r>
      <w:r w:rsidRPr="00F03BDA">
        <w:t>, която се провеждаше на стадион „Юнак”. Отивайки на изпита, не се сдържах при вида на многобройната публика и отидох на мача. Бях от последните в списъка за изпита и се надявах редът ми да дойде чак към 20 ч. Югославия ни победи с 3:1. Когато към 19:45 ч. отидох пред кабинета на професора, той вече си беше заминал. На следващият ден се записах за свободната дата 8 юли, когато ми беше и изпита по „Земеделска статистика” при проф. Тотев. Сега се учудвам на тази си смелост, която отдавам на пиротехниче</w:t>
      </w:r>
      <w:r w:rsidR="008509A0" w:rsidRPr="00F03BDA">
        <w:t>ската си закалка. Марин заяви, ч</w:t>
      </w:r>
      <w:r w:rsidRPr="00F03BDA">
        <w:t xml:space="preserve">е върша дивотии и съм откачен човек”. Сутринта преди изпитите, ме изпрати с думите: „Ножче, този път поне на единият изпит ще ти „извият дъното!”. До 10:30 ч. взех първият изпит с четворка и веднага се </w:t>
      </w:r>
      <w:proofErr w:type="spellStart"/>
      <w:r w:rsidRPr="00F03BDA">
        <w:t>предвижих</w:t>
      </w:r>
      <w:proofErr w:type="spellEnd"/>
      <w:r w:rsidRPr="00F03BDA">
        <w:t xml:space="preserve"> до Финансовият факултет, където беше кабинетът на проф. Тотев. </w:t>
      </w:r>
      <w:r w:rsidR="00996E3A" w:rsidRPr="00F03BDA">
        <w:t xml:space="preserve">Той изпитваше последните си студенти и ме прие след тях, защото бях в списъка. Чудото стана и взех и този изпит с четворка. Вкъщи, Марин беше изумен, че съм взел и двата си изпита само за един </w:t>
      </w:r>
      <w:proofErr w:type="spellStart"/>
      <w:r w:rsidR="00996E3A" w:rsidRPr="00F03BDA">
        <w:t>предиобед</w:t>
      </w:r>
      <w:proofErr w:type="spellEnd"/>
      <w:r w:rsidR="00996E3A" w:rsidRPr="00F03BDA">
        <w:t xml:space="preserve"> и то с четворки. Едва от 8 месеца бях в София и вече бях взел 11 изпита, а по успех се нареждах сред първенците във випуска.  </w:t>
      </w:r>
    </w:p>
    <w:p w14:paraId="5B6A5C4C" w14:textId="77777777" w:rsidR="000C1925" w:rsidRPr="00F03BDA" w:rsidRDefault="00996E3A" w:rsidP="00E37778">
      <w:r w:rsidRPr="00F03BDA">
        <w:t xml:space="preserve">Доволен от тези резултати, реших че вече имам право да отделям повече време за контакти с приятели и колеги. Участвах и на срещата на колеги-пиротехници в София, на която се събрахме 25 души. От пролетта на 1946 г. всеки ден ме посещаваше брат ми, който беше в школата на запасни офицери. </w:t>
      </w:r>
      <w:proofErr w:type="spellStart"/>
      <w:r w:rsidRPr="00F03BDA">
        <w:t>Постепено</w:t>
      </w:r>
      <w:proofErr w:type="spellEnd"/>
      <w:r w:rsidRPr="00F03BDA">
        <w:t xml:space="preserve"> разширих дейността си </w:t>
      </w:r>
      <w:proofErr w:type="spellStart"/>
      <w:r w:rsidRPr="00F03BDA">
        <w:t>ОСНСи</w:t>
      </w:r>
      <w:proofErr w:type="spellEnd"/>
      <w:r w:rsidRPr="00F03BDA">
        <w:t xml:space="preserve"> РМС във факултета. Въпреки това повечето колеги ме считаха за затворен и </w:t>
      </w:r>
      <w:proofErr w:type="spellStart"/>
      <w:r w:rsidRPr="00F03BDA">
        <w:t>вманячен</w:t>
      </w:r>
      <w:proofErr w:type="spellEnd"/>
      <w:r w:rsidRPr="00F03BDA">
        <w:t xml:space="preserve"> в ученето човек. Независимо от това , продължавах стриктно да спазвам личният си дневен режим.</w:t>
      </w:r>
    </w:p>
    <w:p w14:paraId="1A63B849" w14:textId="77777777" w:rsidR="000C1925" w:rsidRPr="00F03BDA" w:rsidRDefault="00996E3A" w:rsidP="00E37778">
      <w:r w:rsidRPr="00F03BDA">
        <w:t xml:space="preserve">След сесията, на 10 юли се завърнах в Стара Загора и разказах на родителите си за успехите ми на изпитите. Баща ми беше доволен и ми каза, че каквото правя, го правя най-вече за себе си. Грижите им за мен тогава се свеждаха до изпращането два пъти месечно </w:t>
      </w:r>
      <w:r w:rsidR="008509A0" w:rsidRPr="00F03BDA">
        <w:t xml:space="preserve">на </w:t>
      </w:r>
      <w:r w:rsidRPr="00F03BDA">
        <w:t xml:space="preserve">колет с </w:t>
      </w:r>
      <w:r w:rsidR="00DF3373" w:rsidRPr="00F03BDA">
        <w:t>хранителни продукти и да плащат наема ми от 500 лева на вуйчо Кънчо. В София разходите си от 5000 лева месечно</w:t>
      </w:r>
      <w:r w:rsidR="008509A0" w:rsidRPr="00F03BDA">
        <w:t>,</w:t>
      </w:r>
      <w:r w:rsidR="00DF3373" w:rsidRPr="00F03BDA">
        <w:t xml:space="preserve"> поемах напълно сам.</w:t>
      </w:r>
    </w:p>
    <w:p w14:paraId="7EA198D7" w14:textId="77777777" w:rsidR="000C1925" w:rsidRPr="00F03BDA" w:rsidRDefault="007D424F" w:rsidP="00E37778">
      <w:r w:rsidRPr="00F03BDA">
        <w:t>След една седмица почивка, започнах подготовка за останалите ми два изпита – „Фитопатология” и „ Земеделско машинознание”.</w:t>
      </w:r>
    </w:p>
    <w:p w14:paraId="18716585" w14:textId="77777777" w:rsidR="000C1925" w:rsidRPr="00F03BDA" w:rsidRDefault="007D424F" w:rsidP="00E37778">
      <w:r w:rsidRPr="00F03BDA">
        <w:t xml:space="preserve">След лятната ваканция, през която с приятели пак скитахме из Балкана, останах известно време при родителите </w:t>
      </w:r>
      <w:r w:rsidR="008509A0" w:rsidRPr="00F03BDA">
        <w:t>си. На 10 септември участвах в р</w:t>
      </w:r>
      <w:r w:rsidRPr="00F03BDA">
        <w:t>еферендума за промяна на монархията и обявяване на България за Народна република. Над 92% гласуваха за република, с което се изпълни завета на Васил Левски – „За чиста и свята република!”</w:t>
      </w:r>
    </w:p>
    <w:p w14:paraId="51506B11" w14:textId="77777777" w:rsidR="007D424F" w:rsidRPr="00F03BDA" w:rsidRDefault="007D424F" w:rsidP="00E37778">
      <w:r w:rsidRPr="00F03BDA">
        <w:t>Като се върнах в София, заварих дошлия по-рано Марин, който изоставаше много с изпит</w:t>
      </w:r>
      <w:r w:rsidR="008509A0" w:rsidRPr="00F03BDA">
        <w:t>ите си. Двата, които имах аз,</w:t>
      </w:r>
      <w:r w:rsidRPr="00F03BDA">
        <w:t xml:space="preserve"> взех с четворки. С това </w:t>
      </w:r>
      <w:r w:rsidR="00894DB1" w:rsidRPr="00F03BDA">
        <w:t>приключих изпитите за първите дв</w:t>
      </w:r>
      <w:r w:rsidRPr="00F03BDA">
        <w:t xml:space="preserve">е години. </w:t>
      </w:r>
      <w:r w:rsidR="00894DB1" w:rsidRPr="00F03BDA">
        <w:t xml:space="preserve">На 21 септември навърших 22 години, за което баба Руска </w:t>
      </w:r>
      <w:r w:rsidR="0001761A" w:rsidRPr="00F03BDA">
        <w:t xml:space="preserve">би </w:t>
      </w:r>
      <w:r w:rsidR="00894DB1" w:rsidRPr="00F03BDA">
        <w:t xml:space="preserve">ми каза: „Стана, коджа момче, айол!” </w:t>
      </w:r>
    </w:p>
    <w:p w14:paraId="15285D85" w14:textId="77777777" w:rsidR="000C1925" w:rsidRPr="00F03BDA" w:rsidRDefault="00894DB1" w:rsidP="00E37778">
      <w:r w:rsidRPr="00F03BDA">
        <w:t>На 1 октомври започнахме занятията за 5-ти семестър. Макар и не отличник, аз бях със сравнително висок успех и в челната група на випуска.</w:t>
      </w:r>
      <w:r w:rsidR="00831171" w:rsidRPr="00F03BDA">
        <w:t xml:space="preserve"> Колегите предписваха всичко на </w:t>
      </w:r>
      <w:r w:rsidR="00831171" w:rsidRPr="00F03BDA">
        <w:lastRenderedPageBreak/>
        <w:t>феноменалната ми памет, а не на аскетичния ми личен дневен режим. Моята майка се хвалеше на всички с успехите ми. Много се гордеел и вуйчо Кънч</w:t>
      </w:r>
      <w:r w:rsidR="008509A0" w:rsidRPr="00F03BDA">
        <w:t>о. Понеже синът му – Васко Боба</w:t>
      </w:r>
      <w:r w:rsidR="00831171" w:rsidRPr="00F03BDA">
        <w:t xml:space="preserve">, изоставал с изпитите си във Варна, той решил да го прехвърли при мен в София. Надявал се, че ако живеем </w:t>
      </w:r>
      <w:proofErr w:type="spellStart"/>
      <w:r w:rsidR="00831171" w:rsidRPr="00F03BDA">
        <w:t>заеднно</w:t>
      </w:r>
      <w:proofErr w:type="spellEnd"/>
      <w:r w:rsidR="00831171" w:rsidRPr="00F03BDA">
        <w:t xml:space="preserve"> ще му повлияя по отношение на ученето. Той беше много добър младеж, но защото семейството му беше заможно, се беш</w:t>
      </w:r>
      <w:r w:rsidR="008509A0" w:rsidRPr="00F03BDA">
        <w:t>е поразглезил. Съгласих се Боба</w:t>
      </w:r>
      <w:r w:rsidR="00831171" w:rsidRPr="00F03BDA">
        <w:t xml:space="preserve"> да живее с нас, но при условие и ч</w:t>
      </w:r>
      <w:r w:rsidR="008509A0" w:rsidRPr="00F03BDA">
        <w:t>е Марин остане. Вуйчо позволи</w:t>
      </w:r>
      <w:r w:rsidR="00831171" w:rsidRPr="00F03BDA">
        <w:t>, защото и двамата следваха финанси и щяха да си помагат. Ставахме трима в стаята и аз все по-трудно можех да спазвам личният си режим. Най-хубавото беше, че вече щяхме да имаме ото</w:t>
      </w:r>
      <w:r w:rsidR="00C279D5" w:rsidRPr="00F03BDA">
        <w:t>пление през зимните месеци. На мен о</w:t>
      </w:r>
      <w:r w:rsidR="00831171" w:rsidRPr="00F03BDA">
        <w:t>баче не ми беше ясно по какъв начин мога да влияя на Васко. В началото на октомври Васко пристигна при нас и с Марин бързо станаха добри приятели. Аз трябваше да поема чистотата на стаята и паленето на печката, защото съквартирантите ми рядко помагаха.</w:t>
      </w:r>
    </w:p>
    <w:p w14:paraId="489871D6" w14:textId="77777777" w:rsidR="000C1925" w:rsidRPr="00F03BDA" w:rsidRDefault="00831171" w:rsidP="00E37778">
      <w:r w:rsidRPr="00F03BDA">
        <w:t>От тази есен броя</w:t>
      </w:r>
      <w:r w:rsidR="00182B96" w:rsidRPr="00F03BDA">
        <w:t xml:space="preserve">т на хората посещаващи </w:t>
      </w:r>
      <w:proofErr w:type="spellStart"/>
      <w:r w:rsidR="00182B96" w:rsidRPr="00F03BDA">
        <w:t>кеартирата</w:t>
      </w:r>
      <w:proofErr w:type="spellEnd"/>
      <w:r w:rsidR="00182B96" w:rsidRPr="00F03BDA">
        <w:t xml:space="preserve"> ни рязко се увеличи – постоянните посетители бяха 8-10 души. Марин беше отговорник </w:t>
      </w:r>
      <w:r w:rsidR="00C279D5" w:rsidRPr="00F03BDA">
        <w:t>на студентските съоръжения, а пр</w:t>
      </w:r>
      <w:r w:rsidR="00182B96" w:rsidRPr="00F03BDA">
        <w:t xml:space="preserve">иятелят ми Тодор Маринов на </w:t>
      </w:r>
      <w:proofErr w:type="spellStart"/>
      <w:r w:rsidR="00182B96" w:rsidRPr="00F03BDA">
        <w:t>студетските</w:t>
      </w:r>
      <w:proofErr w:type="spellEnd"/>
      <w:r w:rsidR="00182B96" w:rsidRPr="00F03BDA">
        <w:t xml:space="preserve"> столове и двамата ни осигуряваха достатъчно храна. Нашата квартира се превърна в „Централната бърлога”. Събираше ни основно храната – главен проблем по това време за повечето студенти. Скоро Марин обяви цялата тайфа от приятели за „Международна организация на Муфтаджиите” (МАМ)</w:t>
      </w:r>
      <w:r w:rsidR="00496CF7" w:rsidRPr="00F03BDA">
        <w:t>, а участниците в нея за мама</w:t>
      </w:r>
      <w:r w:rsidR="00182B96" w:rsidRPr="00F03BDA">
        <w:t>джии. Забавните ни вечери бяха съпроводени с много музика и песни.  По мое настояване на тях никога не се употребяваше алкохол, а и нямахме пари за него.</w:t>
      </w:r>
      <w:r w:rsidR="00046FE0" w:rsidRPr="00F03BDA">
        <w:t xml:space="preserve"> Като създател на МАМ, Марин беше обявен за негов Председател. Като най-добър </w:t>
      </w:r>
      <w:proofErr w:type="spellStart"/>
      <w:r w:rsidR="00046FE0" w:rsidRPr="00F03BDA">
        <w:t>мамаджия</w:t>
      </w:r>
      <w:proofErr w:type="spellEnd"/>
      <w:r w:rsidR="00046FE0" w:rsidRPr="00F03BDA">
        <w:t xml:space="preserve"> – Тенко (Трапатони) за политически секретар, а аз като поддържащ чистотата и реда, за организационен секретар.</w:t>
      </w:r>
    </w:p>
    <w:p w14:paraId="1B53F344" w14:textId="77777777" w:rsidR="000C1925" w:rsidRPr="00F03BDA" w:rsidRDefault="00046FE0" w:rsidP="00E37778">
      <w:r w:rsidRPr="00F03BDA">
        <w:t xml:space="preserve">По предложение на Трапатони, започнахме да издаваме </w:t>
      </w:r>
      <w:proofErr w:type="spellStart"/>
      <w:r w:rsidRPr="00F03BDA">
        <w:t>стен</w:t>
      </w:r>
      <w:proofErr w:type="spellEnd"/>
      <w:r w:rsidRPr="00F03BDA">
        <w:t>-лист „</w:t>
      </w:r>
      <w:proofErr w:type="spellStart"/>
      <w:r w:rsidRPr="00F03BDA">
        <w:t>Лапандросус</w:t>
      </w:r>
      <w:proofErr w:type="spellEnd"/>
      <w:r w:rsidRPr="00F03BDA">
        <w:t>”, като орган на МАМ. Художествено аз оформих първият му брой, а Трапатони написа</w:t>
      </w:r>
      <w:r w:rsidR="00C279D5" w:rsidRPr="00F03BDA">
        <w:t xml:space="preserve"> уводната статия, озаглавена: „Вместо програма”. То</w:t>
      </w:r>
      <w:r w:rsidRPr="00F03BDA">
        <w:t xml:space="preserve">й остана дълго време закачен на вътрешната страна на стаята ни. Издадохме само два броя. През седмицата повечето сбирки се провеждаха в „допълнителни” </w:t>
      </w:r>
      <w:proofErr w:type="spellStart"/>
      <w:r w:rsidRPr="00F03BDA">
        <w:t>барлоги</w:t>
      </w:r>
      <w:proofErr w:type="spellEnd"/>
      <w:r w:rsidRPr="00F03BDA">
        <w:t>, като Марин изчезваше за по ден-два. Само в събота и неделя събиранията бяха в „Централата”.</w:t>
      </w:r>
    </w:p>
    <w:p w14:paraId="7EA826FB" w14:textId="77777777" w:rsidR="000C1925" w:rsidRPr="00F03BDA" w:rsidRDefault="00046FE0" w:rsidP="00E37778">
      <w:r w:rsidRPr="00F03BDA">
        <w:t>През зимата положението в стаята ни още повече се усложни, когато от Златоград пристигна баба Елена</w:t>
      </w:r>
      <w:r w:rsidR="00721B6A" w:rsidRPr="00F03BDA">
        <w:t>, майката на бате Борис. Тя започна почти всяка вечер да идва на раздумка при нас и пома</w:t>
      </w:r>
      <w:r w:rsidR="00413F5D" w:rsidRPr="00F03BDA">
        <w:t xml:space="preserve">гаше в домакинството. Веднъж </w:t>
      </w:r>
      <w:r w:rsidR="00721B6A" w:rsidRPr="00F03BDA">
        <w:t>ни разказа, как бате Борис като бил малък я попитал, дали и той като носи името на българския цар Борис 3-ти е цар? Това даде повод на Марин да нарече бате Борис крал, кака Желка – кралица, а баба Елена – Кралицата майка. Скоро цялата тайфа ги наричаше с тези почетни титли.</w:t>
      </w:r>
    </w:p>
    <w:p w14:paraId="13EC5CA1" w14:textId="77777777" w:rsidR="000C1925" w:rsidRPr="00F03BDA" w:rsidRDefault="00721B6A" w:rsidP="00E37778">
      <w:r w:rsidRPr="00F03BDA">
        <w:t xml:space="preserve">Тази година празнувахме „8-ми декември” по-спокойно. До 22 ч. </w:t>
      </w:r>
      <w:proofErr w:type="spellStart"/>
      <w:r w:rsidRPr="00F03BDA">
        <w:t>мамаджиите</w:t>
      </w:r>
      <w:proofErr w:type="spellEnd"/>
      <w:r w:rsidRPr="00F03BDA">
        <w:t xml:space="preserve"> бяхме на </w:t>
      </w:r>
      <w:proofErr w:type="spellStart"/>
      <w:r w:rsidRPr="00F03BDA">
        <w:t>джамбуре</w:t>
      </w:r>
      <w:proofErr w:type="spellEnd"/>
      <w:r w:rsidRPr="00F03BDA">
        <w:t xml:space="preserve"> в „централната квартира”. След това се разделихме и всеки отиде на бала, организиран от неговият факултет. След полунощ всички излязохме на манифестация по „Цар Освободител”.</w:t>
      </w:r>
    </w:p>
    <w:p w14:paraId="6DAA4043" w14:textId="77777777" w:rsidR="000C1925" w:rsidRPr="00F03BDA" w:rsidRDefault="00EA7F33" w:rsidP="00E37778">
      <w:r w:rsidRPr="00F03BDA">
        <w:t xml:space="preserve">През декември Правителството проведе обмяна на старите пари с нови, като за всеки член от семейството можеше да се обменят до 100 000 лева. Обмяната можеше да се случи в рамките </w:t>
      </w:r>
      <w:r w:rsidRPr="00F03BDA">
        <w:lastRenderedPageBreak/>
        <w:t xml:space="preserve">на една седмица и след този период старите пари ставаха ненужна хартия. От тази обмяна бяха засегнати много от </w:t>
      </w:r>
      <w:proofErr w:type="spellStart"/>
      <w:r w:rsidRPr="00F03BDA">
        <w:t>богатии</w:t>
      </w:r>
      <w:proofErr w:type="spellEnd"/>
      <w:r w:rsidRPr="00F03BDA">
        <w:t xml:space="preserve"> спекуланти от времето на войната. Обикновените хора </w:t>
      </w:r>
      <w:proofErr w:type="spellStart"/>
      <w:r w:rsidRPr="00F03BDA">
        <w:t>приена</w:t>
      </w:r>
      <w:proofErr w:type="spellEnd"/>
      <w:r w:rsidRPr="00F03BDA">
        <w:t xml:space="preserve"> смяната с одобрение.</w:t>
      </w:r>
    </w:p>
    <w:p w14:paraId="377037E3" w14:textId="77777777" w:rsidR="000C1925" w:rsidRPr="00F03BDA" w:rsidRDefault="00EA7F33" w:rsidP="00E37778">
      <w:r w:rsidRPr="00F03BDA">
        <w:t>През 5-тият семестър, аз започнах да проявявам интерес към науките свързани с генетиката и селекцията на животните и растенията. При лекциите и практическите занимания, в отделна тетрадка си подготвях по конспектите за изпити, всички въпроси. След това по време на сесията използвах тетрадките по съответният изпит. Тази система ми осигуряваше най-малко тройка на изпита.</w:t>
      </w:r>
    </w:p>
    <w:p w14:paraId="671CC885" w14:textId="77777777" w:rsidR="000C1925" w:rsidRPr="00F03BDA" w:rsidRDefault="00534021" w:rsidP="00E37778">
      <w:r w:rsidRPr="00F03BDA">
        <w:t>На 27 декември приключи 5-</w:t>
      </w:r>
      <w:r w:rsidR="00702C38" w:rsidRPr="00F03BDA">
        <w:t>тият семестър и на 30-ти се приб</w:t>
      </w:r>
      <w:r w:rsidRPr="00F03BDA">
        <w:t>рах в Стара Загора. Там бях до 10 февруари, където всеки ден до обед се подготвях по тетрадките за изпитите, а следобед с Тенко учихме за изпита по френски език. Успях да преведа 100 страници от заверената ми книга, като се постарах да науча непознатите думи и неправилни глаголи.</w:t>
      </w:r>
    </w:p>
    <w:p w14:paraId="564573FA" w14:textId="77777777" w:rsidR="000C1925" w:rsidRPr="00F03BDA" w:rsidRDefault="00534021" w:rsidP="00E37778">
      <w:r w:rsidRPr="00F03BDA">
        <w:t>Като член на Градското и Областното ваканционни ръководства на ОСНС, участвах в организирането и провеждането на забави, вечеринки и други, както в града, така и по селата, имащи повече студенти.</w:t>
      </w:r>
      <w:r w:rsidR="00E45650" w:rsidRPr="00F03BDA">
        <w:t xml:space="preserve"> Събраните средства внасяхме в учреденият от нас „Фонд за построяване на почивен студентски дом” на връх Бузлуджа. В него участваха и с</w:t>
      </w:r>
      <w:r w:rsidR="00E80EC9" w:rsidRPr="00F03BDA">
        <w:t>тудентите от Казанлъшкият район</w:t>
      </w:r>
      <w:r w:rsidR="00E45650" w:rsidRPr="00F03BDA">
        <w:t xml:space="preserve"> през февруари имахме събрани 1 500 000 лева.</w:t>
      </w:r>
    </w:p>
    <w:p w14:paraId="417F199C" w14:textId="77777777" w:rsidR="000C1925" w:rsidRPr="00F03BDA" w:rsidRDefault="00E45650" w:rsidP="00E37778">
      <w:r w:rsidRPr="00F03BDA">
        <w:t xml:space="preserve"> Завръщайки се в София, заварих двамата си съквартиранти на поправителна февр</w:t>
      </w:r>
      <w:r w:rsidR="00E80EC9" w:rsidRPr="00F03BDA">
        <w:t xml:space="preserve">уарска сесия, като бяха взели </w:t>
      </w:r>
      <w:r w:rsidRPr="00F03BDA">
        <w:t>само по един изпит, а на два им бяха „извили дъната”. Бяха взели едва половината от изпитите си, с които следваше да приключат с 6-ти семестър. В противен случай сле</w:t>
      </w:r>
      <w:r w:rsidR="001F36EC" w:rsidRPr="00F03BDA">
        <w:t xml:space="preserve">дваше да презаписват семестри. </w:t>
      </w:r>
      <w:r w:rsidRPr="00F03BDA">
        <w:t>Посрещнаха ме радостни, защото щяло да има кой да им пали печката и да ги буди рано, за да учат.</w:t>
      </w:r>
      <w:r w:rsidR="00925CC9" w:rsidRPr="00F03BDA">
        <w:t xml:space="preserve"> Кога</w:t>
      </w:r>
      <w:r w:rsidR="00E80EC9" w:rsidRPr="00F03BDA">
        <w:t xml:space="preserve">то на следващият ден станах </w:t>
      </w:r>
      <w:r w:rsidR="00925CC9" w:rsidRPr="00F03BDA">
        <w:t>, запал</w:t>
      </w:r>
      <w:r w:rsidR="00E80EC9" w:rsidRPr="00F03BDA">
        <w:t>их печката и започнах да ги разбуждам</w:t>
      </w:r>
      <w:r w:rsidR="00925CC9" w:rsidRPr="00F03BDA">
        <w:t>, ме обвиниха, че съм много жесток към тях, защото следвало да ги събудя след 7:30 ч. Оставих ги да спят и отидох до нашият факултет. Като се върнах след 11 ч., те още спяха. Обвиниха ме, че съм запалил печката и те се стоплили и затова не могли да станат. До края на сесията се отказаха да се явят на последният си изпит.</w:t>
      </w:r>
    </w:p>
    <w:p w14:paraId="44063CB4" w14:textId="77777777" w:rsidR="000C1925" w:rsidRPr="00F03BDA" w:rsidRDefault="00925CC9" w:rsidP="00E37778">
      <w:r w:rsidRPr="00F03BDA">
        <w:t xml:space="preserve">На 17 февруари 1947 </w:t>
      </w:r>
      <w:proofErr w:type="spellStart"/>
      <w:r w:rsidRPr="00F03BDA">
        <w:t>г.започнахме</w:t>
      </w:r>
      <w:proofErr w:type="spellEnd"/>
      <w:r w:rsidRPr="00F03BDA">
        <w:t xml:space="preserve"> 6-тият семестър. При спазването на дневния ми режим, доста демобилизиращо ми се отрази настъпващата пролет. На </w:t>
      </w:r>
      <w:proofErr w:type="spellStart"/>
      <w:r w:rsidRPr="00F03BDA">
        <w:t>джамборетата</w:t>
      </w:r>
      <w:proofErr w:type="spellEnd"/>
      <w:r w:rsidRPr="00F03BDA">
        <w:t xml:space="preserve"> вече идваха доста момичета, като едно от Карлово, което пееше мн</w:t>
      </w:r>
      <w:r w:rsidR="0001761A" w:rsidRPr="00F03BDA">
        <w:t xml:space="preserve">ого хубаво. Понякога Васко </w:t>
      </w:r>
      <w:proofErr w:type="spellStart"/>
      <w:r w:rsidR="0001761A" w:rsidRPr="00F03BDA">
        <w:t>Бобa</w:t>
      </w:r>
      <w:proofErr w:type="spellEnd"/>
      <w:r w:rsidRPr="00F03BDA">
        <w:t xml:space="preserve"> водеше балерини от Музикалният театър. Те ни осигуряваха безплатни билети за различни оперети.  Тогава посетихме и операта „Бедният студент” с Мими Балканска, която беше преди пенсия. От всички момичета, които ни посещаваха, аз харесвах най-много </w:t>
      </w:r>
      <w:proofErr w:type="spellStart"/>
      <w:r w:rsidRPr="00F03BDA">
        <w:t>Анчето</w:t>
      </w:r>
      <w:proofErr w:type="spellEnd"/>
      <w:r w:rsidRPr="00F03BDA">
        <w:t>, сестрата на Христо Пеев.</w:t>
      </w:r>
    </w:p>
    <w:p w14:paraId="3E53A6B9" w14:textId="77777777" w:rsidR="000C1925" w:rsidRPr="00F03BDA" w:rsidRDefault="00925CC9" w:rsidP="00E37778">
      <w:r w:rsidRPr="00F03BDA">
        <w:t xml:space="preserve">От тази зима установих по-близки отношения с колегата си пиротехник и стар приятел Ангел Траянов – Шута. Беше студент по право и работеше разпоредител </w:t>
      </w:r>
      <w:r w:rsidR="007E74B0" w:rsidRPr="00F03BDA">
        <w:t>в Народният</w:t>
      </w:r>
      <w:r w:rsidR="0001761A" w:rsidRPr="00F03BDA">
        <w:t xml:space="preserve"> театър. Чрез него често </w:t>
      </w:r>
      <w:proofErr w:type="spellStart"/>
      <w:r w:rsidR="0001761A" w:rsidRPr="00F03BDA">
        <w:t>ходихмe</w:t>
      </w:r>
      <w:proofErr w:type="spellEnd"/>
      <w:r w:rsidR="007E74B0" w:rsidRPr="00F03BDA">
        <w:t xml:space="preserve"> гратис на различни постановки, макар че аз харесвах повече операта. Тогава слушах „Дама Пика” и „Евгений Онегин” от Чейковски, „Тоска” на Пучини, „Кармен” от Бизе и няколко от най-известните на Верди.</w:t>
      </w:r>
      <w:r w:rsidR="00496CF7" w:rsidRPr="00F03BDA">
        <w:t xml:space="preserve"> До края на следването често ходих сам на различни представления, защото, когато бях с приятели, те често заспиваха в залата. От нас само Марин беше по-добър </w:t>
      </w:r>
      <w:r w:rsidR="00496CF7" w:rsidRPr="00F03BDA">
        <w:lastRenderedPageBreak/>
        <w:t>музикант, но му се нравеха обикновено „</w:t>
      </w:r>
      <w:proofErr w:type="spellStart"/>
      <w:r w:rsidR="00496CF7" w:rsidRPr="00F03BDA">
        <w:t>чалгиите</w:t>
      </w:r>
      <w:proofErr w:type="spellEnd"/>
      <w:r w:rsidR="00496CF7" w:rsidRPr="00F03BDA">
        <w:t>”. Веднъж, когато бяхме заедно на опера, му казах, че щом е дошъл да я гледа, значи вече е започнал да разбира от музика. Обиден, той ми отговори в типичен негов стил: „ Ножче, ти пък кога започна да разбираш от опери и оперети, с твоите селски науки?”. Тенко твърдеше, че е музикален инвалид, макар че често ни придружаваше.</w:t>
      </w:r>
    </w:p>
    <w:p w14:paraId="2A2FDF2D" w14:textId="77777777" w:rsidR="000C1925" w:rsidRPr="00F03BDA" w:rsidRDefault="00496CF7" w:rsidP="00E37778">
      <w:r w:rsidRPr="00F03BDA">
        <w:t xml:space="preserve">През март проведох сериозен разговор с </w:t>
      </w:r>
      <w:proofErr w:type="spellStart"/>
      <w:r w:rsidRPr="00F03BDA">
        <w:t>мамаджиите</w:t>
      </w:r>
      <w:proofErr w:type="spellEnd"/>
      <w:r w:rsidRPr="00F03BDA">
        <w:t xml:space="preserve">, които посещаваха квартирата ни. Скоро наближаваше сесия и трябваше да започнем подготовка за изпитите. По този повод Марин ме нарече </w:t>
      </w:r>
      <w:r w:rsidR="0001761A" w:rsidRPr="00F03BDA">
        <w:t>“</w:t>
      </w:r>
      <w:proofErr w:type="spellStart"/>
      <w:r w:rsidR="0001761A" w:rsidRPr="00F03BDA">
        <w:t>e</w:t>
      </w:r>
      <w:r w:rsidRPr="00F03BDA">
        <w:t>внух</w:t>
      </w:r>
      <w:proofErr w:type="spellEnd"/>
      <w:r w:rsidRPr="00F03BDA">
        <w:t>, пропиляващ младините си”, но въпреки това с Васко приеха предложението ми</w:t>
      </w:r>
      <w:r w:rsidR="0001761A" w:rsidRPr="00F03BDA">
        <w:t xml:space="preserve"> да спрем чуждите посещения у нас, докато не свършат изпитите</w:t>
      </w:r>
      <w:r w:rsidRPr="00F03BDA">
        <w:t>.</w:t>
      </w:r>
    </w:p>
    <w:p w14:paraId="09917E45" w14:textId="77777777" w:rsidR="000C1925" w:rsidRPr="00F03BDA" w:rsidRDefault="00496CF7" w:rsidP="00E37778">
      <w:r w:rsidRPr="00F03BDA">
        <w:t>От началото на март спряхме да палим печката, но за съжаление един неделен ден се простудих и след болед</w:t>
      </w:r>
      <w:r w:rsidR="0001761A" w:rsidRPr="00F03BDA">
        <w:t xml:space="preserve">уване се принудих да </w:t>
      </w:r>
      <w:r w:rsidRPr="00F03BDA">
        <w:t>пос</w:t>
      </w:r>
      <w:r w:rsidR="0001761A" w:rsidRPr="00F03BDA">
        <w:t xml:space="preserve">етя </w:t>
      </w:r>
      <w:proofErr w:type="spellStart"/>
      <w:r w:rsidR="0001761A" w:rsidRPr="00F03BDA">
        <w:t>Студетската</w:t>
      </w:r>
      <w:proofErr w:type="spellEnd"/>
      <w:r w:rsidR="0001761A" w:rsidRPr="00F03BDA">
        <w:t xml:space="preserve"> поликлиника. Там</w:t>
      </w:r>
      <w:r w:rsidRPr="00F03BDA">
        <w:t xml:space="preserve"> установиха силно възпаление на </w:t>
      </w:r>
      <w:proofErr w:type="spellStart"/>
      <w:r w:rsidRPr="00F03BDA">
        <w:t>синузите</w:t>
      </w:r>
      <w:proofErr w:type="spellEnd"/>
      <w:r w:rsidRPr="00F03BDA">
        <w:t xml:space="preserve"> ми</w:t>
      </w:r>
      <w:r w:rsidR="00A87A11" w:rsidRPr="00F03BDA">
        <w:t>. Предписаха ми лечение с физиотерапия и пункции за почистване на натрупаните гнойни секреции. Бях отчаян, защото заболяването ми можеше да попречи на плановете ми за бързо завършване на следването.</w:t>
      </w:r>
      <w:r w:rsidR="00283E01" w:rsidRPr="00F03BDA">
        <w:t xml:space="preserve"> Веднага писах </w:t>
      </w:r>
      <w:proofErr w:type="spellStart"/>
      <w:r w:rsidR="00283E01" w:rsidRPr="00F03BDA">
        <w:t>намайка</w:t>
      </w:r>
      <w:proofErr w:type="spellEnd"/>
      <w:r w:rsidR="00283E01" w:rsidRPr="00F03BDA">
        <w:t xml:space="preserve"> ми, която ме уреди на лечение при д-р Бакалов, специалист по „Уши, нос, гърло” и аз отидох в Стара Загора за преглед.  Наложи се всеки ден да ходя на физиотерапия и нагревки в болницата, а след това д-р Бакалов ми правеше доста болезнени пункции. Едва след осмата процедура спря да изтича гной и кръв от ноздрите ми, а с това спряха и болките ми в челото. След 15-тата процедура преустановиха всички течения. Октомври месец следваше да извърша същата процедура, за да предотвратя ново възпаление през зимата.</w:t>
      </w:r>
    </w:p>
    <w:p w14:paraId="2DA5C408" w14:textId="77777777" w:rsidR="000C1925" w:rsidRPr="00F03BDA" w:rsidRDefault="00283E01" w:rsidP="00E37778">
      <w:r w:rsidRPr="00F03BDA">
        <w:t>В края на април се върнах в София. Наложих си още по-строг дневен режим, за да наваксам изоставането си.</w:t>
      </w:r>
      <w:r w:rsidR="00DC1E04" w:rsidRPr="00F03BDA">
        <w:t xml:space="preserve"> Докато ме е нямало, в квартирата ни почти всяка вечер ставали </w:t>
      </w:r>
      <w:proofErr w:type="spellStart"/>
      <w:r w:rsidR="00DC1E04" w:rsidRPr="00F03BDA">
        <w:t>джамбурета</w:t>
      </w:r>
      <w:proofErr w:type="spellEnd"/>
      <w:r w:rsidR="00DC1E04" w:rsidRPr="00F03BDA">
        <w:t>, като музикалните инструменти били увеличени с една китара и една мандолина. Организирали се турнири по шах и белот. Само за една седмица, по мое настояване, беше възстано</w:t>
      </w:r>
      <w:r w:rsidR="0001761A" w:rsidRPr="00F03BDA">
        <w:t>вен старият порядък</w:t>
      </w:r>
      <w:r w:rsidR="00DC1E04" w:rsidRPr="00F03BDA">
        <w:t>.</w:t>
      </w:r>
    </w:p>
    <w:p w14:paraId="4B5E2BC4" w14:textId="77777777" w:rsidR="000C1925" w:rsidRPr="00F03BDA" w:rsidRDefault="00DC1E04" w:rsidP="00E37778">
      <w:r w:rsidRPr="00F03BDA">
        <w:t>След участието ми в Първомайската манифестация, от 3 май бях отново редовно на занятия и лекции във факултета. Посещавах и трите кръжока, на които се бях записал, както и курс по английски език. До края на учебната година продължих само в кръжока по „Еволюция и селекция” при проф. Д. Костов.</w:t>
      </w:r>
    </w:p>
    <w:p w14:paraId="76C1D544" w14:textId="77777777" w:rsidR="000C1925" w:rsidRPr="00F03BDA" w:rsidRDefault="00DC1E04" w:rsidP="00E37778">
      <w:r w:rsidRPr="00F03BDA">
        <w:t>През юнската сесия се налагаше да взема максимален брой изпити, защото като активист на ОСНС и челник в изпитите, бях определен д</w:t>
      </w:r>
      <w:r w:rsidR="0001761A" w:rsidRPr="00F03BDA">
        <w:t>а бъда през лятото бригадир на Н</w:t>
      </w:r>
      <w:r w:rsidRPr="00F03BDA">
        <w:t>ационалните строителни обекти.</w:t>
      </w:r>
    </w:p>
    <w:p w14:paraId="051F9475" w14:textId="77777777" w:rsidR="000C1925" w:rsidRPr="00F03BDA" w:rsidRDefault="00DC1E04" w:rsidP="00E37778">
      <w:r w:rsidRPr="00F03BDA">
        <w:t>С провежданият от мен по-строг личен режим, Марин коментираше, че пак съм откачил, а Васко, че малко ме познавал. Те се опитваха поне отчасти да ме следват, но така и не успяваха със самодисциплината.</w:t>
      </w:r>
    </w:p>
    <w:p w14:paraId="278EFEA2" w14:textId="77777777" w:rsidR="000C1925" w:rsidRPr="00F03BDA" w:rsidRDefault="00D81594" w:rsidP="00E37778">
      <w:r w:rsidRPr="00F03BDA">
        <w:t xml:space="preserve">На 23 май бях за два дни в Стара Загора , където се проведе първата среща на випуск 1942 г. на Старозагорската мъжка гимназия. От завършилите 250 души присъстваха 200. 12 човека от моят </w:t>
      </w:r>
      <w:r w:rsidRPr="00F03BDA">
        <w:lastRenderedPageBreak/>
        <w:t xml:space="preserve">клас бяха студенти по медицина, останалите по други специалности, двама бяха завършили железопътното училище, а един беше волнонаемен учител. </w:t>
      </w:r>
      <w:r w:rsidR="00BE4072" w:rsidRPr="00F03BDA">
        <w:t>Всички участвахме на ученическата манифестация и бяхме начело на нашата гимназия. Вечерта си устроихме банкет със забава, а на раздяла си обещахме, че пак ще се съберем след 5 години.</w:t>
      </w:r>
    </w:p>
    <w:p w14:paraId="33CB542F" w14:textId="77777777" w:rsidR="000C1925" w:rsidRPr="00F03BDA" w:rsidRDefault="00702106" w:rsidP="00E37778">
      <w:r w:rsidRPr="00F03BDA">
        <w:t xml:space="preserve">Преди започване на </w:t>
      </w:r>
      <w:proofErr w:type="spellStart"/>
      <w:r w:rsidRPr="00F03BDA">
        <w:t>сесияна</w:t>
      </w:r>
      <w:proofErr w:type="spellEnd"/>
      <w:r w:rsidRPr="00F03BDA">
        <w:t xml:space="preserve"> на 10 юни, аз успях да се явя предварително и да взема изпитите си с четворки по: „Развъждане на домашните животни” при проф. Ст. Куманови „Екстериор” при доц. П. Иванов. На 15 юни с четворки взех и изпитите по: „</w:t>
      </w:r>
      <w:proofErr w:type="spellStart"/>
      <w:r w:rsidRPr="00F03BDA">
        <w:t>Цитологична</w:t>
      </w:r>
      <w:proofErr w:type="spellEnd"/>
      <w:r w:rsidRPr="00F03BDA">
        <w:t xml:space="preserve"> технология” при проф. Г. Генчев и „</w:t>
      </w:r>
      <w:proofErr w:type="spellStart"/>
      <w:r w:rsidRPr="00F03BDA">
        <w:t>Теоритични</w:t>
      </w:r>
      <w:proofErr w:type="spellEnd"/>
      <w:r w:rsidRPr="00F03BDA">
        <w:t xml:space="preserve"> основи на селекцията” при проф. Д. Костов. До 25 юни пак с четворки взех изпитите по „Обработка на почвата” при проф. И. Странски и „Земеделски мелиорации” при инж. Д. Вълчев. Бях подготвен да се явя на още изпити, но на 1 юли трябваше да замина бригадир. Бях доволен, че въпреки боледуването си, успях да взема 6 изпита без нито една тройка.</w:t>
      </w:r>
    </w:p>
    <w:p w14:paraId="1A6965EB" w14:textId="77777777" w:rsidR="005047B2" w:rsidRPr="00F03BDA" w:rsidRDefault="00702106" w:rsidP="00E37778">
      <w:r w:rsidRPr="00F03BDA">
        <w:t>По също</w:t>
      </w:r>
      <w:r w:rsidR="0001761A" w:rsidRPr="00F03BDA">
        <w:t>то време Васко Боба</w:t>
      </w:r>
      <w:r w:rsidRPr="00F03BDA">
        <w:t xml:space="preserve"> обяви, че ще се жени за приятелката си Ганка, с която ни беше запознал още през есента. Беше станал вратар на ФК „Локомотив” – Стара Загора, често отсъстваше от София и не мислеш</w:t>
      </w:r>
      <w:r w:rsidR="0001761A" w:rsidRPr="00F03BDA">
        <w:t>е</w:t>
      </w:r>
      <w:r w:rsidRPr="00F03BDA">
        <w:t xml:space="preserve"> за изпити. Понякога водеше футболисти да нощуват у нас. От тях си спомням </w:t>
      </w:r>
      <w:proofErr w:type="spellStart"/>
      <w:r w:rsidRPr="00F03BDA">
        <w:t>Томито</w:t>
      </w:r>
      <w:proofErr w:type="spellEnd"/>
      <w:r w:rsidRPr="00F03BDA">
        <w:t xml:space="preserve"> Стефанов, по-късно известен играч на ЦСКА.</w:t>
      </w:r>
      <w:r w:rsidR="005047B2" w:rsidRPr="00F03BDA">
        <w:t xml:space="preserve"> Не можах да повлияя на Боб</w:t>
      </w:r>
      <w:r w:rsidR="0001761A" w:rsidRPr="00F03BDA">
        <w:t>а в следването, но той ми въздейства</w:t>
      </w:r>
      <w:r w:rsidR="005047B2" w:rsidRPr="00F03BDA">
        <w:t xml:space="preserve"> да стана активен спортист.</w:t>
      </w:r>
    </w:p>
    <w:p w14:paraId="5877AFDA" w14:textId="77777777" w:rsidR="004E243A" w:rsidRPr="00F03BDA" w:rsidRDefault="005047B2" w:rsidP="00E37778">
      <w:r w:rsidRPr="00F03BDA">
        <w:t>От всички мамаджии-студенти само аз отивах</w:t>
      </w:r>
      <w:r w:rsidR="0001761A" w:rsidRPr="00F03BDA">
        <w:t xml:space="preserve"> бригадир. На тази бригад</w:t>
      </w:r>
      <w:r w:rsidR="00C57453" w:rsidRPr="00F03BDA">
        <w:t>а, на коя</w:t>
      </w:r>
      <w:r w:rsidRPr="00F03BDA">
        <w:t xml:space="preserve">то бяхме от 20-та група в университета, щяхме да сме </w:t>
      </w:r>
      <w:r w:rsidR="00C57453" w:rsidRPr="00F03BDA">
        <w:t xml:space="preserve">на </w:t>
      </w:r>
      <w:r w:rsidRPr="00F03BDA">
        <w:t>обект – линията „Перник-Волуяк”. От гарата във Волуяк се придвижихме п</w:t>
      </w:r>
      <w:r w:rsidR="00C57453" w:rsidRPr="00F03BDA">
        <w:t>еш до обекта „Зли дол”, където станахме</w:t>
      </w:r>
      <w:r w:rsidRPr="00F03BDA">
        <w:t xml:space="preserve"> 350 души. На следващият ден, ние – 80 души агрономи и 20 души богослови, ни прехвърлиха през лагерите „Златуша” и „Делян”, на обекта „</w:t>
      </w:r>
      <w:proofErr w:type="spellStart"/>
      <w:r w:rsidRPr="00F03BDA">
        <w:t>Пенчов</w:t>
      </w:r>
      <w:proofErr w:type="spellEnd"/>
      <w:r w:rsidRPr="00F03BDA">
        <w:t xml:space="preserve"> мост”. Там бяхме настанени в две бараки по 40 човека. </w:t>
      </w:r>
      <w:r w:rsidR="00C57453" w:rsidRPr="00F03BDA">
        <w:t>В нашата</w:t>
      </w:r>
      <w:r w:rsidRPr="00F03BDA">
        <w:t xml:space="preserve">, </w:t>
      </w:r>
      <w:r w:rsidR="00C57453" w:rsidRPr="00F03BDA">
        <w:t xml:space="preserve">бях </w:t>
      </w:r>
      <w:r w:rsidRPr="00F03BDA">
        <w:t>заедно с 20-те богослова. Още същият ден ни раздадоха работни облекла и ни изведо</w:t>
      </w:r>
      <w:r w:rsidR="00C57453" w:rsidRPr="00F03BDA">
        <w:t>ха да работим на изкопа на хълмът</w:t>
      </w:r>
      <w:r w:rsidRPr="00F03BDA">
        <w:t xml:space="preserve"> „</w:t>
      </w:r>
      <w:proofErr w:type="spellStart"/>
      <w:r w:rsidRPr="00F03BDA">
        <w:t>Вариантата</w:t>
      </w:r>
      <w:proofErr w:type="spellEnd"/>
      <w:r w:rsidRPr="00F03BDA">
        <w:t xml:space="preserve">”. С железни лостове, дълги длета и тежки чукове, пробивахме в скалите кръгли и дълбоки дупки. В тях зареждахме експлозив, който се взривяваше </w:t>
      </w:r>
      <w:r w:rsidR="00C57453" w:rsidRPr="00F03BDA">
        <w:t>в промеждутъка, когато на обектът</w:t>
      </w:r>
      <w:r w:rsidRPr="00F03BDA">
        <w:t xml:space="preserve"> нямаше работещи бригадири. След седмица ни докараха компресор с въздушни чукове</w:t>
      </w:r>
      <w:r w:rsidR="004E243A" w:rsidRPr="00F03BDA">
        <w:t>, с което значително се увеличи ефективността на нашата работа.</w:t>
      </w:r>
    </w:p>
    <w:p w14:paraId="02A222FA" w14:textId="77777777" w:rsidR="00EA7F33" w:rsidRPr="00F03BDA" w:rsidRDefault="004E243A" w:rsidP="00E37778">
      <w:r w:rsidRPr="00F03BDA">
        <w:t>Обектът „</w:t>
      </w:r>
      <w:proofErr w:type="spellStart"/>
      <w:r w:rsidRPr="00F03BDA">
        <w:t>Пенчов</w:t>
      </w:r>
      <w:proofErr w:type="spellEnd"/>
      <w:r w:rsidRPr="00F03BDA">
        <w:t xml:space="preserve"> мост” беше разположен между два високи хълма и дълбоко дере между тях, по което течеше малка рекичка. През хълмовете ние прокопавахме дълбоки проходи за бъдещата железопътна линия. Скалната маса от тях се извозваше и изсипваше върху излетият вече бетонен мост над рекичката.</w:t>
      </w:r>
    </w:p>
    <w:p w14:paraId="12B774FC" w14:textId="77777777" w:rsidR="00A80810" w:rsidRPr="00F03BDA" w:rsidRDefault="00A80810" w:rsidP="00E37778">
      <w:r w:rsidRPr="00F03BDA">
        <w:lastRenderedPageBreak/>
        <w:drawing>
          <wp:inline distT="0" distB="0" distL="0" distR="0" wp14:anchorId="5AA87C1C" wp14:editId="0CAE1FA8">
            <wp:extent cx="5034099" cy="3764280"/>
            <wp:effectExtent l="0" t="0" r="0" b="0"/>
            <wp:docPr id="641672357" name="Picture 7" descr="A group of men standing in a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72357" name="Picture 7" descr="A group of men standing in a fiel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042143" cy="3770295"/>
                    </a:xfrm>
                    <a:prstGeom prst="rect">
                      <a:avLst/>
                    </a:prstGeom>
                  </pic:spPr>
                </pic:pic>
              </a:graphicData>
            </a:graphic>
          </wp:inline>
        </w:drawing>
      </w:r>
    </w:p>
    <w:p w14:paraId="230F9063" w14:textId="77777777" w:rsidR="00A80810" w:rsidRPr="00F03BDA" w:rsidRDefault="00A80810" w:rsidP="00A80810">
      <w:pPr>
        <w:pStyle w:val="Caption"/>
      </w:pPr>
      <w:r w:rsidRPr="00F03BDA">
        <w:t xml:space="preserve">1947 </w:t>
      </w:r>
      <w:proofErr w:type="spellStart"/>
      <w:r w:rsidRPr="00F03BDA">
        <w:t>Пенчов</w:t>
      </w:r>
      <w:proofErr w:type="spellEnd"/>
      <w:r w:rsidRPr="00F03BDA">
        <w:t xml:space="preserve"> Мост линията Перник Волуяк със Стефан Ножчев, Пенко М, Димо Минев, Христо Цанков</w:t>
      </w:r>
    </w:p>
    <w:p w14:paraId="2722D938" w14:textId="77777777" w:rsidR="00A80810" w:rsidRPr="00F03BDA" w:rsidRDefault="00A80810" w:rsidP="00E37778"/>
    <w:p w14:paraId="7EF3F61B" w14:textId="147AEAEB" w:rsidR="000C1925" w:rsidRPr="00F03BDA" w:rsidRDefault="004E243A" w:rsidP="00E37778">
      <w:r w:rsidRPr="00F03BDA">
        <w:t>На вторият ден от пристигането ни, вдигнаха тревога и ни отведоха на лагер „Делян”. На малката рекичка там, беше издигнато дървено скеле за изливане на б</w:t>
      </w:r>
      <w:r w:rsidR="00C57453" w:rsidRPr="00F03BDA">
        <w:t>етонен мост. През миналата нощ,</w:t>
      </w:r>
      <w:r w:rsidRPr="00F03BDA">
        <w:t xml:space="preserve"> се излива проливен дъжд и работещите на смяна бригадири се качват на него, за да се предпазят от дъжда. Рекичката започва да </w:t>
      </w:r>
      <w:r w:rsidR="00A80810" w:rsidRPr="00F03BDA">
        <w:t>приижда</w:t>
      </w:r>
      <w:r w:rsidRPr="00F03BDA">
        <w:t xml:space="preserve"> мощно, влачеща дървета и камънаци. Част от скелето се срутва и над 20 бригадири падат в буйните води. Удряни от предметите в реката, започват да се давят. Притекли</w:t>
      </w:r>
      <w:r w:rsidR="00C57453" w:rsidRPr="00F03BDA">
        <w:t>те се на помощ хора, успяват да</w:t>
      </w:r>
      <w:r w:rsidR="00A80810" w:rsidRPr="00F03BDA">
        <w:t xml:space="preserve"> </w:t>
      </w:r>
      <w:r w:rsidR="00C57453" w:rsidRPr="00F03BDA">
        <w:t>из</w:t>
      </w:r>
      <w:r w:rsidRPr="00F03BDA">
        <w:t xml:space="preserve">вадят някои от тях. Макар и недълбока, </w:t>
      </w:r>
      <w:r w:rsidR="00C57453" w:rsidRPr="00F03BDA">
        <w:t>реката ги повлича и тези, които са още във водата</w:t>
      </w:r>
      <w:r w:rsidRPr="00F03BDA">
        <w:t xml:space="preserve"> изпадат в паника. </w:t>
      </w:r>
      <w:r w:rsidR="00C57453" w:rsidRPr="00F03BDA">
        <w:t>Ко</w:t>
      </w:r>
      <w:r w:rsidR="009D684E" w:rsidRPr="00F03BDA">
        <w:t>гато пристигнахме, вече бяха извадени 7 трупа на удавени, от които повечето бяха момичета.</w:t>
      </w:r>
      <w:r w:rsidR="008A1F97" w:rsidRPr="00F03BDA">
        <w:t xml:space="preserve"> До сутринта надолу по течението, открихме още 4 удавени. Гледката на наредени 11 </w:t>
      </w:r>
      <w:r w:rsidR="00C57453" w:rsidRPr="00F03BDA">
        <w:t>мъртви</w:t>
      </w:r>
      <w:r w:rsidR="008A1F97" w:rsidRPr="00F03BDA">
        <w:t xml:space="preserve"> млади момчета и момичета доста ме разстрои. Непред</w:t>
      </w:r>
      <w:r w:rsidR="00A80810" w:rsidRPr="00F03BDA">
        <w:t>вид</w:t>
      </w:r>
      <w:r w:rsidR="008A1F97" w:rsidRPr="00F03BDA">
        <w:t>ливостта на ръководителите на обекта и работниците-кофражисти доведоха до това голямо нещастие.</w:t>
      </w:r>
    </w:p>
    <w:p w14:paraId="703575EC" w14:textId="77777777" w:rsidR="000C1925" w:rsidRPr="00F03BDA" w:rsidRDefault="008A1F97" w:rsidP="00E37778">
      <w:r w:rsidRPr="00F03BDA">
        <w:t>На 10-тият ден от бригадирството ми, научавай</w:t>
      </w:r>
      <w:r w:rsidR="00C57453" w:rsidRPr="00F03BDA">
        <w:t xml:space="preserve">ки за моята пиротехническата </w:t>
      </w:r>
      <w:r w:rsidRPr="00F03BDA">
        <w:t xml:space="preserve">специалност, ръководството на обекта ми възложи зареждането и взривяването на подготвените дупки. Това не ми създаваше особени затруднения, но аз поставих някои по-специални изисквания към ръководителите. При взривовете, бях прикрит под </w:t>
      </w:r>
      <w:proofErr w:type="spellStart"/>
      <w:r w:rsidRPr="00F03BDA">
        <w:t>захлюпена</w:t>
      </w:r>
      <w:proofErr w:type="spellEnd"/>
      <w:r w:rsidRPr="00F03BDA">
        <w:t xml:space="preserve"> вагонетка, броях взривовете, а след това проверявах </w:t>
      </w:r>
      <w:r w:rsidR="001D40BC" w:rsidRPr="00F03BDA">
        <w:t>за неразриви и ако всичко беше наред, разрешавах идването на следващата група бригадири на обекта.</w:t>
      </w:r>
    </w:p>
    <w:p w14:paraId="4DF9D259" w14:textId="77777777" w:rsidR="001D40BC" w:rsidRPr="00F03BDA" w:rsidRDefault="001D40BC" w:rsidP="00E37778">
      <w:r w:rsidRPr="00F03BDA">
        <w:lastRenderedPageBreak/>
        <w:t>В нашата барака беше отец Асен, който организира певческа група, в която участвах и аз.</w:t>
      </w:r>
      <w:r w:rsidR="00B962D1" w:rsidRPr="00F03BDA">
        <w:t xml:space="preserve"> Често с нашите шлагери, комични и църковни пес</w:t>
      </w:r>
      <w:r w:rsidR="00C57453" w:rsidRPr="00F03BDA">
        <w:t xml:space="preserve">ни </w:t>
      </w:r>
      <w:proofErr w:type="spellStart"/>
      <w:r w:rsidR="00C57453" w:rsidRPr="00F03BDA">
        <w:t>забавлявавахме</w:t>
      </w:r>
      <w:proofErr w:type="spellEnd"/>
      <w:r w:rsidR="00C57453" w:rsidRPr="00F03BDA">
        <w:t xml:space="preserve"> не само хората в</w:t>
      </w:r>
      <w:r w:rsidR="00B962D1" w:rsidRPr="00F03BDA">
        <w:t xml:space="preserve"> барака, но и це</w:t>
      </w:r>
      <w:r w:rsidR="00C57453" w:rsidRPr="00F03BDA">
        <w:t>лият лагер, който беше междунаро</w:t>
      </w:r>
      <w:r w:rsidR="00B962D1" w:rsidRPr="00F03BDA">
        <w:t>ден. В него имаше групи от Югославия, Унгария, Полша, Швейцария и Албания. Ще предам текста на най-пятата от нас песен:</w:t>
      </w:r>
    </w:p>
    <w:p w14:paraId="040784AA" w14:textId="77777777" w:rsidR="00B962D1" w:rsidRPr="00F03BDA" w:rsidRDefault="00C57453" w:rsidP="00B962D1">
      <w:pPr>
        <w:jc w:val="center"/>
        <w:rPr>
          <w:b/>
        </w:rPr>
      </w:pPr>
      <w:r w:rsidRPr="00F03BDA">
        <w:rPr>
          <w:b/>
        </w:rPr>
        <w:t>Бригад</w:t>
      </w:r>
      <w:r w:rsidR="00B962D1" w:rsidRPr="00F03BDA">
        <w:rPr>
          <w:b/>
        </w:rPr>
        <w:t>ирски марш за „</w:t>
      </w:r>
      <w:proofErr w:type="spellStart"/>
      <w:r w:rsidR="00B962D1" w:rsidRPr="00F03BDA">
        <w:rPr>
          <w:b/>
        </w:rPr>
        <w:t>Пенчов</w:t>
      </w:r>
      <w:proofErr w:type="spellEnd"/>
      <w:r w:rsidR="00B962D1" w:rsidRPr="00F03BDA">
        <w:rPr>
          <w:b/>
        </w:rPr>
        <w:t xml:space="preserve"> мост”</w:t>
      </w:r>
    </w:p>
    <w:p w14:paraId="2F79298D" w14:textId="77777777" w:rsidR="00B962D1" w:rsidRPr="00F03BDA" w:rsidRDefault="00B962D1" w:rsidP="00B962D1">
      <w:pPr>
        <w:jc w:val="center"/>
      </w:pPr>
      <w:r w:rsidRPr="00F03BDA">
        <w:t>Творци за нов живот сме ний калени,</w:t>
      </w:r>
    </w:p>
    <w:p w14:paraId="563BDE1D" w14:textId="77777777" w:rsidR="00B962D1" w:rsidRPr="00F03BDA" w:rsidRDefault="00B962D1" w:rsidP="00B962D1">
      <w:pPr>
        <w:jc w:val="center"/>
      </w:pPr>
      <w:r w:rsidRPr="00F03BDA">
        <w:t xml:space="preserve">Народна република градим. </w:t>
      </w:r>
    </w:p>
    <w:p w14:paraId="51C4DAD9" w14:textId="77777777" w:rsidR="00B962D1" w:rsidRPr="00F03BDA" w:rsidRDefault="00B962D1" w:rsidP="00B962D1">
      <w:pPr>
        <w:jc w:val="center"/>
      </w:pPr>
      <w:r w:rsidRPr="00F03BDA">
        <w:t>Рушим скали, пробиваме тунели,</w:t>
      </w:r>
    </w:p>
    <w:p w14:paraId="080C8848" w14:textId="77777777" w:rsidR="00B962D1" w:rsidRPr="00F03BDA" w:rsidRDefault="00B962D1" w:rsidP="00B962D1">
      <w:pPr>
        <w:jc w:val="center"/>
      </w:pPr>
      <w:r w:rsidRPr="00F03BDA">
        <w:t>И язовири, пътища строим.</w:t>
      </w:r>
    </w:p>
    <w:p w14:paraId="63D4F6A4" w14:textId="77777777" w:rsidR="00B962D1" w:rsidRPr="00F03BDA" w:rsidRDefault="00B962D1" w:rsidP="00B962D1">
      <w:pPr>
        <w:jc w:val="center"/>
      </w:pPr>
      <w:r w:rsidRPr="00F03BDA">
        <w:t xml:space="preserve">Припев:  </w:t>
      </w:r>
      <w:proofErr w:type="spellStart"/>
      <w:r w:rsidRPr="00F03BDA">
        <w:t>Удри</w:t>
      </w:r>
      <w:proofErr w:type="spellEnd"/>
      <w:r w:rsidRPr="00F03BDA">
        <w:t>, разбивайте скалите твърди,</w:t>
      </w:r>
    </w:p>
    <w:p w14:paraId="7C06CC2A" w14:textId="77777777" w:rsidR="000C1925" w:rsidRPr="00F03BDA" w:rsidRDefault="00B962D1" w:rsidP="00B962D1">
      <w:pPr>
        <w:jc w:val="center"/>
      </w:pPr>
      <w:r w:rsidRPr="00F03BDA">
        <w:t>Гради, създавай нов живот.</w:t>
      </w:r>
    </w:p>
    <w:p w14:paraId="2BD35840" w14:textId="77777777" w:rsidR="00B962D1" w:rsidRPr="00F03BDA" w:rsidRDefault="00B962D1" w:rsidP="00B962D1">
      <w:pPr>
        <w:jc w:val="center"/>
      </w:pPr>
      <w:r w:rsidRPr="00F03BDA">
        <w:t>И учи се от словата мъдри,</w:t>
      </w:r>
    </w:p>
    <w:p w14:paraId="65ED65CA" w14:textId="77777777" w:rsidR="00B962D1" w:rsidRPr="00F03BDA" w:rsidRDefault="00B962D1" w:rsidP="00B962D1">
      <w:pPr>
        <w:jc w:val="center"/>
      </w:pPr>
      <w:r w:rsidRPr="00F03BDA">
        <w:t>На другаря Георги Димитров.</w:t>
      </w:r>
    </w:p>
    <w:p w14:paraId="5F66EEB7" w14:textId="77777777" w:rsidR="00B962D1" w:rsidRPr="00F03BDA" w:rsidRDefault="00B962D1" w:rsidP="00B962D1">
      <w:pPr>
        <w:jc w:val="center"/>
      </w:pPr>
      <w:r w:rsidRPr="00F03BDA">
        <w:t>В бригадата сме млади бригадири,</w:t>
      </w:r>
    </w:p>
    <w:p w14:paraId="0AE0D7BF" w14:textId="77777777" w:rsidR="00B962D1" w:rsidRPr="00F03BDA" w:rsidRDefault="00B962D1" w:rsidP="00B962D1">
      <w:pPr>
        <w:jc w:val="center"/>
      </w:pPr>
      <w:r w:rsidRPr="00F03BDA">
        <w:t>По всеки път на родната страна.</w:t>
      </w:r>
    </w:p>
    <w:p w14:paraId="6EC17820" w14:textId="77777777" w:rsidR="00B962D1" w:rsidRPr="00F03BDA" w:rsidRDefault="00B962D1" w:rsidP="00B962D1">
      <w:pPr>
        <w:jc w:val="center"/>
      </w:pPr>
      <w:r w:rsidRPr="00F03BDA">
        <w:t>Единни в труд, засмени с бодри песни,</w:t>
      </w:r>
    </w:p>
    <w:p w14:paraId="0F2A573E" w14:textId="77777777" w:rsidR="00B962D1" w:rsidRPr="00F03BDA" w:rsidRDefault="00B962D1" w:rsidP="00B962D1">
      <w:pPr>
        <w:jc w:val="center"/>
      </w:pPr>
      <w:r w:rsidRPr="00F03BDA">
        <w:t>Заедно към победата вървим.</w:t>
      </w:r>
    </w:p>
    <w:p w14:paraId="6661A37D" w14:textId="77777777" w:rsidR="00B962D1" w:rsidRPr="00F03BDA" w:rsidRDefault="00B962D1" w:rsidP="00B962D1">
      <w:pPr>
        <w:jc w:val="center"/>
      </w:pPr>
      <w:r w:rsidRPr="00F03BDA">
        <w:t>Припев</w:t>
      </w:r>
    </w:p>
    <w:p w14:paraId="4AC9D491" w14:textId="77777777" w:rsidR="00B962D1" w:rsidRPr="00F03BDA" w:rsidRDefault="00B962D1" w:rsidP="00B962D1">
      <w:pPr>
        <w:jc w:val="center"/>
      </w:pPr>
      <w:r w:rsidRPr="00F03BDA">
        <w:t>Тук утре мощни влакове ще минат,</w:t>
      </w:r>
    </w:p>
    <w:p w14:paraId="3BEC9691" w14:textId="77777777" w:rsidR="00B962D1" w:rsidRPr="00F03BDA" w:rsidRDefault="00B962D1" w:rsidP="00B962D1">
      <w:pPr>
        <w:jc w:val="center"/>
      </w:pPr>
      <w:r w:rsidRPr="00F03BDA">
        <w:t>Юзините ще пръскат светлина,</w:t>
      </w:r>
    </w:p>
    <w:p w14:paraId="7E5914FC" w14:textId="77777777" w:rsidR="00B962D1" w:rsidRPr="00F03BDA" w:rsidRDefault="00B962D1" w:rsidP="00B962D1">
      <w:pPr>
        <w:jc w:val="center"/>
      </w:pPr>
      <w:r w:rsidRPr="00F03BDA">
        <w:t>И „</w:t>
      </w:r>
      <w:proofErr w:type="spellStart"/>
      <w:r w:rsidRPr="00F03BDA">
        <w:t>Пенчов</w:t>
      </w:r>
      <w:proofErr w:type="spellEnd"/>
      <w:r w:rsidRPr="00F03BDA">
        <w:t xml:space="preserve"> мост” ще бъде наша гордост,</w:t>
      </w:r>
    </w:p>
    <w:p w14:paraId="3A86FF5C" w14:textId="77777777" w:rsidR="00B962D1" w:rsidRPr="00F03BDA" w:rsidRDefault="00B962D1" w:rsidP="00B962D1">
      <w:pPr>
        <w:jc w:val="center"/>
      </w:pPr>
      <w:r w:rsidRPr="00F03BDA">
        <w:t>На линията „Перник – Волуяк.</w:t>
      </w:r>
    </w:p>
    <w:p w14:paraId="67FF30FB" w14:textId="77777777" w:rsidR="00B962D1" w:rsidRPr="00F03BDA" w:rsidRDefault="00B962D1" w:rsidP="00B962D1">
      <w:pPr>
        <w:jc w:val="center"/>
      </w:pPr>
      <w:r w:rsidRPr="00F03BDA">
        <w:t>Припев</w:t>
      </w:r>
    </w:p>
    <w:p w14:paraId="4406EEBE" w14:textId="77777777" w:rsidR="000C1925" w:rsidRPr="00F03BDA" w:rsidRDefault="000C1925" w:rsidP="00B962D1">
      <w:pPr>
        <w:jc w:val="center"/>
      </w:pPr>
    </w:p>
    <w:p w14:paraId="5901B588" w14:textId="77777777" w:rsidR="00B962D1" w:rsidRPr="00F03BDA" w:rsidRDefault="00DB2C42" w:rsidP="00B962D1">
      <w:r w:rsidRPr="00F03BDA">
        <w:t xml:space="preserve">Заедно с отец Асен и някои от хористите имам съхранена </w:t>
      </w:r>
      <w:r w:rsidR="00A80810" w:rsidRPr="00F03BDA">
        <w:t>снимка</w:t>
      </w:r>
      <w:r w:rsidRPr="00F03BDA">
        <w:t xml:space="preserve">, </w:t>
      </w:r>
      <w:r w:rsidR="00A80810" w:rsidRPr="00F03BDA">
        <w:t>направена</w:t>
      </w:r>
      <w:r w:rsidRPr="00F03BDA">
        <w:t xml:space="preserve"> на фона на един </w:t>
      </w:r>
      <w:r w:rsidR="00C57453" w:rsidRPr="00F03BDA">
        <w:t>о</w:t>
      </w:r>
      <w:r w:rsidRPr="00F03BDA">
        <w:t>т насипите.</w:t>
      </w:r>
    </w:p>
    <w:p w14:paraId="1472B39B" w14:textId="77777777" w:rsidR="00A80810" w:rsidRPr="00F03BDA" w:rsidRDefault="00A80810" w:rsidP="00A80810">
      <w:pPr>
        <w:keepNext/>
      </w:pPr>
      <w:r w:rsidRPr="00F03BDA">
        <w:lastRenderedPageBreak/>
        <w:drawing>
          <wp:inline distT="0" distB="0" distL="0" distR="0" wp14:anchorId="0F012F93" wp14:editId="3B8ACF14">
            <wp:extent cx="5226704" cy="3550920"/>
            <wp:effectExtent l="0" t="0" r="0" b="0"/>
            <wp:docPr id="762893379" name="Picture 6" descr="A group of men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93379" name="Picture 6" descr="A group of men posing for a photo&#10;&#10;AI-generated content may be incorrect."/>
                    <pic:cNvPicPr/>
                  </pic:nvPicPr>
                  <pic:blipFill>
                    <a:blip r:embed="rId22">
                      <a:extLst>
                        <a:ext uri="{28A0092B-C50C-407E-A947-70E740481C1C}">
                          <a14:useLocalDpi xmlns:a14="http://schemas.microsoft.com/office/drawing/2010/main" val="0"/>
                        </a:ext>
                      </a:extLst>
                    </a:blip>
                    <a:stretch>
                      <a:fillRect/>
                    </a:stretch>
                  </pic:blipFill>
                  <pic:spPr>
                    <a:xfrm>
                      <a:off x="0" y="0"/>
                      <a:ext cx="5236947" cy="3557879"/>
                    </a:xfrm>
                    <a:prstGeom prst="rect">
                      <a:avLst/>
                    </a:prstGeom>
                  </pic:spPr>
                </pic:pic>
              </a:graphicData>
            </a:graphic>
          </wp:inline>
        </w:drawing>
      </w:r>
    </w:p>
    <w:p w14:paraId="0F60FB9B" w14:textId="77777777" w:rsidR="000C1925" w:rsidRPr="00F03BDA" w:rsidRDefault="00DB2C42" w:rsidP="00B962D1">
      <w:r w:rsidRPr="00F03BDA">
        <w:t>По време на бригадата, нашата студентска чета</w:t>
      </w:r>
      <w:r w:rsidR="00C57453" w:rsidRPr="00F03BDA">
        <w:t xml:space="preserve"> си позволяваше често да критик</w:t>
      </w:r>
      <w:r w:rsidRPr="00F03BDA">
        <w:t>ува организацията на работата на обекта. За това обвинявахме не доброто взаимодействие ме</w:t>
      </w:r>
      <w:r w:rsidR="00C57453" w:rsidRPr="00F03BDA">
        <w:t>жду техническите ръководители на</w:t>
      </w:r>
      <w:r w:rsidRPr="00F03BDA">
        <w:t xml:space="preserve"> бригадите. Това водеше до излишно пилеене на време </w:t>
      </w:r>
      <w:r w:rsidR="00C57453" w:rsidRPr="00F03BDA">
        <w:t>и труд, а също така и до по-високи</w:t>
      </w:r>
      <w:r w:rsidRPr="00F03BDA">
        <w:t xml:space="preserve"> материални разходи. Съществуваха противоречия и между студентските чети. В една от тях беше дъщерята на Кимон Георгиев, за която бяха създадени специални битови условия. Всички обаче бяхме убедени, че бригадирското движение е добра школа за младежите, особено за неслужилите войници.</w:t>
      </w:r>
    </w:p>
    <w:p w14:paraId="16A128ED" w14:textId="77777777" w:rsidR="000C1925" w:rsidRPr="00F03BDA" w:rsidRDefault="00DB2C42" w:rsidP="00B962D1">
      <w:r w:rsidRPr="00F03BDA">
        <w:t>На 31 август предадохме обекта на следващата смяна бригадири и се завърнахме в София. Аз веднага заминах за Стара Загора.</w:t>
      </w:r>
    </w:p>
    <w:p w14:paraId="3FABC7BE" w14:textId="77777777" w:rsidR="000C1925" w:rsidRPr="00F03BDA" w:rsidRDefault="00DB2C42" w:rsidP="00B962D1">
      <w:r w:rsidRPr="00F03BDA">
        <w:t>До 21 август стриктно спазвах личният си дневен режим и се подготвях за останалите изпити. Съгласно предварителната уговорка с Марин, заедно с братовчедка си Мера, на 22 август заминахме за Карлово, екипирани за туризъм</w:t>
      </w:r>
      <w:r w:rsidR="00C57453" w:rsidRPr="00F03BDA">
        <w:t xml:space="preserve"> из Стара планина. Заедно се из</w:t>
      </w:r>
      <w:r w:rsidRPr="00F03BDA">
        <w:t xml:space="preserve">качихме до хижа „Хубавец”, починахме и продължихме към хижа „В. Левски”, където нощувахме. </w:t>
      </w:r>
      <w:r w:rsidR="00E426F1" w:rsidRPr="00F03BDA">
        <w:t>На следващият ден, за около 4 часа се изкачихме по западното било до връх Ботев. След кратка почивка, през „Пряспата” и покрай Райското пръскало, се смъкнахме до хижа „Рай”. От там, след почивка, продължихме покрай северната част на „Джендема” и излязохме на кръ</w:t>
      </w:r>
      <w:r w:rsidR="00C57453" w:rsidRPr="00F03BDA">
        <w:t>ст</w:t>
      </w:r>
      <w:r w:rsidR="00E426F1" w:rsidRPr="00F03BDA">
        <w:t xml:space="preserve">овището по пътя за „Видима”. До вечерта се завърнахме в хижа „В. Левски”, където нощувахме. </w:t>
      </w:r>
      <w:r w:rsidR="00C57453" w:rsidRPr="00F03BDA">
        <w:t xml:space="preserve">От там слязохме в Карлово и си хванахме влака за Стара Загора. </w:t>
      </w:r>
      <w:r w:rsidR="00E426F1" w:rsidRPr="00F03BDA">
        <w:t>Мера достойно издържа този дълъг преход.</w:t>
      </w:r>
    </w:p>
    <w:p w14:paraId="3C1A8DFA" w14:textId="77777777" w:rsidR="000C1925" w:rsidRPr="00F03BDA" w:rsidRDefault="00E426F1" w:rsidP="00B962D1">
      <w:r w:rsidRPr="00F03BDA">
        <w:t>От 26 август отново започнах да уча за изпитите си. По препоръка на д-р Бакалов направих още десет процедури с нагревки, за да предпазя синусите си за зимата.</w:t>
      </w:r>
    </w:p>
    <w:p w14:paraId="61C5945F" w14:textId="77777777" w:rsidR="000C1925" w:rsidRPr="00F03BDA" w:rsidRDefault="00E426F1" w:rsidP="00B962D1">
      <w:r w:rsidRPr="00F03BDA">
        <w:lastRenderedPageBreak/>
        <w:t xml:space="preserve">На 11 и 12 септември бях в Трън при баща си. </w:t>
      </w:r>
      <w:r w:rsidR="00C01198" w:rsidRPr="00F03BDA">
        <w:t xml:space="preserve">По поръчка на проф. И. Странски направих скица-опис на </w:t>
      </w:r>
      <w:proofErr w:type="spellStart"/>
      <w:r w:rsidR="00C01198" w:rsidRPr="00F03BDA">
        <w:t>земллището</w:t>
      </w:r>
      <w:proofErr w:type="spellEnd"/>
      <w:r w:rsidR="00C01198" w:rsidRPr="00F03BDA">
        <w:t xml:space="preserve"> на селото по общинския кадастър. </w:t>
      </w:r>
      <w:r w:rsidR="008B0553" w:rsidRPr="00F03BDA">
        <w:t>Със съдействието на някои добросъвестни</w:t>
      </w:r>
      <w:r w:rsidR="00EA35BE" w:rsidRPr="00F03BDA">
        <w:t xml:space="preserve"> стопани, направих описание на местността и </w:t>
      </w:r>
      <w:r w:rsidR="008B0553" w:rsidRPr="00F03BDA">
        <w:t>качеството на земята в нея</w:t>
      </w:r>
      <w:r w:rsidR="00EA35BE" w:rsidRPr="00F03BDA">
        <w:t>. Извърших пълен опис на съществуващите тогава отделни ниви</w:t>
      </w:r>
      <w:r w:rsidR="008B0553" w:rsidRPr="00F03BDA">
        <w:t>,</w:t>
      </w:r>
      <w:r w:rsidR="00EA35BE" w:rsidRPr="00F03BDA">
        <w:t xml:space="preserve"> със собствениците им и декарите стопанисвана земя от тях.</w:t>
      </w:r>
    </w:p>
    <w:p w14:paraId="73D9F792" w14:textId="77777777" w:rsidR="00EA35BE" w:rsidRPr="00F03BDA" w:rsidRDefault="00EA35BE" w:rsidP="00B962D1">
      <w:r w:rsidRPr="00F03BDA">
        <w:t>Докато бях при родителите ми, станах свидетел на доста сериозен ра</w:t>
      </w:r>
      <w:r w:rsidR="008B0553" w:rsidRPr="00F03BDA">
        <w:t xml:space="preserve">зговор между тях, по повод </w:t>
      </w:r>
      <w:r w:rsidRPr="00F03BDA">
        <w:t xml:space="preserve"> лошото икономическо състояние на семейството ни. Като учител в село Трън, повечето време баща ми бе</w:t>
      </w:r>
      <w:r w:rsidR="008B0553" w:rsidRPr="00F03BDA">
        <w:t xml:space="preserve">ше сам на село, а майка ми - </w:t>
      </w:r>
      <w:r w:rsidRPr="00F03BDA">
        <w:t>п</w:t>
      </w:r>
      <w:r w:rsidR="008B0553" w:rsidRPr="00F03BDA">
        <w:t>енсионерка по болест, рядко ходе</w:t>
      </w:r>
      <w:r w:rsidRPr="00F03BDA">
        <w:t>ше при него. Аз като студент, а брат ми като войник, с нищо не можехме да им помогнем. По този повод, тогава в една тетрадка съм записал следните разсъждения: „ Често определени обстоятелства могат да разколебаят вярата на всеки човек в доброто и всичко започва да му се вижда мрачно и безперспективно. Независимо от това обаче, той следва да вярва във възможностите си и да гледа оптимистично на бъдещето. Така по-лесно ще преодолява трудностите</w:t>
      </w:r>
      <w:r w:rsidR="00834814" w:rsidRPr="00F03BDA">
        <w:t>. Едни хора вярват в някакво висше същество (Христос, Аллах, Буда и др.) и въз основа на това си изграждат определени норми на живот, често търсейки помощ от Него. Други се отдават на любовни похождения, което ги доближава до обикновените животни. Трети се борят упорито с действителността, стремят се да я променят, с цел създаване на едни социално по-справедливи отношения и условия на живот. За целта те си изграждат освен ре</w:t>
      </w:r>
      <w:r w:rsidR="008B0553" w:rsidRPr="00F03BDA">
        <w:t>алистични теории и обосновки</w:t>
      </w:r>
      <w:r w:rsidR="00834814" w:rsidRPr="00F03BDA">
        <w:t xml:space="preserve"> и такива, които е много трудно да се реализират. Между третите често се вмъкват личностите, смятащи себе си за по-умни от останалите и пре</w:t>
      </w:r>
      <w:r w:rsidR="008B0553" w:rsidRPr="00F03BDA">
        <w:t>д</w:t>
      </w:r>
      <w:r w:rsidR="00834814" w:rsidRPr="00F03BDA">
        <w:t xml:space="preserve">определени да ръководят. Чрез известна демагогия и злоупотреба на тези добри идеи и теории, те застават начело на големи групи хора, а понякога и държави, като ги използват за реализация на егоистичните си цели и стават причина за разочарование на тези, които са им вярвали. </w:t>
      </w:r>
      <w:r w:rsidR="00B877F5" w:rsidRPr="00F03BDA">
        <w:t>Към третата група спадат и идеалистите, които вярват в доброто и се стремят да го реализират в живота, въпреки че са принудени постоянно да понасят капризите на действителността. Към тях се отнасят и искрено вярващите в различни религии”. Накрая посочвам, че и за мен не винаги ми е било ясно, към какво се стремя в живота си, макар и да съм имал за пример иде</w:t>
      </w:r>
      <w:r w:rsidR="00C64DC1" w:rsidRPr="00F03BDA">
        <w:t xml:space="preserve">ите и стремежите на баща ми и </w:t>
      </w:r>
      <w:proofErr w:type="spellStart"/>
      <w:r w:rsidR="00C64DC1" w:rsidRPr="00F03BDA">
        <w:t>пре</w:t>
      </w:r>
      <w:r w:rsidR="00B877F5" w:rsidRPr="00F03BDA">
        <w:t>очетеното</w:t>
      </w:r>
      <w:proofErr w:type="spellEnd"/>
      <w:r w:rsidR="00B877F5" w:rsidRPr="00F03BDA">
        <w:t xml:space="preserve"> в книгите от неговата библиотека. Пример от там, ми бяха героите от освободителните, революционните и религиозните борби на различните народи. Завършвам разсъжденията си със стих, от автор, чието име не съм записал. Той е следният: „Скрий своята мъка в душата и пред други сълзи ти не лей. Ако можеш смей се на тълпата</w:t>
      </w:r>
      <w:r w:rsidR="00C64DC1" w:rsidRPr="00F03BDA">
        <w:t>, за да не може тя да ти се смее</w:t>
      </w:r>
      <w:r w:rsidR="00B877F5" w:rsidRPr="00F03BDA">
        <w:t>!”</w:t>
      </w:r>
    </w:p>
    <w:p w14:paraId="0BFB8DEF" w14:textId="77777777" w:rsidR="000C1925" w:rsidRPr="00F03BDA" w:rsidRDefault="00D01E90" w:rsidP="00B962D1">
      <w:r w:rsidRPr="00F03BDA">
        <w:t xml:space="preserve">На 19 септември се завърнах в София. Преди това разбрах от майка, че Васко </w:t>
      </w:r>
      <w:r w:rsidR="00C64DC1" w:rsidRPr="00F03BDA">
        <w:t>Боба</w:t>
      </w:r>
      <w:r w:rsidRPr="00F03BDA">
        <w:t>, след като се е оженил е преустановил следването си. Марин се беше завърнал доста по-рано и беше започнал работа като диспечер в редакцията на вестник „Работническо дело”</w:t>
      </w:r>
      <w:r w:rsidR="006D242A" w:rsidRPr="00F03BDA">
        <w:t>.</w:t>
      </w:r>
    </w:p>
    <w:p w14:paraId="4C80C0E5" w14:textId="77777777" w:rsidR="000C1925" w:rsidRPr="00F03BDA" w:rsidRDefault="006D242A" w:rsidP="00B962D1">
      <w:r w:rsidRPr="00F03BDA">
        <w:t xml:space="preserve"> На 25 септември взех изпита по „Лозарство и винарство” при проф. Н. Неделчев, а на 1 октомври по „Торене на почвата” при проф. И. Странски, като и на двата получих четворки. Едва тогава си спомних, че беше минал 23-тият ми рожден ден. Когато споделих с Марин този факт, той ми каза: „Абе магаре, как няма да го забравиш, като си се побъркал от учене? Ще поумнееш, едва когато си вече старец!”.</w:t>
      </w:r>
    </w:p>
    <w:p w14:paraId="0274FE71" w14:textId="77777777" w:rsidR="000C1925" w:rsidRPr="00F03BDA" w:rsidRDefault="006D242A" w:rsidP="00B962D1">
      <w:r w:rsidRPr="00F03BDA">
        <w:lastRenderedPageBreak/>
        <w:t xml:space="preserve">На извънредна изпитна сесия между 20 и 30 </w:t>
      </w:r>
      <w:proofErr w:type="spellStart"/>
      <w:r w:rsidRPr="00F03BDA">
        <w:t>октомври,</w:t>
      </w:r>
      <w:r w:rsidR="00C64DC1" w:rsidRPr="00F03BDA">
        <w:t>която</w:t>
      </w:r>
      <w:proofErr w:type="spellEnd"/>
      <w:r w:rsidR="00C64DC1" w:rsidRPr="00F03BDA">
        <w:t xml:space="preserve"> беше</w:t>
      </w:r>
      <w:r w:rsidRPr="00F03BDA">
        <w:t xml:space="preserve"> за нас бригадирите, взех последователно изпитите: с петица „Хранене на домашните животни” при проф. С. Куманов, с четворка по „Земеделска икономика” при проф. П. </w:t>
      </w:r>
      <w:proofErr w:type="spellStart"/>
      <w:r w:rsidRPr="00F03BDA">
        <w:t>Кунин</w:t>
      </w:r>
      <w:proofErr w:type="spellEnd"/>
      <w:r w:rsidRPr="00F03BDA">
        <w:t xml:space="preserve"> и с четворка по „</w:t>
      </w:r>
      <w:proofErr w:type="spellStart"/>
      <w:r w:rsidRPr="00F03BDA">
        <w:t>Зеледелска</w:t>
      </w:r>
      <w:proofErr w:type="spellEnd"/>
      <w:r w:rsidRPr="00F03BDA">
        <w:t xml:space="preserve"> бактериология” при проф. Н. Димов. По този начин за февруарската сесия ми остана само изпитът по „Градинарство”. На 20 декември приключихме занятията за 7-мият семестър.</w:t>
      </w:r>
    </w:p>
    <w:p w14:paraId="5D51E215" w14:textId="77777777" w:rsidR="000C1925" w:rsidRPr="00F03BDA" w:rsidRDefault="006D242A" w:rsidP="00B962D1">
      <w:r w:rsidRPr="00F03BDA">
        <w:t xml:space="preserve"> На </w:t>
      </w:r>
      <w:r w:rsidR="00247BD3" w:rsidRPr="00F03BDA">
        <w:t>28 декември взех с петица изпитът по „Птицевъдство” при доц. Р. Балевска.</w:t>
      </w:r>
    </w:p>
    <w:p w14:paraId="295B1FD7" w14:textId="77777777" w:rsidR="00247BD3" w:rsidRPr="00F03BDA" w:rsidRDefault="00247BD3" w:rsidP="00B962D1">
      <w:r w:rsidRPr="00F03BDA">
        <w:t>Условията за учене в квартирата б</w:t>
      </w:r>
      <w:r w:rsidR="001105E2" w:rsidRPr="00F03BDA">
        <w:t>яха много по-добри, защото Боба</w:t>
      </w:r>
      <w:r w:rsidRPr="00F03BDA">
        <w:t xml:space="preserve"> го нямаше, Марин беше сутрин на работа и вечер си лягаше рано, а баба Елена беше заминала в Златоград. Единствено, когато се застуди през декември, вече ми беше трудно да уча там, защото отново нямахме отопление. Посещенията на гладните „мамаджии” бяха ограничени от 19 до 20 ч.</w:t>
      </w:r>
      <w:r w:rsidR="009478F6" w:rsidRPr="00F03BDA">
        <w:t xml:space="preserve"> Един приятел – Христо Сариев, ни уреди да ходим да учим на топло, но от 19 ч. в бившият Дворец, тогава седалище на Министерски съвет. Самият Христо ходеше често нелегално да нощува там</w:t>
      </w:r>
      <w:r w:rsidR="001105E2" w:rsidRPr="00F03BDA">
        <w:t>. Обикновено с Марин стояхме</w:t>
      </w:r>
      <w:r w:rsidR="009478F6" w:rsidRPr="00F03BDA">
        <w:t xml:space="preserve"> до 22 ч. Паролата, която използвахме пред охраната беше: „Търсим графа?”, което беше прякорът на Сариев. Докато аз учех, Марин шеташе из мазетата на Двореца. Там беше намерил в няколко сандъка, честитки, изпращани по различни поводи на Цар Борис 3-ти. Отделил беше доста, изпращани от познати му карловци, които след 9 септември 1944 г. станали членове на БКП. Предложи ми и аз да потърся такива от старозагорци. </w:t>
      </w:r>
    </w:p>
    <w:p w14:paraId="27E14E47" w14:textId="77777777" w:rsidR="000C1925" w:rsidRPr="00F03BDA" w:rsidRDefault="001105E2" w:rsidP="00B962D1">
      <w:r w:rsidRPr="00F03BDA">
        <w:t>8 декември</w:t>
      </w:r>
      <w:r w:rsidR="009478F6" w:rsidRPr="00F03BDA">
        <w:t xml:space="preserve"> празнувахме в една от „</w:t>
      </w:r>
      <w:proofErr w:type="spellStart"/>
      <w:r w:rsidR="009478F6" w:rsidRPr="00F03BDA">
        <w:t>мамските</w:t>
      </w:r>
      <w:proofErr w:type="spellEnd"/>
      <w:r w:rsidR="009478F6" w:rsidRPr="00F03BDA">
        <w:t>” бърлоги, имаща о</w:t>
      </w:r>
      <w:r w:rsidR="00296BD7" w:rsidRPr="00F03BDA">
        <w:t>топление.  Там за първи път изпълнихме „</w:t>
      </w:r>
      <w:proofErr w:type="spellStart"/>
      <w:r w:rsidR="00296BD7" w:rsidRPr="00F03BDA">
        <w:t>Мамезата</w:t>
      </w:r>
      <w:proofErr w:type="spellEnd"/>
      <w:r w:rsidR="00296BD7" w:rsidRPr="00F03BDA">
        <w:t>” – нашият химн. Автор на текста беше Трапатони, а на мелодията ние два</w:t>
      </w:r>
      <w:r w:rsidRPr="00F03BDA">
        <w:t>ма</w:t>
      </w:r>
      <w:r w:rsidR="00296BD7" w:rsidRPr="00F03BDA">
        <w:t xml:space="preserve">та с Ванката. Същата вечер Марин и Тенко, порядъчно пийнали изпълниха специално </w:t>
      </w:r>
      <w:proofErr w:type="spellStart"/>
      <w:r w:rsidR="00296BD7" w:rsidRPr="00F03BDA">
        <w:t>джамбуре</w:t>
      </w:r>
      <w:proofErr w:type="spellEnd"/>
      <w:r w:rsidR="00296BD7" w:rsidRPr="00F03BDA">
        <w:t>, наречено от Марин – „</w:t>
      </w:r>
      <w:proofErr w:type="spellStart"/>
      <w:r w:rsidR="00296BD7" w:rsidRPr="00F03BDA">
        <w:t>Папалеза</w:t>
      </w:r>
      <w:proofErr w:type="spellEnd"/>
      <w:r w:rsidR="00296BD7" w:rsidRPr="00F03BDA">
        <w:t>”.</w:t>
      </w:r>
    </w:p>
    <w:p w14:paraId="0984C519" w14:textId="77777777" w:rsidR="000C1925" w:rsidRPr="00F03BDA" w:rsidRDefault="00296BD7" w:rsidP="00B962D1">
      <w:r w:rsidRPr="00F03BDA">
        <w:t xml:space="preserve">През декември всички младежки организации, </w:t>
      </w:r>
      <w:proofErr w:type="spellStart"/>
      <w:r w:rsidRPr="00F03BDA">
        <w:t>подрепящи</w:t>
      </w:r>
      <w:proofErr w:type="spellEnd"/>
      <w:r w:rsidRPr="00F03BDA">
        <w:t xml:space="preserve"> Правителството на ОФ, бяха обединени в Съюз на народната младеж (СНМ). На 23 декември Правителството проведе национализация на </w:t>
      </w:r>
      <w:r w:rsidR="00C875B7" w:rsidRPr="00F03BDA">
        <w:t>всички частни</w:t>
      </w:r>
      <w:r w:rsidRPr="00F03BDA">
        <w:t xml:space="preserve"> предприятия в страната, а на 5 март 1948  г. и на по-голямата част от частната собственост, предимно жилищ</w:t>
      </w:r>
      <w:r w:rsidR="001105E2" w:rsidRPr="00F03BDA">
        <w:t>н</w:t>
      </w:r>
      <w:r w:rsidRPr="00F03BDA">
        <w:t>а.</w:t>
      </w:r>
    </w:p>
    <w:p w14:paraId="458A189D" w14:textId="77777777" w:rsidR="000C1925" w:rsidRPr="00F03BDA" w:rsidRDefault="00296BD7" w:rsidP="00B962D1">
      <w:r w:rsidRPr="00F03BDA">
        <w:t>Няколко дни преди това получих писмо от брат си</w:t>
      </w:r>
      <w:r w:rsidR="000B134F" w:rsidRPr="00F03BDA">
        <w:t>, кой</w:t>
      </w:r>
      <w:r w:rsidR="001105E2" w:rsidRPr="00F03BDA">
        <w:t>то дослужваше казармата</w:t>
      </w:r>
      <w:r w:rsidR="000B134F" w:rsidRPr="00F03BDA">
        <w:t xml:space="preserve"> като фелтфебел-школник, в поделението в Момчилград. В него ми съобщаваше, че се е сгодил за някакво момиче, железничарска щерка. Според него тя била „доста тлъст кокал”. Беше забравил обаче, че е без професия, на 21 години и само женитба му е необходима, предвид икономическото състояние на семейството ни. Баща ми не одобрил сватбата. От</w:t>
      </w:r>
      <w:r w:rsidR="000B48D8" w:rsidRPr="00F03BDA">
        <w:t>говорих му, че и аз не съм съгласен</w:t>
      </w:r>
      <w:r w:rsidR="000B134F" w:rsidRPr="00F03BDA">
        <w:t>, но като се върна в Стара Загора ще говоря с баща ни.</w:t>
      </w:r>
    </w:p>
    <w:p w14:paraId="5DDF1247" w14:textId="77777777" w:rsidR="000C1925" w:rsidRPr="00F03BDA" w:rsidRDefault="000B134F" w:rsidP="00B962D1">
      <w:r w:rsidRPr="00F03BDA">
        <w:t>На 29 декемв</w:t>
      </w:r>
      <w:r w:rsidR="000B48D8" w:rsidRPr="00F03BDA">
        <w:t>ри се върнах и заварих баща ми назначен за директор на Н</w:t>
      </w:r>
      <w:r w:rsidRPr="00F03BDA">
        <w:t>ационалната гипсова фабрика в Раднево, до тогава собственост на братя Делийски. Ма</w:t>
      </w:r>
      <w:r w:rsidR="000B48D8" w:rsidRPr="00F03BDA">
        <w:t>йка ми</w:t>
      </w:r>
      <w:r w:rsidRPr="00F03BDA">
        <w:t xml:space="preserve"> показа телеграмата от брат ми, с която </w:t>
      </w:r>
      <w:r w:rsidR="000B48D8" w:rsidRPr="00F03BDA">
        <w:t>той им съобщил бъдещите му</w:t>
      </w:r>
      <w:r w:rsidRPr="00F03BDA">
        <w:t xml:space="preserve"> намерения: „Сгодих се! Отговорете, приемате ли ме с годеницата?”. На това, баща ми веднага отговаря: „Не те приемам!”.</w:t>
      </w:r>
    </w:p>
    <w:p w14:paraId="51CD266D" w14:textId="77777777" w:rsidR="000C1925" w:rsidRPr="00F03BDA" w:rsidRDefault="000B134F" w:rsidP="00B962D1">
      <w:r w:rsidRPr="00F03BDA">
        <w:t xml:space="preserve"> На 30 декември отидох при баща ми в Раднево и водих доста труде</w:t>
      </w:r>
      <w:r w:rsidR="000B48D8" w:rsidRPr="00F03BDA">
        <w:t>н разговор</w:t>
      </w:r>
      <w:r w:rsidRPr="00F03BDA">
        <w:t>. Следваше</w:t>
      </w:r>
      <w:r w:rsidR="000B48D8" w:rsidRPr="00F03BDA">
        <w:t xml:space="preserve"> да го убеждавам в нещо, в което</w:t>
      </w:r>
      <w:r w:rsidRPr="00F03BDA">
        <w:t xml:space="preserve"> и аз съм на неговото мнение. Накрая обеща да ми даде отговор </w:t>
      </w:r>
      <w:r w:rsidRPr="00F03BDA">
        <w:lastRenderedPageBreak/>
        <w:t xml:space="preserve">след Нова година. </w:t>
      </w:r>
      <w:r w:rsidR="005778D5" w:rsidRPr="00F03BDA">
        <w:t>Заедно с него отидохме в Стара За</w:t>
      </w:r>
      <w:r w:rsidR="000B48D8" w:rsidRPr="00F03BDA">
        <w:t>гора при майка ми и</w:t>
      </w:r>
      <w:r w:rsidR="005778D5" w:rsidRPr="00F03BDA">
        <w:t xml:space="preserve"> посрещнахме Новата 1948 г.</w:t>
      </w:r>
    </w:p>
    <w:p w14:paraId="46480E5F" w14:textId="77777777" w:rsidR="000C1925" w:rsidRPr="00F03BDA" w:rsidRDefault="005778D5" w:rsidP="00B962D1">
      <w:r w:rsidRPr="00F03BDA">
        <w:t>Преди баща ми да се върне на работа, той даде съгласието си да приеме брат ми с жена му вкъщи. Той пристигна на 10 януари с жена си – Златка. На 14 януари сключиха граждански брак, в мн</w:t>
      </w:r>
      <w:r w:rsidR="00A30C7B" w:rsidRPr="00F03BDA">
        <w:t>ого скромна обстановка, но</w:t>
      </w:r>
      <w:r w:rsidRPr="00F03BDA">
        <w:t xml:space="preserve"> баща ми не присъства. На 18 януари младото семейство се завърна в Момчилград, където бащата на булката обещал да намери работа за брат ми. Покрай тези събития изгубих 20 дни и чак на 1 януари започнах подготовка за изпита по „Градинарство”.</w:t>
      </w:r>
      <w:r w:rsidR="001E0E0C" w:rsidRPr="00F03BDA">
        <w:t xml:space="preserve"> На изтеглените въпроси отговорих много добре, но професорът ми зададе няколко допълнителни въпроса, на един от които направих засечка. Тогава той ми каза, че няма да ми пише бележка, да почета още и отново да се явя, тъй като заслужавам по-висока оценка. Той имаше такава практика при изпитите си. За пръв път шансът ми изневери. Само Марин беше доволен, защото и на мен ми извили дъното най-после.</w:t>
      </w:r>
    </w:p>
    <w:p w14:paraId="555C2621" w14:textId="77777777" w:rsidR="000C1925" w:rsidRPr="00F03BDA" w:rsidRDefault="001E0E0C" w:rsidP="00B962D1">
      <w:r w:rsidRPr="00F03BDA">
        <w:t>На 10 февруари започна 8-ми</w:t>
      </w:r>
      <w:r w:rsidR="00A30C7B" w:rsidRPr="00F03BDA">
        <w:t>ят</w:t>
      </w:r>
      <w:r w:rsidRPr="00F03BDA">
        <w:t>, последен семестър от следването ми. Имах още 8 месеца от определеният срок, за да завърша. Надявах се, че ще успея, защото синузитът ми не се беше обаждал. Продължих да прилагам личният си режим и начинът си на подготовка за следващите изпити. Всяка вече</w:t>
      </w:r>
      <w:r w:rsidR="00A30C7B" w:rsidRPr="00F03BDA">
        <w:t>р</w:t>
      </w:r>
      <w:r w:rsidRPr="00F03BDA">
        <w:t xml:space="preserve"> с Тенко се събирахме и по два часа се подготвяхме по изпита по френски език. От средата на февруари имахме отопление и имах време да започна да работя и по дипломната си работа на тема: „Влияние на </w:t>
      </w:r>
      <w:proofErr w:type="spellStart"/>
      <w:r w:rsidRPr="00F03BDA">
        <w:t>картичините</w:t>
      </w:r>
      <w:proofErr w:type="spellEnd"/>
      <w:r w:rsidRPr="00F03BDA">
        <w:t xml:space="preserve"> за подобрение структурата на чернозем-</w:t>
      </w:r>
      <w:proofErr w:type="spellStart"/>
      <w:r w:rsidRPr="00F03BDA">
        <w:t>смолниците</w:t>
      </w:r>
      <w:proofErr w:type="spellEnd"/>
      <w:r w:rsidRPr="00F03BDA">
        <w:t xml:space="preserve"> в Софийското поле”. През есента на 1947 г. </w:t>
      </w:r>
      <w:r w:rsidR="00793FD6" w:rsidRPr="00F03BDA">
        <w:t>и пролетта на 1948 г. посетих някои от землищата на няколко селища покрай София, посочени ми от проф. Странски, който ми зададе и темата.</w:t>
      </w:r>
    </w:p>
    <w:p w14:paraId="4B2FB51A" w14:textId="77777777" w:rsidR="000C1925" w:rsidRPr="00F03BDA" w:rsidRDefault="00793FD6" w:rsidP="00B962D1">
      <w:r w:rsidRPr="00F03BDA">
        <w:t xml:space="preserve">През февруари вкъщи се </w:t>
      </w:r>
      <w:proofErr w:type="spellStart"/>
      <w:r w:rsidRPr="00F03BDA">
        <w:t>завръна</w:t>
      </w:r>
      <w:proofErr w:type="spellEnd"/>
      <w:r w:rsidRPr="00F03BDA">
        <w:t xml:space="preserve"> бр</w:t>
      </w:r>
      <w:r w:rsidR="00A30C7B" w:rsidRPr="00F03BDA">
        <w:t>ат ми и семейството му, които бяха</w:t>
      </w:r>
      <w:r w:rsidRPr="00F03BDA">
        <w:t xml:space="preserve"> без работа и баща ми пое и неговата издръжка</w:t>
      </w:r>
      <w:r w:rsidR="00A30C7B" w:rsidRPr="00F03BDA">
        <w:t>.</w:t>
      </w:r>
      <w:r w:rsidRPr="00F03BDA">
        <w:t xml:space="preserve"> Брат ми се настани вкъщи с жена си, а баща ми и майка ми се изнесоха да живеят в Раднево, в една от стаите на Гипсова фабрика.</w:t>
      </w:r>
    </w:p>
    <w:p w14:paraId="00437C9E" w14:textId="77777777" w:rsidR="000C1925" w:rsidRPr="00F03BDA" w:rsidRDefault="00793FD6" w:rsidP="00B962D1">
      <w:r w:rsidRPr="00F03BDA">
        <w:t>От пролетта на 1948 г. МЗ активизира дейността си за създаване на Трудово-кооперативни земеделски стопанства (ТКЗС), по подобие на съществуващите вече няколко у нас преди 09.09.1945 г. Финансово те се подпомагаха от съществуващите по селата кред</w:t>
      </w:r>
      <w:r w:rsidR="00A30C7B" w:rsidRPr="00F03BDA">
        <w:t>итни кооперации. От държавните фондови земи се създаваха и</w:t>
      </w:r>
      <w:r w:rsidRPr="00F03BDA">
        <w:t xml:space="preserve"> нови Държавни земеделски стопанства. За всички тях бяха необходими още специалисти-</w:t>
      </w:r>
      <w:proofErr w:type="spellStart"/>
      <w:r w:rsidRPr="00F03BDA">
        <w:t>агрономи.</w:t>
      </w:r>
      <w:r w:rsidR="00A30C7B" w:rsidRPr="00F03BDA">
        <w:t>Т</w:t>
      </w:r>
      <w:r w:rsidR="00FB1201" w:rsidRPr="00F03BDA">
        <w:t>ези</w:t>
      </w:r>
      <w:proofErr w:type="spellEnd"/>
      <w:r w:rsidR="00FB1201" w:rsidRPr="00F03BDA">
        <w:t xml:space="preserve"> нови стопанства ни очакваха да завършим и да им помагаме като специалисти. Лично на мен паричните ми средства се изчерпваха, а родителите ми нямаше как да ми помагат. Трябваше да започна да си търся работа възможно най-скоро след завършването.</w:t>
      </w:r>
    </w:p>
    <w:p w14:paraId="38106887" w14:textId="77777777" w:rsidR="00FB1201" w:rsidRPr="00F03BDA" w:rsidRDefault="00FB1201" w:rsidP="00B962D1">
      <w:r w:rsidRPr="00F03BDA">
        <w:t xml:space="preserve">През април взех с четворки изпитите по „Лозарство” при проф. А. Попов и по „Еволюция на природата” при проф. Д. Костов. На 15 май успях да взема и „Градинарството” с четворка. Вече можех да насоча вниманието си към изпитите от последната година. Отново обаче бях определен да бъда бригадир през лятото, но по искане на МЗ, всички абсолвенти-агрономи бяхме освободени. </w:t>
      </w:r>
    </w:p>
    <w:p w14:paraId="6886E68C" w14:textId="77777777" w:rsidR="00DE2BC4" w:rsidRPr="00F03BDA" w:rsidRDefault="00DE2BC4" w:rsidP="00B962D1"/>
    <w:p w14:paraId="1A47797B" w14:textId="77777777" w:rsidR="000C1925" w:rsidRPr="00F03BDA" w:rsidRDefault="00A30C7B" w:rsidP="00B962D1">
      <w:r w:rsidRPr="00F03BDA">
        <w:lastRenderedPageBreak/>
        <w:t>Решихме</w:t>
      </w:r>
      <w:r w:rsidR="00DE2BC4" w:rsidRPr="00F03BDA">
        <w:t xml:space="preserve">, че за останалите </w:t>
      </w:r>
      <w:proofErr w:type="spellStart"/>
      <w:r w:rsidR="00DE2BC4" w:rsidRPr="00F03BDA">
        <w:t>изпите</w:t>
      </w:r>
      <w:proofErr w:type="spellEnd"/>
      <w:r w:rsidR="00DE2BC4" w:rsidRPr="00F03BDA">
        <w:t xml:space="preserve"> ще се съберем всички „мамаджии” и ще се подготвим заедно.  По предложение на Ванката, който посещаваше моята квартира и познаваше „</w:t>
      </w:r>
      <w:proofErr w:type="spellStart"/>
      <w:r w:rsidR="00DE2BC4" w:rsidRPr="00F03BDA">
        <w:t>мамаджиите</w:t>
      </w:r>
      <w:proofErr w:type="spellEnd"/>
      <w:r w:rsidR="00DE2BC4" w:rsidRPr="00F03BDA">
        <w:t>”, се обявихме за филиал на МАМ в Агрономическият факултет, а аз като член на ЦК на МАМ бях обявен за ръководител на филиала. Имах и най-подробни записки за изпитите. Ванката беше избран за политич</w:t>
      </w:r>
      <w:r w:rsidRPr="00F03BDA">
        <w:t xml:space="preserve">ески секретар, </w:t>
      </w:r>
      <w:proofErr w:type="spellStart"/>
      <w:r w:rsidRPr="00F03BDA">
        <w:t>Васката</w:t>
      </w:r>
      <w:proofErr w:type="spellEnd"/>
      <w:r w:rsidRPr="00F03BDA">
        <w:t xml:space="preserve"> за зам. п</w:t>
      </w:r>
      <w:r w:rsidR="00DE2BC4" w:rsidRPr="00F03BDA">
        <w:t xml:space="preserve">редседател, а за организационен секретар Цеко Христов. Иван Диков беше обявен за завеждащ снабдяването, а Петър Митров за културен </w:t>
      </w:r>
      <w:proofErr w:type="spellStart"/>
      <w:r w:rsidR="00DE2BC4" w:rsidRPr="00F03BDA">
        <w:t>просветник</w:t>
      </w:r>
      <w:proofErr w:type="spellEnd"/>
      <w:r w:rsidR="00DE2BC4" w:rsidRPr="00F03BDA">
        <w:t xml:space="preserve">. Ганчо Марков беше завеждащ охраната ни. На </w:t>
      </w:r>
      <w:proofErr w:type="spellStart"/>
      <w:r w:rsidR="00DE2BC4" w:rsidRPr="00F03BDA">
        <w:t>Васката</w:t>
      </w:r>
      <w:proofErr w:type="spellEnd"/>
      <w:r w:rsidR="00DE2BC4" w:rsidRPr="00F03BDA">
        <w:t xml:space="preserve"> беше възложена и връзката </w:t>
      </w:r>
      <w:proofErr w:type="spellStart"/>
      <w:r w:rsidR="00DE2BC4" w:rsidRPr="00F03BDA">
        <w:t>сколежките</w:t>
      </w:r>
      <w:proofErr w:type="spellEnd"/>
      <w:r w:rsidR="00DE2BC4" w:rsidRPr="00F03BDA">
        <w:t xml:space="preserve"> ни. Само Антон Христов, който често нарушаваше реда в групата ни, беше обявен за вечен кандидат член на МАМ, без длъжност. Изборното ни заседание беше придружено с много дискусии, смях и закачки. При учението ни обаче, винаги се спазваше много строг ред, който се провеждаше под мое ръководство. Подкрепяха ме Ванката, </w:t>
      </w:r>
      <w:proofErr w:type="spellStart"/>
      <w:r w:rsidR="00DE2BC4" w:rsidRPr="00F03BDA">
        <w:t>Васката</w:t>
      </w:r>
      <w:proofErr w:type="spellEnd"/>
      <w:r w:rsidR="00DE2BC4" w:rsidRPr="00F03BDA">
        <w:t xml:space="preserve"> и Цеко. Четиримата, заедно с Иван Диков, бяхме единно ядро.</w:t>
      </w:r>
      <w:r w:rsidR="00087400" w:rsidRPr="00F03BDA">
        <w:t xml:space="preserve"> Подготвяхме се по моята система на записки.</w:t>
      </w:r>
    </w:p>
    <w:p w14:paraId="430C1762" w14:textId="77777777" w:rsidR="000C1925" w:rsidRPr="00F03BDA" w:rsidRDefault="00087400" w:rsidP="00B962D1">
      <w:r w:rsidRPr="00F03BDA">
        <w:t>До края на следването ни всички във факултета знаеха за нашата МАМ-ска група. Когато ни питаха какво означава, ние им отговаряхме, че е тайна.</w:t>
      </w:r>
    </w:p>
    <w:p w14:paraId="41E9F12E" w14:textId="77777777" w:rsidR="000C1925" w:rsidRPr="00F03BDA" w:rsidRDefault="00087400" w:rsidP="00B962D1">
      <w:r w:rsidRPr="00F03BDA">
        <w:t xml:space="preserve">Първият колективен изпит, групата взе на 20 май по „Овцевъдство” при проф. Р. Балевска. На 23 май се </w:t>
      </w:r>
      <w:proofErr w:type="spellStart"/>
      <w:r w:rsidRPr="00F03BDA">
        <w:t>явиме</w:t>
      </w:r>
      <w:proofErr w:type="spellEnd"/>
      <w:r w:rsidRPr="00F03BDA">
        <w:t xml:space="preserve"> по „ Свиневъдство” при доц. П. Иванов. И двата изпита бяха успешни за всички.</w:t>
      </w:r>
    </w:p>
    <w:p w14:paraId="46D63EBD" w14:textId="77777777" w:rsidR="000C1925" w:rsidRPr="00F03BDA" w:rsidRDefault="00087400" w:rsidP="00B962D1">
      <w:r w:rsidRPr="00F03BDA">
        <w:t>След това от 25 май до 3 юни всички участвахме в екскурзия организирана от факултета, със средства от МЗ. Бяхме две групи от по 80 човека – едната животновъдно, а другата растениевъдно направление. Аз бях при животновъдите.</w:t>
      </w:r>
    </w:p>
    <w:p w14:paraId="2431A803" w14:textId="77777777" w:rsidR="002670BF" w:rsidRPr="00F03BDA" w:rsidRDefault="00616FC8" w:rsidP="00B962D1">
      <w:r w:rsidRPr="00F03BDA">
        <w:t>Докато пътувахме с влака</w:t>
      </w:r>
      <w:r w:rsidR="002670BF" w:rsidRPr="00F03BDA">
        <w:t xml:space="preserve"> МАМ-ска група бяхме най-веселата компания и към нас постоянно се присъединяваха нови колеги. Както винаги започнахме за</w:t>
      </w:r>
      <w:r w:rsidRPr="00F03BDA">
        <w:t>бавната програма с химна и шлагера на МАМ. Ще предам съд</w:t>
      </w:r>
      <w:r w:rsidR="002670BF" w:rsidRPr="00F03BDA">
        <w:t xml:space="preserve">ържанието на </w:t>
      </w:r>
      <w:proofErr w:type="spellStart"/>
      <w:r w:rsidR="002670BF" w:rsidRPr="00F03BDA">
        <w:t>Мам-ският</w:t>
      </w:r>
      <w:proofErr w:type="spellEnd"/>
      <w:r w:rsidR="002670BF" w:rsidRPr="00F03BDA">
        <w:t xml:space="preserve"> шлагер, наречен „Самота”:</w:t>
      </w:r>
    </w:p>
    <w:p w14:paraId="20073C48" w14:textId="77777777" w:rsidR="002670BF" w:rsidRPr="00F03BDA" w:rsidRDefault="002670BF" w:rsidP="002670BF">
      <w:pPr>
        <w:jc w:val="center"/>
        <w:rPr>
          <w:b/>
        </w:rPr>
      </w:pPr>
      <w:r w:rsidRPr="00F03BDA">
        <w:rPr>
          <w:b/>
        </w:rPr>
        <w:t>Самота</w:t>
      </w:r>
    </w:p>
    <w:p w14:paraId="50A04AAE" w14:textId="77777777" w:rsidR="002670BF" w:rsidRPr="00F03BDA" w:rsidRDefault="002670BF" w:rsidP="002670BF">
      <w:pPr>
        <w:jc w:val="center"/>
      </w:pPr>
      <w:r w:rsidRPr="00F03BDA">
        <w:t>Поисках аз да те забравя, уви сърцето ме боли,</w:t>
      </w:r>
    </w:p>
    <w:p w14:paraId="305DDBB7" w14:textId="77777777" w:rsidR="002670BF" w:rsidRPr="00F03BDA" w:rsidRDefault="002670BF" w:rsidP="002670BF">
      <w:pPr>
        <w:jc w:val="center"/>
      </w:pPr>
      <w:r w:rsidRPr="00F03BDA">
        <w:t>Че ти ми беше първа обич и последна ще ми бъдеш ти</w:t>
      </w:r>
      <w:r w:rsidR="00EE54EF" w:rsidRPr="00F03BDA">
        <w:t>.</w:t>
      </w:r>
      <w:r w:rsidRPr="00F03BDA">
        <w:t xml:space="preserve"> (2)</w:t>
      </w:r>
    </w:p>
    <w:p w14:paraId="1BC2C18A" w14:textId="77777777" w:rsidR="002670BF" w:rsidRPr="00F03BDA" w:rsidRDefault="00E50AC1" w:rsidP="002670BF">
      <w:pPr>
        <w:jc w:val="center"/>
      </w:pPr>
      <w:r w:rsidRPr="00F03BDA">
        <w:t>За м</w:t>
      </w:r>
      <w:r w:rsidR="00616FC8" w:rsidRPr="00F03BDA">
        <w:t>ене вече обич няма, за мене</w:t>
      </w:r>
      <w:r w:rsidRPr="00F03BDA">
        <w:t xml:space="preserve"> рози не цъфтят,</w:t>
      </w:r>
    </w:p>
    <w:p w14:paraId="19879E9B" w14:textId="77777777" w:rsidR="000C1925" w:rsidRPr="00F03BDA" w:rsidRDefault="00E50AC1" w:rsidP="002670BF">
      <w:pPr>
        <w:jc w:val="center"/>
      </w:pPr>
      <w:r w:rsidRPr="00F03BDA">
        <w:t>За мене славеят не пее, за мене любовта не грее.</w:t>
      </w:r>
      <w:r w:rsidR="00EE54EF" w:rsidRPr="00F03BDA">
        <w:t xml:space="preserve"> (2)</w:t>
      </w:r>
    </w:p>
    <w:p w14:paraId="02DC6120" w14:textId="77777777" w:rsidR="00E50AC1" w:rsidRPr="00F03BDA" w:rsidRDefault="00E50AC1" w:rsidP="002670BF">
      <w:pPr>
        <w:jc w:val="center"/>
      </w:pPr>
      <w:r w:rsidRPr="00F03BDA">
        <w:t>А как е тежко в живота, без вяра, ласки и любов,</w:t>
      </w:r>
    </w:p>
    <w:p w14:paraId="5B86C0AC" w14:textId="77777777" w:rsidR="00E50AC1" w:rsidRPr="00F03BDA" w:rsidRDefault="00E50AC1" w:rsidP="002670BF">
      <w:pPr>
        <w:jc w:val="center"/>
      </w:pPr>
      <w:r w:rsidRPr="00F03BDA">
        <w:t>Прости не мога да те мраз</w:t>
      </w:r>
      <w:r w:rsidR="00EE54EF" w:rsidRPr="00F03BDA">
        <w:t>я, по тебе страдам и мълча. (2)</w:t>
      </w:r>
    </w:p>
    <w:p w14:paraId="5B9A5B3B" w14:textId="77777777" w:rsidR="00E50AC1" w:rsidRPr="00F03BDA" w:rsidRDefault="00616FC8" w:rsidP="002670BF">
      <w:pPr>
        <w:jc w:val="center"/>
      </w:pPr>
      <w:r w:rsidRPr="00F03BDA">
        <w:t>И някой ден</w:t>
      </w:r>
      <w:r w:rsidR="00E50AC1" w:rsidRPr="00F03BDA">
        <w:t xml:space="preserve"> в живота, на другарка ти ще подариш, </w:t>
      </w:r>
    </w:p>
    <w:p w14:paraId="4BAAC19F" w14:textId="77777777" w:rsidR="000C1925" w:rsidRPr="00F03BDA" w:rsidRDefault="00E50AC1" w:rsidP="002670BF">
      <w:pPr>
        <w:jc w:val="center"/>
      </w:pPr>
      <w:r w:rsidRPr="00F03BDA">
        <w:t>Другарка лесно ще намериш, другарка да, но не душа</w:t>
      </w:r>
      <w:r w:rsidR="00EE54EF" w:rsidRPr="00F03BDA">
        <w:t>. (2)</w:t>
      </w:r>
    </w:p>
    <w:p w14:paraId="70D2CCC5" w14:textId="77777777" w:rsidR="00E50AC1" w:rsidRPr="00F03BDA" w:rsidRDefault="00616FC8" w:rsidP="002670BF">
      <w:pPr>
        <w:jc w:val="center"/>
      </w:pPr>
      <w:r w:rsidRPr="00F03BDA">
        <w:lastRenderedPageBreak/>
        <w:t>На пролет розите цъф</w:t>
      </w:r>
      <w:r w:rsidR="00E50AC1" w:rsidRPr="00F03BDA">
        <w:t>тяха и славей пееше до нас</w:t>
      </w:r>
      <w:r w:rsidR="00EE54EF" w:rsidRPr="00F03BDA">
        <w:t>,</w:t>
      </w:r>
    </w:p>
    <w:p w14:paraId="6206A3DD" w14:textId="77777777" w:rsidR="000C1925" w:rsidRPr="00F03BDA" w:rsidRDefault="00EE54EF" w:rsidP="002670BF">
      <w:pPr>
        <w:jc w:val="center"/>
      </w:pPr>
      <w:r w:rsidRPr="00F03BDA">
        <w:t>Ний любихме се безпределно и целувахме се до захлас. (2)</w:t>
      </w:r>
    </w:p>
    <w:p w14:paraId="33C950B1" w14:textId="77777777" w:rsidR="00EE54EF" w:rsidRPr="00F03BDA" w:rsidRDefault="00616FC8" w:rsidP="002670BF">
      <w:pPr>
        <w:jc w:val="center"/>
      </w:pPr>
      <w:r w:rsidRPr="00F03BDA">
        <w:t xml:space="preserve">На есен славеят </w:t>
      </w:r>
      <w:proofErr w:type="spellStart"/>
      <w:r w:rsidRPr="00F03BDA">
        <w:t>отлитна</w:t>
      </w:r>
      <w:proofErr w:type="spellEnd"/>
      <w:r w:rsidR="00EE54EF" w:rsidRPr="00F03BDA">
        <w:t xml:space="preserve"> и отиде надалеч, </w:t>
      </w:r>
    </w:p>
    <w:p w14:paraId="4D29765C" w14:textId="77777777" w:rsidR="00EE54EF" w:rsidRPr="00F03BDA" w:rsidRDefault="00EE54EF" w:rsidP="002670BF">
      <w:pPr>
        <w:jc w:val="center"/>
      </w:pPr>
      <w:r w:rsidRPr="00F03BDA">
        <w:t>И аз останах сам самотен, с еднички спомени по теб. (2)</w:t>
      </w:r>
    </w:p>
    <w:p w14:paraId="4AAE7C04" w14:textId="77777777" w:rsidR="000C1925" w:rsidRPr="00F03BDA" w:rsidRDefault="000C1925" w:rsidP="002670BF">
      <w:pPr>
        <w:jc w:val="center"/>
      </w:pPr>
    </w:p>
    <w:p w14:paraId="22D88211" w14:textId="77777777" w:rsidR="00EE54EF" w:rsidRPr="00F03BDA" w:rsidRDefault="00EE54EF" w:rsidP="00EE54EF">
      <w:r w:rsidRPr="00F03BDA">
        <w:t xml:space="preserve"> Краткият текст на химна на МАМ беше: </w:t>
      </w:r>
    </w:p>
    <w:p w14:paraId="67028D21" w14:textId="77777777" w:rsidR="00EE54EF" w:rsidRPr="00F03BDA" w:rsidRDefault="00EE54EF" w:rsidP="00EE54EF">
      <w:pPr>
        <w:jc w:val="center"/>
      </w:pPr>
      <w:r w:rsidRPr="00F03BDA">
        <w:t xml:space="preserve">Ний мамаджии славни сме на 20-ти век, </w:t>
      </w:r>
    </w:p>
    <w:p w14:paraId="67ED2BB7" w14:textId="77777777" w:rsidR="000C1925" w:rsidRPr="00F03BDA" w:rsidRDefault="00EE54EF" w:rsidP="00EE54EF">
      <w:pPr>
        <w:jc w:val="center"/>
      </w:pPr>
      <w:r w:rsidRPr="00F03BDA">
        <w:t>И всички единни сме да вървим напред.</w:t>
      </w:r>
    </w:p>
    <w:p w14:paraId="10B2E792" w14:textId="77777777" w:rsidR="00EE54EF" w:rsidRPr="00F03BDA" w:rsidRDefault="00EE54EF" w:rsidP="00EE54EF">
      <w:pPr>
        <w:jc w:val="center"/>
      </w:pPr>
      <w:r w:rsidRPr="00F03BDA">
        <w:t xml:space="preserve">И чуем ли ние где има МАМ, </w:t>
      </w:r>
    </w:p>
    <w:p w14:paraId="3A6A8895" w14:textId="77777777" w:rsidR="00EE54EF" w:rsidRPr="00F03BDA" w:rsidRDefault="00EE54EF" w:rsidP="00EE54EF">
      <w:pPr>
        <w:jc w:val="center"/>
      </w:pPr>
      <w:r w:rsidRPr="00F03BDA">
        <w:t>Бързо готови сме да отидем там.</w:t>
      </w:r>
    </w:p>
    <w:p w14:paraId="24068CFB" w14:textId="77777777" w:rsidR="000C1925" w:rsidRPr="00F03BDA" w:rsidRDefault="000C1925" w:rsidP="00541C6C"/>
    <w:p w14:paraId="2A5B2C49" w14:textId="77777777" w:rsidR="000C1925" w:rsidRPr="00F03BDA" w:rsidRDefault="00616FC8" w:rsidP="00541C6C">
      <w:r w:rsidRPr="00F03BDA">
        <w:t>Заради текста на нашият</w:t>
      </w:r>
      <w:r w:rsidR="00541C6C" w:rsidRPr="00F03BDA">
        <w:t xml:space="preserve"> шлагер, доста от колежките ни считаха за самотници. Това се подкрепяше и от становището ни, че всяка трайна връзка с момичета, води до „</w:t>
      </w:r>
      <w:proofErr w:type="spellStart"/>
      <w:r w:rsidR="00541C6C" w:rsidRPr="00F03BDA">
        <w:t>мамосването</w:t>
      </w:r>
      <w:proofErr w:type="spellEnd"/>
      <w:r w:rsidR="00541C6C" w:rsidRPr="00F03BDA">
        <w:t>” ни от тях, което можеше да доведе до разделяне на групата ни и провали на изпитите. Бяхме решили, че чак след приключване на следването ще мислим за семейства.</w:t>
      </w:r>
    </w:p>
    <w:p w14:paraId="06BEC1B8" w14:textId="77777777" w:rsidR="000C1925" w:rsidRPr="00F03BDA" w:rsidRDefault="00541C6C" w:rsidP="00541C6C">
      <w:r w:rsidRPr="00F03BDA">
        <w:t>Пристигнахме в ДЗС „</w:t>
      </w:r>
      <w:proofErr w:type="spellStart"/>
      <w:r w:rsidRPr="00F03BDA">
        <w:t>Клементина</w:t>
      </w:r>
      <w:proofErr w:type="spellEnd"/>
      <w:r w:rsidRPr="00F03BDA">
        <w:t>” край Плевен. Там колегите от стопанството ни заведоха при конете си. Те бяха от известните породи англо-арабски (</w:t>
      </w:r>
      <w:proofErr w:type="spellStart"/>
      <w:r w:rsidRPr="00F03BDA">
        <w:t>гидрани</w:t>
      </w:r>
      <w:proofErr w:type="spellEnd"/>
      <w:r w:rsidRPr="00F03BDA">
        <w:t xml:space="preserve">) коне и от породата </w:t>
      </w:r>
      <w:proofErr w:type="spellStart"/>
      <w:r w:rsidRPr="00F03BDA">
        <w:t>нонуис</w:t>
      </w:r>
      <w:proofErr w:type="spellEnd"/>
      <w:r w:rsidRPr="00F03BDA">
        <w:t>. Демонстрираха ни ги, впрегнати в двуколки. Останалите ферми с овце, свине и крави бяха на посредствено ниво. Материалната им база беше много добра, имаха голямо общежитие, столова и жилищни сгради.</w:t>
      </w:r>
    </w:p>
    <w:p w14:paraId="5F1A511C" w14:textId="77777777" w:rsidR="000C1925" w:rsidRPr="00F03BDA" w:rsidRDefault="00B16EE6" w:rsidP="00541C6C">
      <w:r w:rsidRPr="00F03BDA">
        <w:t>На следващият ден разгледахме историческите забележителности на Плевен. После ни закараха да видим ТКЗС-то на село Згалево, което беше основано през 1939 г. и беше едно от най-добрите в страната. Късно вечерта потеглихме за гара Шумен, където пристигнахме по съмнало.</w:t>
      </w:r>
    </w:p>
    <w:p w14:paraId="0FA691E4" w14:textId="4C03DF9B" w:rsidR="000C1925" w:rsidRPr="00F03BDA" w:rsidRDefault="00B16EE6" w:rsidP="00541C6C">
      <w:r w:rsidRPr="00F03BDA">
        <w:t xml:space="preserve">От ДЗС „Кабиюк” дойдоха да ни извозят с четири камиона. Стопанството ни съществуваше още от преди Освобождението ни от турско робство и </w:t>
      </w:r>
      <w:r w:rsidR="00921A1A" w:rsidRPr="00F03BDA">
        <w:t xml:space="preserve">беше </w:t>
      </w:r>
      <w:r w:rsidRPr="00F03BDA">
        <w:t xml:space="preserve">известно и в чужбина с чистокръвните си арабски коне. При </w:t>
      </w:r>
      <w:proofErr w:type="spellStart"/>
      <w:r w:rsidRPr="00F03BDA">
        <w:t>предвижването</w:t>
      </w:r>
      <w:proofErr w:type="spellEnd"/>
      <w:r w:rsidRPr="00F03BDA">
        <w:t xml:space="preserve"> си до него, преминахме покрай огромни зелени ливади и изкласили ниви, из които пасяха стада овце и коне. Наблюдавайки тази красива панорама, изпитвах задоволство от избраната </w:t>
      </w:r>
      <w:proofErr w:type="spellStart"/>
      <w:r w:rsidRPr="00F03BDA">
        <w:t>агрономска</w:t>
      </w:r>
      <w:proofErr w:type="spellEnd"/>
      <w:r w:rsidRPr="00F03BDA">
        <w:t xml:space="preserve"> професия. При пристигането ни бяхме гостени  с обилна закуска. За ДЗС-</w:t>
      </w:r>
      <w:proofErr w:type="spellStart"/>
      <w:r w:rsidRPr="00F03BDA">
        <w:t>таат</w:t>
      </w:r>
      <w:proofErr w:type="spellEnd"/>
      <w:r w:rsidRPr="00F03BDA">
        <w:t xml:space="preserve"> не важеше </w:t>
      </w:r>
      <w:proofErr w:type="spellStart"/>
      <w:r w:rsidRPr="00F03BDA">
        <w:t>купоннта</w:t>
      </w:r>
      <w:proofErr w:type="spellEnd"/>
      <w:r w:rsidRPr="00F03BDA">
        <w:t xml:space="preserve"> система за хранителните стоки и имаха задължителни държавни доставки. Тук отделихме време да се запознаем с чистокръвните арабски потомци на жребците: Паганини, Контур и Бебе. После ни показаха, внесеното наскоро </w:t>
      </w:r>
      <w:r w:rsidR="008B1967" w:rsidRPr="00F03BDA">
        <w:t>от Съюза стадо караку</w:t>
      </w:r>
      <w:r w:rsidR="0073218F" w:rsidRPr="00F03BDA">
        <w:t>лски овце.</w:t>
      </w:r>
    </w:p>
    <w:p w14:paraId="04378ED4" w14:textId="77777777" w:rsidR="000C1925" w:rsidRPr="00F03BDA" w:rsidRDefault="008B1967" w:rsidP="00541C6C">
      <w:r w:rsidRPr="00F03BDA">
        <w:lastRenderedPageBreak/>
        <w:t>На следващата сутрин, с камиони ни извозиха до Мадарският конник. После от гара Мадара потеглихме за Варна, където бяхме настанени в няколко хотела. За първи път бях в Морската ни столица и градът много ми хареса. С градският транспорт отидохме до летовището „Св. Константин”. Понеже никой не носеше плувки, ние от „</w:t>
      </w:r>
      <w:proofErr w:type="spellStart"/>
      <w:r w:rsidRPr="00F03BDA">
        <w:t>мамската</w:t>
      </w:r>
      <w:proofErr w:type="spellEnd"/>
      <w:r w:rsidRPr="00F03BDA">
        <w:t>” група се къпахме чисто голи, а колежките ни гледаха отдалеч. За първи път се къпех в море. Забелязах, че в него се плува по-леко, отколкото в речни води.</w:t>
      </w:r>
    </w:p>
    <w:p w14:paraId="626F1AED" w14:textId="77777777" w:rsidR="000C1925" w:rsidRPr="00F03BDA" w:rsidRDefault="008B1967" w:rsidP="00541C6C">
      <w:r w:rsidRPr="00F03BDA">
        <w:t>На следващият 29 май, с корабче ходихме до Двореца в град Балчик, където разгледахме парка с тропически растения, някога собственост на кралицата на Румъния. От там с камиони ни извозиха до ДЗС „Стефан Караджа”. То беше ново и не добре организирано държавно стопанство. Толкова обилно ни гостиха, че „</w:t>
      </w:r>
      <w:proofErr w:type="spellStart"/>
      <w:r w:rsidRPr="00F03BDA">
        <w:t>мамаджиите</w:t>
      </w:r>
      <w:proofErr w:type="spellEnd"/>
      <w:r w:rsidRPr="00F03BDA">
        <w:t>” успяхме да се запасим и за из път. Вечерта със същото корабче се завърнахме във Варна, като пътувахме с една група ученички от Селско-стопанския техникум в Карнобат. Грозев успя да запише на всички адресите</w:t>
      </w:r>
      <w:r w:rsidR="00290DE1" w:rsidRPr="00F03BDA">
        <w:t>, за което беше провъзгласен за герой на МАМ както и правото да ползва адресите на най-хубавите от тях. С друго корабче отидохме да вечеряме в ресторанта на нос Галата.</w:t>
      </w:r>
    </w:p>
    <w:p w14:paraId="5B68F3FA" w14:textId="77777777" w:rsidR="000C1925" w:rsidRPr="00F03BDA" w:rsidRDefault="00290DE1" w:rsidP="00541C6C">
      <w:r w:rsidRPr="00F03BDA">
        <w:t>На 30 май през целият ден бяхме във Варна и обикаляхме по плажовете там. Вечерта потеглихме с нощният влак за Русе. За да забавляваме колегите си, проведохме научна конференция на тема: „Ролята на жената за провалянето на мъжа”. Докладът изнесох аз, като за пример посочих няколко такива отклонения на И. Славков с колежки. Тогава П. Митров поиска Славков да бъде осъден, защото нарушенията му се виждали от червилото по устните му и една от неговите бузи. Имаше обжалване, но все пак беше осъден. Това театро</w:t>
      </w:r>
      <w:r w:rsidR="001231CB" w:rsidRPr="00F03BDA">
        <w:t xml:space="preserve"> събра в купето почти всички колеги, които се смяха много.</w:t>
      </w:r>
    </w:p>
    <w:p w14:paraId="64649DA7" w14:textId="77777777" w:rsidR="000C1925" w:rsidRPr="00F03BDA" w:rsidRDefault="00921A1A" w:rsidP="00541C6C">
      <w:r w:rsidRPr="00F03BDA">
        <w:t>На 31 май спряхме на „О</w:t>
      </w:r>
      <w:r w:rsidR="001231CB" w:rsidRPr="00F03BDA">
        <w:t xml:space="preserve">питна станция – Образцов чифлик”, южно от Русе. Това беше най-старото стопанство в страната, в което беше и първата наша </w:t>
      </w:r>
      <w:proofErr w:type="spellStart"/>
      <w:r w:rsidR="001231CB" w:rsidRPr="00F03BDA">
        <w:t>зеледелска</w:t>
      </w:r>
      <w:proofErr w:type="spellEnd"/>
      <w:r w:rsidR="001231CB" w:rsidRPr="00F03BDA">
        <w:t xml:space="preserve"> гимназия. Посрещнаха ни специалисти и учители, които ни запознаха със селекционната работа по зърнените култури там, както и с дейността в училището. Нощувахме в общежитието, където изкарахме приятна вечер в компанията на ученички от Земеделският техникум в Хасково. На следващият ден обиколихме забележителностите на град Русе, като успях да посетя и фронтовият си другар Кирил Паскалев, с когото бях в Зеленау, Австрия. Заедно с Г. Марков ходихме и до домът на Иван </w:t>
      </w:r>
      <w:proofErr w:type="spellStart"/>
      <w:r w:rsidR="001231CB" w:rsidRPr="00F03BDA">
        <w:t>Самунев</w:t>
      </w:r>
      <w:proofErr w:type="spellEnd"/>
      <w:r w:rsidR="001231CB" w:rsidRPr="00F03BDA">
        <w:t xml:space="preserve"> (</w:t>
      </w:r>
      <w:proofErr w:type="spellStart"/>
      <w:r w:rsidR="001231CB" w:rsidRPr="00F03BDA">
        <w:t>Ножара</w:t>
      </w:r>
      <w:proofErr w:type="spellEnd"/>
      <w:r w:rsidR="001231CB" w:rsidRPr="00F03BDA">
        <w:t xml:space="preserve">), </w:t>
      </w:r>
      <w:proofErr w:type="spellStart"/>
      <w:r w:rsidR="001231CB" w:rsidRPr="00F03BDA">
        <w:t>партизан</w:t>
      </w:r>
      <w:proofErr w:type="spellEnd"/>
      <w:r w:rsidR="001231CB" w:rsidRPr="00F03BDA">
        <w:t xml:space="preserve"> от Стара Загора. Вечерта потеглихме за Враца.</w:t>
      </w:r>
    </w:p>
    <w:p w14:paraId="0300F5B9" w14:textId="77777777" w:rsidR="000C1925" w:rsidRPr="00F03BDA" w:rsidRDefault="001231CB" w:rsidP="00541C6C">
      <w:r w:rsidRPr="00F03BDA">
        <w:t>На 2 юни прист</w:t>
      </w:r>
      <w:r w:rsidR="00921A1A" w:rsidRPr="00F03BDA">
        <w:t>игнахме за тържествата в центърът</w:t>
      </w:r>
      <w:r w:rsidRPr="00F03BDA">
        <w:t xml:space="preserve"> на града, по случай гибелта на Христо Ботев на връх Вола. След това посетихме ДЗС-то северно от града</w:t>
      </w:r>
      <w:r w:rsidR="00B35BD8" w:rsidRPr="00F03BDA">
        <w:t xml:space="preserve">. Там бяхме заедно с екскурзиантки от полу-висшият земеделски институт – Пазарджик, с които беше и </w:t>
      </w:r>
      <w:proofErr w:type="spellStart"/>
      <w:r w:rsidR="00B35BD8" w:rsidRPr="00F03BDA">
        <w:t>Анчето</w:t>
      </w:r>
      <w:proofErr w:type="spellEnd"/>
      <w:r w:rsidR="00B35BD8" w:rsidRPr="00F03BDA">
        <w:t xml:space="preserve">, сестрата на Христо Пеев. След запознаване с дейността на ДЗС-то и последвала забавна нощ, на другият ден </w:t>
      </w:r>
      <w:proofErr w:type="spellStart"/>
      <w:r w:rsidR="00B35BD8" w:rsidRPr="00F03BDA">
        <w:t>потеглегхме</w:t>
      </w:r>
      <w:proofErr w:type="spellEnd"/>
      <w:r w:rsidR="00B35BD8" w:rsidRPr="00F03BDA">
        <w:t xml:space="preserve"> за София. „</w:t>
      </w:r>
      <w:proofErr w:type="spellStart"/>
      <w:r w:rsidR="00B35BD8" w:rsidRPr="00F03BDA">
        <w:t>Мамаджиите</w:t>
      </w:r>
      <w:proofErr w:type="spellEnd"/>
      <w:r w:rsidR="00B35BD8" w:rsidRPr="00F03BDA">
        <w:t>” изнесохме прощален концерт-забава, с който завърши нашата екскурзия.</w:t>
      </w:r>
    </w:p>
    <w:p w14:paraId="56DF7CD1" w14:textId="77777777" w:rsidR="000C1925" w:rsidRPr="00F03BDA" w:rsidRDefault="00B35BD8" w:rsidP="00541C6C">
      <w:r w:rsidRPr="00F03BDA">
        <w:t>На 4 юни продължихме сбирките си по подготовка за изпитите. Започнахме с „Научна философия” при проф. С. Гановски, по това време Минист</w:t>
      </w:r>
      <w:r w:rsidR="00921A1A" w:rsidRPr="00F03BDA">
        <w:t>ър на външните работи. Вече има</w:t>
      </w:r>
      <w:r w:rsidRPr="00F03BDA">
        <w:t>хме определена подготовка и познания за марксизма от изп</w:t>
      </w:r>
      <w:r w:rsidR="00921A1A" w:rsidRPr="00F03BDA">
        <w:t>ита по „Земеделска икономика” пр</w:t>
      </w:r>
      <w:r w:rsidRPr="00F03BDA">
        <w:t xml:space="preserve">и проф. </w:t>
      </w:r>
      <w:r w:rsidRPr="00F03BDA">
        <w:lastRenderedPageBreak/>
        <w:t xml:space="preserve">П. </w:t>
      </w:r>
      <w:proofErr w:type="spellStart"/>
      <w:r w:rsidRPr="00F03BDA">
        <w:t>Кунин</w:t>
      </w:r>
      <w:proofErr w:type="spellEnd"/>
      <w:r w:rsidRPr="00F03BDA">
        <w:t xml:space="preserve">. </w:t>
      </w:r>
      <w:proofErr w:type="spellStart"/>
      <w:r w:rsidRPr="00F03BDA">
        <w:t>Че</w:t>
      </w:r>
      <w:r w:rsidR="00921A1A" w:rsidRPr="00F03BDA">
        <w:t>т</w:t>
      </w:r>
      <w:r w:rsidRPr="00F03BDA">
        <w:t>йки</w:t>
      </w:r>
      <w:proofErr w:type="spellEnd"/>
      <w:r w:rsidRPr="00F03BDA">
        <w:t xml:space="preserve"> по учебника на проф. Я. Моллов, ние правехме сравнения между дребното и у</w:t>
      </w:r>
      <w:r w:rsidR="00FA3E18" w:rsidRPr="00F03BDA">
        <w:t>едреното земеделие, при условията на пазарна икономика, сравнявайки с това, което беше в Съветският съюз. Често спорихме за възможностите на частно-капиталистическото земеделие, в сравнение с държавно-плановото. Като ученици в гимназията</w:t>
      </w:r>
      <w:r w:rsidR="00921A1A" w:rsidRPr="00F03BDA">
        <w:t xml:space="preserve">, </w:t>
      </w:r>
      <w:r w:rsidR="00FA3E18" w:rsidRPr="00F03BDA">
        <w:t>цар Борис 3-ти, като Сталин в тези лекции, ни се представяше като най-умният и гениален Обединител на нацията. В същото време той одобряваше с подписът си смъртните присъди на много учени и способни българи, както и Сталин в периода 1937-39 г. в Съветският съюз. Професор С. Гановски ни обясняваше, че е нужно да се възвеличава Сталин, поради ниското културно ниво на отделните републики в СССР</w:t>
      </w:r>
      <w:r w:rsidR="00980429" w:rsidRPr="00F03BDA">
        <w:t>, за да могат да се заменят старите култове на техните царе, църковни и държавни ръководители. Това се налагало само на този етап от строителството на социализма.</w:t>
      </w:r>
    </w:p>
    <w:p w14:paraId="56C44A20" w14:textId="77777777" w:rsidR="00980429" w:rsidRPr="00F03BDA" w:rsidRDefault="00980429" w:rsidP="00541C6C">
      <w:r w:rsidRPr="00F03BDA">
        <w:t xml:space="preserve">Много спорове възникваха по </w:t>
      </w:r>
      <w:proofErr w:type="spellStart"/>
      <w:r w:rsidRPr="00F03BDA">
        <w:t>порблема</w:t>
      </w:r>
      <w:proofErr w:type="spellEnd"/>
      <w:r w:rsidRPr="00F03BDA">
        <w:t xml:space="preserve"> на съотношението при заплащането на умственият и физически труд при бъдещето социалистическо общество. Тогава се умуваше съотношение 5:1 и 3:1, за да стимулира стремежът към учение и професионализъм. Ние бяхме за 3:1, защото социално-справедливото общество изисква високопроизводителен и ефективен труд. Това може да се осъществи само от висококвалифицирани кадри, които могат да ползват и внедряват в производството постоянно най-новите постижения в науката и техническият прогрес. Само така</w:t>
      </w:r>
      <w:r w:rsidR="00921A1A" w:rsidRPr="00F03BDA">
        <w:t>,</w:t>
      </w:r>
      <w:r w:rsidRPr="00F03BDA">
        <w:t xml:space="preserve"> за всички хора може да се осигури пълното задоволяване с материални потребности, а след това и с културни такива. </w:t>
      </w:r>
    </w:p>
    <w:p w14:paraId="435C8331" w14:textId="77777777" w:rsidR="000C1925" w:rsidRPr="00F03BDA" w:rsidRDefault="00980429" w:rsidP="00541C6C">
      <w:proofErr w:type="spellStart"/>
      <w:r w:rsidRPr="00F03BDA">
        <w:t>Проф</w:t>
      </w:r>
      <w:proofErr w:type="spellEnd"/>
      <w:r w:rsidRPr="00F03BDA">
        <w:t xml:space="preserve"> С. Гановски ни изтъкваше ролята на колектива и честата смяна на ръководителите, като на всеки се определят точно правата и задълженията. Много спорове възникнаха след посещението на Георги Димитров в Блед, Словения, по създаването на </w:t>
      </w:r>
      <w:r w:rsidR="00921A1A" w:rsidRPr="00F03BDA">
        <w:t>Б</w:t>
      </w:r>
      <w:r w:rsidRPr="00F03BDA">
        <w:t>алканска федерация. Не бяхме съгласни Правителството да признае „македонска” нация</w:t>
      </w:r>
      <w:r w:rsidR="00921A1A" w:rsidRPr="00F03BDA">
        <w:t xml:space="preserve"> и българите от Пиринският кра</w:t>
      </w:r>
      <w:r w:rsidR="0018318D" w:rsidRPr="00F03BDA">
        <w:t xml:space="preserve">й да се вписват в документите си като „македонци”. Не трябваше ли по тази логика, като потомци на старите траки и ние от Тракия да се пишем „тракийци”? Бяхме убедени, че в една Балканска федерация, сърбите ще играят основна роля, както в тогавашна Югославия. Не бяхме убедени от необходимостта на </w:t>
      </w:r>
      <w:proofErr w:type="spellStart"/>
      <w:r w:rsidR="0018318D" w:rsidRPr="00F03BDA">
        <w:t>пролетариатска</w:t>
      </w:r>
      <w:proofErr w:type="spellEnd"/>
      <w:r w:rsidR="0018318D" w:rsidRPr="00F03BDA">
        <w:t xml:space="preserve"> диктатура. След вземането на властта, партията на работническата класа и нейната върхушка се превръща в </w:t>
      </w:r>
      <w:proofErr w:type="spellStart"/>
      <w:r w:rsidR="0018318D" w:rsidRPr="00F03BDA">
        <w:t>превилигирована</w:t>
      </w:r>
      <w:proofErr w:type="spellEnd"/>
      <w:r w:rsidR="0018318D" w:rsidRPr="00F03BDA">
        <w:t xml:space="preserve"> прослойка, стремяща се да запази ръководното си положение. </w:t>
      </w:r>
      <w:r w:rsidR="00061DBF" w:rsidRPr="00F03BDA">
        <w:t>По този начин след свалянето на капиталистическата олигархия, постепенно се създаде социалистическа такава. С въвеждането на безплатното образование, здравеопазване, еднакви условия за почивка и отдих, подобряване условията на труд, по-ранно и по-високо заплащане при пенсиониране и различията постепенно ще изчезнат.</w:t>
      </w:r>
    </w:p>
    <w:p w14:paraId="4F21D946" w14:textId="77777777" w:rsidR="000C1925" w:rsidRPr="00F03BDA" w:rsidRDefault="00061DBF" w:rsidP="00541C6C">
      <w:r w:rsidRPr="00F03BDA">
        <w:t>Като студенти се интересувахме за бъдещето ни като специалисти, особено в селското стопанство. От „</w:t>
      </w:r>
      <w:proofErr w:type="spellStart"/>
      <w:r w:rsidRPr="00F03BDA">
        <w:t>мамската</w:t>
      </w:r>
      <w:proofErr w:type="spellEnd"/>
      <w:r w:rsidRPr="00F03BDA">
        <w:t xml:space="preserve">” ни група само П. Митров се проявяваше като </w:t>
      </w:r>
      <w:proofErr w:type="spellStart"/>
      <w:r w:rsidRPr="00F03BDA">
        <w:t>кариерарист</w:t>
      </w:r>
      <w:proofErr w:type="spellEnd"/>
      <w:r w:rsidRPr="00F03BDA">
        <w:t>. Той смяташе, че ние – първенците на ви</w:t>
      </w:r>
      <w:r w:rsidR="00AF52F8" w:rsidRPr="00F03BDA">
        <w:t>пуска, следва с предимство на ни</w:t>
      </w:r>
      <w:r w:rsidRPr="00F03BDA">
        <w:t xml:space="preserve"> осигурят работа в научните институти, например в МЗ или като асистенти в Агрономическият факултет. Критикувайки го за това, той ни заяви: „Чудя ви се на акъла! Аз познавам добре живота на село. Там ще се похабим като специалисти. Много години са необходими, за да се изр</w:t>
      </w:r>
      <w:r w:rsidR="00AF52F8" w:rsidRPr="00F03BDA">
        <w:t>авни стандарта на живота там</w:t>
      </w:r>
      <w:r w:rsidRPr="00F03BDA">
        <w:t xml:space="preserve">, с този в града.” Опонирахме му, като му дадохме за </w:t>
      </w:r>
      <w:proofErr w:type="spellStart"/>
      <w:r w:rsidRPr="00F03BDA">
        <w:t>примернашите</w:t>
      </w:r>
      <w:proofErr w:type="spellEnd"/>
      <w:r w:rsidRPr="00F03BDA">
        <w:t xml:space="preserve"> въ</w:t>
      </w:r>
      <w:r w:rsidR="00AF52F8" w:rsidRPr="00F03BDA">
        <w:t>з</w:t>
      </w:r>
      <w:r w:rsidRPr="00F03BDA">
        <w:t>рожденци от преди Освобождението и дейността на първите социалистически дейци в България.</w:t>
      </w:r>
    </w:p>
    <w:p w14:paraId="6099308A" w14:textId="77777777" w:rsidR="000C1925" w:rsidRPr="00F03BDA" w:rsidRDefault="00061DBF" w:rsidP="00541C6C">
      <w:r w:rsidRPr="00F03BDA">
        <w:lastRenderedPageBreak/>
        <w:t>Първите признаци на разпад на „</w:t>
      </w:r>
      <w:proofErr w:type="spellStart"/>
      <w:r w:rsidRPr="00F03BDA">
        <w:t>мамската</w:t>
      </w:r>
      <w:proofErr w:type="spellEnd"/>
      <w:r w:rsidRPr="00F03BDA">
        <w:t>” ни група, започнаха с женитбата на Г. Марков</w:t>
      </w:r>
      <w:r w:rsidR="008701C1" w:rsidRPr="00F03BDA">
        <w:t xml:space="preserve"> и връзката на Ц. Христов с една акушерка. Цеко поиска разрешение да се ожени преди дипломирането си. Ние приехме, но само след като си вземе всичките изпити. Скоро такова разреш</w:t>
      </w:r>
      <w:r w:rsidR="00AF52F8" w:rsidRPr="00F03BDA">
        <w:t xml:space="preserve">ение поиска и </w:t>
      </w:r>
      <w:proofErr w:type="spellStart"/>
      <w:r w:rsidR="00AF52F8" w:rsidRPr="00F03BDA">
        <w:t>И</w:t>
      </w:r>
      <w:proofErr w:type="spellEnd"/>
      <w:r w:rsidR="00AF52F8" w:rsidRPr="00F03BDA">
        <w:t>. Славков. Това н</w:t>
      </w:r>
      <w:r w:rsidR="008701C1" w:rsidRPr="00F03BDA">
        <w:t>и изненада, защото той беше най-големият противник на женитбата преди дипломирането ни. И на него не разрешихме.</w:t>
      </w:r>
    </w:p>
    <w:p w14:paraId="6FE7FD5D" w14:textId="77777777" w:rsidR="000C1925" w:rsidRPr="00F03BDA" w:rsidRDefault="008701C1" w:rsidP="00541C6C">
      <w:r w:rsidRPr="00F03BDA">
        <w:t>По това време на гости дойде баща ми. С него посетихме математика-астроном Никола Бонев</w:t>
      </w:r>
      <w:r w:rsidR="00F577FF" w:rsidRPr="00F03BDA">
        <w:t>, мой чичо и син на сестрата на дядо ми Стефан.</w:t>
      </w:r>
    </w:p>
    <w:p w14:paraId="31EFD3D2" w14:textId="77777777" w:rsidR="00F577FF" w:rsidRPr="00F03BDA" w:rsidRDefault="00F577FF" w:rsidP="00541C6C">
      <w:pPr>
        <w:rPr>
          <w:color w:val="000000" w:themeColor="text1"/>
        </w:rPr>
      </w:pPr>
      <w:r w:rsidRPr="00F03BDA">
        <w:t xml:space="preserve">На 26 юни цял ден чакахме проф. С. Гановски, за да се явим на изпит. Едва следобед ни известиха, че бил на важно съвещание в Министерски съвет и да се явим на следващият ден. Тогава седемте „мамаджии” си направихме </w:t>
      </w:r>
      <w:r w:rsidR="00234F02" w:rsidRPr="00F03BDA">
        <w:t>снимка</w:t>
      </w:r>
      <w:r w:rsidRPr="00F03BDA">
        <w:t xml:space="preserve"> пред паметника на Цар Освободител</w:t>
      </w:r>
      <w:r w:rsidR="00AF52F8" w:rsidRPr="00F03BDA">
        <w:rPr>
          <w:color w:val="000000" w:themeColor="text1"/>
        </w:rPr>
        <w:t>, на която сме: А</w:t>
      </w:r>
      <w:r w:rsidRPr="00F03BDA">
        <w:rPr>
          <w:color w:val="000000" w:themeColor="text1"/>
        </w:rPr>
        <w:t xml:space="preserve">. Христов, И. Диков, В. Грозев, И. Славков, П. Митров, Ц. Христов и аз. Същият ден беше обявено решението на </w:t>
      </w:r>
      <w:proofErr w:type="spellStart"/>
      <w:r w:rsidRPr="00F03BDA">
        <w:rPr>
          <w:color w:val="000000" w:themeColor="text1"/>
        </w:rPr>
        <w:t>Коминформбюро</w:t>
      </w:r>
      <w:proofErr w:type="spellEnd"/>
      <w:r w:rsidRPr="00F03BDA">
        <w:rPr>
          <w:color w:val="000000" w:themeColor="text1"/>
        </w:rPr>
        <w:t xml:space="preserve"> за разкола на Титова Югославия. На следващият ден всички заедно взехме изпита</w:t>
      </w:r>
      <w:r w:rsidR="00AF52F8" w:rsidRPr="00F03BDA">
        <w:rPr>
          <w:color w:val="000000" w:themeColor="text1"/>
        </w:rPr>
        <w:t>,</w:t>
      </w:r>
      <w:r w:rsidRPr="00F03BDA">
        <w:rPr>
          <w:color w:val="000000" w:themeColor="text1"/>
        </w:rPr>
        <w:t xml:space="preserve"> като само двамата със Славков имахме петици. Когато ме изпитваше, професорът ме попита от какво семейство произхождам. След като му отговорих, че са селски учители, той каза, че веднага е разбрал, че не са прости хора.</w:t>
      </w:r>
    </w:p>
    <w:p w14:paraId="589DDCA7" w14:textId="77777777" w:rsidR="00234F02" w:rsidRPr="00F03BDA" w:rsidRDefault="00234F02" w:rsidP="00234F02">
      <w:pPr>
        <w:keepNext/>
      </w:pPr>
      <w:r w:rsidRPr="00F03BDA">
        <w:rPr>
          <w:color w:val="000000" w:themeColor="text1"/>
        </w:rPr>
        <w:lastRenderedPageBreak/>
        <w:drawing>
          <wp:inline distT="0" distB="0" distL="0" distR="0" wp14:anchorId="57370057" wp14:editId="7414EDC8">
            <wp:extent cx="3276600" cy="5116427"/>
            <wp:effectExtent l="0" t="0" r="0" b="0"/>
            <wp:docPr id="930340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5004" cy="5129551"/>
                    </a:xfrm>
                    <a:prstGeom prst="rect">
                      <a:avLst/>
                    </a:prstGeom>
                    <a:noFill/>
                    <a:ln>
                      <a:noFill/>
                    </a:ln>
                  </pic:spPr>
                </pic:pic>
              </a:graphicData>
            </a:graphic>
          </wp:inline>
        </w:drawing>
      </w:r>
    </w:p>
    <w:p w14:paraId="3B26E9CE" w14:textId="77777777" w:rsidR="000C1925" w:rsidRPr="00F03BDA" w:rsidRDefault="00234F02" w:rsidP="00234F02">
      <w:pPr>
        <w:pStyle w:val="Caption"/>
        <w:rPr>
          <w:color w:val="000000" w:themeColor="text1"/>
        </w:rPr>
      </w:pPr>
      <w:r w:rsidRPr="00F03BDA">
        <w:t>"</w:t>
      </w:r>
      <w:proofErr w:type="spellStart"/>
      <w:r w:rsidRPr="00F03BDA">
        <w:t>Мамаджиите</w:t>
      </w:r>
      <w:proofErr w:type="spellEnd"/>
      <w:r w:rsidRPr="00F03BDA">
        <w:t>", София, 1948 г.</w:t>
      </w:r>
    </w:p>
    <w:p w14:paraId="5EE45655" w14:textId="77777777" w:rsidR="00F577FF" w:rsidRPr="00F03BDA" w:rsidRDefault="00F577FF" w:rsidP="00541C6C">
      <w:pPr>
        <w:rPr>
          <w:color w:val="000000" w:themeColor="text1"/>
        </w:rPr>
      </w:pPr>
      <w:r w:rsidRPr="00F03BDA">
        <w:rPr>
          <w:color w:val="000000" w:themeColor="text1"/>
        </w:rPr>
        <w:t>След това всеки от „</w:t>
      </w:r>
      <w:proofErr w:type="spellStart"/>
      <w:r w:rsidRPr="00F03BDA">
        <w:rPr>
          <w:color w:val="000000" w:themeColor="text1"/>
        </w:rPr>
        <w:t>мамската</w:t>
      </w:r>
      <w:proofErr w:type="spellEnd"/>
      <w:r w:rsidRPr="00F03BDA">
        <w:rPr>
          <w:color w:val="000000" w:themeColor="text1"/>
        </w:rPr>
        <w:t>” група продължи да се явява самостоятелно на оставащите изпити.</w:t>
      </w:r>
    </w:p>
    <w:p w14:paraId="78D0D431" w14:textId="77777777" w:rsidR="00F577FF" w:rsidRPr="00F03BDA" w:rsidRDefault="00AF52F8" w:rsidP="00541C6C">
      <w:pPr>
        <w:rPr>
          <w:color w:val="000000" w:themeColor="text1"/>
        </w:rPr>
      </w:pPr>
      <w:r w:rsidRPr="00F03BDA">
        <w:rPr>
          <w:color w:val="000000" w:themeColor="text1"/>
        </w:rPr>
        <w:t>На изпита по „Ф</w:t>
      </w:r>
      <w:r w:rsidR="00F577FF" w:rsidRPr="00F03BDA">
        <w:rPr>
          <w:color w:val="000000" w:themeColor="text1"/>
        </w:rPr>
        <w:t>ренски</w:t>
      </w:r>
      <w:r w:rsidRPr="00F03BDA">
        <w:rPr>
          <w:color w:val="000000" w:themeColor="text1"/>
        </w:rPr>
        <w:t>”</w:t>
      </w:r>
      <w:r w:rsidR="00F577FF" w:rsidRPr="00F03BDA">
        <w:rPr>
          <w:color w:val="000000" w:themeColor="text1"/>
        </w:rPr>
        <w:t xml:space="preserve"> получи</w:t>
      </w:r>
      <w:r w:rsidRPr="00F03BDA">
        <w:rPr>
          <w:color w:val="000000" w:themeColor="text1"/>
        </w:rPr>
        <w:t>х</w:t>
      </w:r>
      <w:r w:rsidR="00F577FF" w:rsidRPr="00F03BDA">
        <w:rPr>
          <w:color w:val="000000" w:themeColor="text1"/>
        </w:rPr>
        <w:t xml:space="preserve"> тройка, след като бях близо до петицата, но единият от изпитващите ми зададе неправилен глагол, който не знаех. </w:t>
      </w:r>
      <w:r w:rsidR="002C3418" w:rsidRPr="00F03BDA">
        <w:rPr>
          <w:color w:val="000000" w:themeColor="text1"/>
        </w:rPr>
        <w:t xml:space="preserve">До дипломирането ми оставаха четири изпита. </w:t>
      </w:r>
    </w:p>
    <w:p w14:paraId="7E69496B" w14:textId="77777777" w:rsidR="002C3418" w:rsidRPr="00F03BDA" w:rsidRDefault="002C3418" w:rsidP="00541C6C">
      <w:pPr>
        <w:rPr>
          <w:color w:val="000000" w:themeColor="text1"/>
        </w:rPr>
      </w:pPr>
      <w:r w:rsidRPr="00F03BDA">
        <w:rPr>
          <w:color w:val="000000" w:themeColor="text1"/>
        </w:rPr>
        <w:t xml:space="preserve">На 12 август се явих на изпита по „Частно земеделие” при проф. А. Попов и го взех с четворка. Марин продължаваше да работи, но от 25 август щеше да е в домашен отпуск, който ще прекара в Карлово. Уговорихме се с Тенко да му отидем на гости и да излезем за няколко дни из Балкана. </w:t>
      </w:r>
    </w:p>
    <w:p w14:paraId="2832842F" w14:textId="77777777" w:rsidR="002C3418" w:rsidRPr="00F03BDA" w:rsidRDefault="002C3418" w:rsidP="00541C6C">
      <w:pPr>
        <w:rPr>
          <w:color w:val="000000" w:themeColor="text1"/>
        </w:rPr>
      </w:pPr>
      <w:r w:rsidRPr="00F03BDA">
        <w:rPr>
          <w:color w:val="000000" w:themeColor="text1"/>
        </w:rPr>
        <w:t xml:space="preserve">На 13 август се завърнах при родителите ми в Раднево, където учех за останалите ми три изпита. На 27 август с Тенко заминахме </w:t>
      </w:r>
      <w:r w:rsidR="00AF52F8" w:rsidRPr="00F03BDA">
        <w:rPr>
          <w:color w:val="000000" w:themeColor="text1"/>
        </w:rPr>
        <w:t>за Карлово, където Марин ни пос</w:t>
      </w:r>
      <w:r w:rsidRPr="00F03BDA">
        <w:rPr>
          <w:color w:val="000000" w:themeColor="text1"/>
        </w:rPr>
        <w:t xml:space="preserve">рещна с готова програма. </w:t>
      </w:r>
      <w:r w:rsidRPr="00F03BDA">
        <w:rPr>
          <w:color w:val="000000" w:themeColor="text1"/>
        </w:rPr>
        <w:lastRenderedPageBreak/>
        <w:t>Следващите два</w:t>
      </w:r>
      <w:r w:rsidR="00AF52F8" w:rsidRPr="00F03BDA">
        <w:rPr>
          <w:color w:val="000000" w:themeColor="text1"/>
        </w:rPr>
        <w:t xml:space="preserve"> дни щяхме да се качим до хижа „</w:t>
      </w:r>
      <w:r w:rsidRPr="00F03BDA">
        <w:rPr>
          <w:color w:val="000000" w:themeColor="text1"/>
        </w:rPr>
        <w:t>В. Левски” и местността „</w:t>
      </w:r>
      <w:proofErr w:type="spellStart"/>
      <w:r w:rsidRPr="00F03BDA">
        <w:rPr>
          <w:color w:val="000000" w:themeColor="text1"/>
        </w:rPr>
        <w:t>Маазите</w:t>
      </w:r>
      <w:proofErr w:type="spellEnd"/>
      <w:r w:rsidRPr="00F03BDA">
        <w:rPr>
          <w:color w:val="000000" w:themeColor="text1"/>
        </w:rPr>
        <w:t xml:space="preserve">”. Преди това Марин ни заведе на гости в Христо Пеев, където беше и сестра му. </w:t>
      </w:r>
      <w:r w:rsidR="007A5664" w:rsidRPr="00F03BDA">
        <w:rPr>
          <w:color w:val="000000" w:themeColor="text1"/>
        </w:rPr>
        <w:t xml:space="preserve">Изненадани бяхме от приготвената богата вечеря. По-късно разбрах, че Марин, знаейки симпатиите ми към </w:t>
      </w:r>
      <w:proofErr w:type="spellStart"/>
      <w:r w:rsidR="007A5664" w:rsidRPr="00F03BDA">
        <w:rPr>
          <w:color w:val="000000" w:themeColor="text1"/>
        </w:rPr>
        <w:t>Анчето</w:t>
      </w:r>
      <w:proofErr w:type="spellEnd"/>
      <w:r w:rsidR="007A5664" w:rsidRPr="00F03BDA">
        <w:rPr>
          <w:color w:val="000000" w:themeColor="text1"/>
        </w:rPr>
        <w:t xml:space="preserve">, организира нещо като годявка, без да ме предупреди. След като вечеряхме и той сръбна повечко, започна открито да говори за годежа. Аз обаче категорично отказах и след като се прибрахме му се скарах за това. Тенко също подхвърли, че на следващият ден, като излезем из Балкана, аз ще размисля и ще взема </w:t>
      </w:r>
      <w:proofErr w:type="spellStart"/>
      <w:r w:rsidR="007A5664" w:rsidRPr="00F03BDA">
        <w:rPr>
          <w:color w:val="000000" w:themeColor="text1"/>
        </w:rPr>
        <w:t>Анчето</w:t>
      </w:r>
      <w:proofErr w:type="spellEnd"/>
      <w:r w:rsidR="007A5664" w:rsidRPr="00F03BDA">
        <w:rPr>
          <w:color w:val="000000" w:themeColor="text1"/>
        </w:rPr>
        <w:t xml:space="preserve"> за годеница. Поради лошото финансово състояние на семейството и предстоящото ми дипломиране, аз изобщо не мислех за сватба. С Тенко решихме, без да казваме на Марин, да се измъкнем от къщата му п</w:t>
      </w:r>
      <w:r w:rsidR="00AF52F8" w:rsidRPr="00F03BDA">
        <w:rPr>
          <w:color w:val="000000" w:themeColor="text1"/>
        </w:rPr>
        <w:t>рез нощта и да си хванем</w:t>
      </w:r>
      <w:r w:rsidR="007A5664" w:rsidRPr="00F03BDA">
        <w:rPr>
          <w:color w:val="000000" w:themeColor="text1"/>
        </w:rPr>
        <w:t xml:space="preserve"> влак за Стара Загора. Представях си на следващият ден как Марин е обяснявал на семейството на </w:t>
      </w:r>
      <w:proofErr w:type="spellStart"/>
      <w:r w:rsidR="007A5664" w:rsidRPr="00F03BDA">
        <w:rPr>
          <w:color w:val="000000" w:themeColor="text1"/>
        </w:rPr>
        <w:t>Анчето</w:t>
      </w:r>
      <w:proofErr w:type="spellEnd"/>
      <w:r w:rsidR="007A5664" w:rsidRPr="00F03BDA">
        <w:rPr>
          <w:color w:val="000000" w:themeColor="text1"/>
        </w:rPr>
        <w:t xml:space="preserve"> колко опак човек съм аз. Интересно тя как е понесла обидата?</w:t>
      </w:r>
    </w:p>
    <w:p w14:paraId="3505D1B9" w14:textId="77777777" w:rsidR="007A5664" w:rsidRPr="00F03BDA" w:rsidRDefault="007A5664" w:rsidP="00541C6C">
      <w:pPr>
        <w:rPr>
          <w:color w:val="000000" w:themeColor="text1"/>
        </w:rPr>
      </w:pPr>
      <w:r w:rsidRPr="00F03BDA">
        <w:rPr>
          <w:color w:val="000000" w:themeColor="text1"/>
        </w:rPr>
        <w:t>На 11 септември се прибрах в София. Марин ми беше сериозно оби</w:t>
      </w:r>
      <w:r w:rsidR="00AF52F8" w:rsidRPr="00F03BDA">
        <w:rPr>
          <w:color w:val="000000" w:themeColor="text1"/>
        </w:rPr>
        <w:t>ден, но на тема за бягството ми</w:t>
      </w:r>
      <w:r w:rsidRPr="00F03BDA">
        <w:rPr>
          <w:color w:val="000000" w:themeColor="text1"/>
        </w:rPr>
        <w:t xml:space="preserve"> не разговаряхме. </w:t>
      </w:r>
    </w:p>
    <w:p w14:paraId="3B4B6718" w14:textId="77777777" w:rsidR="007A5664" w:rsidRPr="00F03BDA" w:rsidRDefault="007A5664" w:rsidP="00541C6C">
      <w:pPr>
        <w:rPr>
          <w:color w:val="000000" w:themeColor="text1"/>
        </w:rPr>
      </w:pPr>
      <w:r w:rsidRPr="00F03BDA">
        <w:rPr>
          <w:color w:val="000000" w:themeColor="text1"/>
        </w:rPr>
        <w:t>На 15 септември първи от „</w:t>
      </w:r>
      <w:proofErr w:type="spellStart"/>
      <w:r w:rsidRPr="00F03BDA">
        <w:rPr>
          <w:color w:val="000000" w:themeColor="text1"/>
        </w:rPr>
        <w:t>мамската</w:t>
      </w:r>
      <w:proofErr w:type="spellEnd"/>
      <w:r w:rsidRPr="00F03BDA">
        <w:rPr>
          <w:color w:val="000000" w:themeColor="text1"/>
        </w:rPr>
        <w:t xml:space="preserve">” ни група се дипломира Антон Христов, а след него на 20 септември и Цеко. </w:t>
      </w:r>
      <w:r w:rsidR="00FC590F" w:rsidRPr="00F03BDA">
        <w:rPr>
          <w:color w:val="000000" w:themeColor="text1"/>
        </w:rPr>
        <w:t xml:space="preserve">Тъй като те напускаха София, решихме на 21 септември, моят 24-ти рожден ден, да организираме прощална вечер. Състоя се в ресторанта на градинката на Семинарията. След весела вечер си обещахме до края на живота си да не се забравяме! Всички бяхме млади, жизнени и упорити мъже, които вярват, че ще се справят успешно с трудностите в живота си. След като излязохме от вечеря, Андон се качи на една беседка и </w:t>
      </w:r>
      <w:proofErr w:type="spellStart"/>
      <w:r w:rsidR="00FC590F" w:rsidRPr="00F03BDA">
        <w:rPr>
          <w:color w:val="000000" w:themeColor="text1"/>
        </w:rPr>
        <w:t>проезнесе</w:t>
      </w:r>
      <w:proofErr w:type="spellEnd"/>
      <w:r w:rsidR="00FC590F" w:rsidRPr="00F03BDA">
        <w:rPr>
          <w:color w:val="000000" w:themeColor="text1"/>
        </w:rPr>
        <w:t xml:space="preserve"> прощално слово, с което помоли най-сетне да го приемем за редовен член на „МАМ”. След много закачки и смях, накрая проведохме гласуван</w:t>
      </w:r>
      <w:r w:rsidR="00AF52F8" w:rsidRPr="00F03BDA">
        <w:rPr>
          <w:color w:val="000000" w:themeColor="text1"/>
        </w:rPr>
        <w:t xml:space="preserve">е. Молбата му беше отхвърлена с </w:t>
      </w:r>
      <w:r w:rsidR="00FC590F" w:rsidRPr="00F03BDA">
        <w:rPr>
          <w:color w:val="000000" w:themeColor="text1"/>
        </w:rPr>
        <w:t>3 гласа „за” и четири „против”. Силно обиден Андон си остана вечният кандидат-член на „МАМ”. Утешихме го, че след една година, чрез писмата си, отново ще разгледаме молбата му. След това с песни</w:t>
      </w:r>
      <w:r w:rsidR="00AF52F8" w:rsidRPr="00F03BDA">
        <w:rPr>
          <w:color w:val="000000" w:themeColor="text1"/>
        </w:rPr>
        <w:t>,</w:t>
      </w:r>
      <w:r w:rsidR="00FC590F" w:rsidRPr="00F03BDA">
        <w:rPr>
          <w:color w:val="000000" w:themeColor="text1"/>
        </w:rPr>
        <w:t xml:space="preserve"> скитахме из улиците на града, докато милиционерски патрул не ни каза да се прибираме по къщите си.</w:t>
      </w:r>
    </w:p>
    <w:p w14:paraId="56BEE918" w14:textId="77777777" w:rsidR="00FC590F" w:rsidRPr="00F03BDA" w:rsidRDefault="00FC590F" w:rsidP="00541C6C">
      <w:pPr>
        <w:rPr>
          <w:color w:val="000000" w:themeColor="text1"/>
        </w:rPr>
      </w:pPr>
      <w:r w:rsidRPr="00F03BDA">
        <w:rPr>
          <w:color w:val="000000" w:themeColor="text1"/>
        </w:rPr>
        <w:t>На 30 септември с четворка взех изпита си по „Млекарство” при проф. Н. Димов.</w:t>
      </w:r>
    </w:p>
    <w:p w14:paraId="750134B4" w14:textId="77777777" w:rsidR="00FC590F" w:rsidRPr="00F03BDA" w:rsidRDefault="00FC590F" w:rsidP="00541C6C">
      <w:pPr>
        <w:rPr>
          <w:color w:val="000000" w:themeColor="text1"/>
        </w:rPr>
      </w:pPr>
      <w:r w:rsidRPr="00F03BDA">
        <w:rPr>
          <w:color w:val="000000" w:themeColor="text1"/>
        </w:rPr>
        <w:t>На 1 октомври брат ми Жоро пристигна в София, за да постъпи в школат</w:t>
      </w:r>
      <w:r w:rsidR="00AF52F8" w:rsidRPr="00F03BDA">
        <w:rPr>
          <w:color w:val="000000" w:themeColor="text1"/>
        </w:rPr>
        <w:t>а</w:t>
      </w:r>
      <w:r w:rsidRPr="00F03BDA">
        <w:rPr>
          <w:color w:val="000000" w:themeColor="text1"/>
        </w:rPr>
        <w:t xml:space="preserve"> за трудови офицери.</w:t>
      </w:r>
    </w:p>
    <w:p w14:paraId="4A4FC850" w14:textId="77777777" w:rsidR="00FC590F" w:rsidRPr="00F03BDA" w:rsidRDefault="00FC590F" w:rsidP="00541C6C">
      <w:pPr>
        <w:rPr>
          <w:color w:val="000000" w:themeColor="text1"/>
        </w:rPr>
      </w:pPr>
      <w:r w:rsidRPr="00F03BDA">
        <w:rPr>
          <w:color w:val="000000" w:themeColor="text1"/>
        </w:rPr>
        <w:t>На 8 октомври, също с четворка взех изпита по „Частно животновъдство</w:t>
      </w:r>
      <w:r w:rsidR="003079FF" w:rsidRPr="00F03BDA">
        <w:rPr>
          <w:color w:val="000000" w:themeColor="text1"/>
        </w:rPr>
        <w:t>” при доц. П. Иванов.</w:t>
      </w:r>
    </w:p>
    <w:p w14:paraId="71C486B1" w14:textId="77777777" w:rsidR="003079FF" w:rsidRPr="00F03BDA" w:rsidRDefault="003079FF" w:rsidP="00541C6C">
      <w:pPr>
        <w:rPr>
          <w:color w:val="000000" w:themeColor="text1"/>
        </w:rPr>
      </w:pPr>
      <w:r w:rsidRPr="00F03BDA">
        <w:rPr>
          <w:color w:val="000000" w:themeColor="text1"/>
        </w:rPr>
        <w:t xml:space="preserve">На 10 септември се дипломира П. Митров, а след него И. Славков и </w:t>
      </w:r>
      <w:proofErr w:type="spellStart"/>
      <w:r w:rsidRPr="00F03BDA">
        <w:rPr>
          <w:color w:val="000000" w:themeColor="text1"/>
        </w:rPr>
        <w:t>И</w:t>
      </w:r>
      <w:proofErr w:type="spellEnd"/>
      <w:r w:rsidRPr="00F03BDA">
        <w:rPr>
          <w:color w:val="000000" w:themeColor="text1"/>
        </w:rPr>
        <w:t>. Диков.</w:t>
      </w:r>
    </w:p>
    <w:p w14:paraId="1B702824" w14:textId="75987E6F" w:rsidR="000C1925" w:rsidRPr="00F03BDA" w:rsidRDefault="00AF52F8" w:rsidP="00541C6C">
      <w:pPr>
        <w:rPr>
          <w:color w:val="000000" w:themeColor="text1"/>
        </w:rPr>
      </w:pPr>
      <w:r w:rsidRPr="00F03BDA">
        <w:rPr>
          <w:color w:val="000000" w:themeColor="text1"/>
        </w:rPr>
        <w:t xml:space="preserve">На 16 октомври с В. </w:t>
      </w:r>
      <w:r w:rsidR="003079FF" w:rsidRPr="00F03BDA">
        <w:rPr>
          <w:color w:val="000000" w:themeColor="text1"/>
        </w:rPr>
        <w:t xml:space="preserve">Грозев взехме с четворки изпита по „Селекция” при проф. Д. Костов и ние се дипломирахме. Така успях да изпълня моята програма в тригодишен срок. От цялата група само </w:t>
      </w:r>
      <w:r w:rsidR="00847F85" w:rsidRPr="00F03BDA">
        <w:rPr>
          <w:color w:val="000000" w:themeColor="text1"/>
        </w:rPr>
        <w:t xml:space="preserve">Марин и </w:t>
      </w:r>
      <w:r w:rsidR="003079FF" w:rsidRPr="00F03BDA">
        <w:rPr>
          <w:color w:val="000000" w:themeColor="text1"/>
        </w:rPr>
        <w:t>аз бях</w:t>
      </w:r>
      <w:r w:rsidR="00847F85" w:rsidRPr="00F03BDA">
        <w:rPr>
          <w:color w:val="000000" w:themeColor="text1"/>
        </w:rPr>
        <w:t>ме фронтоваци</w:t>
      </w:r>
      <w:r w:rsidR="003079FF" w:rsidRPr="00F03BDA">
        <w:rPr>
          <w:color w:val="000000" w:themeColor="text1"/>
        </w:rPr>
        <w:t xml:space="preserve"> и бях</w:t>
      </w:r>
      <w:r w:rsidR="00847F85" w:rsidRPr="00F03BDA">
        <w:rPr>
          <w:color w:val="000000" w:themeColor="text1"/>
        </w:rPr>
        <w:t>ме</w:t>
      </w:r>
      <w:r w:rsidR="00234F02" w:rsidRPr="00F03BDA">
        <w:rPr>
          <w:color w:val="000000" w:themeColor="text1"/>
        </w:rPr>
        <w:t xml:space="preserve"> дошли</w:t>
      </w:r>
      <w:r w:rsidR="003079FF" w:rsidRPr="00F03BDA">
        <w:rPr>
          <w:color w:val="000000" w:themeColor="text1"/>
        </w:rPr>
        <w:t xml:space="preserve"> в университета една година след останалите „мамаджии”. Всичките 7 „мамаджии” завършихме сред първите тридесет на випуска, който в началото на учебната 1945-46 г. е бил 1 200 души.</w:t>
      </w:r>
    </w:p>
    <w:p w14:paraId="38C0C006" w14:textId="77777777" w:rsidR="000C1925" w:rsidRPr="00F03BDA" w:rsidRDefault="003079FF" w:rsidP="00541C6C">
      <w:pPr>
        <w:rPr>
          <w:color w:val="000000" w:themeColor="text1"/>
        </w:rPr>
      </w:pPr>
      <w:r w:rsidRPr="00F03BDA">
        <w:rPr>
          <w:color w:val="000000" w:themeColor="text1"/>
        </w:rPr>
        <w:lastRenderedPageBreak/>
        <w:t xml:space="preserve">Предстоеше ни 10 месеца производствен стаж, след това Държавен изпит, за да станем редовни агрономи. </w:t>
      </w:r>
      <w:r w:rsidR="00847F85" w:rsidRPr="00F03BDA">
        <w:rPr>
          <w:color w:val="000000" w:themeColor="text1"/>
        </w:rPr>
        <w:t>Аз кандидатствах з</w:t>
      </w:r>
      <w:r w:rsidRPr="00F03BDA">
        <w:rPr>
          <w:color w:val="000000" w:themeColor="text1"/>
        </w:rPr>
        <w:t>а стаж в ДЗС „Конезавода” край Стара Загора. Тогава не знаех, че е научен Институт по животновъдство.</w:t>
      </w:r>
    </w:p>
    <w:p w14:paraId="559382F1" w14:textId="77777777" w:rsidR="000C1925" w:rsidRPr="00F03BDA" w:rsidRDefault="003079FF" w:rsidP="00541C6C">
      <w:pPr>
        <w:rPr>
          <w:color w:val="000000" w:themeColor="text1"/>
        </w:rPr>
      </w:pPr>
      <w:r w:rsidRPr="00F03BDA">
        <w:rPr>
          <w:color w:val="000000" w:themeColor="text1"/>
        </w:rPr>
        <w:t xml:space="preserve">На 25 октомври с В. Грозев получихме заповедите си за назначаването ни за стажант-агрономи. Следваше в 10-дневен срок да постъпим на работа. </w:t>
      </w:r>
      <w:r w:rsidR="00EE035D" w:rsidRPr="00F03BDA">
        <w:rPr>
          <w:color w:val="000000" w:themeColor="text1"/>
        </w:rPr>
        <w:t xml:space="preserve">От тук нататък повече работа в София нямахме. С това дойде краят на студентството ми. Опаковах си багажа и организирах прощална вечеря с Марин и семейство </w:t>
      </w:r>
      <w:proofErr w:type="spellStart"/>
      <w:r w:rsidR="00EE035D" w:rsidRPr="00F03BDA">
        <w:rPr>
          <w:color w:val="000000" w:themeColor="text1"/>
        </w:rPr>
        <w:t>Манрдаджиеви</w:t>
      </w:r>
      <w:proofErr w:type="spellEnd"/>
      <w:r w:rsidR="00EE035D" w:rsidRPr="00F03BDA">
        <w:rPr>
          <w:color w:val="000000" w:themeColor="text1"/>
        </w:rPr>
        <w:t>.</w:t>
      </w:r>
    </w:p>
    <w:p w14:paraId="17132C73" w14:textId="77777777" w:rsidR="000C1925" w:rsidRPr="00F03BDA" w:rsidRDefault="00EE035D" w:rsidP="00541C6C">
      <w:pPr>
        <w:rPr>
          <w:color w:val="000000" w:themeColor="text1"/>
        </w:rPr>
      </w:pPr>
      <w:r w:rsidRPr="00F03BDA">
        <w:rPr>
          <w:color w:val="000000" w:themeColor="text1"/>
        </w:rPr>
        <w:t xml:space="preserve">На 26 октомври, в наета каруца, с Марин </w:t>
      </w:r>
      <w:r w:rsidR="00234F02" w:rsidRPr="00F03BDA">
        <w:rPr>
          <w:color w:val="000000" w:themeColor="text1"/>
        </w:rPr>
        <w:t>натоварихме</w:t>
      </w:r>
      <w:r w:rsidRPr="00F03BDA">
        <w:rPr>
          <w:color w:val="000000" w:themeColor="text1"/>
        </w:rPr>
        <w:t xml:space="preserve"> багажите ми</w:t>
      </w:r>
      <w:r w:rsidR="00847F85" w:rsidRPr="00F03BDA">
        <w:rPr>
          <w:color w:val="000000" w:themeColor="text1"/>
        </w:rPr>
        <w:t xml:space="preserve"> и поех към гарата. Там </w:t>
      </w:r>
      <w:r w:rsidRPr="00F03BDA">
        <w:rPr>
          <w:color w:val="000000" w:themeColor="text1"/>
        </w:rPr>
        <w:t>се разделихме без много сантименталности. Двамата знаехме, че никога няма да прекъснем приятелската си връзка. Тя беше започнала пре</w:t>
      </w:r>
      <w:r w:rsidR="00847F85" w:rsidRPr="00F03BDA">
        <w:rPr>
          <w:color w:val="000000" w:themeColor="text1"/>
        </w:rPr>
        <w:t>з пролетта на 1944 г. във 2-ро О</w:t>
      </w:r>
      <w:r w:rsidRPr="00F03BDA">
        <w:rPr>
          <w:color w:val="000000" w:themeColor="text1"/>
        </w:rPr>
        <w:t>гнестрелно отделение, продължила през войната в Унгария и Австрия и през студентството ни в София.</w:t>
      </w:r>
    </w:p>
    <w:p w14:paraId="559CE389" w14:textId="77777777" w:rsidR="00EE035D" w:rsidRPr="00F03BDA" w:rsidRDefault="00EE035D" w:rsidP="00541C6C">
      <w:pPr>
        <w:rPr>
          <w:color w:val="000000" w:themeColor="text1"/>
        </w:rPr>
      </w:pPr>
      <w:r w:rsidRPr="00F03BDA">
        <w:rPr>
          <w:color w:val="000000" w:themeColor="text1"/>
        </w:rPr>
        <w:t>В 10 ч. сутринта потеглих от София с влака за Стара Загора и така приключи студентският ми живот.</w:t>
      </w:r>
    </w:p>
    <w:p w14:paraId="7ED1DB9A" w14:textId="77777777" w:rsidR="00EE54EF" w:rsidRPr="00F03BDA" w:rsidRDefault="00EE54EF" w:rsidP="00EE54EF"/>
    <w:p w14:paraId="53E2A52B" w14:textId="77777777" w:rsidR="00EE54EF" w:rsidRPr="00F03BDA" w:rsidRDefault="00EE54EF" w:rsidP="00EE54EF">
      <w:pPr>
        <w:jc w:val="center"/>
      </w:pPr>
      <w:r w:rsidRPr="00F03BDA">
        <w:t>.</w:t>
      </w:r>
    </w:p>
    <w:p w14:paraId="38E75723" w14:textId="77777777" w:rsidR="00E37778" w:rsidRPr="00F03BDA" w:rsidRDefault="00E37778" w:rsidP="007A3F81"/>
    <w:p w14:paraId="1E069E80" w14:textId="77777777" w:rsidR="006D242A" w:rsidRPr="00F03BDA" w:rsidRDefault="006D242A" w:rsidP="007A3F81"/>
    <w:p w14:paraId="7EFB6498" w14:textId="77777777" w:rsidR="00E37778" w:rsidRPr="00F03BDA" w:rsidRDefault="00E37778" w:rsidP="007A3F81"/>
    <w:p w14:paraId="0D4F2218" w14:textId="77777777" w:rsidR="00E37778" w:rsidRPr="00F03BDA" w:rsidRDefault="00E37778" w:rsidP="007A3F81"/>
    <w:p w14:paraId="2FDBA466" w14:textId="77777777" w:rsidR="00D0132C" w:rsidRPr="00F03BDA" w:rsidRDefault="00D0132C" w:rsidP="00E7584A">
      <w:pPr>
        <w:pStyle w:val="Heading1"/>
      </w:pPr>
      <w:r w:rsidRPr="00F03BDA">
        <w:t>8. НАСОЧВАНЕ В ПРОФЕСИЯТА</w:t>
      </w:r>
      <w:r w:rsidR="00E7584A" w:rsidRPr="00F03BDA">
        <w:br/>
      </w:r>
      <w:r w:rsidRPr="00F03BDA">
        <w:t>1948 – 1951 г.</w:t>
      </w:r>
    </w:p>
    <w:p w14:paraId="183EA0F1" w14:textId="77777777" w:rsidR="00D0132C" w:rsidRPr="00F03BDA" w:rsidRDefault="00D0132C" w:rsidP="00C46EEC">
      <w:pPr>
        <w:jc w:val="center"/>
        <w:rPr>
          <w:b/>
          <w:sz w:val="36"/>
          <w:szCs w:val="36"/>
        </w:rPr>
      </w:pPr>
    </w:p>
    <w:p w14:paraId="35B106C2" w14:textId="77777777" w:rsidR="00D0132C" w:rsidRPr="00F03BDA" w:rsidRDefault="00D0132C" w:rsidP="00C46EEC">
      <w:pPr>
        <w:jc w:val="center"/>
        <w:rPr>
          <w:b/>
          <w:sz w:val="36"/>
          <w:szCs w:val="36"/>
        </w:rPr>
      </w:pPr>
    </w:p>
    <w:p w14:paraId="635D05B5" w14:textId="77777777" w:rsidR="00D0132C" w:rsidRPr="00F03BDA" w:rsidRDefault="00D0132C" w:rsidP="00D0132C">
      <w:r w:rsidRPr="00F03BDA">
        <w:t>Първа в Стара Загора ме посрещна майка ми. Похвалих и се с дипломирането си, като и показах заповедта ми за назначаване за стажант-агроном. Тя беше доволна и горда с мен и няколко дни разказваше из махалата и пред роднини, че големият и син има висше образование. Баща ми беше по-въздържан, но също много радостен.</w:t>
      </w:r>
    </w:p>
    <w:p w14:paraId="02B0EAAB" w14:textId="77777777" w:rsidR="00D0132C" w:rsidRPr="00F03BDA" w:rsidRDefault="00D0132C" w:rsidP="00D0132C">
      <w:r w:rsidRPr="00F03BDA">
        <w:lastRenderedPageBreak/>
        <w:t>Поради не доброто финансово състояние на семейството, реших да не изчакам крайният срок за постъпване от 10 дни, като започна стажът си по-рано. Заплатата ми щеше да е 7800 лева, доста повече от месечните ми разходи като студент.</w:t>
      </w:r>
    </w:p>
    <w:p w14:paraId="5827438A" w14:textId="77777777" w:rsidR="000C1925" w:rsidRPr="00F03BDA" w:rsidRDefault="00D0132C" w:rsidP="00D0132C">
      <w:r w:rsidRPr="00F03BDA">
        <w:t>В 6 часа сутринта на 28-ми октомври</w:t>
      </w:r>
      <w:r w:rsidR="00847F85" w:rsidRPr="00F03BDA">
        <w:t>,</w:t>
      </w:r>
      <w:r w:rsidRPr="00F03BDA">
        <w:t xml:space="preserve"> тръгнах пеш към Конезавода. Пътят ми беше добре познат, не само от посещението ми в него през 1934 г., но и от пътуването ми с автобус до Раднево. Още след </w:t>
      </w:r>
      <w:r w:rsidR="00847F85" w:rsidRPr="00F03BDA">
        <w:t xml:space="preserve">село </w:t>
      </w:r>
      <w:r w:rsidRPr="00F03BDA">
        <w:t>Кольо Ганчево обаче</w:t>
      </w:r>
      <w:r w:rsidR="00847F85" w:rsidRPr="00F03BDA">
        <w:t>,</w:t>
      </w:r>
      <w:r w:rsidRPr="00F03BDA">
        <w:t xml:space="preserve"> падна гъста мъгла и за ориентир по шосето</w:t>
      </w:r>
      <w:r w:rsidR="00847F85" w:rsidRPr="00F03BDA">
        <w:t>,</w:t>
      </w:r>
      <w:r w:rsidRPr="00F03BDA">
        <w:t xml:space="preserve"> трябваше да използвам едва виждащите се тополи. Минах успешно покрай новопостроената </w:t>
      </w:r>
      <w:proofErr w:type="spellStart"/>
      <w:r w:rsidRPr="00F03BDA">
        <w:t>Машино</w:t>
      </w:r>
      <w:proofErr w:type="spellEnd"/>
      <w:r w:rsidRPr="00F03BDA">
        <w:t>-тракторна станция, разклона за летището и покрай з</w:t>
      </w:r>
      <w:r w:rsidR="009F02ED" w:rsidRPr="00F03BDA">
        <w:t xml:space="preserve">еленчуковата градина на затвора. Мъглата стана още по-гъста, по шосето нямаше никакво движение и </w:t>
      </w:r>
      <w:r w:rsidR="00847F85" w:rsidRPr="00F03BDA">
        <w:t>беше</w:t>
      </w:r>
      <w:r w:rsidR="009F02ED" w:rsidRPr="00F03BDA">
        <w:t xml:space="preserve"> страшно и зловещо.  След още един разклон се обърках и тръгнах по шосето за Малко Кадиево, но след като не видях пътя за Конезавода, се върнах обратно. Успях да стигна там след два часа ходене.</w:t>
      </w:r>
    </w:p>
    <w:p w14:paraId="7556DF6C" w14:textId="77777777" w:rsidR="009F02ED" w:rsidRPr="00F03BDA" w:rsidRDefault="009F02ED" w:rsidP="00D0132C">
      <w:r w:rsidRPr="00F03BDA">
        <w:t>В 8 часа, мъглата взе да се вдига и аз се озовах всред хубав парк, а минаващ служител ми посочи сградата на дирекцията. На входа с големи, метални букви пишеше: „Централен изследователски и контролен институт по животновъдство – гр. Стара Загора</w:t>
      </w:r>
      <w:r w:rsidR="00E933BD" w:rsidRPr="00F03BDA">
        <w:t>”</w:t>
      </w:r>
      <w:r w:rsidRPr="00F03BDA">
        <w:t>. Написаното в моята заповед ДЗС (Конезавода) ме наведе на мисълта, че тук съжителстват две предприятия. Влязох и попитах за дирекцията на Конезавода, но един служител ми обясни, че това е старото име на Института, а ди</w:t>
      </w:r>
      <w:r w:rsidR="00E933BD" w:rsidRPr="00F03BDA">
        <w:t>рекцията е на първият етаж. Почу</w:t>
      </w:r>
      <w:r w:rsidRPr="00F03BDA">
        <w:t>ках и влязох в доста просторен и добре обзаведен кабинет, в дъното на който, зад солидно бюро, стоеше директорът. Той само кимна на поздрава ми и продължи да си пише нещо. Беше на около 45 години и според моите представи нямаше вид на учен</w:t>
      </w:r>
      <w:r w:rsidR="00E933BD" w:rsidRPr="00F03BDA">
        <w:t>. Едва след десетина минути над</w:t>
      </w:r>
      <w:r w:rsidRPr="00F03BDA">
        <w:t xml:space="preserve">игна глава и ме попита какво желая. </w:t>
      </w:r>
      <w:r w:rsidR="004C72F8" w:rsidRPr="00F03BDA">
        <w:t>С</w:t>
      </w:r>
      <w:r w:rsidR="00B94F26" w:rsidRPr="00F03BDA">
        <w:t>лед като прочете, подадената му от мен заповед, ми изнесе обяснителна лекция какво представлява Института, който не е упоменат в заповедта ми.  Пишело само старото име на стопанство</w:t>
      </w:r>
      <w:r w:rsidR="00E933BD" w:rsidRPr="00F03BDA">
        <w:t xml:space="preserve"> „Конезавода”, но се упоменавало  ДЗС, а Институтът</w:t>
      </w:r>
      <w:r w:rsidR="00B94F26" w:rsidRPr="00F03BDA">
        <w:t xml:space="preserve"> нямал нищо общо с тази дирекция. Край затвора в Стара Загора имало овощарски разсадник, който е към тази дирекция и най-добре да отида там. След това ми върна заповедта и продължи да пише без да се сбогува. Обиден и разочарован от този директор, излязох навън в парка. Там срещнах моят познат Койчо Иванов от </w:t>
      </w:r>
      <w:proofErr w:type="spellStart"/>
      <w:r w:rsidR="00B94F26" w:rsidRPr="00F03BDA">
        <w:t>агромоческият</w:t>
      </w:r>
      <w:proofErr w:type="spellEnd"/>
      <w:r w:rsidR="00B94F26" w:rsidRPr="00F03BDA">
        <w:t xml:space="preserve"> факултет. Той беше един випуск преди мен и от май месец беше стажант-агроном в Института. Споделих с него за срещата си с директора и той веднага уреди да се кача в кабриолета, отиващ до града за пощата на Института. С него пътуваше и хубава, млада жена – Славка Славова, която се представи като асистент по овцевъдство. Изказа съжаление, че директорът ме е върнал.</w:t>
      </w:r>
    </w:p>
    <w:p w14:paraId="20C61E5C" w14:textId="77777777" w:rsidR="00B94F26" w:rsidRPr="00F03BDA" w:rsidRDefault="00B94F26" w:rsidP="00D0132C">
      <w:r w:rsidRPr="00F03BDA">
        <w:t>Споделяйки с майка си за случилото се, тя ме успокои, че ръководителят на овощния разсадник, агронома Пеев, живее близо до нас и вечерта ще отидем</w:t>
      </w:r>
      <w:r w:rsidR="00E933BD" w:rsidRPr="00F03BDA">
        <w:t xml:space="preserve"> до </w:t>
      </w:r>
      <w:r w:rsidRPr="00F03BDA">
        <w:t xml:space="preserve">тях. Той ни прие много радушно и ме нарече „колега”. Обясни, че са малко стопанство и при тях стажанти не изпращат. </w:t>
      </w:r>
      <w:r w:rsidR="003C3CEE" w:rsidRPr="00F03BDA">
        <w:t>Познавал добре директора Андон Геров и не се изненада от поведението му. На следващият ден следвало да се върна в Института и да настоявам да говори с Министерството на земеделието относно моята заповед. Да му предам също, че Пеев ме е пратил.</w:t>
      </w:r>
    </w:p>
    <w:p w14:paraId="6B876717" w14:textId="77777777" w:rsidR="003C3CEE" w:rsidRPr="00F03BDA" w:rsidRDefault="003C3CEE" w:rsidP="00D0132C">
      <w:r w:rsidRPr="00F03BDA">
        <w:t xml:space="preserve">На 29-ти октомври отново отидох пеш до Института. Влязох при същия директор, който отново пишеше нещо и го поздравих високо. След като пак му връчих заповедта, му предадох </w:t>
      </w:r>
      <w:r w:rsidRPr="00F03BDA">
        <w:lastRenderedPageBreak/>
        <w:t>думите на Пеев. Геров, леко обиден, ми каза, че съм твърде млад, за да му казвам как да си върши работата. След това ме помоли да изляза в парка и да чакам да ме извика.</w:t>
      </w:r>
    </w:p>
    <w:p w14:paraId="448ADBFC" w14:textId="77777777" w:rsidR="003C3CEE" w:rsidRPr="00F03BDA" w:rsidRDefault="003C3CEE" w:rsidP="00D0132C">
      <w:r w:rsidRPr="00F03BDA">
        <w:t>След малко се появи ед</w:t>
      </w:r>
      <w:r w:rsidR="00E933BD" w:rsidRPr="00F03BDA">
        <w:t>на прислужница, която се развика</w:t>
      </w:r>
      <w:r w:rsidRPr="00F03BDA">
        <w:t>: „Кой е Стефан Ножчев? Трябва веднага да се яви при директора!”</w:t>
      </w:r>
    </w:p>
    <w:p w14:paraId="1E262B7D" w14:textId="77777777" w:rsidR="000C1925" w:rsidRPr="00F03BDA" w:rsidRDefault="003C3CEE" w:rsidP="00D0132C">
      <w:r w:rsidRPr="00F03BDA">
        <w:t xml:space="preserve">Този път Геров ме посрещна много по-любезно, като обясни, че в заповедта е допусната грешка и аз действително </w:t>
      </w:r>
      <w:r w:rsidR="00E933BD" w:rsidRPr="00F03BDA">
        <w:t>съм назначен стажант при него</w:t>
      </w:r>
      <w:r w:rsidRPr="00F03BDA">
        <w:t>.  И така на 29-ти октомври започнах работа като стажант-агроном в Института.</w:t>
      </w:r>
    </w:p>
    <w:p w14:paraId="395F2530" w14:textId="77777777" w:rsidR="003C3CEE" w:rsidRPr="00F03BDA" w:rsidRDefault="003C3CEE" w:rsidP="00D0132C">
      <w:r w:rsidRPr="00F03BDA">
        <w:t xml:space="preserve">Бях настанен в една квартира </w:t>
      </w:r>
      <w:r w:rsidR="00FA5706" w:rsidRPr="00F03BDA">
        <w:t xml:space="preserve">с нормировчика в полевъдство Тома Данков, наскоро завършил Селско-стопанският техникум в Садово. Осигурено ми бе легло, дюшек, възглавница и две </w:t>
      </w:r>
      <w:proofErr w:type="spellStart"/>
      <w:r w:rsidR="00FA5706" w:rsidRPr="00F03BDA">
        <w:t>одеала</w:t>
      </w:r>
      <w:proofErr w:type="spellEnd"/>
      <w:r w:rsidR="00FA5706" w:rsidRPr="00F03BDA">
        <w:t>. Бях зачислен и за храна в общата кухня. Освен заплатата като стажант</w:t>
      </w:r>
      <w:r w:rsidR="00E933BD" w:rsidRPr="00F03BDA">
        <w:t>,</w:t>
      </w:r>
      <w:r w:rsidR="00FA5706" w:rsidRPr="00F03BDA">
        <w:t xml:space="preserve"> имах право и на 60 лева порцион дневно, плюс 800 грама хляб. Същият ден, с кабриолета на Института, извозих от вкъщи и целият си студентски багаж. При първата ми нощувка, </w:t>
      </w:r>
      <w:proofErr w:type="spellStart"/>
      <w:r w:rsidR="00FA5706" w:rsidRPr="00F03BDA">
        <w:t>Томата</w:t>
      </w:r>
      <w:proofErr w:type="spellEnd"/>
      <w:r w:rsidR="00FA5706" w:rsidRPr="00F03BDA">
        <w:t xml:space="preserve"> ме запозна подробно с обстановката на работното ни място. </w:t>
      </w:r>
    </w:p>
    <w:p w14:paraId="122286EB" w14:textId="77777777" w:rsidR="00D0132C" w:rsidRPr="00F03BDA" w:rsidRDefault="00FA5706" w:rsidP="00FA5706">
      <w:r w:rsidRPr="00F03BDA">
        <w:t>Работното ни време започваше в 7:30ч., обедната почивка беше между 12 и 14ч., а работа приключвахме в 18ч. Закусваше се в 7ч., обядваше се от 12 до 13ч. и се вечеряше в 19ч. Със специална камбана се обявяваше началото и края на работният ден.</w:t>
      </w:r>
    </w:p>
    <w:p w14:paraId="519EAF1A" w14:textId="77777777" w:rsidR="000C1925" w:rsidRPr="00F03BDA" w:rsidRDefault="00FA5706" w:rsidP="00FA5706">
      <w:r w:rsidRPr="00F03BDA">
        <w:t>В Институт</w:t>
      </w:r>
      <w:r w:rsidR="00E933BD" w:rsidRPr="00F03BDA">
        <w:t>ът</w:t>
      </w:r>
      <w:r w:rsidRPr="00F03BDA">
        <w:t xml:space="preserve"> имаше 5 развъдни секции: коневъдна, </w:t>
      </w:r>
      <w:proofErr w:type="spellStart"/>
      <w:r w:rsidRPr="00F03BDA">
        <w:t>говевъдна</w:t>
      </w:r>
      <w:proofErr w:type="spellEnd"/>
      <w:r w:rsidRPr="00F03BDA">
        <w:t xml:space="preserve">, овцевъдна, свиневъдна и птицевъдна. С изключение на коневъдната, във всички други се провеждаше развъдна и </w:t>
      </w:r>
      <w:proofErr w:type="spellStart"/>
      <w:r w:rsidRPr="00F03BDA">
        <w:t>експерементална</w:t>
      </w:r>
      <w:proofErr w:type="spellEnd"/>
      <w:r w:rsidRPr="00F03BDA">
        <w:t xml:space="preserve"> работа. В коневъдната секция разполагаха с 44 </w:t>
      </w:r>
      <w:r w:rsidR="00201FAB" w:rsidRPr="00F03BDA">
        <w:t xml:space="preserve">конски жребци и 25 магарешки, настанени в три конюшни. Говедовъдната разполагаше с 25 дойни крави, които заедно с приплодите бяха в две помещения. Овцевъдната имаше 300 овце в три овчарника, а свиневъдната 40 свине-майки в едно помещение. Птицевъдната имаше 1100 птици в няколко помещения и малка люпилня. Развъдните секции следваше да се водят от двама специалисти, но местата им бяха вакантни. Затова директорът Геров освен коневъдството водеше и говедовъдството. Останалите развъдни секции </w:t>
      </w:r>
      <w:proofErr w:type="spellStart"/>
      <w:r w:rsidR="00201FAB" w:rsidRPr="00F03BDA">
        <w:t>времено</w:t>
      </w:r>
      <w:proofErr w:type="spellEnd"/>
      <w:r w:rsidR="00201FAB" w:rsidRPr="00F03BDA">
        <w:t xml:space="preserve"> се ръководеха от асистентите, които се занимаваха и с опитната работа към съответният вид животни. Отделна беше полевъдната секция. Към нея в два обора бяха работните коне и волове. Разполагаше се с 2000 дка земя, трактор, камион и ремонтна работилница.</w:t>
      </w:r>
    </w:p>
    <w:p w14:paraId="4FB04818" w14:textId="77777777" w:rsidR="00201FAB" w:rsidRPr="00F03BDA" w:rsidRDefault="00E933BD" w:rsidP="00FA5706">
      <w:r w:rsidRPr="00F03BDA">
        <w:t>В Институтът</w:t>
      </w:r>
      <w:r w:rsidR="00201FAB" w:rsidRPr="00F03BDA">
        <w:t xml:space="preserve"> тогава съществуваха следните научни отдели: </w:t>
      </w:r>
    </w:p>
    <w:p w14:paraId="38CA9DC8" w14:textId="77777777" w:rsidR="00201FAB" w:rsidRPr="00F03BDA" w:rsidRDefault="00201FAB" w:rsidP="00201FAB">
      <w:pPr>
        <w:pStyle w:val="ListParagraph"/>
        <w:numPr>
          <w:ilvl w:val="0"/>
          <w:numId w:val="1"/>
        </w:numPr>
        <w:rPr>
          <w:b/>
          <w:sz w:val="36"/>
          <w:szCs w:val="36"/>
        </w:rPr>
      </w:pPr>
      <w:r w:rsidRPr="00F03BDA">
        <w:t>По животновъдство и развъдна биология, с ръководител Петър Минев (овцевъд) и асистент Славка Славова (овцевъд).</w:t>
      </w:r>
    </w:p>
    <w:p w14:paraId="5013CC0F" w14:textId="77777777" w:rsidR="00201FAB" w:rsidRPr="00F03BDA" w:rsidRDefault="00201FAB" w:rsidP="00201FAB">
      <w:pPr>
        <w:pStyle w:val="ListParagraph"/>
        <w:numPr>
          <w:ilvl w:val="0"/>
          <w:numId w:val="1"/>
        </w:numPr>
        <w:rPr>
          <w:b/>
          <w:sz w:val="36"/>
          <w:szCs w:val="36"/>
        </w:rPr>
      </w:pPr>
      <w:r w:rsidRPr="00F03BDA">
        <w:t>Хранене на домашните животни, с ръководител Христо Пенчев и асистент Димитър Джуров.</w:t>
      </w:r>
    </w:p>
    <w:p w14:paraId="22884374" w14:textId="77777777" w:rsidR="00201FAB" w:rsidRPr="00F03BDA" w:rsidRDefault="00201FAB" w:rsidP="00201FAB">
      <w:pPr>
        <w:pStyle w:val="ListParagraph"/>
        <w:numPr>
          <w:ilvl w:val="0"/>
          <w:numId w:val="1"/>
        </w:numPr>
        <w:rPr>
          <w:b/>
          <w:sz w:val="36"/>
          <w:szCs w:val="36"/>
        </w:rPr>
      </w:pPr>
      <w:r w:rsidRPr="00F03BDA">
        <w:t xml:space="preserve">По млекарство, с ръководител Яким </w:t>
      </w:r>
      <w:proofErr w:type="spellStart"/>
      <w:r w:rsidRPr="00F03BDA">
        <w:t>Шеличев</w:t>
      </w:r>
      <w:proofErr w:type="spellEnd"/>
      <w:r w:rsidRPr="00F03BDA">
        <w:t xml:space="preserve"> и асистент Харалампи Григоров.</w:t>
      </w:r>
    </w:p>
    <w:p w14:paraId="6090711C" w14:textId="77777777" w:rsidR="00201FAB" w:rsidRPr="00F03BDA" w:rsidRDefault="00201FAB" w:rsidP="00201FAB">
      <w:pPr>
        <w:pStyle w:val="ListParagraph"/>
        <w:numPr>
          <w:ilvl w:val="0"/>
          <w:numId w:val="1"/>
        </w:numPr>
        <w:rPr>
          <w:b/>
          <w:sz w:val="36"/>
          <w:szCs w:val="36"/>
        </w:rPr>
      </w:pPr>
      <w:r w:rsidRPr="00F03BDA">
        <w:t>По птицевъдство, зайцевъдство и животни с ценни кожи, с ръководител Иван Табаков и асистент Атанас Грозданов.</w:t>
      </w:r>
    </w:p>
    <w:p w14:paraId="20503350" w14:textId="77777777" w:rsidR="00201FAB" w:rsidRPr="00F03BDA" w:rsidRDefault="00201FAB" w:rsidP="00201FAB">
      <w:pPr>
        <w:pStyle w:val="ListParagraph"/>
        <w:numPr>
          <w:ilvl w:val="0"/>
          <w:numId w:val="1"/>
        </w:numPr>
        <w:rPr>
          <w:b/>
          <w:sz w:val="36"/>
          <w:szCs w:val="36"/>
        </w:rPr>
      </w:pPr>
      <w:r w:rsidRPr="00F03BDA">
        <w:t xml:space="preserve">По </w:t>
      </w:r>
      <w:r w:rsidR="00DB7B8A" w:rsidRPr="00F03BDA">
        <w:t>напояване на селско-стопанските култури, с ръководител К. Дамянов.</w:t>
      </w:r>
    </w:p>
    <w:p w14:paraId="3FCD4C5E" w14:textId="77777777" w:rsidR="000C1925" w:rsidRPr="00F03BDA" w:rsidRDefault="00273955" w:rsidP="00DB7B8A">
      <w:pPr>
        <w:ind w:left="30"/>
      </w:pPr>
      <w:r w:rsidRPr="00F03BDA">
        <w:lastRenderedPageBreak/>
        <w:t>Всички развъдни секции имаха опитни бригадири, които със семействата си и гледачите живееха в Института. Работниците в полевъдството бяха предимно от близките села, като Могила и Малко Кадиево и идваха всеки ден на работа. По договор в Института квартируваха и работеха около 20 затворника.</w:t>
      </w:r>
    </w:p>
    <w:p w14:paraId="41F796DA" w14:textId="77777777" w:rsidR="000C1925" w:rsidRPr="00F03BDA" w:rsidRDefault="00273955" w:rsidP="00DB7B8A">
      <w:pPr>
        <w:ind w:left="30"/>
      </w:pPr>
      <w:r w:rsidRPr="00F03BDA">
        <w:t>Още от първите дни от постъпването ми, Геров ми възложи, под негов контрол, да водя племенното книговодство за дейността на жребците, а след месец и цялото ръково</w:t>
      </w:r>
      <w:r w:rsidR="00B833A8" w:rsidRPr="00F03BDA">
        <w:t xml:space="preserve">дство на </w:t>
      </w:r>
      <w:proofErr w:type="spellStart"/>
      <w:r w:rsidR="00B833A8" w:rsidRPr="00F03BDA">
        <w:t>жребцовата</w:t>
      </w:r>
      <w:proofErr w:type="spellEnd"/>
      <w:r w:rsidR="00B833A8" w:rsidRPr="00F03BDA">
        <w:t xml:space="preserve"> секция. Учас</w:t>
      </w:r>
      <w:r w:rsidRPr="00F03BDA">
        <w:t xml:space="preserve">твах и при приключването на есенната сеитба.  Бързо </w:t>
      </w:r>
      <w:proofErr w:type="spellStart"/>
      <w:r w:rsidRPr="00F03BDA">
        <w:t>устнових</w:t>
      </w:r>
      <w:proofErr w:type="spellEnd"/>
      <w:r w:rsidRPr="00F03BDA">
        <w:t xml:space="preserve"> добри връзки с част от деловодният отдел. Районът н</w:t>
      </w:r>
      <w:r w:rsidR="00B833A8" w:rsidRPr="00F03BDA">
        <w:t>а</w:t>
      </w:r>
      <w:r w:rsidRPr="00F03BDA">
        <w:t xml:space="preserve"> Института и дворовете на живо</w:t>
      </w:r>
      <w:r w:rsidR="00B833A8" w:rsidRPr="00F03BDA">
        <w:t>тновъдните ферми бяха добре зале</w:t>
      </w:r>
      <w:r w:rsidRPr="00F03BDA">
        <w:t>сени с овощни дървета. Стопанският двор граничеше в единият си край с хубава дъбова гора.</w:t>
      </w:r>
      <w:r w:rsidR="004B0DBC" w:rsidRPr="00F03BDA">
        <w:t xml:space="preserve"> Имаше опитно напоително поле, няколко ниви и кладенеца. От един от тях, чрез електрическа помпа, се снабдяваше с вода целият Институт.</w:t>
      </w:r>
    </w:p>
    <w:p w14:paraId="526307D4" w14:textId="77777777" w:rsidR="000C1925" w:rsidRPr="00F03BDA" w:rsidRDefault="004B0DBC" w:rsidP="00DB7B8A">
      <w:pPr>
        <w:ind w:left="30"/>
      </w:pPr>
      <w:r w:rsidRPr="00F03BDA">
        <w:t xml:space="preserve">На 10-ти ноември като стажант-агроном, в Института дойде моят състудент Вълко Кабаков от Димитровград. Настаниха го при нас с </w:t>
      </w:r>
      <w:proofErr w:type="spellStart"/>
      <w:r w:rsidRPr="00F03BDA">
        <w:t>Томата</w:t>
      </w:r>
      <w:proofErr w:type="spellEnd"/>
      <w:r w:rsidRPr="00F03BDA">
        <w:t xml:space="preserve"> и ни снабдиха с маса и три стола, както и с печка с горно горене.  Горивото трябваше да си набавяме сами, с дърва от гората или слънчогледови стъбла.</w:t>
      </w:r>
    </w:p>
    <w:p w14:paraId="3C3039AA" w14:textId="77777777" w:rsidR="000C1925" w:rsidRPr="00F03BDA" w:rsidRDefault="004B0DBC" w:rsidP="00DB7B8A">
      <w:pPr>
        <w:ind w:left="30"/>
      </w:pPr>
      <w:r w:rsidRPr="00F03BDA">
        <w:t xml:space="preserve">Освен в </w:t>
      </w:r>
      <w:proofErr w:type="spellStart"/>
      <w:r w:rsidRPr="00F03BDA">
        <w:t>жребцовата</w:t>
      </w:r>
      <w:proofErr w:type="spellEnd"/>
      <w:r w:rsidRPr="00F03BDA">
        <w:t xml:space="preserve"> станция, бях разпределен да стажувам и в птицевъдната при Иван Табаков. Той беше известен специалист, бил отначало асистент на проф. Георги Хлебаров, а след специализацията си в САЩ през 1933-34 </w:t>
      </w:r>
      <w:proofErr w:type="spellStart"/>
      <w:r w:rsidRPr="00F03BDA">
        <w:t>г.е</w:t>
      </w:r>
      <w:proofErr w:type="spellEnd"/>
      <w:r w:rsidRPr="00F03BDA">
        <w:t xml:space="preserve"> бил директор на Опитната птицевъдна станция в София до 1944 г. От 1945 г. работил като специалист в Министерството на земеделието. От май 1947 г. бил назначен в Института по животновъдство в Стара Загора. Единствен от специалистите беше със спечелен научен конкурс, равняващо се на доцент в университет. Табаков беше принципен, строг и взискателен, но справедлив човек, в което</w:t>
      </w:r>
      <w:r w:rsidR="001419A9" w:rsidRPr="00F03BDA">
        <w:t xml:space="preserve"> се убедих по-късно в съвместната ни </w:t>
      </w:r>
      <w:proofErr w:type="spellStart"/>
      <w:r w:rsidR="001419A9" w:rsidRPr="00F03BDA">
        <w:t>работа.Първата</w:t>
      </w:r>
      <w:proofErr w:type="spellEnd"/>
      <w:r w:rsidR="001419A9" w:rsidRPr="00F03BDA">
        <w:t xml:space="preserve"> ни среща беше делова и информативна, относно състоянието на птицевъдната секция. Като разбра, че съм краснописец, ми възложи да подредя племенното птицевъдно книговодство. Тогава под индивидуален контрол бяха 950 кокошки от породите „</w:t>
      </w:r>
      <w:proofErr w:type="spellStart"/>
      <w:r w:rsidR="001419A9" w:rsidRPr="00F03BDA">
        <w:t>Легхорн</w:t>
      </w:r>
      <w:proofErr w:type="spellEnd"/>
      <w:r w:rsidR="001419A9" w:rsidRPr="00F03BDA">
        <w:t>” и „</w:t>
      </w:r>
      <w:proofErr w:type="spellStart"/>
      <w:r w:rsidR="001419A9" w:rsidRPr="00F03BDA">
        <w:t>Родайлънд</w:t>
      </w:r>
      <w:proofErr w:type="spellEnd"/>
      <w:r w:rsidR="001419A9" w:rsidRPr="00F03BDA">
        <w:t xml:space="preserve">”. В опит по изпитание на носливостта бяха други 150 кокошки. В секцията се оглеждаха и </w:t>
      </w:r>
      <w:r w:rsidR="00B833A8" w:rsidRPr="00F03BDA">
        <w:t xml:space="preserve">30 </w:t>
      </w:r>
      <w:r w:rsidR="001419A9" w:rsidRPr="00F03BDA">
        <w:t>броя местни, новозагорски пуйки.</w:t>
      </w:r>
    </w:p>
    <w:p w14:paraId="21210CF2" w14:textId="77777777" w:rsidR="000C1925" w:rsidRPr="00F03BDA" w:rsidRDefault="001419A9" w:rsidP="00354550">
      <w:pPr>
        <w:ind w:left="30"/>
      </w:pPr>
      <w:r w:rsidRPr="00F03BDA">
        <w:t>Всяка сутрин с Табаков обикаляхме фермата, след което аз трябваше да участвам в индивидуалния контрол на носливостта на една група кокошки. След това работих в канцеларията или в кабинета на Табаков.</w:t>
      </w:r>
      <w:r w:rsidR="00354550" w:rsidRPr="00F03BDA">
        <w:t xml:space="preserve"> От Табаков получих пълна информация за състоянието на птицевъдството и животновъдството в България. Едва към 16ч. ме освобождаваха и можех да работя и в </w:t>
      </w:r>
      <w:proofErr w:type="spellStart"/>
      <w:r w:rsidR="00354550" w:rsidRPr="00F03BDA">
        <w:t>жребцовата</w:t>
      </w:r>
      <w:proofErr w:type="spellEnd"/>
      <w:r w:rsidR="00354550" w:rsidRPr="00F03BDA">
        <w:t xml:space="preserve"> секция.</w:t>
      </w:r>
    </w:p>
    <w:p w14:paraId="0BFA5FC2" w14:textId="77777777" w:rsidR="000C1925" w:rsidRPr="00F03BDA" w:rsidRDefault="00354550" w:rsidP="00354550">
      <w:pPr>
        <w:ind w:left="30"/>
      </w:pPr>
      <w:r w:rsidRPr="00F03BDA">
        <w:t xml:space="preserve">За около месец въведох в пълен ред птицевъдното племенно книговодство и в таблица предадох на Табаков резултатите от контрола на носливостта за яйценосната 1947-48 година. Пред колегите в стаята, той публично изрази задоволството от свършената от мен работа. Допълнително ми възложи да заведа новите главни книги за развъдните групи, както и тия за произхода на петлите и кокошките. Израз на неговото доверие беше, предадената ми от него чернова на написана статия: „Отглеждане на птиците през зимата”. Искаше да си кажа мнението и </w:t>
      </w:r>
      <w:r w:rsidRPr="00F03BDA">
        <w:lastRenderedPageBreak/>
        <w:t xml:space="preserve">какво съм разбрал. Това ме изненада и затрудни доста. На следващият ден му разказах съдържанието и, но не посмях да направя никаква оценка. Той сподели, че като напишел нещо, винаги го оставял да престои 15-20 дни, наново го препрочитал </w:t>
      </w:r>
      <w:r w:rsidR="00B44B36" w:rsidRPr="00F03BDA">
        <w:t>и му нанасял последни корекции. Това бяха първите ми уроци по писане на научно-популярни статии. До края на дейността си на специалист-птицевъд съм спазвал това правило. Веднъж моят учител ми обясни, как следва да се подготвям преди изнасянето на лекции пред курсисти, с различно ниво на подготовка.</w:t>
      </w:r>
      <w:r w:rsidR="000751E1" w:rsidRPr="00F03BDA">
        <w:t xml:space="preserve"> Като важно условие за развитието на птицевъдството в България, Табаков посочваше необходимостта поне от 10 агрономи-животновъди и 10 ветеринарни лекари да се специализират и работят като птицевъди. Често посочваше, че преди 1944 г. у нас само трима специалисти работили за развитието на птицевъдството: Ст. Куманов, Ив. Семерджиев и той. Над всички бил акад. Георги Хлебаров, но като завеждащ катедра „Животновъдство”, той бил принуден да се занимава и с другите отрасли. Дразнеше ме </w:t>
      </w:r>
      <w:proofErr w:type="spellStart"/>
      <w:r w:rsidR="000751E1" w:rsidRPr="00F03BDA">
        <w:t>самохвалният</w:t>
      </w:r>
      <w:proofErr w:type="spellEnd"/>
      <w:r w:rsidR="000751E1" w:rsidRPr="00F03BDA">
        <w:t xml:space="preserve"> му тон в думите му: „Един е Табаков и други няма!” по-късно се убедих, че и за това е бил прав.</w:t>
      </w:r>
    </w:p>
    <w:p w14:paraId="1F383FAA" w14:textId="77777777" w:rsidR="000C1925" w:rsidRPr="00F03BDA" w:rsidRDefault="000751E1" w:rsidP="00354550">
      <w:pPr>
        <w:ind w:left="30"/>
      </w:pPr>
      <w:r w:rsidRPr="00F03BDA">
        <w:t xml:space="preserve">Табаков ме запозна с научната тематика по птицевъдство, утвърдена от </w:t>
      </w:r>
      <w:proofErr w:type="spellStart"/>
      <w:r w:rsidRPr="00F03BDA">
        <w:t>от</w:t>
      </w:r>
      <w:proofErr w:type="spellEnd"/>
      <w:r w:rsidRPr="00F03BDA">
        <w:t xml:space="preserve"> Научният съвет и Министерството на земеделието (МЗ) за 1948 г. Тя беше следната: а) Кръстосване на местните породи кокошки с петли от породата „</w:t>
      </w:r>
      <w:proofErr w:type="spellStart"/>
      <w:r w:rsidRPr="00F03BDA">
        <w:t>Родайлънд</w:t>
      </w:r>
      <w:proofErr w:type="spellEnd"/>
      <w:r w:rsidRPr="00F03BDA">
        <w:t xml:space="preserve">”, за повишаване живото тегло и носливостта им; б) Проучване влиянието на </w:t>
      </w:r>
      <w:proofErr w:type="spellStart"/>
      <w:r w:rsidRPr="00F03BDA">
        <w:t>кафезното</w:t>
      </w:r>
      <w:proofErr w:type="spellEnd"/>
      <w:r w:rsidRPr="00F03BDA">
        <w:t xml:space="preserve"> отглеждане върху носливостта на кокошките; в) Проучване на някои вътрешни качества на яйцата и </w:t>
      </w:r>
      <w:proofErr w:type="spellStart"/>
      <w:r w:rsidRPr="00F03BDA">
        <w:t>люпимостта</w:t>
      </w:r>
      <w:proofErr w:type="spellEnd"/>
      <w:r w:rsidRPr="00F03BDA">
        <w:t xml:space="preserve"> им; г) Провеждане на изследвания върху </w:t>
      </w:r>
      <w:proofErr w:type="spellStart"/>
      <w:r w:rsidR="00921C09" w:rsidRPr="00F03BDA">
        <w:t>люпимостта</w:t>
      </w:r>
      <w:proofErr w:type="spellEnd"/>
      <w:r w:rsidR="00921C09" w:rsidRPr="00F03BDA">
        <w:t xml:space="preserve"> на кокошите и пуйчи яйца. По този начин </w:t>
      </w:r>
      <w:proofErr w:type="spellStart"/>
      <w:r w:rsidR="00921C09" w:rsidRPr="00F03BDA">
        <w:t>табаков</w:t>
      </w:r>
      <w:proofErr w:type="spellEnd"/>
      <w:r w:rsidR="00921C09" w:rsidRPr="00F03BDA">
        <w:t xml:space="preserve"> ме въвеждаше в същността на научно-изследователската работа. Според него всеки научен работник трябва пряко да участва в изпълнение на работната програма, контролира постоянно техническият персонал и гледачите и да участва в анализирането на получените резултати.</w:t>
      </w:r>
      <w:r w:rsidR="002D536E" w:rsidRPr="00F03BDA">
        <w:t xml:space="preserve"> Всичко ми беше много интересно, но тогава ми предстоеше Държавният изпит, а и не знаех дали ще ми се наложи някога да се занимавам с научна работа.</w:t>
      </w:r>
    </w:p>
    <w:p w14:paraId="4BEF1A59" w14:textId="77777777" w:rsidR="000C1925" w:rsidRPr="00F03BDA" w:rsidRDefault="002D536E" w:rsidP="00354550">
      <w:pPr>
        <w:ind w:left="30"/>
      </w:pPr>
      <w:r w:rsidRPr="00F03BDA">
        <w:t xml:space="preserve">Моите съквартиранти се оказаха добри младежи.  </w:t>
      </w:r>
      <w:proofErr w:type="spellStart"/>
      <w:r w:rsidRPr="00F03BDA">
        <w:t>Скоронашата</w:t>
      </w:r>
      <w:proofErr w:type="spellEnd"/>
      <w:r w:rsidRPr="00F03BDA">
        <w:t xml:space="preserve"> квартира се превърна в място за сбирки и </w:t>
      </w:r>
      <w:proofErr w:type="spellStart"/>
      <w:r w:rsidRPr="00F03BDA">
        <w:t>сдругите</w:t>
      </w:r>
      <w:proofErr w:type="spellEnd"/>
      <w:r w:rsidRPr="00F03BDA">
        <w:t xml:space="preserve"> млади агрономи. Всяка вечер при нас се организираха забавни беседи и весели забавления, придружени с песни. Само в неделя ходех до града, като преди обед на баня, а </w:t>
      </w:r>
      <w:r w:rsidR="00266F6C" w:rsidRPr="00F03BDA">
        <w:t>след</w:t>
      </w:r>
      <w:r w:rsidRPr="00F03BDA">
        <w:t>обед на футболен мач или на кино. Вечер се прибирах винаги в Института. Сутрин ставах рано и след гимнастика и тоалет, отивах на закуска и след това на работа. Режимът на живот там много ми напомняше на тоз</w:t>
      </w:r>
      <w:r w:rsidR="00266F6C" w:rsidRPr="00F03BDA">
        <w:t>и като во</w:t>
      </w:r>
      <w:r w:rsidRPr="00F03BDA">
        <w:t>йник в казармата.</w:t>
      </w:r>
    </w:p>
    <w:p w14:paraId="2ED2AE03" w14:textId="77777777" w:rsidR="000C1925" w:rsidRPr="00F03BDA" w:rsidRDefault="002D536E" w:rsidP="00354550">
      <w:pPr>
        <w:ind w:left="30"/>
      </w:pPr>
      <w:r w:rsidRPr="00F03BDA">
        <w:t>Обстановката в семейството ми продължаваше да е финансово затруднена, макар и баща ми да беше директор на Гипсовата фабрика в Раднево. Брат ми беше в школата за трудови офицери в София, а бременната му съпруга с майка ми у нас, в Стара Загора. На 27-ми ноември Злат</w:t>
      </w:r>
      <w:r w:rsidR="00266F6C" w:rsidRPr="00F03BDA">
        <w:t>ка роди момиченце, кръстено Зюмб</w:t>
      </w:r>
      <w:r w:rsidRPr="00F03BDA">
        <w:t>юлка. Започнах да им помагам, като всеки неделен ден им носих от Института три литра прясно мляко и един килограм сирене.</w:t>
      </w:r>
      <w:r w:rsidR="000F6CC2" w:rsidRPr="00F03BDA">
        <w:t xml:space="preserve"> По-късно директорът ми разреши и в сряда да им изпращам по куриера, допълнително по три литра прясно мляко. При купонната система, това беше в голяма помощ.</w:t>
      </w:r>
    </w:p>
    <w:p w14:paraId="636A6F39" w14:textId="77777777" w:rsidR="000C1925" w:rsidRPr="00F03BDA" w:rsidRDefault="000F6CC2" w:rsidP="00354550">
      <w:pPr>
        <w:ind w:left="30"/>
      </w:pPr>
      <w:r w:rsidRPr="00F03BDA">
        <w:t>По това време в Инстит</w:t>
      </w:r>
      <w:r w:rsidR="00266F6C" w:rsidRPr="00F03BDA">
        <w:t>у</w:t>
      </w:r>
      <w:r w:rsidRPr="00F03BDA">
        <w:t xml:space="preserve">та имаше кооперативен магазин за всички работещи и служещи, които наброяваха около 150 души. В работно време , при наложителна работа до града, с </w:t>
      </w:r>
      <w:r w:rsidRPr="00F03BDA">
        <w:lastRenderedPageBreak/>
        <w:t xml:space="preserve">разрешението на директора се ползваше служебният кабриолет. Освен жилищата по животновъдните ферми, имаше два хубави двуетажни блока с по 8 апартамента, строени 1940-42 г. от Ст. Куманов. Имаше и първоначално </w:t>
      </w:r>
      <w:proofErr w:type="spellStart"/>
      <w:r w:rsidRPr="00F03BDA">
        <w:t>училищес</w:t>
      </w:r>
      <w:proofErr w:type="spellEnd"/>
      <w:r w:rsidRPr="00F03BDA">
        <w:t xml:space="preserve"> около 20-тина деца, слети в една паралелка.</w:t>
      </w:r>
    </w:p>
    <w:p w14:paraId="0539B826" w14:textId="77777777" w:rsidR="000C1925" w:rsidRPr="00F03BDA" w:rsidRDefault="000F6CC2" w:rsidP="00354550">
      <w:pPr>
        <w:ind w:left="30"/>
      </w:pPr>
      <w:r w:rsidRPr="00F03BDA">
        <w:t>От 18 до 25 декември 1948 г. се проведе 5-тият конгрес на БРП. На него се отчетоха резултатите от изпълнението на първия</w:t>
      </w:r>
      <w:r w:rsidR="00266F6C" w:rsidRPr="00F03BDA">
        <w:t>т</w:t>
      </w:r>
      <w:r w:rsidRPr="00F03BDA">
        <w:t xml:space="preserve"> двугодишен народно-стопански план и се прие първият 5-годишен такъв, за периода 1949-1953 г. На 29 декември този план беше приет и от Великото народно събрание. На този конгрес БРП, беше преименувана на Българска Комунистическа Партия</w:t>
      </w:r>
      <w:r w:rsidR="00266F6C" w:rsidRPr="00F03BDA">
        <w:t xml:space="preserve"> (БКП)</w:t>
      </w:r>
      <w:r w:rsidRPr="00F03BDA">
        <w:t xml:space="preserve"> и въведен едногодишен стаж за членство. </w:t>
      </w:r>
      <w:r w:rsidR="00695422" w:rsidRPr="00F03BDA">
        <w:t>Той се отнасяше повече при приемането на интелектуалци и чиновници, а за хората от работническата класа нямаше пречки.</w:t>
      </w:r>
    </w:p>
    <w:p w14:paraId="125A4680" w14:textId="77777777" w:rsidR="000C1925" w:rsidRPr="00F03BDA" w:rsidRDefault="00695422" w:rsidP="00354550">
      <w:pPr>
        <w:ind w:left="30"/>
      </w:pPr>
      <w:r w:rsidRPr="00F03BDA">
        <w:t>На годишното събрание на СМН в Института, двамата с Тома Данков бяхме избрани в ръководството му. Това ни позволим да се сближим с почти всички младежи.</w:t>
      </w:r>
    </w:p>
    <w:p w14:paraId="2C4F54EC" w14:textId="77777777" w:rsidR="000C1925" w:rsidRPr="00F03BDA" w:rsidRDefault="00695422" w:rsidP="00354550">
      <w:pPr>
        <w:ind w:left="30"/>
      </w:pPr>
      <w:r w:rsidRPr="00F03BDA">
        <w:t>През работно време можеше да се отсъства само с разрешение на директора. Затова тримата съквартиранти и приятелите ни все по-често след работа, излизахме пеш до града, като ходихме на кино или театър и след това се връщахме обратно.</w:t>
      </w:r>
    </w:p>
    <w:p w14:paraId="7A79B2F4" w14:textId="77777777" w:rsidR="000C1925" w:rsidRPr="00F03BDA" w:rsidRDefault="00695422" w:rsidP="00354550">
      <w:pPr>
        <w:ind w:left="30"/>
      </w:pPr>
      <w:r w:rsidRPr="00F03BDA">
        <w:t xml:space="preserve">За Новата 1949 </w:t>
      </w:r>
      <w:r w:rsidR="00266F6C" w:rsidRPr="00F03BDA">
        <w:t>г. съквартирантите си отидоха з</w:t>
      </w:r>
      <w:r w:rsidRPr="00F03BDA">
        <w:t>а два дни по родните места, а аз отидох да я посрещна с родителите ми в Стара Загора.</w:t>
      </w:r>
    </w:p>
    <w:p w14:paraId="29D336F3" w14:textId="77777777" w:rsidR="00695422" w:rsidRPr="00F03BDA" w:rsidRDefault="00695422" w:rsidP="00354550">
      <w:pPr>
        <w:ind w:left="30"/>
      </w:pPr>
      <w:r w:rsidRPr="00F03BDA">
        <w:t xml:space="preserve">През януари продължих да стажувам в птицефермата, като участвах в люпенето на разплодни яйца с произход на пилетата. По същото време </w:t>
      </w:r>
      <w:proofErr w:type="spellStart"/>
      <w:r w:rsidRPr="00F03BDA">
        <w:t>дежурях</w:t>
      </w:r>
      <w:proofErr w:type="spellEnd"/>
      <w:r w:rsidRPr="00F03BDA">
        <w:t xml:space="preserve"> вечерта в люпилнята. След като излюп</w:t>
      </w:r>
      <w:r w:rsidR="00266F6C" w:rsidRPr="00F03BDA">
        <w:t>ихме пилетата от моята смяна</w:t>
      </w:r>
      <w:r w:rsidR="00ED51E8" w:rsidRPr="00F03BDA">
        <w:t>, ги отгле</w:t>
      </w:r>
      <w:r w:rsidR="00266F6C" w:rsidRPr="00F03BDA">
        <w:t>ж</w:t>
      </w:r>
      <w:r w:rsidR="00ED51E8" w:rsidRPr="00F03BDA">
        <w:t xml:space="preserve">дах до 30-дневната им възраст в </w:t>
      </w:r>
      <w:proofErr w:type="spellStart"/>
      <w:r w:rsidR="00ED51E8" w:rsidRPr="00F03BDA">
        <w:t>пилчаниците</w:t>
      </w:r>
      <w:proofErr w:type="spellEnd"/>
      <w:r w:rsidR="00ED51E8" w:rsidRPr="00F03BDA">
        <w:t>. С това стажът ми в птицевъдството приключи.</w:t>
      </w:r>
    </w:p>
    <w:p w14:paraId="26EFC8F1" w14:textId="77777777" w:rsidR="00ED51E8" w:rsidRPr="00F03BDA" w:rsidRDefault="00ED51E8" w:rsidP="00354550">
      <w:pPr>
        <w:ind w:left="30"/>
      </w:pPr>
      <w:r w:rsidRPr="00F03BDA">
        <w:t>През февруари баща ми внезапно бе изключен от БКП и уволнен от поста на директор. Временно се принуди да работи като инструктор на ОК от Отечественият фронт в Стара Загора. По-късно се разбра, че това е в резултат на изложение на членовете на БКП от село Трън, обвиняващи го, че е направил членове на ТКЗС-то кулаците от селото, като ги пок</w:t>
      </w:r>
      <w:r w:rsidR="00266F6C" w:rsidRPr="00F03BDA">
        <w:t>ровителствал като Председател на</w:t>
      </w:r>
      <w:r w:rsidRPr="00F03BDA">
        <w:t xml:space="preserve"> кредитната кооперация. В семейството ми много тежко понесохме това отношение към него – старият комунист.</w:t>
      </w:r>
    </w:p>
    <w:p w14:paraId="57FC9606" w14:textId="77777777" w:rsidR="000C1925" w:rsidRPr="00F03BDA" w:rsidRDefault="00ED51E8" w:rsidP="00354550">
      <w:pPr>
        <w:ind w:left="30"/>
      </w:pPr>
      <w:r w:rsidRPr="00F03BDA">
        <w:t>От 1 март с Табаков бяхме включени в 30-дневен курс по животновъдство</w:t>
      </w:r>
      <w:r w:rsidR="00266F6C" w:rsidRPr="00F03BDA">
        <w:t xml:space="preserve"> организиран в Института</w:t>
      </w:r>
      <w:r w:rsidRPr="00F03BDA">
        <w:t xml:space="preserve"> от Министерството на земеделието</w:t>
      </w:r>
      <w:r w:rsidR="000C6C24" w:rsidRPr="00F03BDA">
        <w:t xml:space="preserve"> (МЗ)</w:t>
      </w:r>
      <w:r w:rsidRPr="00F03BDA">
        <w:t>. Бяхме 30 души от цялата страна, като имаше и двама ветеринарни лекари</w:t>
      </w:r>
      <w:r w:rsidR="000C6C24" w:rsidRPr="00F03BDA">
        <w:t>. Зав</w:t>
      </w:r>
      <w:r w:rsidR="00266F6C" w:rsidRPr="00F03BDA">
        <w:t>ършилите курсът,</w:t>
      </w:r>
      <w:r w:rsidR="000C6C24" w:rsidRPr="00F03BDA">
        <w:t xml:space="preserve"> добиваха правото да работят като зо</w:t>
      </w:r>
      <w:r w:rsidR="00266F6C" w:rsidRPr="00F03BDA">
        <w:t>отехници (животновъди). На курсът</w:t>
      </w:r>
      <w:r w:rsidR="000C6C24" w:rsidRPr="00F03BDA">
        <w:t xml:space="preserve"> бяха и двама от нашата „МАМ-ска” група – Цеко Христов и Величко Яна</w:t>
      </w:r>
      <w:r w:rsidR="00266F6C" w:rsidRPr="00F03BDA">
        <w:t>киев. След завършването му</w:t>
      </w:r>
      <w:r w:rsidR="000C6C24" w:rsidRPr="00F03BDA">
        <w:t>, ни беше проведен изпит от специална комисия и издадено удостоверение от МЗ, че сме зоотехници.</w:t>
      </w:r>
    </w:p>
    <w:p w14:paraId="1014412B" w14:textId="76377051" w:rsidR="000C6C24" w:rsidRPr="00F03BDA" w:rsidRDefault="000C6C24" w:rsidP="00354550">
      <w:pPr>
        <w:ind w:left="30"/>
      </w:pPr>
      <w:r w:rsidRPr="00F03BDA">
        <w:t>През април и май стажувах в свинефермата. По същото време в Стара Загора завърших тридневен курс за</w:t>
      </w:r>
      <w:r w:rsidR="00234F02" w:rsidRPr="00F03BDA">
        <w:t xml:space="preserve"> </w:t>
      </w:r>
      <w:r w:rsidRPr="00F03BDA">
        <w:t xml:space="preserve">оценител по градушките, организиран от Държавният застрахователен институт ( ДЗИ). Заедно с Кабаков от 25 май бяхме назначени да ръководим Полевъдната секция на </w:t>
      </w:r>
      <w:r w:rsidRPr="00F03BDA">
        <w:lastRenderedPageBreak/>
        <w:t xml:space="preserve">Института. През всичкото това време аз ръководех и </w:t>
      </w:r>
      <w:proofErr w:type="spellStart"/>
      <w:r w:rsidRPr="00F03BDA">
        <w:t>жребцовата</w:t>
      </w:r>
      <w:proofErr w:type="spellEnd"/>
      <w:r w:rsidRPr="00F03BDA">
        <w:t xml:space="preserve"> секция, под контрола на директора Геров.</w:t>
      </w:r>
    </w:p>
    <w:p w14:paraId="7414D20E" w14:textId="77777777" w:rsidR="000C6C24" w:rsidRPr="00F03BDA" w:rsidRDefault="000C6C24" w:rsidP="00354550">
      <w:pPr>
        <w:ind w:left="30"/>
      </w:pPr>
      <w:r w:rsidRPr="00F03BDA">
        <w:t xml:space="preserve">В Института нашата квартира беше кръстена „Хоремаг-комуна”. С подкрепата на П. </w:t>
      </w:r>
      <w:proofErr w:type="spellStart"/>
      <w:r w:rsidRPr="00F03BDA">
        <w:t>Брънеков</w:t>
      </w:r>
      <w:proofErr w:type="spellEnd"/>
      <w:r w:rsidRPr="00F03BDA">
        <w:t>, който е бил футболист във ФК „Владислав-Тича”</w:t>
      </w:r>
      <w:r w:rsidR="00266F6C" w:rsidRPr="00F03BDA">
        <w:t>, гр. Варна,</w:t>
      </w:r>
      <w:r w:rsidR="004E2C23" w:rsidRPr="00F03BDA">
        <w:t xml:space="preserve"> организира</w:t>
      </w:r>
      <w:r w:rsidR="00266F6C" w:rsidRPr="00F03BDA">
        <w:t>х</w:t>
      </w:r>
      <w:r w:rsidR="004E2C23" w:rsidRPr="00F03BDA">
        <w:t>ме състезания – волейбол и футбол. Те се провеждаха по време на обедната почивка или след работа. От пролетта, започнах да бягам всяка сутрин в 5 часа до шосето за Стара Загора и обратно. По-късно удвоих разстоянието до разклона за Малко Кадиево, като се връщах през пасището на Инст</w:t>
      </w:r>
      <w:r w:rsidR="00266F6C" w:rsidRPr="00F03BDA">
        <w:t>итута. Заедно с мен бягаха</w:t>
      </w:r>
      <w:r w:rsidR="004E2C23" w:rsidRPr="00F03BDA">
        <w:t xml:space="preserve"> още няколко курсисти. </w:t>
      </w:r>
    </w:p>
    <w:p w14:paraId="5DCB4F35" w14:textId="77777777" w:rsidR="000C1925" w:rsidRPr="00F03BDA" w:rsidRDefault="004E2C23" w:rsidP="00354550">
      <w:pPr>
        <w:ind w:left="30"/>
      </w:pPr>
      <w:r w:rsidRPr="00F03BDA">
        <w:t>От 1 февруари всички жребци, конски и магарешки, изпращахме по общинските обори. Там те заплождаха разгонените кобили в стопанствата и се получав</w:t>
      </w:r>
      <w:r w:rsidR="00D50BAF" w:rsidRPr="00F03BDA">
        <w:t xml:space="preserve">аха по-добри в </w:t>
      </w:r>
      <w:proofErr w:type="spellStart"/>
      <w:r w:rsidR="00D50BAF" w:rsidRPr="00F03BDA">
        <w:t>породно</w:t>
      </w:r>
      <w:proofErr w:type="spellEnd"/>
      <w:r w:rsidR="00D50BAF" w:rsidRPr="00F03BDA">
        <w:t xml:space="preserve"> отношение</w:t>
      </w:r>
      <w:r w:rsidRPr="00F03BDA">
        <w:t xml:space="preserve"> коне и мулета. Нашите конски жребци бяха от породата </w:t>
      </w:r>
      <w:proofErr w:type="spellStart"/>
      <w:r w:rsidRPr="00F03BDA">
        <w:t>Гидран</w:t>
      </w:r>
      <w:proofErr w:type="spellEnd"/>
      <w:r w:rsidRPr="00F03BDA">
        <w:t xml:space="preserve"> (англо-араби), а магарешките от породата Мартино-Франка. Фуражът за храненето им се осигуряваше от кметовете, като ние ги обикалях</w:t>
      </w:r>
      <w:r w:rsidR="00D50BAF" w:rsidRPr="00F03BDA">
        <w:t>ме да проверяваме състоянието</w:t>
      </w:r>
      <w:r w:rsidRPr="00F03BDA">
        <w:t xml:space="preserve">. При установяване на </w:t>
      </w:r>
      <w:proofErr w:type="spellStart"/>
      <w:r w:rsidRPr="00F03BDA">
        <w:t>бременост</w:t>
      </w:r>
      <w:proofErr w:type="spellEnd"/>
      <w:r w:rsidRPr="00F03BDA">
        <w:t xml:space="preserve"> на животното</w:t>
      </w:r>
      <w:r w:rsidR="00170525" w:rsidRPr="00F03BDA">
        <w:t>, на стопаните се издаваше родословно свидетелство за приплода.</w:t>
      </w:r>
    </w:p>
    <w:p w14:paraId="5BAA824A" w14:textId="77777777" w:rsidR="000C1925" w:rsidRPr="00F03BDA" w:rsidRDefault="00170525" w:rsidP="00354550">
      <w:pPr>
        <w:ind w:left="30"/>
      </w:pPr>
      <w:r w:rsidRPr="00F03BDA">
        <w:t>През май и юни следваше да направя първата си обиколка по общините, за проверка работата на конярите и състоянието</w:t>
      </w:r>
      <w:r w:rsidR="00D50BAF" w:rsidRPr="00F03BDA">
        <w:t xml:space="preserve"> на жребците. </w:t>
      </w:r>
      <w:r w:rsidRPr="00F03BDA">
        <w:t>Потеглихме с кабриолета на Института, заедно със старши-</w:t>
      </w:r>
      <w:proofErr w:type="spellStart"/>
      <w:r w:rsidRPr="00F03BDA">
        <w:t>коняра</w:t>
      </w:r>
      <w:proofErr w:type="spellEnd"/>
      <w:r w:rsidRPr="00F03BDA">
        <w:t xml:space="preserve"> Иван Стоянов – </w:t>
      </w:r>
      <w:proofErr w:type="spellStart"/>
      <w:r w:rsidRPr="00F03BDA">
        <w:t>Шварца</w:t>
      </w:r>
      <w:proofErr w:type="spellEnd"/>
      <w:r w:rsidRPr="00F03BDA">
        <w:t>. Беше удоволствие да се пътува по меките черни пътища, между зелените и буйни ниви, с добрият събеседник бай Иван. Той ми предаде много ценни уроци относно отношението към гледачите на коне.  Те живееха в общински обори при жребците, заедно с гледачите на бикове.</w:t>
      </w:r>
      <w:r w:rsidR="00722D18" w:rsidRPr="00F03BDA">
        <w:t xml:space="preserve"> Пристигайки в селото, най-напред се представяхме на кмета, а след това отивахме в обора. Проверявахме състоянието на жребеца, фуражът, с който се храни, проведените </w:t>
      </w:r>
      <w:proofErr w:type="spellStart"/>
      <w:r w:rsidR="00722D18" w:rsidRPr="00F03BDA">
        <w:t>скачки</w:t>
      </w:r>
      <w:proofErr w:type="spellEnd"/>
      <w:r w:rsidR="00722D18" w:rsidRPr="00F03BDA">
        <w:t xml:space="preserve">, събраните такси и издадените родословни свидетелства по воденото книговодство.  Не предупреждавахме конярите за графика си </w:t>
      </w:r>
      <w:proofErr w:type="spellStart"/>
      <w:r w:rsidR="00722D18" w:rsidRPr="00F03BDA">
        <w:t>предвижване</w:t>
      </w:r>
      <w:proofErr w:type="spellEnd"/>
      <w:r w:rsidR="00722D18" w:rsidRPr="00F03BDA">
        <w:t xml:space="preserve">, но те взаимно </w:t>
      </w:r>
      <w:r w:rsidR="00D50BAF" w:rsidRPr="00F03BDA">
        <w:t xml:space="preserve">се информираха. Като цяло </w:t>
      </w:r>
      <w:r w:rsidR="00722D18" w:rsidRPr="00F03BDA">
        <w:t xml:space="preserve">те обичаха животните си и се грижиха за тях добре, дори често ни докладваха за възникнали проблеми. Обиколката продължи повече от 20 дни и ми позволи да натрупам добър опит в отношенията си </w:t>
      </w:r>
      <w:r w:rsidR="00D50BAF" w:rsidRPr="00F03BDA">
        <w:t>с хората. По време и</w:t>
      </w:r>
      <w:r w:rsidR="00722D18" w:rsidRPr="00F03BDA">
        <w:t>, минахме през фабрика „Кремона” в град Казанлък и от там си купих мандолина за 5000 лв., което бях планувал предварително. Същата съхранявам и сега, но от доста години</w:t>
      </w:r>
      <w:r w:rsidR="00D50BAF" w:rsidRPr="00F03BDA">
        <w:t xml:space="preserve"> вече не може да се настройва и</w:t>
      </w:r>
      <w:r w:rsidR="00722D18" w:rsidRPr="00F03BDA">
        <w:t xml:space="preserve"> я пазя като реликва от младежките ми години.</w:t>
      </w:r>
    </w:p>
    <w:p w14:paraId="37552926" w14:textId="77777777" w:rsidR="000C1925" w:rsidRPr="00F03BDA" w:rsidRDefault="00722D18" w:rsidP="00354550">
      <w:pPr>
        <w:ind w:left="30"/>
      </w:pPr>
      <w:r w:rsidRPr="00F03BDA">
        <w:t>В началото на юли, след продължително боледуване в СС</w:t>
      </w:r>
      <w:r w:rsidR="00571FFC" w:rsidRPr="00F03BDA">
        <w:t>СР</w:t>
      </w:r>
      <w:r w:rsidRPr="00F03BDA">
        <w:t>, където беше на лечение, почина Георги Димитров, Министър-Председател на България.</w:t>
      </w:r>
      <w:r w:rsidR="00571FFC" w:rsidRPr="00F03BDA">
        <w:t xml:space="preserve"> Той имаше големи заслуги за запазването на границите на България от преди Втората световна война.</w:t>
      </w:r>
    </w:p>
    <w:p w14:paraId="59186F98" w14:textId="77777777" w:rsidR="000C1925" w:rsidRPr="00F03BDA" w:rsidRDefault="00571FFC" w:rsidP="00354550">
      <w:pPr>
        <w:ind w:left="30"/>
      </w:pPr>
      <w:r w:rsidRPr="00F03BDA">
        <w:t xml:space="preserve">В началото на септември с Кабаков получихме заповед за дългосрочна командировка във връзка с </w:t>
      </w:r>
      <w:proofErr w:type="spellStart"/>
      <w:r w:rsidRPr="00F03BDA">
        <w:t>есената</w:t>
      </w:r>
      <w:proofErr w:type="spellEnd"/>
      <w:r w:rsidRPr="00F03BDA">
        <w:t xml:space="preserve"> сеитба. Него изпратиха в Разградска околия, а мен в Силистренска. На 12 септември с влака пътувах до Русе, а от там с кораб, по река Дунав, до Силистра. </w:t>
      </w:r>
      <w:r w:rsidR="00D50BAF" w:rsidRPr="00F03BDA">
        <w:t>Т</w:t>
      </w:r>
      <w:r w:rsidRPr="00F03BDA">
        <w:t>ам ме изпратиха в село Голеш, което беше доста голямо – около 2000 жители, повечето от които татари. Посрещна ме кметът и след като се запознахме</w:t>
      </w:r>
      <w:r w:rsidR="00D50BAF" w:rsidRPr="00F03BDA">
        <w:t>,</w:t>
      </w:r>
      <w:r w:rsidRPr="00F03BDA">
        <w:t xml:space="preserve"> ме настани в гостната, намираща се в самата сграда на Общината. Тъкмо започнах да си нареждам багажа си, когато на врата се почука. Бях изненадан от </w:t>
      </w:r>
      <w:r w:rsidRPr="00F03BDA">
        <w:lastRenderedPageBreak/>
        <w:t>усмихнатите млади лица на 6-7 девойки, а зад тях стоеше малко по-голям от мен мъж. Извиниха се за притеснението и се представиха като част от учителската колег</w:t>
      </w:r>
      <w:r w:rsidR="00D50BAF" w:rsidRPr="00F03BDA">
        <w:t>ия на селото, начело с директорът</w:t>
      </w:r>
      <w:r w:rsidRPr="00F03BDA">
        <w:t>. Дошли да се запознаят с пристигналия млад агроном и да ме поканят на редовните си сбирки в 20 ч.</w:t>
      </w:r>
      <w:r w:rsidR="00D50BAF" w:rsidRPr="00F03BDA">
        <w:t>,</w:t>
      </w:r>
      <w:r w:rsidRPr="00F03BDA">
        <w:t xml:space="preserve"> в една от квартирите им. На тях присъствали и чиновници от Общината, също произхождащи от „Стара България”. Щели да дойдат да ме вземат половин час преди срещата. </w:t>
      </w:r>
      <w:r w:rsidR="005D0C32" w:rsidRPr="00F03BDA">
        <w:t>След като се измих и си оправих багажа, реших да се нахраня с носената от м</w:t>
      </w:r>
      <w:r w:rsidR="00D50BAF" w:rsidRPr="00F03BDA">
        <w:t>ен храна, но на вратата ми отнов</w:t>
      </w:r>
      <w:r w:rsidR="005D0C32" w:rsidRPr="00F03BDA">
        <w:t>о се почука, само че този път доста по-плахо. Отворих на местен селянин, който ме покани на вечеря в дома си. Обясни ми, че докато съм бил в селото, нямало да имам грижи с прехранването. Бях приятно изненадан и приех поканата, при условие, че се върна до 19:30 ч. Домът му почти не се различаваше от тези в Старозагорските села. Посрещнаха ме добре и веднага ми сервираха богата салата, пържени яйца и плодове. Изненадаха се, че съм въздържател, когато отказах предложената ми почерпка. Накрая им благодарих сърдечно и се прибрах в Общината.</w:t>
      </w:r>
    </w:p>
    <w:p w14:paraId="197DFD6D" w14:textId="77777777" w:rsidR="000C1925" w:rsidRPr="00F03BDA" w:rsidRDefault="00992727" w:rsidP="00354550">
      <w:pPr>
        <w:ind w:left="30"/>
      </w:pPr>
      <w:r w:rsidRPr="00F03BDA">
        <w:t>Скоро дойдоха две учителки, които</w:t>
      </w:r>
      <w:r w:rsidR="00D50BAF" w:rsidRPr="00F03BDA">
        <w:t xml:space="preserve"> се представиха като сестрите: В</w:t>
      </w:r>
      <w:r w:rsidRPr="00F03BDA">
        <w:t xml:space="preserve">еселина и Николина от село Борован, Врачанско. Заведоха ме в квартира на други две учителки – Емилия и Тотка от село Сухиндол, Павликенско. Там бяха почти цялата колегия, начело с </w:t>
      </w:r>
      <w:r w:rsidR="00D50BAF" w:rsidRPr="00F03BDA">
        <w:t>директорът</w:t>
      </w:r>
      <w:r w:rsidRPr="00F03BDA">
        <w:t xml:space="preserve"> и съпругата му, също учителка. Присъстваха и двама млади мъже, чиновници в Общината. Имаха грамофон и доста плочи с танцувална музика. Хазяйките бяха получили щайга с грозде и ни гостиха с него. Забавлявахме се и танцувахме до късно. Накрая ме изпратиха двете сестри и ми казаха, че в селото има добре снабден магазин на потребителната кооперация и кръчма с радио. Два пъти седмично донасяли пощата и пресата.  Обещаха да ме запознаят с хазяина си и да се храня при тях срещу символично заплащане.</w:t>
      </w:r>
    </w:p>
    <w:p w14:paraId="117004F5" w14:textId="77777777" w:rsidR="000C1925" w:rsidRPr="00F03BDA" w:rsidRDefault="00992727" w:rsidP="00354550">
      <w:pPr>
        <w:ind w:left="30"/>
      </w:pPr>
      <w:r w:rsidRPr="00F03BDA">
        <w:t>На следващият ден, кметът ме запозна с прибирането на есенниците и подготовката за есенната сеитба. Уговорихме се и как ежедневно да изготвяме информация, която да изпращаме до ОНС-Силистра. След това с общинска каруца обиколихме землището на селото, а през следващите дни и тия на съставните сел</w:t>
      </w:r>
      <w:r w:rsidR="00D50BAF" w:rsidRPr="00F03BDA">
        <w:t>а. Навсякъде ни посрещаха зам. к</w:t>
      </w:r>
      <w:r w:rsidRPr="00F03BDA">
        <w:t xml:space="preserve">метовете, секретарите на ППО на БКП и </w:t>
      </w:r>
      <w:proofErr w:type="spellStart"/>
      <w:r w:rsidRPr="00F03BDA">
        <w:t>предедателите</w:t>
      </w:r>
      <w:proofErr w:type="spellEnd"/>
      <w:r w:rsidRPr="00F03BDA">
        <w:t xml:space="preserve"> на земеделските дружби.</w:t>
      </w:r>
    </w:p>
    <w:p w14:paraId="117AF3FD" w14:textId="77777777" w:rsidR="000C1925" w:rsidRPr="00F03BDA" w:rsidRDefault="007A226A" w:rsidP="00354550">
      <w:pPr>
        <w:ind w:left="30"/>
      </w:pPr>
      <w:r w:rsidRPr="00F03BDA">
        <w:t xml:space="preserve">След десетина дни вече имах доста познати навсякъде и нямах проблеми както с храната, така и с нощуването. В село Голеш, в неделни дни участвах в устройваните футболни мачове със съседни села. С керван каруци, музика и песни се </w:t>
      </w:r>
      <w:proofErr w:type="spellStart"/>
      <w:r w:rsidRPr="00F03BDA">
        <w:t>предвижвахме</w:t>
      </w:r>
      <w:proofErr w:type="spellEnd"/>
      <w:r w:rsidRPr="00F03BDA">
        <w:t xml:space="preserve"> до игрището на селото. След футболният мач се устройваха съвместни увеселения и угощения. Късно вечерта, отново доста шумно </w:t>
      </w:r>
      <w:r w:rsidR="00D50BAF" w:rsidRPr="00F03BDA">
        <w:t>се завръщахме в селото</w:t>
      </w:r>
      <w:r w:rsidRPr="00F03BDA">
        <w:t>.</w:t>
      </w:r>
    </w:p>
    <w:p w14:paraId="34EEE13D" w14:textId="77777777" w:rsidR="000C1925" w:rsidRPr="00F03BDA" w:rsidRDefault="007A226A" w:rsidP="00354550">
      <w:pPr>
        <w:ind w:left="30"/>
      </w:pPr>
      <w:r w:rsidRPr="00F03BDA">
        <w:t>На 27 септември – „Денят на земята”, в салона на училището имаше общоселско събрание.  Докладът изнесох аз, а учителите организираха на учениците забавна програма. Присъствах и на няколко сватби, за които винаги имах „специална” покана. Веднъж в татарската махала ме извикаха да гледам ритуала „обрязване” на едно момче.</w:t>
      </w:r>
    </w:p>
    <w:p w14:paraId="4B43C111" w14:textId="77777777" w:rsidR="000C1925" w:rsidRPr="00F03BDA" w:rsidRDefault="007A226A" w:rsidP="00354550">
      <w:pPr>
        <w:ind w:left="30"/>
      </w:pPr>
      <w:r w:rsidRPr="00F03BDA">
        <w:t>На три пъти бях викан на съвещания в ОНС-Силистра.</w:t>
      </w:r>
    </w:p>
    <w:p w14:paraId="01529633" w14:textId="77777777" w:rsidR="000C1925" w:rsidRPr="00F03BDA" w:rsidRDefault="007A226A" w:rsidP="00354550">
      <w:pPr>
        <w:ind w:left="30"/>
      </w:pPr>
      <w:r w:rsidRPr="00F03BDA">
        <w:lastRenderedPageBreak/>
        <w:t>В село Голеш и съставните села на общината бях общо 50 дни. Изключително бях доволен от отношението на хората и от създадените ми добри условия за работа като агроном.</w:t>
      </w:r>
    </w:p>
    <w:p w14:paraId="5858E104" w14:textId="77777777" w:rsidR="000C1925" w:rsidRPr="00F03BDA" w:rsidRDefault="007A226A" w:rsidP="00354550">
      <w:pPr>
        <w:ind w:left="30"/>
      </w:pPr>
      <w:r w:rsidRPr="00F03BDA">
        <w:t xml:space="preserve">На 20 октомври получих заповед от Института, че от 1 ноември ме назначават за началник на развъдни секции. </w:t>
      </w:r>
      <w:r w:rsidR="00FB3A54" w:rsidRPr="00F03BDA">
        <w:t>Това не само ме изненада, но и ме обиди, защото не бях изявявал такова желание, нито бях подавал молба до ръководството. Допусках, че родителите ми имат намеса.</w:t>
      </w:r>
    </w:p>
    <w:p w14:paraId="64BD4306" w14:textId="77777777" w:rsidR="000C1925" w:rsidRPr="00F03BDA" w:rsidRDefault="00FB3A54" w:rsidP="00FB3A54">
      <w:pPr>
        <w:ind w:left="30"/>
      </w:pPr>
      <w:r w:rsidRPr="00F03BDA">
        <w:t>На 30 октомври се сбогувах с приятелите ми от Голеш, които до последно ме агитираха да остана на постоянна длъжност агроном при тях. Отново с кораб по Дунав достигнах до Русе и от там с влак се завърнах в Стара Загора. Веднага като се върнах уредих отпуската си за подготовката за явяване на Държавен изпит, насрочен за 20 ноември. От командировката си получих общо 45 000 лв., а бях похарчил само 10 000.</w:t>
      </w:r>
    </w:p>
    <w:p w14:paraId="4BC12A0D" w14:textId="77777777" w:rsidR="000C1925" w:rsidRPr="00F03BDA" w:rsidRDefault="00FB3A54" w:rsidP="00FB3A54">
      <w:pPr>
        <w:ind w:left="30"/>
      </w:pPr>
      <w:r w:rsidRPr="00F03BDA">
        <w:t>Макар брат ми да беше вече трудо</w:t>
      </w:r>
      <w:r w:rsidR="00D50BAF" w:rsidRPr="00F03BDA">
        <w:t>в</w:t>
      </w:r>
      <w:r w:rsidRPr="00F03BDA">
        <w:t xml:space="preserve"> офицер и на работа в Димитровград, нямаше подобрение в икономическото състояние на семейството. Баща ми ме помоли да му дам 25 000 лева, за да изплати тегленият през 1928 г. заем, при строителството на нашата къща. </w:t>
      </w:r>
      <w:r w:rsidR="006E2840" w:rsidRPr="00F03BDA">
        <w:t>Много ми беше благодарен, че му помогнах.</w:t>
      </w:r>
    </w:p>
    <w:p w14:paraId="4C770BA4" w14:textId="77777777" w:rsidR="000C1925" w:rsidRPr="00F03BDA" w:rsidRDefault="006E2840" w:rsidP="00FB3A54">
      <w:pPr>
        <w:ind w:left="30"/>
      </w:pPr>
      <w:r w:rsidRPr="00F03BDA">
        <w:t>На 17 ноември, заедно с Кабаков отидохме в София, където гос</w:t>
      </w:r>
      <w:r w:rsidR="00D50BAF" w:rsidRPr="00F03BDA">
        <w:t>тувах на Марин Камбуров. В столицата</w:t>
      </w:r>
      <w:r w:rsidRPr="00F03BDA">
        <w:t xml:space="preserve"> се събрахме всички колеги от „МАМ”-ската група – Грозев, Славков, Христов, Диков, Христев, Митров и Янакиев.</w:t>
      </w:r>
    </w:p>
    <w:p w14:paraId="0E066108" w14:textId="77777777" w:rsidR="000C1925" w:rsidRPr="00F03BDA" w:rsidRDefault="006E2840" w:rsidP="00FB3A54">
      <w:pPr>
        <w:ind w:left="30"/>
      </w:pPr>
      <w:r w:rsidRPr="00F03BDA">
        <w:t>Писменият ни изпит се проведе в една от заседателните зали на МЗ.  Аз писах по тема: „Общи агро-технически и стопански мерки за повишаване на зърнопроизводството у нас”. При практичес</w:t>
      </w:r>
      <w:r w:rsidR="001D31F7" w:rsidRPr="00F03BDA">
        <w:t xml:space="preserve">кия изпит на следващият ден, </w:t>
      </w:r>
      <w:r w:rsidRPr="00F03BDA">
        <w:t xml:space="preserve">изтеглих въпроса: „Приготовление на парникова пръст”. Изпитваха ни агрономите </w:t>
      </w:r>
      <w:proofErr w:type="spellStart"/>
      <w:r w:rsidRPr="00F03BDA">
        <w:t>Хаджикулев</w:t>
      </w:r>
      <w:proofErr w:type="spellEnd"/>
      <w:r w:rsidRPr="00F03BDA">
        <w:t xml:space="preserve"> и Огнянов</w:t>
      </w:r>
      <w:r w:rsidR="001D31F7" w:rsidRPr="00F03BDA">
        <w:t>,</w:t>
      </w:r>
      <w:r w:rsidRPr="00F03BDA">
        <w:t xml:space="preserve"> в овощната градина на факултета. Всичко приключи успешно за мен и на следващият ден получих диплома-удостоверение от МЗ и вече бях редовен агроном.</w:t>
      </w:r>
    </w:p>
    <w:p w14:paraId="25C52A34" w14:textId="77777777" w:rsidR="000C1925" w:rsidRPr="00F03BDA" w:rsidRDefault="00941449" w:rsidP="00FB3A54">
      <w:pPr>
        <w:ind w:left="30"/>
      </w:pPr>
      <w:r w:rsidRPr="00F03BDA">
        <w:t xml:space="preserve">От 1 декември започнах работа в Института, като ръководител на </w:t>
      </w:r>
      <w:proofErr w:type="spellStart"/>
      <w:r w:rsidRPr="00F03BDA">
        <w:t>Жребцовата</w:t>
      </w:r>
      <w:proofErr w:type="spellEnd"/>
      <w:r w:rsidRPr="00F03BDA">
        <w:t xml:space="preserve"> и Овцевъдна секции до края на годината, а от 1 януари 1950 г. и на Птицевъдната секция.</w:t>
      </w:r>
    </w:p>
    <w:p w14:paraId="17F0CC82" w14:textId="77777777" w:rsidR="000C1925" w:rsidRPr="00F03BDA" w:rsidRDefault="00941449" w:rsidP="00FB3A54">
      <w:pPr>
        <w:ind w:left="30"/>
      </w:pPr>
      <w:r w:rsidRPr="00F03BDA">
        <w:t xml:space="preserve">Нашата квартира бързо възвърна старата си слава на място, където се събират младежите от Института. С тях организирахме общо посрещане на Новата 1950 година. После на 9 януари – </w:t>
      </w:r>
      <w:proofErr w:type="spellStart"/>
      <w:r w:rsidRPr="00F03BDA">
        <w:t>Стефановден</w:t>
      </w:r>
      <w:proofErr w:type="spellEnd"/>
      <w:r w:rsidRPr="00F03BDA">
        <w:t>,</w:t>
      </w:r>
      <w:r w:rsidR="001D31F7" w:rsidRPr="00F03BDA">
        <w:t xml:space="preserve"> празнувахме заедно с двама колеги-адаши</w:t>
      </w:r>
      <w:r w:rsidRPr="00F03BDA">
        <w:t>.</w:t>
      </w:r>
    </w:p>
    <w:p w14:paraId="0BE252DF" w14:textId="77777777" w:rsidR="000C1925" w:rsidRPr="00F03BDA" w:rsidRDefault="00941449" w:rsidP="00FB3A54">
      <w:pPr>
        <w:ind w:left="30"/>
      </w:pPr>
      <w:r w:rsidRPr="00F03BDA">
        <w:t>По същото време на няколко пъти принудително бяхме извозвани до града, за да участваме в митинга, организиран против Трайчо Костов и групата му. Ние с Кабаков не приемахме безусловно борбата срещу „Врагът, с партиен билет”, пренесена у нас от СССР. За нас не беше нормално, доскоро вторият човек в БКП, след Георги Димитров</w:t>
      </w:r>
      <w:r w:rsidR="001D31F7" w:rsidRPr="00F03BDA">
        <w:t>,</w:t>
      </w:r>
      <w:r w:rsidRPr="00F03BDA">
        <w:t xml:space="preserve"> да бъде враг на народа и предател. Тогава се носеха слухове, че всичко това е плод на борбите </w:t>
      </w:r>
      <w:r w:rsidR="006F7C31" w:rsidRPr="00F03BDA">
        <w:t xml:space="preserve">за власт между завърналите се от СССР емигранти и пряко </w:t>
      </w:r>
      <w:proofErr w:type="spellStart"/>
      <w:r w:rsidR="006F7C31" w:rsidRPr="00F03BDA">
        <w:t>учатвалите</w:t>
      </w:r>
      <w:proofErr w:type="spellEnd"/>
      <w:r w:rsidR="006F7C31" w:rsidRPr="00F03BDA">
        <w:t xml:space="preserve"> у нас в борбата с </w:t>
      </w:r>
      <w:proofErr w:type="spellStart"/>
      <w:r w:rsidR="006F7C31" w:rsidRPr="00F03BDA">
        <w:t>мохархо</w:t>
      </w:r>
      <w:proofErr w:type="spellEnd"/>
      <w:r w:rsidR="006F7C31" w:rsidRPr="00F03BDA">
        <w:t xml:space="preserve">-фашизма. Не приемахме за нормални и скандирането: „Смърт за Трайчо Костов и кликата му!”. Ако можеше да се докаже вината им, следваше да бъдат изправени пред съда. На един митинг, двама члена БКП от </w:t>
      </w:r>
      <w:r w:rsidR="006F7C31" w:rsidRPr="00F03BDA">
        <w:lastRenderedPageBreak/>
        <w:t>Института, открито заявиха, че не вярват Трайчо Костов да е виновен. По донос на телефон</w:t>
      </w:r>
      <w:r w:rsidR="001D31F7" w:rsidRPr="00F03BDA">
        <w:t>истката Койна Атанасова, член на</w:t>
      </w:r>
      <w:r w:rsidR="006F7C31" w:rsidRPr="00F03BDA">
        <w:t xml:space="preserve"> БКП, двамата бяха изключени</w:t>
      </w:r>
      <w:r w:rsidR="001D31F7" w:rsidRPr="00F03BDA">
        <w:t xml:space="preserve"> от партията</w:t>
      </w:r>
      <w:r w:rsidR="006F7C31" w:rsidRPr="00F03BDA">
        <w:t>. По това време се създадоха добри условия за доносчиците и доста хора станаха жертва на тях.</w:t>
      </w:r>
    </w:p>
    <w:p w14:paraId="0491FEF8" w14:textId="77777777" w:rsidR="000C1925" w:rsidRPr="00F03BDA" w:rsidRDefault="006F7C31" w:rsidP="00FB3A54">
      <w:pPr>
        <w:ind w:left="30"/>
      </w:pPr>
      <w:r w:rsidRPr="00F03BDA">
        <w:t xml:space="preserve">През февруари се проведе научен съвет, на който беше отчетена двугодишната дейност на Института. На него присъстваха всички известни специалисти по животновъдство в страната. </w:t>
      </w:r>
      <w:r w:rsidR="001D31F7" w:rsidRPr="00F03BDA">
        <w:t>През двата дни, през които се проведе</w:t>
      </w:r>
      <w:r w:rsidRPr="00F03BDA">
        <w:t xml:space="preserve">, ние с Кабаков водихме протоколите. Проведените дискусии по изпълнение на научните задачи и обсъждането на новия тематичен план, бяха много поучителни и интересни за мен. На този съвет се запознах с произхождащия от Стара Загора акад. Георги Хлебаров и акад. </w:t>
      </w:r>
      <w:r w:rsidR="00CD2FC9" w:rsidRPr="00F03BDA">
        <w:t xml:space="preserve">Никола </w:t>
      </w:r>
      <w:proofErr w:type="spellStart"/>
      <w:r w:rsidR="00CD2FC9" w:rsidRPr="00F03BDA">
        <w:t>Платиканов</w:t>
      </w:r>
      <w:proofErr w:type="spellEnd"/>
      <w:r w:rsidR="00CD2FC9" w:rsidRPr="00F03BDA">
        <w:t>, които работиха в БАН, както и със специалистите по фуражно производство Христо Пенчев и Иван Найденов. Последните работиха във фуражният институт в Плевен.</w:t>
      </w:r>
    </w:p>
    <w:p w14:paraId="6FEF2E48" w14:textId="77777777" w:rsidR="000C1925" w:rsidRPr="00F03BDA" w:rsidRDefault="001D31F7" w:rsidP="00FB3A54">
      <w:pPr>
        <w:ind w:left="30"/>
      </w:pPr>
      <w:r w:rsidRPr="00F03BDA">
        <w:t>Решенията на</w:t>
      </w:r>
      <w:r w:rsidR="00CD2FC9" w:rsidRPr="00F03BDA">
        <w:t xml:space="preserve"> съвет</w:t>
      </w:r>
      <w:r w:rsidRPr="00F03BDA">
        <w:t>а</w:t>
      </w:r>
      <w:r w:rsidR="00CD2FC9" w:rsidRPr="00F03BDA">
        <w:t xml:space="preserve"> бяха утвърдени със заповед от МЗ № 162 от 13.03.1950 г.</w:t>
      </w:r>
    </w:p>
    <w:p w14:paraId="45CF7738" w14:textId="77777777" w:rsidR="000C1925" w:rsidRPr="00F03BDA" w:rsidRDefault="00CD2FC9" w:rsidP="00FB3A54">
      <w:pPr>
        <w:ind w:left="30"/>
      </w:pPr>
      <w:r w:rsidRPr="00F03BDA">
        <w:t>В Птицевъдната секция</w:t>
      </w:r>
      <w:r w:rsidR="001D31F7" w:rsidRPr="00F03BDA">
        <w:t>,</w:t>
      </w:r>
      <w:r w:rsidRPr="00F03BDA">
        <w:t xml:space="preserve"> Иван Табаков на няколко пъти ме взимаше на обиколка из селата – Малко Кадиево, Загоре и Грудево. В дворовете на стопаните с хубави местни кокошки, той беше поставил петли </w:t>
      </w:r>
      <w:proofErr w:type="spellStart"/>
      <w:r w:rsidRPr="00F03BDA">
        <w:t>Родайлънд</w:t>
      </w:r>
      <w:proofErr w:type="spellEnd"/>
      <w:r w:rsidRPr="00F03BDA">
        <w:t xml:space="preserve"> и от тях събираше оплодени яйца – кръстоски.</w:t>
      </w:r>
      <w:r w:rsidR="00371F0D" w:rsidRPr="00F03BDA">
        <w:t xml:space="preserve"> По-късно в тази наша дейност бяха включени и селата Свобода и Малко Тръново. Последните кръстоски от 1-во поколение получихме в село Сърнево през 1953 г. По този начин , още през 1950 г. Табаков ме включи в работата по породното подобряване на кокошките.</w:t>
      </w:r>
    </w:p>
    <w:p w14:paraId="431D6AF2" w14:textId="77777777" w:rsidR="00371F0D" w:rsidRPr="00F03BDA" w:rsidRDefault="00371F0D" w:rsidP="00FB3A54">
      <w:pPr>
        <w:ind w:left="30"/>
      </w:pPr>
      <w:r w:rsidRPr="00F03BDA">
        <w:t xml:space="preserve">С постановление № 138 на МС се създаде Централен институт по животновъдство край град Костинброд и Районен институт по животновъдство в Стара Загора. Последният оставаше с два отдела: „По развъждане на домашните животни” и „По хранене на домашните животни”. </w:t>
      </w:r>
    </w:p>
    <w:p w14:paraId="5A9CAA51" w14:textId="7BD82E71" w:rsidR="000C1925" w:rsidRPr="00F03BDA" w:rsidRDefault="00371F0D" w:rsidP="00FB3A54">
      <w:pPr>
        <w:ind w:left="30"/>
      </w:pPr>
      <w:r w:rsidRPr="00F03BDA">
        <w:t>Аз продължавах рано сутрин спортните си занимания, предимно кросовите си бягания. Бях добре физически, средно висок, строен млад мъж. Полагах старание да се разви</w:t>
      </w:r>
      <w:r w:rsidR="0073218F" w:rsidRPr="00F03BDA">
        <w:t xml:space="preserve">вам като специалист-животновъд. </w:t>
      </w:r>
      <w:r w:rsidRPr="00F03BDA">
        <w:t xml:space="preserve">Заедно с П. </w:t>
      </w:r>
      <w:proofErr w:type="spellStart"/>
      <w:r w:rsidRPr="00F03BDA">
        <w:t>Брънеков</w:t>
      </w:r>
      <w:proofErr w:type="spellEnd"/>
      <w:r w:rsidRPr="00F03BDA">
        <w:t xml:space="preserve"> още през 1949 г. бяхме сформирали футболен отбор. С него често организирахме мачове с отборите на съседните села. На бригадни начала си направихме футболно игрище в разредената гора</w:t>
      </w:r>
      <w:r w:rsidR="006B09D5" w:rsidRPr="00F03BDA">
        <w:t>, южно от стопанския двор. Пре</w:t>
      </w:r>
      <w:r w:rsidR="001D31F7" w:rsidRPr="00F03BDA">
        <w:t xml:space="preserve">з пролетта на 1950 г. </w:t>
      </w:r>
      <w:proofErr w:type="spellStart"/>
      <w:r w:rsidR="001D31F7" w:rsidRPr="00F03BDA">
        <w:t>разчер</w:t>
      </w:r>
      <w:r w:rsidR="006B09D5" w:rsidRPr="00F03BDA">
        <w:t>хме</w:t>
      </w:r>
      <w:proofErr w:type="spellEnd"/>
      <w:r w:rsidR="006B09D5" w:rsidRPr="00F03BDA">
        <w:t xml:space="preserve"> и волейболна площадка, източно от бекярското жилище.  По време на обедната почивка и вечер след работа, чак до мръкване играехме волейбол. През 1950 г. физкултурният ни колектив беше включен към физкултурно дружество „Ударник”, Стара Загора. В града по това време имаше само още едно подобно дружество – „Локомотив”. </w:t>
      </w:r>
      <w:r w:rsidR="001D31F7" w:rsidRPr="00F03BDA">
        <w:t xml:space="preserve">Двамата с </w:t>
      </w:r>
      <w:proofErr w:type="spellStart"/>
      <w:r w:rsidR="001D31F7" w:rsidRPr="00F03BDA">
        <w:t>Брънеков</w:t>
      </w:r>
      <w:proofErr w:type="spellEnd"/>
      <w:r w:rsidR="001D31F7" w:rsidRPr="00F03BDA">
        <w:t xml:space="preserve"> бяхме</w:t>
      </w:r>
      <w:r w:rsidR="006B09D5" w:rsidRPr="00F03BDA">
        <w:t xml:space="preserve"> в представителният футболен отбор на  „Ударник”, което много ни затрудни, защото се налагаше често да ходим до града на тренировки.  Във вътрешният футболен турнир на дружеството, отборът ни достигна до финал</w:t>
      </w:r>
      <w:r w:rsidR="001D31F7" w:rsidRPr="00F03BDA">
        <w:t>,</w:t>
      </w:r>
      <w:r w:rsidR="006B09D5" w:rsidRPr="00F03BDA">
        <w:t xml:space="preserve"> с този на Строителни войски. Загубихме 5:3, след като поведохме с 3:0.  След този мач кариерата на отбора бързо приключи.</w:t>
      </w:r>
    </w:p>
    <w:p w14:paraId="473ECE8D" w14:textId="77777777" w:rsidR="006B09D5" w:rsidRPr="00F03BDA" w:rsidRDefault="006B09D5" w:rsidP="00FB3A54">
      <w:pPr>
        <w:ind w:left="30"/>
      </w:pPr>
      <w:r w:rsidRPr="00F03BDA">
        <w:t>Освен в ръководството на ДСНМ, от есента на 1950 г. бях избран и в ръководствата на Отечествения фронт и Профорганизацията. Заедно с административното ръководство, тази организация провеждаше всички чествания на 1-ви май и на 9-ти септември.</w:t>
      </w:r>
      <w:r w:rsidR="00936E8D" w:rsidRPr="00F03BDA">
        <w:t xml:space="preserve"> Нова година не се </w:t>
      </w:r>
      <w:r w:rsidR="00936E8D" w:rsidRPr="00F03BDA">
        <w:lastRenderedPageBreak/>
        <w:t>празнуваше толкова тържествено, въпреки че на общо събрани се отчиташе изпълнението на годишните производствени планове и награждаваха първенците.</w:t>
      </w:r>
    </w:p>
    <w:p w14:paraId="4F86CAFE" w14:textId="77777777" w:rsidR="000C1925" w:rsidRPr="00F03BDA" w:rsidRDefault="00936E8D" w:rsidP="00FB3A54">
      <w:pPr>
        <w:ind w:left="30"/>
      </w:pPr>
      <w:r w:rsidRPr="00F03BDA">
        <w:t>През годината често се организираха бригади по прибирането на сеното, жътвата, белене на царевицата и други, като основно в тях участваха специалистите и чиновниците. През 1949 и 1950 г. всички табла, диаграми и лозунги рисувахме двамата със Славка Славова, в извън работно време, без да ни се заплаща.</w:t>
      </w:r>
    </w:p>
    <w:p w14:paraId="01264EF7" w14:textId="77777777" w:rsidR="000C1925" w:rsidRPr="00F03BDA" w:rsidRDefault="00936E8D" w:rsidP="00FB3A54">
      <w:pPr>
        <w:ind w:left="30"/>
      </w:pPr>
      <w:r w:rsidRPr="00F03BDA">
        <w:t xml:space="preserve">През май 1950 г. отново направих обиколка по </w:t>
      </w:r>
      <w:proofErr w:type="spellStart"/>
      <w:r w:rsidRPr="00F03BDA">
        <w:t>жребцовите</w:t>
      </w:r>
      <w:proofErr w:type="spellEnd"/>
      <w:r w:rsidRPr="00F03BDA">
        <w:t xml:space="preserve"> станции в общината. Този път ме придружаваше бригадира им Стойно Стефанов. Обиколката ни започна от гара Хан Аспарухово, през Селата Стоил войвода, Кортен, Твърдица, Елхово, Ветрен, Мъглиж, Крън и Павел баня. Навсякъде ни посрещаха много добре, имаше обилни гощавки, а бай Стойно си носеше две дамаджани, които стопаните пълнеха с дома</w:t>
      </w:r>
      <w:r w:rsidR="00485C7C" w:rsidRPr="00F03BDA">
        <w:t>шна ракия. Продължихме</w:t>
      </w:r>
      <w:r w:rsidRPr="00F03BDA">
        <w:t xml:space="preserve"> през </w:t>
      </w:r>
      <w:r w:rsidR="00FD6202" w:rsidRPr="00F03BDA">
        <w:t>Верен, Братя Даскалови и Оризово. После през село Градина и Първомай се прехвърлихме в Хасковският район и след няколко дни достигнахме до Свиленград. От там през Любимец, Симеоновград, Гълъбово и Трънково, точно на 24 май бяхме в Коларово. Там имаше традиционен селски събор.  След два</w:t>
      </w:r>
      <w:r w:rsidR="00485C7C" w:rsidRPr="00F03BDA">
        <w:t xml:space="preserve"> дни</w:t>
      </w:r>
      <w:r w:rsidR="00FD6202" w:rsidRPr="00F03BDA">
        <w:t>, потеглихме през Раднево и Любенова махала из станциите в Новозагорски и Ямболски райони. Отново дамаджаните на бай Стойно се пълнеха с ракия. Той беше член на БКП, но в него не виждах нищо партийно.</w:t>
      </w:r>
    </w:p>
    <w:p w14:paraId="35B0014B" w14:textId="77777777" w:rsidR="000C1925" w:rsidRPr="00F03BDA" w:rsidRDefault="00FD6202" w:rsidP="00FB3A54">
      <w:pPr>
        <w:ind w:left="30"/>
      </w:pPr>
      <w:r w:rsidRPr="00F03BDA">
        <w:t>Наскоро след приключване на тази дълга обиколка, трябваше за</w:t>
      </w:r>
      <w:r w:rsidR="00485C7C" w:rsidRPr="00F03BDA">
        <w:t xml:space="preserve"> няколко дни да остана в село К</w:t>
      </w:r>
      <w:r w:rsidRPr="00F03BDA">
        <w:t>опринка, Казанлъшко, като оценител на градушките. Селяните в този район разполагаха с обширни ниви и много от тях работеха във Военната фабрика. Научавайки, че съм пиротехник, те се отнасяха към мен с уважение.</w:t>
      </w:r>
    </w:p>
    <w:p w14:paraId="3C2E707E" w14:textId="77777777" w:rsidR="000C1925" w:rsidRPr="00F03BDA" w:rsidRDefault="00FD6202" w:rsidP="00FB3A54">
      <w:pPr>
        <w:ind w:left="30"/>
      </w:pPr>
      <w:r w:rsidRPr="00F03BDA">
        <w:t xml:space="preserve">Въпреки извънредните ми отклонения от Института, аз се справях добре с работата си в останалите две развъдни секции. През лятото имах и ангажименти със студентите-зоотехници, които бяха на стаж в Института. Между </w:t>
      </w:r>
      <w:r w:rsidR="009615E3" w:rsidRPr="00F03BDA">
        <w:t>тях имаше доста софиянки, случайно попаднали в зоотехниката. Често колегите ми си устройваха шеги с тях, като ги караха да доят кочове, вкарани между овцете.</w:t>
      </w:r>
    </w:p>
    <w:p w14:paraId="5C9E5356" w14:textId="77777777" w:rsidR="000C1925" w:rsidRPr="00F03BDA" w:rsidRDefault="009615E3" w:rsidP="00FB3A54">
      <w:pPr>
        <w:ind w:left="30"/>
      </w:pPr>
      <w:r w:rsidRPr="00F03BDA">
        <w:t>В края на юли успях да ползвам полагащия ми се отп</w:t>
      </w:r>
      <w:r w:rsidR="00485C7C" w:rsidRPr="00F03BDA">
        <w:t>уск, тъй като август беше „мъртъв сезон” и за трит</w:t>
      </w:r>
      <w:r w:rsidRPr="00F03BDA">
        <w:t>е ми развъдни секции. Тенко беше последна година студент и по това време си беше в Стара Загора. С него решихме да поскитаме из Балкана. Купих си нова туристическа раница и на 2 август от село Крън навлязохме в планината. До вечерта се изкачихме на хижа Бузлуджа и нощувахме там. Сутринта се разходихме по историческите места и после по билото достигнахме Руският паметник и гробище около 12 ч. Не се изкачихме до връх „Св. Никола”, а направо продължихме към хижа „Узана”. На „</w:t>
      </w:r>
      <w:proofErr w:type="spellStart"/>
      <w:r w:rsidRPr="00F03BDA">
        <w:t>Шадарваните</w:t>
      </w:r>
      <w:proofErr w:type="spellEnd"/>
      <w:r w:rsidRPr="00F03BDA">
        <w:t>” си направихме по-</w:t>
      </w:r>
      <w:r w:rsidR="00485C7C" w:rsidRPr="00F03BDA">
        <w:t xml:space="preserve">дълга почивка и едва към 18 ч. </w:t>
      </w:r>
      <w:r w:rsidRPr="00F03BDA">
        <w:t>потеглихме през гората. Навлизайки в нея, загубихме маркировката и се лутахме чак до смрачаване. Скоро видяхме огън до заградена горска поляна, с овце в нея. Посрещнаха ни двама овчари от село Шейново. От тях разбрахме, че сме отклонили доста от пътеката. Казах им, че работя в областта на животновъдството, което веднага им спечели доверието.</w:t>
      </w:r>
      <w:r w:rsidR="00E1436F" w:rsidRPr="00F03BDA">
        <w:t xml:space="preserve"> Извадиха черги и ни ги дадоха да се завием с тях. Не бяхме заспали още, когато кучетата им </w:t>
      </w:r>
      <w:proofErr w:type="spellStart"/>
      <w:r w:rsidR="00E1436F" w:rsidRPr="00F03BDA">
        <w:t>залаха</w:t>
      </w:r>
      <w:proofErr w:type="spellEnd"/>
      <w:r w:rsidR="00E1436F" w:rsidRPr="00F03BDA">
        <w:t xml:space="preserve"> тревожно. </w:t>
      </w:r>
      <w:r w:rsidR="00E1436F" w:rsidRPr="00F03BDA">
        <w:lastRenderedPageBreak/>
        <w:t>Казаха, че пак е дошла тяхната „приятелка” – мечката, за да си проси храна. Единият овчар взе един горя</w:t>
      </w:r>
      <w:r w:rsidR="00485C7C" w:rsidRPr="00F03BDA">
        <w:t>щ клон и тръгна към нея в тъмното</w:t>
      </w:r>
      <w:r w:rsidR="00E1436F" w:rsidRPr="00F03BDA">
        <w:t xml:space="preserve">, за да я прогони. Тогава Тенко ме попита, какво сме щели да правим в гората, без огън </w:t>
      </w:r>
      <w:r w:rsidR="00485C7C" w:rsidRPr="00F03BDA">
        <w:t>и с мечка наблизо? У</w:t>
      </w:r>
      <w:r w:rsidR="00E1436F" w:rsidRPr="00F03BDA">
        <w:t>спокоиха, че тя не е стръвница.</w:t>
      </w:r>
    </w:p>
    <w:p w14:paraId="40EFE19C" w14:textId="77777777" w:rsidR="000C1925" w:rsidRPr="00F03BDA" w:rsidRDefault="001B5E0B" w:rsidP="00FB3A54">
      <w:pPr>
        <w:ind w:left="30"/>
      </w:pPr>
      <w:r w:rsidRPr="00F03BDA">
        <w:t xml:space="preserve">Сутринта овчарите ни изведоха до маркираната пътека и до обяд успяхме да стигнем на хижа „Узана”. Там заварихме туристи от Габрово, с които се забавлявахме цяла вечер. На следващият ден заедно с тях потеглихме към хижа „Мазалат”. Минахме </w:t>
      </w:r>
      <w:r w:rsidR="00485C7C" w:rsidRPr="00F03BDA">
        <w:t>през местността „Корита”, през „</w:t>
      </w:r>
      <w:r w:rsidRPr="00F03BDA">
        <w:t>Синята локва” и към 18</w:t>
      </w:r>
      <w:r w:rsidR="00485C7C" w:rsidRPr="00F03BDA">
        <w:t xml:space="preserve"> ч. стигнахме до хижата. С</w:t>
      </w:r>
      <w:r w:rsidRPr="00F03BDA">
        <w:t xml:space="preserve">рещнахме група от Севлиево и заедно си напалихме голям огън. Всеки от нас следваше да изпълни по нещо </w:t>
      </w:r>
      <w:r w:rsidR="00485C7C" w:rsidRPr="00F03BDA">
        <w:t xml:space="preserve">и аз изпях </w:t>
      </w:r>
      <w:proofErr w:type="spellStart"/>
      <w:r w:rsidR="00485C7C" w:rsidRPr="00F03BDA">
        <w:t>фронтовашката</w:t>
      </w:r>
      <w:proofErr w:type="spellEnd"/>
      <w:r w:rsidR="00485C7C" w:rsidRPr="00F03BDA">
        <w:t xml:space="preserve"> песен „</w:t>
      </w:r>
      <w:r w:rsidRPr="00F03BDA">
        <w:t>О, мой роден край!”, а Тенко декламира стихове на Христо Смирненски. Един зевзек поддържаше огъня, за да го виждала съпругата му чак от Севлиево.</w:t>
      </w:r>
    </w:p>
    <w:p w14:paraId="4DAEEF91" w14:textId="77777777" w:rsidR="000C1925" w:rsidRPr="00F03BDA" w:rsidRDefault="001B5E0B" w:rsidP="00FB3A54">
      <w:pPr>
        <w:ind w:left="30"/>
      </w:pPr>
      <w:r w:rsidRPr="00F03BDA">
        <w:t xml:space="preserve">На </w:t>
      </w:r>
      <w:proofErr w:type="spellStart"/>
      <w:r w:rsidRPr="00F03BDA">
        <w:t>слевдващият</w:t>
      </w:r>
      <w:proofErr w:type="spellEnd"/>
      <w:r w:rsidRPr="00F03BDA">
        <w:t xml:space="preserve"> ден, заедно с габровци, минахме през „Пеещите скали”, под „Големия </w:t>
      </w:r>
      <w:proofErr w:type="spellStart"/>
      <w:r w:rsidRPr="00F03BDA">
        <w:t>Кадемлия</w:t>
      </w:r>
      <w:proofErr w:type="spellEnd"/>
      <w:r w:rsidRPr="00F03BDA">
        <w:t>” и „</w:t>
      </w:r>
      <w:proofErr w:type="spellStart"/>
      <w:r w:rsidRPr="00F03BDA">
        <w:t>Смесището</w:t>
      </w:r>
      <w:proofErr w:type="spellEnd"/>
      <w:r w:rsidRPr="00F03BDA">
        <w:t>” и към 17 ч. бяхме на хижа „Тъжа”. Тя се стопанисваше от село Острец, община Априлци. Домакинът ни посрещна с билков чай, а за вечеря сготви фасул чорба. Прекарахме си отново много весело. Нощувката на наровете ни струваше по 50 лева, като по това време един билет за кино струваше 100 лева.</w:t>
      </w:r>
    </w:p>
    <w:p w14:paraId="4B297BF8" w14:textId="77777777" w:rsidR="000C1925" w:rsidRPr="00F03BDA" w:rsidRDefault="008E5D49" w:rsidP="00FB3A54">
      <w:pPr>
        <w:ind w:left="30"/>
      </w:pPr>
      <w:r w:rsidRPr="00F03BDA">
        <w:t xml:space="preserve"> На следващият ден всички изкачихме връх Ботев. След като се полюбувахме на панорамата, отидохме до наблюдателницата, където починахме добре, посрещнати от пазача. От там се разходихме до „Вечната пряспа”, от където падаше Райското пръскало.</w:t>
      </w:r>
    </w:p>
    <w:p w14:paraId="1185C152" w14:textId="77777777" w:rsidR="000C1925" w:rsidRPr="00F03BDA" w:rsidRDefault="008E5D49" w:rsidP="00FB3A54">
      <w:pPr>
        <w:ind w:left="30"/>
      </w:pPr>
      <w:r w:rsidRPr="00F03BDA">
        <w:t>На следващият ден покрай „Пряспата”, по стръмна пътека между скалите</w:t>
      </w:r>
      <w:r w:rsidR="00485C7C" w:rsidRPr="00F03BDA">
        <w:t>,</w:t>
      </w:r>
      <w:r w:rsidRPr="00F03BDA">
        <w:t xml:space="preserve"> слязохме до хижа „Рай”. Там, заедно с група туристи от Пловдив и габровците отново се забавлявахме с песни и музика.</w:t>
      </w:r>
    </w:p>
    <w:p w14:paraId="535633AA" w14:textId="77777777" w:rsidR="000C1925" w:rsidRPr="00F03BDA" w:rsidRDefault="008E5D49" w:rsidP="00FB3A54">
      <w:pPr>
        <w:ind w:left="30"/>
      </w:pPr>
      <w:r w:rsidRPr="00F03BDA">
        <w:t>На сл</w:t>
      </w:r>
      <w:r w:rsidR="00485C7C" w:rsidRPr="00F03BDA">
        <w:t xml:space="preserve">едващата сутрин се разделихме с габровци </w:t>
      </w:r>
      <w:r w:rsidRPr="00F03BDA">
        <w:t xml:space="preserve">и те слязоха през „Паниците” в Калофер, а ние заедно с пловдивската група, покрай „Джендема” за карловската хижа „Васил Левски”. Аз бях водачът на групата и за два часа през „Кръстовището” стигнахме до хижата. С Тенко почти бяхме свършили храната и ни гостиха студентите.  На следващият ден по обяд и заедно с тях слязохме в Карлово. Там се разделихме и </w:t>
      </w:r>
      <w:r w:rsidR="00485C7C" w:rsidRPr="00F03BDA">
        <w:t>с Тенко отидохме на гости в Мар</w:t>
      </w:r>
      <w:r w:rsidRPr="00F03BDA">
        <w:t>ин Камбуров. Той не знаеше деня ни на пристигане, но го сварихме вкъщи. Роднините му вършееха на хармана и леля му точно беше извадила от фурната</w:t>
      </w:r>
      <w:r w:rsidR="00485C7C" w:rsidRPr="00F03BDA">
        <w:t xml:space="preserve"> топла месениц</w:t>
      </w:r>
      <w:r w:rsidR="00E062DC" w:rsidRPr="00F03BDA">
        <w:t>а, приготвена за техен обяд, но ние бяхме много гладни и изядохме половината. Леля м</w:t>
      </w:r>
      <w:r w:rsidR="00485C7C" w:rsidRPr="00F03BDA">
        <w:t>у направи нова. Въпреки, че Мар</w:t>
      </w:r>
      <w:r w:rsidR="00E062DC" w:rsidRPr="00F03BDA">
        <w:t>ин настояваше да останем да пренощуваме у тях, с Тенко хванахме следобедният влак за Стара Загора.</w:t>
      </w:r>
    </w:p>
    <w:p w14:paraId="2D08E889" w14:textId="77777777" w:rsidR="00E062DC" w:rsidRPr="00F03BDA" w:rsidRDefault="00E062DC" w:rsidP="00FB3A54">
      <w:pPr>
        <w:ind w:left="30"/>
      </w:pPr>
      <w:r w:rsidRPr="00F03BDA">
        <w:t>Целият септември ми се наложи да работя и в неделните дни. В Овцевъдната секция провеждахме „</w:t>
      </w:r>
      <w:proofErr w:type="spellStart"/>
      <w:r w:rsidRPr="00F03BDA">
        <w:t>случна</w:t>
      </w:r>
      <w:proofErr w:type="spellEnd"/>
      <w:r w:rsidRPr="00F03BDA">
        <w:t xml:space="preserve"> кампания”, а в Птицевъдната отбора на ярките и формиране на основните стада за следващата година. </w:t>
      </w:r>
    </w:p>
    <w:p w14:paraId="49CD9933" w14:textId="77777777" w:rsidR="00E062DC" w:rsidRPr="00F03BDA" w:rsidRDefault="00234F02" w:rsidP="00FB3A54">
      <w:pPr>
        <w:ind w:left="30"/>
      </w:pPr>
      <w:r w:rsidRPr="00F03BDA">
        <w:drawing>
          <wp:anchor distT="0" distB="0" distL="114300" distR="114300" simplePos="0" relativeHeight="251656192" behindDoc="0" locked="0" layoutInCell="1" allowOverlap="1" wp14:anchorId="61F30C3D" wp14:editId="4429604B">
            <wp:simplePos x="0" y="0"/>
            <wp:positionH relativeFrom="column">
              <wp:posOffset>38100</wp:posOffset>
            </wp:positionH>
            <wp:positionV relativeFrom="paragraph">
              <wp:posOffset>8890</wp:posOffset>
            </wp:positionV>
            <wp:extent cx="3276600" cy="2232660"/>
            <wp:effectExtent l="0" t="0" r="0" b="0"/>
            <wp:wrapSquare wrapText="bothSides"/>
            <wp:docPr id="2621879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6600" cy="2232660"/>
                    </a:xfrm>
                    <a:prstGeom prst="rect">
                      <a:avLst/>
                    </a:prstGeom>
                    <a:noFill/>
                    <a:ln>
                      <a:noFill/>
                    </a:ln>
                  </pic:spPr>
                </pic:pic>
              </a:graphicData>
            </a:graphic>
          </wp:anchor>
        </w:drawing>
      </w:r>
      <w:r w:rsidR="00E062DC" w:rsidRPr="00F03BDA">
        <w:t>В същото време влязох в ненужен конфликт с майка ми. Един недел</w:t>
      </w:r>
      <w:r w:rsidR="00485C7C" w:rsidRPr="00F03BDA">
        <w:t xml:space="preserve">ен ден </w:t>
      </w:r>
      <w:r w:rsidR="00485C7C" w:rsidRPr="00F03BDA">
        <w:lastRenderedPageBreak/>
        <w:t>отидох да обядвам вкъщи с</w:t>
      </w:r>
      <w:r w:rsidR="00E062DC" w:rsidRPr="00F03BDA">
        <w:t xml:space="preserve"> родителите ми. По време на хранене, майка ми започна с мен „сериозен</w:t>
      </w:r>
      <w:r w:rsidR="00485C7C" w:rsidRPr="00F03BDA">
        <w:t xml:space="preserve">” разговор. Темата беше </w:t>
      </w:r>
      <w:r w:rsidR="00E062DC" w:rsidRPr="00F03BDA">
        <w:t xml:space="preserve">относно бъдещата ми женитба, защото вече съм станал на 26 години. Отговорих </w:t>
      </w:r>
      <w:proofErr w:type="spellStart"/>
      <w:r w:rsidR="00E062DC" w:rsidRPr="00F03BDA">
        <w:t>и,че</w:t>
      </w:r>
      <w:proofErr w:type="spellEnd"/>
      <w:r w:rsidR="00E062DC" w:rsidRPr="00F03BDA">
        <w:t xml:space="preserve"> за момента задачата ми е да се стабилизирам в професията, а след една, две години ще реша и този проблем. Тогава тя започна да ме агитира за </w:t>
      </w:r>
      <w:r w:rsidR="001C3460" w:rsidRPr="00F03BDA">
        <w:t>осиновената дъщеря на Парлипетелови. Аз и отговорих, че ще я имам предвид в бъдеще. Когато ми съобщи, че вече е разговаряла с родителите на момичето, аз не се сдържах. Прекратих обяда си и заявих на майка ми, че още не съм стигнал до положение тя да ме жени. Станах от масата, казах и довиждане и повече от 6 месеца не стъпих у дома.</w:t>
      </w:r>
      <w:r w:rsidR="002D54B2" w:rsidRPr="00F03BDA">
        <w:t xml:space="preserve"> След това тя никога повече не ми проговори на тази тема. Баща ми също, защото считаше, че това е мой личен проблем.</w:t>
      </w:r>
    </w:p>
    <w:p w14:paraId="6F7B13AA" w14:textId="77777777" w:rsidR="00234F02" w:rsidRPr="00F03BDA" w:rsidRDefault="00234F02" w:rsidP="00FB3A54">
      <w:pPr>
        <w:ind w:left="30"/>
      </w:pPr>
    </w:p>
    <w:p w14:paraId="5FAE4E4D" w14:textId="77777777" w:rsidR="002D54B2" w:rsidRPr="00F03BDA" w:rsidRDefault="002D54B2" w:rsidP="00FB3A54">
      <w:pPr>
        <w:ind w:left="30"/>
      </w:pPr>
      <w:r w:rsidRPr="00F03BDA">
        <w:t xml:space="preserve">Въпреки голямата си служебна заетост, с асистентката Славка Славова в продължение на 15 дни, предимно вечер, подготвяхме художественото оформление за щандовете на Института, за животновъдната изложба на Старозагорският панаир в края на септември. </w:t>
      </w:r>
    </w:p>
    <w:p w14:paraId="3CFECF64" w14:textId="77777777" w:rsidR="002D54B2" w:rsidRPr="00F03BDA" w:rsidRDefault="002D54B2" w:rsidP="00FB3A54">
      <w:pPr>
        <w:ind w:left="30"/>
      </w:pPr>
      <w:r w:rsidRPr="00F03BDA">
        <w:t>На 30 септември получих повиквателна да се явя в конно-</w:t>
      </w:r>
      <w:proofErr w:type="spellStart"/>
      <w:r w:rsidRPr="00F03BDA">
        <w:t>артелерийският</w:t>
      </w:r>
      <w:proofErr w:type="spellEnd"/>
      <w:r w:rsidRPr="00F03BDA">
        <w:t xml:space="preserve"> полк</w:t>
      </w:r>
      <w:r w:rsidR="00EF410E" w:rsidRPr="00F03BDA">
        <w:t xml:space="preserve"> - гр. Я</w:t>
      </w:r>
      <w:r w:rsidRPr="00F03BDA">
        <w:t>мбол. Пътувах през нощта заедно с група от други над 200 запасни офицери, повечето от които бяха участвали във войната. Заради съществуващата тогава „</w:t>
      </w:r>
      <w:proofErr w:type="spellStart"/>
      <w:r w:rsidRPr="00F03BDA">
        <w:t>Студенавойна</w:t>
      </w:r>
      <w:proofErr w:type="spellEnd"/>
      <w:r w:rsidRPr="00F03BDA">
        <w:t xml:space="preserve">” бяхме сериозно разтревожени. От Ямбол, с камиони ни извозиха за село Веселиново.  Като </w:t>
      </w:r>
      <w:r w:rsidR="00EF410E" w:rsidRPr="00F03BDA">
        <w:t>пиротехник, аз бях назначен за</w:t>
      </w:r>
      <w:r w:rsidRPr="00F03BDA">
        <w:t xml:space="preserve"> началник на </w:t>
      </w:r>
      <w:proofErr w:type="spellStart"/>
      <w:r w:rsidRPr="00F03BDA">
        <w:t>артелерийското</w:t>
      </w:r>
      <w:proofErr w:type="spellEnd"/>
      <w:r w:rsidRPr="00F03BDA">
        <w:t xml:space="preserve"> с</w:t>
      </w:r>
      <w:r w:rsidR="00EF410E" w:rsidRPr="00F03BDA">
        <w:t>набдяване на конният полк. С пре</w:t>
      </w:r>
      <w:r w:rsidRPr="00F03BDA">
        <w:t xml:space="preserve">даденият ми състав от запасняци и военни камиони, получих от военните складове на „Червеният баир”, цялото въоръжение на мобилизираният полк: оръдия, карабини, пистолети и боеприпаси за тях, които разпределих във временен полеви склад. Там срещнах Тенко, мобилизиран като лекар, но в друг полк. </w:t>
      </w:r>
    </w:p>
    <w:p w14:paraId="16670CFE" w14:textId="77777777" w:rsidR="000C1925" w:rsidRPr="00F03BDA" w:rsidRDefault="002D54B2" w:rsidP="00FB3A54">
      <w:pPr>
        <w:ind w:left="30"/>
      </w:pPr>
      <w:r w:rsidRPr="00F03BDA">
        <w:t xml:space="preserve">Беше сформирана цяла </w:t>
      </w:r>
      <w:r w:rsidR="00234F02" w:rsidRPr="00F03BDA">
        <w:t>дивизия</w:t>
      </w:r>
      <w:r w:rsidRPr="00F03BDA">
        <w:t xml:space="preserve">, която в три дневен срок трябваше да </w:t>
      </w:r>
      <w:r w:rsidR="00916B4D" w:rsidRPr="00F03BDA">
        <w:t>заеме отбранителни позиции по южните склонове на Котленският балкан. Условно се приемаше, че турската армия е преминала границата и временно е задържана от нашите гранични и редовни части.</w:t>
      </w:r>
    </w:p>
    <w:p w14:paraId="0A6A21B3" w14:textId="77777777" w:rsidR="000C1925" w:rsidRPr="00F03BDA" w:rsidRDefault="00916B4D" w:rsidP="00FB3A54">
      <w:pPr>
        <w:ind w:left="30"/>
      </w:pPr>
      <w:r w:rsidRPr="00F03BDA">
        <w:t xml:space="preserve">В състава на моето АС, имах на подчинение двама лейтенанти, един </w:t>
      </w:r>
      <w:proofErr w:type="spellStart"/>
      <w:r w:rsidRPr="00F03BDA">
        <w:t>страшина</w:t>
      </w:r>
      <w:proofErr w:type="spellEnd"/>
      <w:r w:rsidRPr="00F03BDA">
        <w:t xml:space="preserve"> и около взвод войници-лаборанти. Потеглихме на третият ден в 21 ч., като нашето АС следваше да се движи с камионите след полка. Минахме през Зимница, Петолъчката, а след това по шосето за Котел. Отклонихме се на изток по Сунгурларската долина. На разсъмване установихме лагер в дъбовата гора</w:t>
      </w:r>
      <w:r w:rsidR="005B63ED" w:rsidRPr="00F03BDA">
        <w:t xml:space="preserve"> между селата Чубра и Славянци, на мястото на стар военен лагер. Складът с боеприпасите маскирахме и скрихме добре. Командирът на полка изрази задоволството си от добре свършената работа.</w:t>
      </w:r>
    </w:p>
    <w:p w14:paraId="249B9710" w14:textId="77777777" w:rsidR="000C1925" w:rsidRPr="00F03BDA" w:rsidRDefault="005B63ED" w:rsidP="00FB3A54">
      <w:pPr>
        <w:ind w:left="30"/>
      </w:pPr>
      <w:r w:rsidRPr="00F03BDA">
        <w:t>Още на следващият ден започнаха учебните и бойни занятия, които продължиха 20 дни. От този военен запас и нощуване на палатки отново ми се възпалиха синусите. След завръщането ми в Института и с разрешение от директора, ходих 15 дни на нагревки в болницата.</w:t>
      </w:r>
    </w:p>
    <w:p w14:paraId="7FFEFBC7" w14:textId="77777777" w:rsidR="000C1925" w:rsidRPr="00F03BDA" w:rsidRDefault="005B63ED" w:rsidP="00FB3A54">
      <w:pPr>
        <w:ind w:left="30"/>
      </w:pPr>
      <w:r w:rsidRPr="00F03BDA">
        <w:t>По същото време получихме 40 зайкини-майки от породите: Чинчила, Белгийски великан, Ангорски и Виенски бял. С тях се занимавах до преместването им от Института през 1954 г.</w:t>
      </w:r>
    </w:p>
    <w:p w14:paraId="740DFF9F" w14:textId="77777777" w:rsidR="000C1925" w:rsidRPr="00F03BDA" w:rsidRDefault="005B63ED" w:rsidP="00FB3A54">
      <w:pPr>
        <w:ind w:left="30"/>
      </w:pPr>
      <w:r w:rsidRPr="00F03BDA">
        <w:lastRenderedPageBreak/>
        <w:t>В края на януари В. Кабаков се завърна от специализацията си в Чехословакия</w:t>
      </w:r>
      <w:r w:rsidR="009A62BB" w:rsidRPr="00F03BDA">
        <w:t>, но беше недоволен, защото не успял да научи нищо в областта на говедовъдството. Донесе радиоапарат „Тесла”, на който слушахме музика от цяла Европа.</w:t>
      </w:r>
    </w:p>
    <w:p w14:paraId="58145A31" w14:textId="77777777" w:rsidR="000C1925" w:rsidRPr="00F03BDA" w:rsidRDefault="009A62BB" w:rsidP="00FB3A54">
      <w:pPr>
        <w:ind w:left="30"/>
      </w:pPr>
      <w:r w:rsidRPr="00F03BDA">
        <w:t>През декември, на годишното събрание на профорганизацията бях избран за секретар на Профкомитета.</w:t>
      </w:r>
    </w:p>
    <w:p w14:paraId="1FD4E524" w14:textId="77777777" w:rsidR="000C1925" w:rsidRPr="00F03BDA" w:rsidRDefault="002444D7" w:rsidP="00FB3A54">
      <w:pPr>
        <w:ind w:left="30"/>
      </w:pPr>
      <w:r w:rsidRPr="00F03BDA">
        <w:t>От лятото</w:t>
      </w:r>
      <w:r w:rsidR="007A3F81" w:rsidRPr="00F03BDA">
        <w:t xml:space="preserve"> на 1950 г., Тенко ме запозна с приятеля си Андон Атанасов, работещ в МВР-Стара Загора. Произхождаше от семейство на изселници-тракийци. Неговият брат Ламбо Атанасов, като секретар на РМС-Стара Загора, през 1942 г. е осъден и обесен в Старозагорският затвор. С Андон станахме приятели и често се срещахме. След завръщането ми от запаса, сварих Андон натоварен от МВР да отговаря за нашият Институт. На няколко пъти ми поиска информационни справки за дейността и поведението на старите специалисти. Въпреки че влязох в противоречие с разбиранията си , нямаше как да му откажа. Той ме осведоми, че от две години си имали информатор в Института.</w:t>
      </w:r>
      <w:r w:rsidR="00EF410E" w:rsidRPr="00F03BDA">
        <w:t xml:space="preserve"> Той обаче постоянно и много цел</w:t>
      </w:r>
      <w:r w:rsidR="007A3F81" w:rsidRPr="00F03BDA">
        <w:t xml:space="preserve">енасочено злепоставял колегите Иван Табаков, Андон Гергов и Петър Минев, определяйки ги за „народни врагове”. Това </w:t>
      </w:r>
      <w:proofErr w:type="spellStart"/>
      <w:r w:rsidR="007A3F81" w:rsidRPr="00F03BDA">
        <w:t>налаго</w:t>
      </w:r>
      <w:proofErr w:type="spellEnd"/>
      <w:r w:rsidR="007A3F81" w:rsidRPr="00F03BDA">
        <w:t xml:space="preserve"> да получат информация от някой, който работи с тях и познава добре работата им. Като негов приятел, той решил да се обърне към мен. Обясни ми, че </w:t>
      </w:r>
      <w:r w:rsidR="00EF410E" w:rsidRPr="00F03BDA">
        <w:t xml:space="preserve">от </w:t>
      </w:r>
      <w:r w:rsidR="007A3F81" w:rsidRPr="00F03BDA">
        <w:t xml:space="preserve">МВР-Стара Загора ми имат голямо доверие </w:t>
      </w:r>
      <w:r w:rsidRPr="00F03BDA">
        <w:t>още от есента на 1944 г., когато с голям риск за себе си</w:t>
      </w:r>
      <w:r w:rsidR="00EF410E" w:rsidRPr="00F03BDA">
        <w:t>,</w:t>
      </w:r>
      <w:r w:rsidRPr="00F03BDA">
        <w:t xml:space="preserve"> съм им осигурил боеприпаси от 2-ро Огнестрелно отделение – Карлово. Съгласих се, но пожелах да разбера кой</w:t>
      </w:r>
      <w:r w:rsidR="00EF410E" w:rsidRPr="00F03BDA">
        <w:t xml:space="preserve"> им е постоянният информатор. Т. </w:t>
      </w:r>
      <w:r w:rsidRPr="00F03BDA">
        <w:t>Атанасов отказа да ми го съобщи, но аз скоро след това научих, че е директорът Койчо Иванов.</w:t>
      </w:r>
    </w:p>
    <w:p w14:paraId="456759AA" w14:textId="2F7A9D16" w:rsidR="000C1925" w:rsidRPr="00F03BDA" w:rsidRDefault="002444D7" w:rsidP="00FB3A54">
      <w:pPr>
        <w:ind w:left="30"/>
      </w:pPr>
      <w:r w:rsidRPr="00F03BDA">
        <w:t>При люпенето на пилетата през 1951 г., Табаков ми гласува още по-голямо доверие. Често ме критикуваше, че отделям повече време за овцевъдството. През февруари и март отношенията между директор и секретар на ППО на БКП се влошиха. На редовните съботни сбирки-съвещания при директора, те често влизаха в остри спорове по</w:t>
      </w:r>
      <w:r w:rsidR="00100E91" w:rsidRPr="00F03BDA">
        <w:t xml:space="preserve"> </w:t>
      </w:r>
      <w:r w:rsidRPr="00F03BDA">
        <w:t xml:space="preserve">незначителни поводи. Тези </w:t>
      </w:r>
      <w:r w:rsidR="00100E91" w:rsidRPr="00F03BDA">
        <w:t>взаимоотношения</w:t>
      </w:r>
      <w:r w:rsidRPr="00F03BDA">
        <w:t xml:space="preserve"> бяха </w:t>
      </w:r>
      <w:r w:rsidR="00100E91" w:rsidRPr="00F03BDA">
        <w:t>непоносими</w:t>
      </w:r>
      <w:r w:rsidRPr="00F03BDA">
        <w:t xml:space="preserve"> за В. Кабаков и изненадващо за мен той напусна Института и се премести в Опитната база по животновъдство към ДЗС „Кабиюк” край Шумен. Така се разделих с един от най-добрите си приятели и колеги.</w:t>
      </w:r>
    </w:p>
    <w:p w14:paraId="28E7A274" w14:textId="77777777" w:rsidR="000C1925" w:rsidRPr="00F03BDA" w:rsidRDefault="00913B23" w:rsidP="00FB3A54">
      <w:pPr>
        <w:ind w:left="30"/>
      </w:pPr>
      <w:r w:rsidRPr="00F03BDA">
        <w:t xml:space="preserve">Балансирайки между Минев и Табаков, през пролетта и лятото на 1951 г. успешно се справях с работата в Овцевъдната и Птицевъдната станции.  Имам </w:t>
      </w:r>
      <w:r w:rsidR="00100E91" w:rsidRPr="00F03BDA">
        <w:t>снимка</w:t>
      </w:r>
      <w:r w:rsidRPr="00F03BDA">
        <w:t xml:space="preserve"> с коч № 3439, от който бяха настригани рекордните за тогава 8300 гр</w:t>
      </w:r>
      <w:r w:rsidR="00100E91" w:rsidRPr="00F03BDA">
        <w:t>.</w:t>
      </w:r>
      <w:r w:rsidRPr="00F03BDA">
        <w:t xml:space="preserve"> вълна.</w:t>
      </w:r>
    </w:p>
    <w:p w14:paraId="595011DB" w14:textId="77777777" w:rsidR="000C1925" w:rsidRPr="00F03BDA" w:rsidRDefault="00913B23" w:rsidP="00FB3A54">
      <w:pPr>
        <w:ind w:left="30"/>
      </w:pPr>
      <w:r w:rsidRPr="00F03BDA">
        <w:t>След като Кабаков напусна, аз се преместих да живея в един празен апартамент, на вторият етаж в „Белият дом”. При мен дойде и Янко Кацаров. Той, както и Кабаков заекваше слабо, но пееше много добре. С него често си припявахме наши и руски песни, най-вече сутрин, след събуждане. Изпълнявахме и хумористични песни и такива от църковни литургии. Аз акомпанирах с мандолината. Нашата квартира бързо се превърна в младежки клуб, но хората от останалите апартаменти ни помолиха да ограничим сбирките си най-късно до 22 ч.</w:t>
      </w:r>
    </w:p>
    <w:p w14:paraId="6FC9F6F7" w14:textId="77777777" w:rsidR="000C1925" w:rsidRPr="00F03BDA" w:rsidRDefault="00C33724" w:rsidP="00FB3A54">
      <w:pPr>
        <w:ind w:left="30"/>
      </w:pPr>
      <w:r w:rsidRPr="00F03BDA">
        <w:t>В края на 1951 г. в Института се завърна Христо Кръстанов. Назначиха го в Говедовъдната секция. Дойде да живее при нас с Кацаров и ни преместиха на 1-вият етаж в „Белия дом”.</w:t>
      </w:r>
    </w:p>
    <w:p w14:paraId="32145DF6" w14:textId="77777777" w:rsidR="000C1925" w:rsidRPr="00F03BDA" w:rsidRDefault="00C33724" w:rsidP="00FB3A54">
      <w:pPr>
        <w:ind w:left="30"/>
      </w:pPr>
      <w:r w:rsidRPr="00F03BDA">
        <w:lastRenderedPageBreak/>
        <w:t>При отчитане на Първомайското съревнование, моите Птицевъдна и Овцевъдна секции бяха на първите</w:t>
      </w:r>
      <w:r w:rsidR="00EF410E" w:rsidRPr="00F03BDA">
        <w:t xml:space="preserve"> дв</w:t>
      </w:r>
      <w:r w:rsidRPr="00F03BDA">
        <w:t>е места. Това беше добър атестат за работата ми.</w:t>
      </w:r>
    </w:p>
    <w:p w14:paraId="52658680" w14:textId="77777777" w:rsidR="000C1925" w:rsidRPr="00F03BDA" w:rsidRDefault="00C33724" w:rsidP="00FB3A54">
      <w:pPr>
        <w:ind w:left="30"/>
      </w:pPr>
      <w:r w:rsidRPr="00F03BDA">
        <w:t>При създадените ТКЗС-</w:t>
      </w:r>
      <w:proofErr w:type="spellStart"/>
      <w:r w:rsidRPr="00F03BDA">
        <w:t>ета</w:t>
      </w:r>
      <w:proofErr w:type="spellEnd"/>
      <w:r w:rsidRPr="00F03BDA">
        <w:t xml:space="preserve"> в близките до Института села, започнаха да се изграждат животновъдни и птицевъдни ферми. Специалистите от Института им помагаха при отбирането на стадата от животни и птици, проектирането и изграждането на сградите и за правилното отглеждане на животните. Провеждаха се и курсове по подготовка на гледачите.</w:t>
      </w:r>
    </w:p>
    <w:p w14:paraId="1BE5B811" w14:textId="77777777" w:rsidR="000C1925" w:rsidRPr="00F03BDA" w:rsidRDefault="00C33724" w:rsidP="00FB3A54">
      <w:pPr>
        <w:ind w:left="30"/>
      </w:pPr>
      <w:r w:rsidRPr="00F03BDA">
        <w:t>През април 1951 г., Иван Табаков започна да води книга-дневник за оказаната помощ на птицефермите в ДЗС и ТКЗС. След напускането на Табаков, аз поех тази отговорност и я водих до пенсионирането си през 1989 г.</w:t>
      </w:r>
    </w:p>
    <w:p w14:paraId="56D3164D" w14:textId="77777777" w:rsidR="000C1925" w:rsidRPr="00F03BDA" w:rsidRDefault="00361CE5" w:rsidP="00FB3A54">
      <w:pPr>
        <w:ind w:left="30"/>
      </w:pPr>
      <w:r w:rsidRPr="00F03BDA">
        <w:t xml:space="preserve">През май П. Минев започна да ме води със себе си по селата при бонитировката на вълната на овцете. Това дразнеше Табаков, който упорито се опитваше да ме направи </w:t>
      </w:r>
      <w:r w:rsidR="00100E91" w:rsidRPr="00F03BDA">
        <w:t>птицевъд</w:t>
      </w:r>
      <w:r w:rsidRPr="00F03BDA">
        <w:t>.</w:t>
      </w:r>
    </w:p>
    <w:p w14:paraId="7B0B75AA" w14:textId="45AAF391" w:rsidR="000C1925" w:rsidRPr="00F03BDA" w:rsidRDefault="00361CE5" w:rsidP="00FB3A54">
      <w:pPr>
        <w:ind w:left="30"/>
      </w:pPr>
      <w:r w:rsidRPr="00F03BDA">
        <w:t>Като стабилни ергени, двамата с Кацаров от есента на 1951 г., започнахме да търсим контакти с момичетата от града. През лятото с групите стажанти от Зоотехническият факултет-София и от Аграрният факултет</w:t>
      </w:r>
      <w:r w:rsidR="0073218F" w:rsidRPr="00F03BDA">
        <w:t xml:space="preserve"> </w:t>
      </w:r>
      <w:r w:rsidRPr="00F03BDA">
        <w:t>-</w:t>
      </w:r>
      <w:r w:rsidR="0073218F" w:rsidRPr="00F03BDA">
        <w:t xml:space="preserve"> </w:t>
      </w:r>
      <w:r w:rsidRPr="00F03BDA">
        <w:t xml:space="preserve">Пловдив, дойдоха много симпатични момичета. Въпреки създадените  отлични </w:t>
      </w:r>
      <w:r w:rsidR="00100E91" w:rsidRPr="00F03BDA">
        <w:t>взаимоотношения</w:t>
      </w:r>
      <w:r w:rsidRPr="00F03BDA">
        <w:t xml:space="preserve"> с тях, аз не одобрих нито една. Поведението ми</w:t>
      </w:r>
      <w:r w:rsidR="00EF410E" w:rsidRPr="00F03BDA">
        <w:t>,</w:t>
      </w:r>
      <w:r w:rsidRPr="00F03BDA">
        <w:t xml:space="preserve"> ми напомни думите на баба Руска: „</w:t>
      </w:r>
      <w:r w:rsidR="00BC2F32" w:rsidRPr="00F03BDA">
        <w:t>Старите ергени захитряват и трудно се женят!”</w:t>
      </w:r>
      <w:r w:rsidR="0073218F" w:rsidRPr="00F03BDA">
        <w:t>.</w:t>
      </w:r>
      <w:r w:rsidR="00BC2F32" w:rsidRPr="00F03BDA">
        <w:t xml:space="preserve"> Често тримата с Кацаров и Кръстанов водехме разговори по темата. Стараех се да не се впа</w:t>
      </w:r>
      <w:r w:rsidR="00577EB0" w:rsidRPr="00F03BDA">
        <w:t>ни</w:t>
      </w:r>
      <w:r w:rsidR="00BC2F32" w:rsidRPr="00F03BDA">
        <w:t>чавам, за да не сгреша в избора си.</w:t>
      </w:r>
    </w:p>
    <w:p w14:paraId="01ADF7F8" w14:textId="77777777" w:rsidR="000C1925" w:rsidRPr="00F03BDA" w:rsidRDefault="00BC2F32" w:rsidP="00FB3A54">
      <w:pPr>
        <w:ind w:left="30"/>
      </w:pPr>
      <w:r w:rsidRPr="00F03BDA">
        <w:t>На 12 юли (Петровден) Иван Табаков за първи път предложи да обявим този ден за „Ден на птицевъда” и да го честваме всяка година. Свързвахме го с народният обичай, на този ден да се колят млади петли</w:t>
      </w:r>
      <w:r w:rsidR="00057B11" w:rsidRPr="00F03BDA">
        <w:t xml:space="preserve">. </w:t>
      </w:r>
      <w:r w:rsidR="005461BB" w:rsidRPr="00F03BDA">
        <w:t>Тогава</w:t>
      </w:r>
      <w:r w:rsidR="00057B11" w:rsidRPr="00F03BDA">
        <w:t xml:space="preserve"> завършват двуседмичните Петрови пости. Петлето, както и слънцето отмерва времето и е символ на възкресението. Жертвоприношението му се свързва с запалването на огъня и </w:t>
      </w:r>
      <w:r w:rsidR="00577EB0" w:rsidRPr="00F03BDA">
        <w:t>умилостивяването</w:t>
      </w:r>
      <w:r w:rsidR="00057B11" w:rsidRPr="00F03BDA">
        <w:t xml:space="preserve"> на силите, които изгарят природата. Така свързаният с живота и смъртта петел, символизира плодородието и плодовитостта. Считаше се за греховно коленето на млади ярки, бъдещи носачки.</w:t>
      </w:r>
    </w:p>
    <w:p w14:paraId="0A0E864A" w14:textId="77777777" w:rsidR="00057B11" w:rsidRPr="00F03BDA" w:rsidRDefault="00057B11" w:rsidP="00FB3A54">
      <w:pPr>
        <w:ind w:left="30"/>
      </w:pPr>
      <w:r w:rsidRPr="00F03BDA">
        <w:t xml:space="preserve">Подбрахме няколко добре охранени петлета, заклахме ги и ги предадохме на бай Пеньо-готвача. Вечерта, в канцеларията се събрахме на празнична вечеря. Бяхме общо 12 човека птицевъди. </w:t>
      </w:r>
      <w:r w:rsidR="004604FB" w:rsidRPr="00F03BDA">
        <w:t>Табаков откри празника с няколко думи и обясни традициите свързани с него. Изказа и убедеността си в бъдещото развитие на птицевъдството не само у нас, а и по света. След това ни призова да се нахраним, почерпим и повеселим, пожелавайки ни да бъдем живи и здрави, за да празну</w:t>
      </w:r>
      <w:r w:rsidR="009F7789" w:rsidRPr="00F03BDA">
        <w:t>ваме заедно всяка бъдеща година</w:t>
      </w:r>
      <w:r w:rsidR="004604FB" w:rsidRPr="00F03BDA">
        <w:t>. Иван Пенев свири на гребен, със залепена на него хартия, а Теню Илиев игра кючек. След като веселието приключи късно през нощта, аз бях убеден, че сме поставили началото на една хубава традиция.</w:t>
      </w:r>
    </w:p>
    <w:p w14:paraId="6A428A44" w14:textId="4A4EEB8D" w:rsidR="004604FB" w:rsidRPr="00F03BDA" w:rsidRDefault="004604FB" w:rsidP="00FB3A54">
      <w:pPr>
        <w:ind w:left="30"/>
      </w:pPr>
      <w:r w:rsidRPr="00F03BDA">
        <w:t xml:space="preserve">От тази година финансовото състояние на семейството ми значително се подобри. Баща ми започна работа като инспектор към отдел „Търговия” в ОНС-Стара </w:t>
      </w:r>
      <w:proofErr w:type="spellStart"/>
      <w:r w:rsidRPr="00F03BDA">
        <w:t>Загора.Брат</w:t>
      </w:r>
      <w:proofErr w:type="spellEnd"/>
      <w:r w:rsidRPr="00F03BDA">
        <w:t xml:space="preserve"> ми, като офицер от Строителни войски, вече не се нуждаеше от помощта на родителите ми. Поради честото му местене по разни строителни обекти, от време на време се налагаше съпругата и детето му да </w:t>
      </w:r>
      <w:r w:rsidRPr="00F03BDA">
        <w:lastRenderedPageBreak/>
        <w:t xml:space="preserve">живеят у нас. </w:t>
      </w:r>
      <w:r w:rsidR="00910F04" w:rsidRPr="00F03BDA">
        <w:t xml:space="preserve">Аз ги снабдявах с мляко, </w:t>
      </w:r>
      <w:r w:rsidR="00565E3C" w:rsidRPr="00F03BDA">
        <w:t>млечни продукти</w:t>
      </w:r>
      <w:r w:rsidR="00910F04" w:rsidRPr="00F03BDA">
        <w:t xml:space="preserve"> и яйца от Института. По това време още съществуваше купонната система. От юни имам </w:t>
      </w:r>
      <w:r w:rsidR="00234F02" w:rsidRPr="00F03BDA">
        <w:t>снимка</w:t>
      </w:r>
      <w:r w:rsidR="00910F04" w:rsidRPr="00F03BDA">
        <w:t xml:space="preserve">, на която сме с майка и малката Зюмбюлка. Разполагах със служебен фотоапарат „Контакс” , защото имах задание от МЗ да направя снимки на хубави наши магарета, във връзка с износа им в Австрия. </w:t>
      </w:r>
    </w:p>
    <w:p w14:paraId="15BF4B2E" w14:textId="77777777" w:rsidR="00AC6ED6" w:rsidRPr="00F03BDA" w:rsidRDefault="009F7789" w:rsidP="00AC6ED6">
      <w:pPr>
        <w:ind w:left="30"/>
      </w:pPr>
      <w:r w:rsidRPr="00F03BDA">
        <w:t>От 25 ю</w:t>
      </w:r>
      <w:r w:rsidR="00910F04" w:rsidRPr="00F03BDA">
        <w:t>ли до 20 август бях в домашен отпу</w:t>
      </w:r>
      <w:r w:rsidRPr="00F03BDA">
        <w:t>ск. С Тенко, к</w:t>
      </w:r>
      <w:r w:rsidR="00910F04" w:rsidRPr="00F03BDA">
        <w:t>ойто беше стажант-лекар в Старозагорската болница, решихме и тази година да поскитаме из Балкана. Поехме по познатия вече маршрут от хижа „Бузлуджа”, през „Узан</w:t>
      </w:r>
      <w:r w:rsidRPr="00F03BDA">
        <w:t>а” и „Мазалат”. От „Мазалат”, на</w:t>
      </w:r>
      <w:r w:rsidR="00910F04" w:rsidRPr="00F03BDA">
        <w:t xml:space="preserve"> билото към хижа „Тъжа” падна гъста мъгла. Въпреки старанието ни да не загубим пътеката, маркирана с жалони, изтървахме маркировката. След дълго лутане, решихме да спим в едни хвойнови </w:t>
      </w:r>
      <w:r w:rsidR="00AC6ED6" w:rsidRPr="00F03BDA">
        <w:t>храсти</w:t>
      </w:r>
      <w:r w:rsidR="00910F04" w:rsidRPr="00F03BDA">
        <w:t>. Трудно намерихме сухи дърва, за да запалим огън.</w:t>
      </w:r>
    </w:p>
    <w:p w14:paraId="66B3F142" w14:textId="7027E01D" w:rsidR="00AC6ED6" w:rsidRPr="00F03BDA" w:rsidRDefault="00EC0EF9" w:rsidP="00910F04">
      <w:pPr>
        <w:ind w:left="30"/>
      </w:pPr>
      <w:r w:rsidRPr="00F03BDA">
        <w:pict w14:anchorId="1A93016F">
          <v:shape id="_x0000_s1038" type="#_x0000_t202" style="position:absolute;left:0;text-align:left;margin-left:255pt;margin-top:338.15pt;width:211.15pt;height:34.4pt;z-index:251668992" stroked="f">
            <v:textbox style="mso-fit-shape-to-text:t" inset="0,0,0,0">
              <w:txbxContent>
                <w:p w14:paraId="47E28D3E" w14:textId="77777777" w:rsidR="00AC6ED6" w:rsidRPr="00F03BDA" w:rsidRDefault="00AC6ED6" w:rsidP="00AC6ED6">
                  <w:pPr>
                    <w:pStyle w:val="Caption"/>
                    <w:rPr>
                      <w:sz w:val="22"/>
                      <w:szCs w:val="22"/>
                    </w:rPr>
                  </w:pPr>
                  <w:r w:rsidRPr="00F03BDA">
                    <w:t>Връх Мазалат, под "Белите Скали", Стефан Ножчев с "</w:t>
                  </w:r>
                  <w:proofErr w:type="spellStart"/>
                  <w:r w:rsidRPr="00F03BDA">
                    <w:t>Тревналии</w:t>
                  </w:r>
                  <w:proofErr w:type="spellEnd"/>
                  <w:r w:rsidRPr="00F03BDA">
                    <w:t>"</w:t>
                  </w:r>
                </w:p>
              </w:txbxContent>
            </v:textbox>
            <w10:wrap type="square"/>
          </v:shape>
        </w:pict>
      </w:r>
      <w:r w:rsidR="00AC6ED6" w:rsidRPr="00F03BDA">
        <w:drawing>
          <wp:anchor distT="0" distB="0" distL="114300" distR="114300" simplePos="0" relativeHeight="251662336" behindDoc="0" locked="0" layoutInCell="1" allowOverlap="1" wp14:anchorId="36D8F5B1" wp14:editId="52665778">
            <wp:simplePos x="0" y="0"/>
            <wp:positionH relativeFrom="column">
              <wp:posOffset>3116580</wp:posOffset>
            </wp:positionH>
            <wp:positionV relativeFrom="paragraph">
              <wp:posOffset>67310</wp:posOffset>
            </wp:positionV>
            <wp:extent cx="2803525" cy="4170045"/>
            <wp:effectExtent l="0" t="0" r="0" b="0"/>
            <wp:wrapSquare wrapText="bothSides"/>
            <wp:docPr id="3904169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03525" cy="4170045"/>
                    </a:xfrm>
                    <a:prstGeom prst="rect">
                      <a:avLst/>
                    </a:prstGeom>
                    <a:noFill/>
                    <a:ln>
                      <a:noFill/>
                    </a:ln>
                  </pic:spPr>
                </pic:pic>
              </a:graphicData>
            </a:graphic>
          </wp:anchor>
        </w:drawing>
      </w:r>
      <w:r w:rsidR="00910F04" w:rsidRPr="00F03BDA">
        <w:t xml:space="preserve">На </w:t>
      </w:r>
      <w:r w:rsidR="00AC6ED6" w:rsidRPr="00F03BDA">
        <w:t>смрачаване</w:t>
      </w:r>
      <w:r w:rsidR="00910F04" w:rsidRPr="00F03BDA">
        <w:t xml:space="preserve"> мъглата стана студена, а ние бяхме на около 1700 метра надморска височина. </w:t>
      </w:r>
      <w:r w:rsidR="005E796F" w:rsidRPr="00F03BDA">
        <w:t xml:space="preserve"> Въпреки запаленият огън и това, че бяхме навлекли всичките си дрехи, се наложи да правим упражнения и да тичаме на място, за да не измръзнем. След полунощ мъглата се разсея и стана още по-студено. Не ни помагаха и забавните шеги на </w:t>
      </w:r>
      <w:proofErr w:type="spellStart"/>
      <w:r w:rsidR="005E796F" w:rsidRPr="00F03BDA">
        <w:t>Недьо.От</w:t>
      </w:r>
      <w:proofErr w:type="spellEnd"/>
      <w:r w:rsidR="005E796F" w:rsidRPr="00F03BDA">
        <w:t xml:space="preserve"> нас само Тенко се пробваше да заспи, но не успяваше.  Той стана и започна да яде, защото храносмилането помагало да не измръзне човек.  Посрещнахме слънцето със специален ритуал, ръководен от Недьо. </w:t>
      </w:r>
      <w:r w:rsidR="00E5608F" w:rsidRPr="00F03BDA">
        <w:t>След като слънцето ни постопли, нарамихме раниците и в 10 ч. бяхме на хижа „Тъжа”. Пихме по един то</w:t>
      </w:r>
      <w:r w:rsidR="009F7789" w:rsidRPr="00F03BDA">
        <w:t>пъл билков чай и спахме в стаята си до следобе</w:t>
      </w:r>
      <w:r w:rsidR="00E5608F" w:rsidRPr="00F03BDA">
        <w:t>д. От там, на следващият ден изкачихме връх Ботев, където се видяхме с нашият стар приятел, пазачът на наблюдателницата Благо. След една нощувка на върха</w:t>
      </w:r>
      <w:r w:rsidR="009F7789" w:rsidRPr="00F03BDA">
        <w:t>,</w:t>
      </w:r>
      <w:r w:rsidR="00E5608F" w:rsidRPr="00F03BDA">
        <w:t xml:space="preserve"> слязохме на хижа „</w:t>
      </w:r>
      <w:proofErr w:type="spellStart"/>
      <w:r w:rsidR="00E5608F" w:rsidRPr="00F03BDA">
        <w:t>Рай”.</w:t>
      </w:r>
      <w:r w:rsidR="006A7682" w:rsidRPr="00F03BDA">
        <w:t>И</w:t>
      </w:r>
      <w:proofErr w:type="spellEnd"/>
      <w:r w:rsidR="006A7682" w:rsidRPr="00F03BDA">
        <w:t xml:space="preserve"> тук пазачът</w:t>
      </w:r>
      <w:r w:rsidR="00E5608F" w:rsidRPr="00F03BDA">
        <w:t xml:space="preserve"> Иван ни посрещна като стари познати. </w:t>
      </w:r>
    </w:p>
    <w:p w14:paraId="203B711B" w14:textId="77777777" w:rsidR="00AC6ED6" w:rsidRPr="00F03BDA" w:rsidRDefault="00E5608F" w:rsidP="00AC6ED6">
      <w:pPr>
        <w:ind w:left="30"/>
      </w:pPr>
      <w:r w:rsidRPr="00F03BDA">
        <w:t xml:space="preserve">При записването на имената ни в книгата за регистрация, видях и тези на професорите Стефан Куманов и Никола Бинев. Последният беше първи братовчед на баща ми и за него вече споменах в студентските ми години. Бай Иван ни сподели, че жената на </w:t>
      </w:r>
      <w:r w:rsidR="002D6CC8" w:rsidRPr="00F03BDA">
        <w:t xml:space="preserve">проф. Бонев е от Калофер и често се качват при него.  Следобед излязохме с Тенко и Недьо под хижата, до канарата „Кончето”. Там Недьо ни обясни някои от правилата в алпинизма и как при катеренето трябва да се използват три опорни точки. После предложи да изкачим една 10-метрова скала с наклон около 80 %. Приех и с Недьо започнахме да се катерим успоредно, а Тенко каза, че не му се правят дивотии. За около двадесетина минути изкачихме около две трети </w:t>
      </w:r>
      <w:r w:rsidR="002D6CC8" w:rsidRPr="00F03BDA">
        <w:lastRenderedPageBreak/>
        <w:t xml:space="preserve">от скалата. </w:t>
      </w:r>
      <w:r w:rsidR="00A76679" w:rsidRPr="00F03BDA">
        <w:t>Тенко ми подвикна да не изоставам и тогава за първи път погледнах надолу към страшната пропаст на „Джендема”. Прилепих се плътно до скалата, изчаквайки да се успокоя. По това време Недьо излезе на върха на канарата и започна да ми дава напътствия отгоре. Едвам успях да се изкача чак след 20 минути. Реших никога да не се занимавам с алпинизъм.</w:t>
      </w:r>
    </w:p>
    <w:p w14:paraId="236EE384" w14:textId="77777777" w:rsidR="000C1925" w:rsidRPr="00F03BDA" w:rsidRDefault="00A76679" w:rsidP="00910F04">
      <w:pPr>
        <w:ind w:left="30"/>
      </w:pPr>
      <w:r w:rsidRPr="00F03BDA">
        <w:t xml:space="preserve">Завръщайки се, заварихме семействата на професорите седнали в една беседка край хижата. Информиран от бай Иван, проф. Бонев веднага ме извика и ме представи на близките си като свой племенник, назовавайки ме по име и фамилия. Той добави, че с баща ми са връстници и до завършване на гимназията са </w:t>
      </w:r>
      <w:proofErr w:type="spellStart"/>
      <w:r w:rsidRPr="00F03BDA">
        <w:t>израстнали</w:t>
      </w:r>
      <w:proofErr w:type="spellEnd"/>
      <w:r w:rsidRPr="00F03BDA">
        <w:t xml:space="preserve"> заедно. После повика сина си, за да се запознаем. Беше почти на моята възраст и работеше като научен сътруд</w:t>
      </w:r>
      <w:r w:rsidR="006A7682" w:rsidRPr="00F03BDA">
        <w:t>ник в БАН. Разпита ме най-подроб</w:t>
      </w:r>
      <w:r w:rsidRPr="00F03BDA">
        <w:t>но за семейството ми и моят сегашен живот.  През цялото време проф. Куманов само слушаше. Аз споменах, че на следващият ден ще нощуваме в Калофер при Аврам Киряков</w:t>
      </w:r>
      <w:r w:rsidR="006C0A41" w:rsidRPr="00F03BDA">
        <w:t>, вуйчо на майка ми</w:t>
      </w:r>
      <w:r w:rsidRPr="00F03BDA">
        <w:t xml:space="preserve">. </w:t>
      </w:r>
      <w:r w:rsidR="006C0A41" w:rsidRPr="00F03BDA">
        <w:t>Едва тогава проф. Куманов ме поп</w:t>
      </w:r>
      <w:r w:rsidRPr="00F03BDA">
        <w:t xml:space="preserve">ита за родството ми с </w:t>
      </w:r>
      <w:r w:rsidR="006C0A41" w:rsidRPr="00F03BDA">
        <w:t xml:space="preserve">проф. Кирил </w:t>
      </w:r>
      <w:r w:rsidRPr="00F03BDA">
        <w:t>Киряков</w:t>
      </w:r>
      <w:r w:rsidR="006C0A41" w:rsidRPr="00F03BDA">
        <w:t>, за който знаел, че е старозагорец</w:t>
      </w:r>
      <w:r w:rsidRPr="00F03BDA">
        <w:t xml:space="preserve">. </w:t>
      </w:r>
      <w:r w:rsidR="006C0A41" w:rsidRPr="00F03BDA">
        <w:t>Така проведохме дълъг и интересен разговор, а вечерта професорските семейства се забавляваха с нас.</w:t>
      </w:r>
    </w:p>
    <w:p w14:paraId="701AF619" w14:textId="77777777" w:rsidR="000C1925" w:rsidRPr="00F03BDA" w:rsidRDefault="006C0A41" w:rsidP="00910F04">
      <w:pPr>
        <w:ind w:left="30"/>
      </w:pPr>
      <w:r w:rsidRPr="00F03BDA">
        <w:t>На следващият ден, слизайки към Калофер, отново се срещнахме с професорите, които бяха излезли на разходка. Проф. Бонев ме покани да му се обаждам винаги, когато посещавам София.</w:t>
      </w:r>
    </w:p>
    <w:p w14:paraId="5560114B" w14:textId="77777777" w:rsidR="006C0A41" w:rsidRPr="00F03BDA" w:rsidRDefault="006C0A41" w:rsidP="00910F04">
      <w:pPr>
        <w:ind w:left="30"/>
      </w:pPr>
      <w:r w:rsidRPr="00F03BDA">
        <w:t xml:space="preserve">В Калофер Аврам ни </w:t>
      </w:r>
      <w:r w:rsidR="006A7682" w:rsidRPr="00F03BDA">
        <w:t>п</w:t>
      </w:r>
      <w:r w:rsidRPr="00F03BDA">
        <w:t>осрещна много добре. Като старозагорец, той се беше преселил в Калофер отдавна, където притежаваше дрогерия и живееше близо до къщата-музей на Христо Ботев.</w:t>
      </w:r>
      <w:r w:rsidR="00BF7E64" w:rsidRPr="00F03BDA">
        <w:t xml:space="preserve"> След</w:t>
      </w:r>
      <w:r w:rsidR="006A7682" w:rsidRPr="00F03BDA">
        <w:t>обед на следващият ден бай Аврам ни из</w:t>
      </w:r>
      <w:r w:rsidR="00BF7E64" w:rsidRPr="00F03BDA">
        <w:t xml:space="preserve">пати до гарата и си хванахме влака за Стара Загора. Тенко не беше доволен от екскурзията и се зарече да не идва повече с мен в Балкана. </w:t>
      </w:r>
    </w:p>
    <w:p w14:paraId="61845FF5" w14:textId="77777777" w:rsidR="000C1925" w:rsidRPr="00F03BDA" w:rsidRDefault="006A7682" w:rsidP="006C7735">
      <w:pPr>
        <w:ind w:left="30"/>
      </w:pPr>
      <w:r w:rsidRPr="00F03BDA">
        <w:t xml:space="preserve">Времето до 20 август прекарах </w:t>
      </w:r>
      <w:r w:rsidR="00BF7E64" w:rsidRPr="00F03BDA">
        <w:t>в Стара Загора. Само един път Тенко ме покани да посетим общ приятел в село Хрищени.  Съгласих се, само при положение, че се завърнем преди 17ч</w:t>
      </w:r>
      <w:r w:rsidRPr="00F03BDA">
        <w:t>.</w:t>
      </w:r>
      <w:r w:rsidR="00BF7E64" w:rsidRPr="00F03BDA">
        <w:t>, защото имаше фу</w:t>
      </w:r>
      <w:r w:rsidRPr="00F03BDA">
        <w:t>тболен мач. Не ми обясниха истин</w:t>
      </w:r>
      <w:r w:rsidR="00BF7E64" w:rsidRPr="00F03BDA">
        <w:t>ската причина за посещението там.  Нашият приятел не си беше вкъщи, а трябваше да отидем до дома на учителката, която беше с нас на последната екскурзия. Тя си беше у тях, но не останах с впечатлението, че ни очаква. Родителите и веднага спряха вършитбата с диканите и ни устроиха богата почерпка. През цялото време на престоя ни, аз трябваше да поддържам разговора с баща и на селско-стопански теми</w:t>
      </w:r>
      <w:r w:rsidR="006C7735" w:rsidRPr="00F03BDA">
        <w:t xml:space="preserve">, а двамата ми приятели  мълчаха.  Родителите знаели, че другият ми приятел е кандидат за женитба с дъщеря им, </w:t>
      </w:r>
      <w:r w:rsidRPr="00F03BDA">
        <w:t>но не го били виждали. В разгарът</w:t>
      </w:r>
      <w:r w:rsidR="006C7735" w:rsidRPr="00F03BDA">
        <w:t xml:space="preserve"> на обяда бащата не издържа и попита кой от двама лекари е бъдещият жених? Стана ми смешно, защото и аз не знаех. Тогава се обърнах към приятелите ми и ги поканих да обявят кой е кандидата. Уплашен другият доктор – Спиридонов, обяви, че е </w:t>
      </w:r>
      <w:proofErr w:type="spellStart"/>
      <w:r w:rsidR="006C7735" w:rsidRPr="00F03BDA">
        <w:t>той.</w:t>
      </w:r>
      <w:r w:rsidR="004F5536" w:rsidRPr="00F03BDA">
        <w:t>След</w:t>
      </w:r>
      <w:proofErr w:type="spellEnd"/>
      <w:r w:rsidR="004F5536" w:rsidRPr="00F03BDA">
        <w:t xml:space="preserve"> това разговорът продължи трудно и се наложи аз съм им посредник. На връщане към града се скарах на </w:t>
      </w:r>
      <w:proofErr w:type="spellStart"/>
      <w:r w:rsidR="004F5536" w:rsidRPr="00F03BDA">
        <w:t>прияятелите</w:t>
      </w:r>
      <w:proofErr w:type="spellEnd"/>
      <w:r w:rsidR="004F5536" w:rsidRPr="00F03BDA">
        <w:t xml:space="preserve"> си, загдето не са ми казали за целта на посещението </w:t>
      </w:r>
      <w:proofErr w:type="spellStart"/>
      <w:r w:rsidR="004F5536" w:rsidRPr="00F03BDA">
        <w:t>ни.Наскоро</w:t>
      </w:r>
      <w:proofErr w:type="spellEnd"/>
      <w:r w:rsidR="004F5536" w:rsidRPr="00F03BDA">
        <w:t xml:space="preserve"> след това д-р Спиридонов се ожени за учителката, но ние с Тенко не бяхме поканени на сватбата.</w:t>
      </w:r>
    </w:p>
    <w:p w14:paraId="2E62218E" w14:textId="77777777" w:rsidR="000C1925" w:rsidRPr="00F03BDA" w:rsidRDefault="006A7682" w:rsidP="004F5536">
      <w:pPr>
        <w:ind w:left="30"/>
      </w:pPr>
      <w:r w:rsidRPr="00F03BDA">
        <w:t>П</w:t>
      </w:r>
      <w:r w:rsidR="004F5536" w:rsidRPr="00F03BDA">
        <w:t>ол</w:t>
      </w:r>
      <w:r w:rsidRPr="00F03BDA">
        <w:t xml:space="preserve">учих писмо от Мартин Камбуров, в което </w:t>
      </w:r>
      <w:r w:rsidR="004F5536" w:rsidRPr="00F03BDA">
        <w:t xml:space="preserve"> той обявяваше, че като председател на „МАМ”-ската ни група напълно се е провалил. Допуснал да бъде </w:t>
      </w:r>
      <w:proofErr w:type="spellStart"/>
      <w:r w:rsidR="004F5536" w:rsidRPr="00F03BDA">
        <w:t>мамосан</w:t>
      </w:r>
      <w:proofErr w:type="spellEnd"/>
      <w:r w:rsidR="004F5536" w:rsidRPr="00F03BDA">
        <w:t xml:space="preserve"> (оженил се е). </w:t>
      </w:r>
      <w:r w:rsidR="004F5536" w:rsidRPr="00F03BDA">
        <w:lastRenderedPageBreak/>
        <w:t>Съпругата му – Райна</w:t>
      </w:r>
      <w:r w:rsidRPr="00F03BDA">
        <w:t>,</w:t>
      </w:r>
      <w:r w:rsidR="004F5536" w:rsidRPr="00F03BDA">
        <w:t xml:space="preserve"> била от София и ра</w:t>
      </w:r>
      <w:r w:rsidRPr="00F03BDA">
        <w:t>б</w:t>
      </w:r>
      <w:r w:rsidR="004F5536" w:rsidRPr="00F03BDA">
        <w:t>отела във Висшата</w:t>
      </w:r>
      <w:r w:rsidRPr="00F03BDA">
        <w:t xml:space="preserve"> партийна школа. Вместо да му че</w:t>
      </w:r>
      <w:r w:rsidR="004F5536" w:rsidRPr="00F03BDA">
        <w:t>ститим, ние с Тенко изготвихме едно писмо-некролог, изказвайки съболезнованията си.  Поставихме писмото в черен плик и му го изпратихме. В София го получила жена му и това станало повод за първата „</w:t>
      </w:r>
      <w:proofErr w:type="spellStart"/>
      <w:r w:rsidR="004F5536" w:rsidRPr="00F03BDA">
        <w:t>кармола</w:t>
      </w:r>
      <w:proofErr w:type="spellEnd"/>
      <w:r w:rsidR="004F5536" w:rsidRPr="00F03BDA">
        <w:t>” в семейният им живот.</w:t>
      </w:r>
    </w:p>
    <w:p w14:paraId="05AE1F7A" w14:textId="77777777" w:rsidR="000C1925" w:rsidRPr="00F03BDA" w:rsidRDefault="004F5536" w:rsidP="004F5536">
      <w:pPr>
        <w:ind w:left="30"/>
      </w:pPr>
      <w:r w:rsidRPr="00F03BDA">
        <w:t>След завръщането ми на работа, се наложи да водя със съквартирантите си доста сериозен и неравностоен разговор. Като членове на БКП, те се отнасяха към мен с известно пренебрежение.</w:t>
      </w:r>
      <w:r w:rsidR="00664048" w:rsidRPr="00F03BDA">
        <w:t xml:space="preserve"> Поводът беше информация</w:t>
      </w:r>
      <w:r w:rsidR="006A7682" w:rsidRPr="00F03BDA">
        <w:t>,</w:t>
      </w:r>
      <w:r w:rsidR="00664048" w:rsidRPr="00F03BDA">
        <w:t xml:space="preserve"> получена от Кръстанов, че през 1951 г. ще се извъ</w:t>
      </w:r>
      <w:r w:rsidR="007B0465" w:rsidRPr="00F03BDA">
        <w:t>ршват структурни промени в научните институти в страната. Вместо за асистенти, че бъдем назначени за научни сътрудници. В нашият Институт Стоян Канев ставал научен сътрудник по Свиневъдство, Яко Кацаров по Овцевъдство, Христо Кръстанов по Говедовъдство, а за мен оставало Птицевъдството. Обиден, че не са ме известили предва</w:t>
      </w:r>
      <w:r w:rsidR="006A7682" w:rsidRPr="00F03BDA">
        <w:t>рително, им от</w:t>
      </w:r>
      <w:r w:rsidR="007B0465" w:rsidRPr="00F03BDA">
        <w:t xml:space="preserve">говорих, че ще си помисля преди да им дам окончателен отговор. След това разговарях с П. Минев и Ив. Табаков за предстоящите реорганизации. Умувах известно време и реших да остана </w:t>
      </w:r>
      <w:r w:rsidR="00664FB5" w:rsidRPr="00F03BDA">
        <w:t>в П</w:t>
      </w:r>
      <w:r w:rsidR="007B0465" w:rsidRPr="00F03BDA">
        <w:t>тицевъдство</w:t>
      </w:r>
      <w:r w:rsidR="00664FB5" w:rsidRPr="00F03BDA">
        <w:t>то</w:t>
      </w:r>
      <w:r w:rsidR="007B0465" w:rsidRPr="00F03BDA">
        <w:t>.</w:t>
      </w:r>
    </w:p>
    <w:p w14:paraId="03FA4B77" w14:textId="77777777" w:rsidR="000C1925" w:rsidRPr="00F03BDA" w:rsidRDefault="007B0465" w:rsidP="007B0465">
      <w:r w:rsidRPr="00F03BDA">
        <w:t>От 1 октомври постепенно предадох контрола на Овцевъдната секция на Яко Кацаров, но на практика продължих да я ръководя до края на годината.</w:t>
      </w:r>
    </w:p>
    <w:p w14:paraId="342DB3ED" w14:textId="77777777" w:rsidR="000C1925" w:rsidRPr="00F03BDA" w:rsidRDefault="00664FB5" w:rsidP="007B0465">
      <w:r w:rsidRPr="00F03BDA">
        <w:t>Като секретар и зам. п</w:t>
      </w:r>
      <w:r w:rsidR="007B0465" w:rsidRPr="00F03BDA">
        <w:t>редседател на Профкомитета, следваше да организирам отчита</w:t>
      </w:r>
      <w:r w:rsidRPr="00F03BDA">
        <w:t>не на съревнованието в чест на „</w:t>
      </w:r>
      <w:r w:rsidR="007B0465" w:rsidRPr="00F03BDA">
        <w:t>9-ти септември” и да го отразя в табелата за „Нагледна аги</w:t>
      </w:r>
      <w:r w:rsidRPr="00F03BDA">
        <w:t>тация”. Като художник следваше да направя и</w:t>
      </w:r>
      <w:r w:rsidR="007B0465" w:rsidRPr="00F03BDA">
        <w:t xml:space="preserve"> оформление</w:t>
      </w:r>
      <w:r w:rsidRPr="00F03BDA">
        <w:t>то</w:t>
      </w:r>
      <w:r w:rsidR="007B0465" w:rsidRPr="00F03BDA">
        <w:t xml:space="preserve"> на </w:t>
      </w:r>
      <w:proofErr w:type="spellStart"/>
      <w:r w:rsidR="007B0465" w:rsidRPr="00F03BDA">
        <w:t>щанда</w:t>
      </w:r>
      <w:r w:rsidR="00CA51A5" w:rsidRPr="00F03BDA">
        <w:t>на</w:t>
      </w:r>
      <w:proofErr w:type="spellEnd"/>
      <w:r w:rsidR="00CA51A5" w:rsidRPr="00F03BDA">
        <w:t xml:space="preserve"> Института за селско-стопанската изложба на панаира в града. Кръстанов само ми пречеше с некомпетентните си препоръки и мнения.</w:t>
      </w:r>
    </w:p>
    <w:p w14:paraId="585C5E91" w14:textId="77777777" w:rsidR="00664FB5" w:rsidRPr="00F03BDA" w:rsidRDefault="00CA51A5" w:rsidP="007B0465">
      <w:r w:rsidRPr="00F03BDA">
        <w:t xml:space="preserve">Налагаше ми се да работя почти всяка вечер, поради което </w:t>
      </w:r>
      <w:r w:rsidR="00664FB5" w:rsidRPr="00F03BDA">
        <w:t>ограничих посещенията си в Стара Загора</w:t>
      </w:r>
      <w:r w:rsidRPr="00F03BDA">
        <w:t xml:space="preserve">. Сутрин продължавах да бягам, а на обед да играя волейбол. Въпреки по-голямата си натовареност с работа, с Кацаров и </w:t>
      </w:r>
      <w:proofErr w:type="spellStart"/>
      <w:r w:rsidRPr="00F03BDA">
        <w:t>Беремски</w:t>
      </w:r>
      <w:proofErr w:type="spellEnd"/>
      <w:r w:rsidRPr="00F03BDA">
        <w:t xml:space="preserve"> продължавахме да търсим контакти с момичета от града. Свързахме с е с група учителки, които даже веднъж ни гостуваха в Института. Кръстанов не ги одобряваше много. </w:t>
      </w:r>
    </w:p>
    <w:p w14:paraId="6AA4C7DA" w14:textId="77777777" w:rsidR="000C1925" w:rsidRPr="00F03BDA" w:rsidRDefault="00CA51A5" w:rsidP="007B0465">
      <w:r w:rsidRPr="00F03BDA">
        <w:t>От тази есен с Табаков бях често на посещения във фермите в района. С разрешението на директора приведох в порядък библиотечн</w:t>
      </w:r>
      <w:r w:rsidR="00664FB5" w:rsidRPr="00F03BDA">
        <w:t xml:space="preserve">ият фонд и архивът на Института, струпан </w:t>
      </w:r>
      <w:r w:rsidRPr="00F03BDA">
        <w:t>до тогава</w:t>
      </w:r>
      <w:r w:rsidR="00664FB5" w:rsidRPr="00F03BDA">
        <w:t xml:space="preserve"> в две стаи на тавана. В периодът</w:t>
      </w:r>
      <w:r w:rsidRPr="00F03BDA">
        <w:t>, когато директор е бил Стефан Куманов</w:t>
      </w:r>
      <w:r w:rsidR="00BC773A" w:rsidRPr="00F03BDA">
        <w:t xml:space="preserve"> (1938-1945 г.), са получавани много чуждестранни списания по животновъдство и птицевъдство, включително и от СССР. Имаше и два цветни птицевъдни албума, подарени от японската делегация, посетила Института през 1942 г.</w:t>
      </w:r>
      <w:r w:rsidR="008378BB" w:rsidRPr="00F03BDA">
        <w:t xml:space="preserve"> Институтът по животновъдство в Костинброд имаше претенции </w:t>
      </w:r>
      <w:proofErr w:type="spellStart"/>
      <w:r w:rsidR="008378BB" w:rsidRPr="00F03BDA">
        <w:t>къмтози</w:t>
      </w:r>
      <w:proofErr w:type="spellEnd"/>
      <w:r w:rsidR="008378BB" w:rsidRPr="00F03BDA">
        <w:t xml:space="preserve"> библиотечен фонд.</w:t>
      </w:r>
      <w:r w:rsidR="00664FB5" w:rsidRPr="00F03BDA">
        <w:t xml:space="preserve"> Към архивът</w:t>
      </w:r>
      <w:r w:rsidR="008378BB" w:rsidRPr="00F03BDA">
        <w:t xml:space="preserve"> бяха и </w:t>
      </w:r>
      <w:r w:rsidR="00664FB5" w:rsidRPr="00F03BDA">
        <w:t xml:space="preserve">годишните отчети на </w:t>
      </w:r>
      <w:proofErr w:type="spellStart"/>
      <w:r w:rsidR="00664FB5" w:rsidRPr="00F03BDA">
        <w:t>ж</w:t>
      </w:r>
      <w:r w:rsidR="004E040D" w:rsidRPr="00F03BDA">
        <w:t>ребцовите</w:t>
      </w:r>
      <w:proofErr w:type="spellEnd"/>
      <w:r w:rsidR="004E040D" w:rsidRPr="00F03BDA">
        <w:t xml:space="preserve"> депа в страната, издаван</w:t>
      </w:r>
      <w:r w:rsidR="00664FB5" w:rsidRPr="00F03BDA">
        <w:t>и всяка година от МЗ. По моя пре</w:t>
      </w:r>
      <w:r w:rsidR="004E040D" w:rsidRPr="00F03BDA">
        <w:t>ценка отделих и заключих в друга стая на тавана най-ценните от тях. Укритите от мен ценни животновъдни и птицевъдни книги, по-късно поставихме в основният библио</w:t>
      </w:r>
      <w:r w:rsidR="00664FB5" w:rsidRPr="00F03BDA">
        <w:t>течен фонд на Института. В следствие</w:t>
      </w:r>
      <w:r w:rsidR="004E040D" w:rsidRPr="00F03BDA">
        <w:t xml:space="preserve"> той се </w:t>
      </w:r>
      <w:proofErr w:type="spellStart"/>
      <w:r w:rsidR="004E040D" w:rsidRPr="00F03BDA">
        <w:t>разрастна</w:t>
      </w:r>
      <w:proofErr w:type="spellEnd"/>
      <w:r w:rsidR="004E040D" w:rsidRPr="00F03BDA">
        <w:t xml:space="preserve"> в Информационен център, получаващ специализирана литература почти от цял свят.</w:t>
      </w:r>
    </w:p>
    <w:p w14:paraId="4E93D49B" w14:textId="77777777" w:rsidR="000C1925" w:rsidRPr="00F03BDA" w:rsidRDefault="00B40596" w:rsidP="007B0465">
      <w:r w:rsidRPr="00F03BDA">
        <w:t xml:space="preserve">За мен 1951 г., въпреки че беше много натоварена и напрегната, се оказа и много ползотворна. Окончателно реших да се занимавам и специализирам в областта на </w:t>
      </w:r>
      <w:r w:rsidRPr="00F03BDA">
        <w:lastRenderedPageBreak/>
        <w:t xml:space="preserve">птицевъдството, макар и да не бях </w:t>
      </w:r>
      <w:r w:rsidR="00664FB5" w:rsidRPr="00F03BDA">
        <w:t>много сигурен дали ще ме прена</w:t>
      </w:r>
      <w:r w:rsidRPr="00F03BDA">
        <w:t>значат за научен сътрудник от началото на 1952 г. Вече малко над 3 години работих в Института и считах, че добре познавам д</w:t>
      </w:r>
      <w:r w:rsidR="00664FB5" w:rsidRPr="00F03BDA">
        <w:t xml:space="preserve">ейността му, в която се надявах </w:t>
      </w:r>
      <w:r w:rsidRPr="00F03BDA">
        <w:t>дейно да участвам. От всички специалист</w:t>
      </w:r>
      <w:r w:rsidR="00664FB5" w:rsidRPr="00F03BDA">
        <w:t>и</w:t>
      </w:r>
      <w:r w:rsidRPr="00F03BDA">
        <w:t xml:space="preserve"> работещи там, само аз и Стоян Канев бяхме старозагорци, а директорът Койчо Иванов беше от село Богомилово. Надявах се, че чрез моята работа ще </w:t>
      </w:r>
      <w:proofErr w:type="spellStart"/>
      <w:r w:rsidRPr="00F03BDA">
        <w:t>допренеса</w:t>
      </w:r>
      <w:proofErr w:type="spellEnd"/>
      <w:r w:rsidRPr="00F03BDA">
        <w:t xml:space="preserve"> към създаденото от старозагорците акад. Георги Хлебаров и проф. Желю Ганчев. Смятах, че ще мога да</w:t>
      </w:r>
      <w:r w:rsidR="00664FB5" w:rsidRPr="00F03BDA">
        <w:t xml:space="preserve"> осъществя при</w:t>
      </w:r>
      <w:r w:rsidRPr="00F03BDA">
        <w:t xml:space="preserve"> селекцията на птиците</w:t>
      </w:r>
      <w:r w:rsidR="00664FB5" w:rsidRPr="00F03BDA">
        <w:t>,</w:t>
      </w:r>
      <w:r w:rsidRPr="00F03BDA">
        <w:t xml:space="preserve"> наученото от моя учител по генетика , старозагорецът проф. Генчо Генчев.</w:t>
      </w:r>
    </w:p>
    <w:p w14:paraId="1850130E" w14:textId="77777777" w:rsidR="00B40596" w:rsidRPr="00F03BDA" w:rsidRDefault="00B40596" w:rsidP="007B0465">
      <w:r w:rsidRPr="00F03BDA">
        <w:t>Дали ще успея, щеше да покаже бъдещата ми работа като специалист и организатор.</w:t>
      </w:r>
    </w:p>
    <w:p w14:paraId="52F7C445" w14:textId="77777777" w:rsidR="00B40596" w:rsidRPr="00F03BDA" w:rsidRDefault="00B40596" w:rsidP="007B0465"/>
    <w:p w14:paraId="06317026" w14:textId="77777777" w:rsidR="00B40596" w:rsidRPr="00F03BDA" w:rsidRDefault="00B40596" w:rsidP="007B0465"/>
    <w:p w14:paraId="31A8168E" w14:textId="77777777" w:rsidR="00B40596" w:rsidRPr="00F03BDA" w:rsidRDefault="00B40596" w:rsidP="007B0465"/>
    <w:p w14:paraId="18761AA2" w14:textId="77777777" w:rsidR="00B40596" w:rsidRPr="00F03BDA" w:rsidRDefault="00B40596" w:rsidP="00E7584A">
      <w:pPr>
        <w:pStyle w:val="Heading1"/>
      </w:pPr>
      <w:r w:rsidRPr="00F03BDA">
        <w:t>9. НАУЧЕН СЪТРУДНИК ПО ПТИЦЕВЪДСТВО</w:t>
      </w:r>
      <w:r w:rsidR="00E7584A" w:rsidRPr="00F03BDA">
        <w:br/>
      </w:r>
      <w:r w:rsidRPr="00F03BDA">
        <w:t>1952-1955 г.</w:t>
      </w:r>
    </w:p>
    <w:p w14:paraId="05E8728D" w14:textId="77777777" w:rsidR="00B40596" w:rsidRPr="00F03BDA" w:rsidRDefault="00B40596" w:rsidP="00B40596"/>
    <w:p w14:paraId="417F3974" w14:textId="77777777" w:rsidR="00B40596" w:rsidRPr="00F03BDA" w:rsidRDefault="00B40596" w:rsidP="00B40596"/>
    <w:p w14:paraId="48CBF3C0" w14:textId="77777777" w:rsidR="00B40596" w:rsidRPr="00F03BDA" w:rsidRDefault="00B40596" w:rsidP="00B40596"/>
    <w:p w14:paraId="5352FA12" w14:textId="77777777" w:rsidR="00883C26" w:rsidRPr="00F03BDA" w:rsidRDefault="00B40596" w:rsidP="00B40596">
      <w:r w:rsidRPr="00F03BDA">
        <w:t>В новият щат на Института за 1952 г., се посочваха и новите научни степени и звания. Научните степени бяха:</w:t>
      </w:r>
    </w:p>
    <w:p w14:paraId="31505EE7" w14:textId="77777777" w:rsidR="00B40596" w:rsidRPr="00F03BDA" w:rsidRDefault="00883C26" w:rsidP="00883C26">
      <w:pPr>
        <w:pStyle w:val="ListParagraph"/>
        <w:numPr>
          <w:ilvl w:val="0"/>
          <w:numId w:val="2"/>
        </w:numPr>
      </w:pPr>
      <w:r w:rsidRPr="00F03BDA">
        <w:t>Младши научен сътрудник 2-ра степен – равнозначно на асистент</w:t>
      </w:r>
    </w:p>
    <w:p w14:paraId="7355A001" w14:textId="77777777" w:rsidR="00883C26" w:rsidRPr="00F03BDA" w:rsidRDefault="00883C26" w:rsidP="00883C26">
      <w:pPr>
        <w:pStyle w:val="ListParagraph"/>
        <w:numPr>
          <w:ilvl w:val="0"/>
          <w:numId w:val="2"/>
        </w:numPr>
      </w:pPr>
      <w:r w:rsidRPr="00F03BDA">
        <w:t>Младши научен сътрудник 1-ва степен – на главен асистент</w:t>
      </w:r>
    </w:p>
    <w:p w14:paraId="36E82945" w14:textId="77777777" w:rsidR="00883C26" w:rsidRPr="00F03BDA" w:rsidRDefault="00883C26" w:rsidP="00883C26">
      <w:pPr>
        <w:pStyle w:val="ListParagraph"/>
        <w:numPr>
          <w:ilvl w:val="0"/>
          <w:numId w:val="2"/>
        </w:numPr>
      </w:pPr>
      <w:r w:rsidRPr="00F03BDA">
        <w:t>Старши научен сътрудник 2-ра степен – на доцент</w:t>
      </w:r>
    </w:p>
    <w:p w14:paraId="03840CEB" w14:textId="77777777" w:rsidR="000C1925" w:rsidRPr="00F03BDA" w:rsidRDefault="00664FB5" w:rsidP="00883C26">
      <w:pPr>
        <w:pStyle w:val="ListParagraph"/>
        <w:numPr>
          <w:ilvl w:val="0"/>
          <w:numId w:val="2"/>
        </w:numPr>
      </w:pPr>
      <w:r w:rsidRPr="00F03BDA">
        <w:t>С</w:t>
      </w:r>
      <w:r w:rsidR="00883C26" w:rsidRPr="00F03BDA">
        <w:t>тарши научен сътрудник 1-ва степен – на професор в университетите.</w:t>
      </w:r>
    </w:p>
    <w:p w14:paraId="7BF04678" w14:textId="44CDB092" w:rsidR="00883C26" w:rsidRPr="00F03BDA" w:rsidRDefault="00883C26" w:rsidP="00883C26">
      <w:r w:rsidRPr="00F03BDA">
        <w:t>Еднакви бяха и заплатите им. Въвеждаха се и научните звания: Кандидат на науките и Доктор на науките, с еднакви изисквания за всички, независимо къде работят, включително и като специалисти в производството. По този начин у нас се въведоха научните степени използвани в СССР. Нашият Институт ставаше – Районен</w:t>
      </w:r>
      <w:r w:rsidR="00234F02" w:rsidRPr="00F03BDA">
        <w:t xml:space="preserve"> </w:t>
      </w:r>
      <w:r w:rsidRPr="00F03BDA">
        <w:t xml:space="preserve">изследователски </w:t>
      </w:r>
      <w:r w:rsidR="00664FB5" w:rsidRPr="00F03BDA">
        <w:t xml:space="preserve">институт </w:t>
      </w:r>
      <w:r w:rsidRPr="00F03BDA">
        <w:t xml:space="preserve">по животновъдство (РНИИЖ) –гр. Стара Загора и се включваше в системата на </w:t>
      </w:r>
      <w:r w:rsidR="00234F02" w:rsidRPr="00F03BDA">
        <w:t>Централния</w:t>
      </w:r>
      <w:r w:rsidRPr="00F03BDA">
        <w:t xml:space="preserve"> изследователски институт по животновъдство (ЦНИИЖ)-гр. Костинброд. Всички получихме нови заповеди за преназначение от 1.1.1952 г. В моята секция бяхме: ръководител старши научен сътрудник 2-ра степен Иван Табаков и младши научен сътрудник 2-ра степен Стефан Ножчев.</w:t>
      </w:r>
    </w:p>
    <w:p w14:paraId="4BCC6526" w14:textId="21FBAA95" w:rsidR="000C1925" w:rsidRPr="00F03BDA" w:rsidRDefault="00F8750E" w:rsidP="00883C26">
      <w:r w:rsidRPr="00F03BDA">
        <w:lastRenderedPageBreak/>
        <w:t>В</w:t>
      </w:r>
      <w:r w:rsidR="00234F02" w:rsidRPr="00F03BDA">
        <w:t xml:space="preserve"> </w:t>
      </w:r>
      <w:r w:rsidRPr="00F03BDA">
        <w:t>началото на 1952 г. влезе в сила приетият от Народното събрание „Кодекс на труда”. Въз основа на него беше сключен и първият колективен трудов договор между Профорганизацията, от страна на работниците и служителите от административното ръководство на Института.</w:t>
      </w:r>
    </w:p>
    <w:p w14:paraId="7B5150DF" w14:textId="77777777" w:rsidR="000C1925" w:rsidRPr="00F03BDA" w:rsidRDefault="00F8750E" w:rsidP="00883C26">
      <w:r w:rsidRPr="00F03BDA">
        <w:t>В края на януари, всички научни сътрудници бяхме за два дни на Годишен отчетен научен съвет в Костинброд.</w:t>
      </w:r>
      <w:r w:rsidR="00750C91" w:rsidRPr="00F03BDA">
        <w:t xml:space="preserve"> На него беше приет и новият тематичен план за 1952 г. Проведоха се интересни дискусии по породното подобрение</w:t>
      </w:r>
      <w:r w:rsidR="00BE4141" w:rsidRPr="00F03BDA">
        <w:t xml:space="preserve"> на животните и птиците в страната. Като научен сътрудник официално бях включен в колектива по създаване на средно тежка порода к</w:t>
      </w:r>
      <w:r w:rsidR="00B768C7" w:rsidRPr="00F03BDA">
        <w:t>о</w:t>
      </w:r>
      <w:r w:rsidR="00BE4141" w:rsidRPr="00F03BDA">
        <w:t>кошка за яйца</w:t>
      </w:r>
      <w:r w:rsidR="00B768C7" w:rsidRPr="00F03BDA">
        <w:t xml:space="preserve"> и месо. Табаков ме беше запознал за</w:t>
      </w:r>
      <w:r w:rsidR="00BE4141" w:rsidRPr="00F03BDA">
        <w:t xml:space="preserve"> работата по нея още от 1950 г.</w:t>
      </w:r>
    </w:p>
    <w:p w14:paraId="799874B1" w14:textId="77777777" w:rsidR="000C1925" w:rsidRPr="00F03BDA" w:rsidRDefault="0059158C" w:rsidP="00883C26">
      <w:r w:rsidRPr="00F03BDA">
        <w:t xml:space="preserve">През февруари в Института проведохме 30-дневен курс за бригадири-птицевъди, с около 40 курсисти от цялата страна. Аз бях отговорник по организацията на събитието. Повечето лекции изнесе Табаков, а ние с К. Иванов само няколко. Практическите занимания провеждах изцяло аз. С учениците от курса имам съхранена </w:t>
      </w:r>
      <w:r w:rsidR="00234F02" w:rsidRPr="00F03BDA">
        <w:t>снимка</w:t>
      </w:r>
      <w:r w:rsidRPr="00F03BDA">
        <w:t>.</w:t>
      </w:r>
    </w:p>
    <w:p w14:paraId="68C1A9E7" w14:textId="77777777" w:rsidR="000C1925" w:rsidRPr="00F03BDA" w:rsidRDefault="0059158C" w:rsidP="00883C26">
      <w:r w:rsidRPr="00F03BDA">
        <w:t xml:space="preserve">От април отношенията ми с една от сестрите – Саня Каракашева, станаха по-близки. Тя беше секретар на ДСНМ в болницата и активен участник в групата. Беше от Плевен и постоянно нахално ми се натрапваше. Аз обаче не я харесвах много и не </w:t>
      </w:r>
      <w:r w:rsidR="00B768C7" w:rsidRPr="00F03BDA">
        <w:t>исках да поемам ангажимент</w:t>
      </w:r>
      <w:r w:rsidRPr="00F03BDA">
        <w:t>.</w:t>
      </w:r>
    </w:p>
    <w:p w14:paraId="689FE9A4" w14:textId="77777777" w:rsidR="000C1925" w:rsidRPr="00F03BDA" w:rsidRDefault="0059158C" w:rsidP="00883C26">
      <w:r w:rsidRPr="00F03BDA">
        <w:t>Тази година с Димо Захариев, като профдеятели организирахме „Празника на труда” (1 май)</w:t>
      </w:r>
      <w:r w:rsidR="00B768C7" w:rsidRPr="00F03BDA">
        <w:t xml:space="preserve">. </w:t>
      </w:r>
      <w:r w:rsidRPr="00F03BDA">
        <w:t xml:space="preserve">Отчетохме съревнованието на общо събрание на Института и го отразихме в нарисувани от нас диаграми. </w:t>
      </w:r>
      <w:r w:rsidR="00626B0F" w:rsidRPr="00F03BDA">
        <w:t>С помощта на организирана комисия имаше безплатен банкет с музика и веселие на открито.</w:t>
      </w:r>
    </w:p>
    <w:p w14:paraId="59D339E7" w14:textId="77777777" w:rsidR="000C1925" w:rsidRPr="00F03BDA" w:rsidRDefault="00626B0F" w:rsidP="00883C26">
      <w:r w:rsidRPr="00F03BDA">
        <w:t>На 30 април получих повиквателна от военните, съгласно която на 2 май да бъда в 1-во Огнестрелно отделение-</w:t>
      </w:r>
      <w:r w:rsidR="00B768C7" w:rsidRPr="00F03BDA">
        <w:t xml:space="preserve"> гара Костенец. Т</w:t>
      </w:r>
      <w:r w:rsidRPr="00F03BDA">
        <w:t>о се намираше близо до гарата. В батареята бяхме 45 души от лейтенанти до капитани.</w:t>
      </w:r>
      <w:r w:rsidR="00A52966" w:rsidRPr="00F03BDA">
        <w:t xml:space="preserve"> Командир на отделението беше подполковник </w:t>
      </w:r>
      <w:proofErr w:type="spellStart"/>
      <w:r w:rsidR="00A52966" w:rsidRPr="00F03BDA">
        <w:t>Боричев</w:t>
      </w:r>
      <w:proofErr w:type="spellEnd"/>
      <w:r w:rsidR="00A52966" w:rsidRPr="00F03BDA">
        <w:t>, оръжеен техник. С него се познавахме от службата ни Военната фабрика в Казанлък. Като мен и той беше активен спортист и футболист. Обстановката ми беше позната и ми</w:t>
      </w:r>
      <w:r w:rsidR="00B768C7" w:rsidRPr="00F03BDA">
        <w:t xml:space="preserve"> напомняше на 2-ро Огнестрелно </w:t>
      </w:r>
      <w:r w:rsidR="00A52966" w:rsidRPr="00F03BDA">
        <w:t>о</w:t>
      </w:r>
      <w:r w:rsidR="00B768C7" w:rsidRPr="00F03BDA">
        <w:t>т</w:t>
      </w:r>
      <w:r w:rsidR="00A52966" w:rsidRPr="00F03BDA">
        <w:t>деление в Карлово.</w:t>
      </w:r>
    </w:p>
    <w:p w14:paraId="17614064" w14:textId="73D9192E" w:rsidR="0073218F" w:rsidRPr="00F03BDA" w:rsidRDefault="00A52966" w:rsidP="00883C26">
      <w:r w:rsidRPr="00F03BDA">
        <w:t xml:space="preserve">Поради влажното и дъждовно време, аз получих остра </w:t>
      </w:r>
      <w:proofErr w:type="spellStart"/>
      <w:r w:rsidRPr="00F03BDA">
        <w:t>синузитна</w:t>
      </w:r>
      <w:proofErr w:type="spellEnd"/>
      <w:r w:rsidRPr="00F03BDA">
        <w:t xml:space="preserve"> криза. Прегледа ме военен лекар, който установи остро възпаление и ме изпрати на лечение във Военна болница в София. Закараха ме с военна линейка и веднага бях приет в отделение „Уши, нос, гърло”. Там останах 18 дни и успешно бях лекуван с пункции и физиотерапия. Марин Камбуров няколко пъти ме посещава в болницата. На 24 май се проведе втората среща на </w:t>
      </w:r>
      <w:proofErr w:type="spellStart"/>
      <w:r w:rsidRPr="00F03BDA">
        <w:t>завършелите</w:t>
      </w:r>
      <w:proofErr w:type="spellEnd"/>
      <w:r w:rsidRPr="00F03BDA">
        <w:t xml:space="preserve"> мъжката гимназия през 1942 г., но аз не успях да присъствам. В края на май бях изписан и се завърнах в Огнестрелното отделение в Костенец. Положих доста усилия да наваксам пропуснатите занятия</w:t>
      </w:r>
      <w:r w:rsidR="00A41D07" w:rsidRPr="00F03BDA">
        <w:t>. Наскоро сл</w:t>
      </w:r>
      <w:r w:rsidR="00B768C7" w:rsidRPr="00F03BDA">
        <w:t>ед това</w:t>
      </w:r>
      <w:r w:rsidR="00A41D07" w:rsidRPr="00F03BDA">
        <w:t xml:space="preserve">, без покана от моя страна, в Костенец пристигна Саня </w:t>
      </w:r>
      <w:proofErr w:type="spellStart"/>
      <w:r w:rsidR="00A41D07" w:rsidRPr="00F03BDA">
        <w:t>Каларашева</w:t>
      </w:r>
      <w:proofErr w:type="spellEnd"/>
      <w:r w:rsidR="00A41D07" w:rsidRPr="00F03BDA">
        <w:t xml:space="preserve">. След посещението и реших, че окончателно трябва да се „откача” от нея. </w:t>
      </w:r>
    </w:p>
    <w:p w14:paraId="08EFFE45" w14:textId="77777777" w:rsidR="00A41D07" w:rsidRPr="00F03BDA" w:rsidRDefault="003F24A3" w:rsidP="00883C26">
      <w:r w:rsidRPr="00F03BDA">
        <w:t>На 19 и 20 юли с група запалени туристи, организирахме поход от поделението до хижа „Белмекен”. От хижата</w:t>
      </w:r>
      <w:r w:rsidR="00F963F8" w:rsidRPr="00F03BDA">
        <w:t>,</w:t>
      </w:r>
      <w:r w:rsidRPr="00F03BDA">
        <w:t xml:space="preserve"> с един приятел решихме да изкачим отсрещният връх – „Равни чал”, от северната му и най</w:t>
      </w:r>
      <w:r w:rsidR="00F963F8" w:rsidRPr="00F03BDA">
        <w:t>-стръмна част. Малко преди да го покоря</w:t>
      </w:r>
      <w:r w:rsidRPr="00F03BDA">
        <w:t xml:space="preserve"> установих, че приятелят ми ме е </w:t>
      </w:r>
      <w:r w:rsidRPr="00F03BDA">
        <w:lastRenderedPageBreak/>
        <w:t xml:space="preserve">изоставил и аз </w:t>
      </w:r>
      <w:r w:rsidR="00F963F8" w:rsidRPr="00F03BDA">
        <w:t>продължих сам. Слизайки от върхът</w:t>
      </w:r>
      <w:r w:rsidRPr="00F03BDA">
        <w:t xml:space="preserve"> в около 19 ч, започна да пада мъгла. По обратният път не можех да се върна. Върнах се на пирамидата на върха и не смеех да се отдалеча, за да не падна в някоя пропаст. Мъглата се сгъсти и стана още по-студено. Съжалявах за проявения от мен рисков героизъм</w:t>
      </w:r>
      <w:r w:rsidR="00F963F8" w:rsidRPr="00F03BDA">
        <w:t xml:space="preserve">, но трябваше да се подготвя да </w:t>
      </w:r>
      <w:r w:rsidRPr="00F03BDA">
        <w:t>нощувам навън. Бях с лятната униформа и само едно походно войнишко платнище, а наоколо липсваха храсти и нямаше как да запаля огън. Започна една дълга, студена и мъчителна нощ. Бях на 2500 метра надморска височина и въпреки, ч</w:t>
      </w:r>
      <w:r w:rsidR="00F963F8" w:rsidRPr="00F03BDA">
        <w:t>е беше в средата на лятото, бе</w:t>
      </w:r>
      <w:r w:rsidRPr="00F03BDA">
        <w:t xml:space="preserve"> адски студено. Трябваше да не спирам да се движа на едно място, за да не замръзна. Най-лошото беше, че и синузитът ми щеше да се възпали наново. Съвсем </w:t>
      </w:r>
      <w:proofErr w:type="spellStart"/>
      <w:r w:rsidRPr="00F03BDA">
        <w:t>безоотговорно</w:t>
      </w:r>
      <w:proofErr w:type="spellEnd"/>
      <w:r w:rsidRPr="00F03BDA">
        <w:t xml:space="preserve"> подлагах на изпитание не само моралната и психическата си устойчивост, но и здравето си. </w:t>
      </w:r>
      <w:r w:rsidR="00C23F1B" w:rsidRPr="00F03BDA">
        <w:t>Дочаках изгрева на слънцето и след като се постоплих, добих смелост да се полюбувам на красивата панорама. На юг се виждаше долината на река Места, през лабиринт от върхове на Рила. Връх Мусала се издигаше на запад. На изток беше връх Белмекен, а на север хижата с езерото, зад нея се виждаше долината на река Марица, а най в дъното гористите възвишения на Средна гора.</w:t>
      </w:r>
    </w:p>
    <w:p w14:paraId="79FA4A8B" w14:textId="77777777" w:rsidR="000C1925" w:rsidRPr="00F03BDA" w:rsidRDefault="00C23F1B" w:rsidP="00883C26">
      <w:proofErr w:type="spellStart"/>
      <w:r w:rsidRPr="00F03BDA">
        <w:t>Спусхах</w:t>
      </w:r>
      <w:proofErr w:type="spellEnd"/>
      <w:r w:rsidRPr="00F03BDA">
        <w:t xml:space="preserve"> се по пътеката и в 9</w:t>
      </w:r>
      <w:r w:rsidR="00F963F8" w:rsidRPr="00F03BDA">
        <w:t xml:space="preserve"> ч. бях в хижата. Там заварих другите да организират </w:t>
      </w:r>
      <w:r w:rsidRPr="00F03BDA">
        <w:t xml:space="preserve"> спасителна група, за да ме търсят. Бързо изпих два топли чая, за да се стопля и им разказах за премеждието си. Същият ден се върнахме в поделението.</w:t>
      </w:r>
    </w:p>
    <w:p w14:paraId="120AC084" w14:textId="77777777" w:rsidR="000C1925" w:rsidRPr="00F03BDA" w:rsidRDefault="00C23F1B" w:rsidP="00883C26">
      <w:r w:rsidRPr="00F03BDA">
        <w:t>В края на юли занятията ни завършиха и започнахме подготовка за изпитите за повишаване на офицерското ни звание. Преди това аз и още 7 души бяхме включени в отбор с</w:t>
      </w:r>
      <w:r w:rsidR="00F963F8" w:rsidRPr="00F03BDA">
        <w:t xml:space="preserve">портисти, които да представим  </w:t>
      </w:r>
      <w:proofErr w:type="spellStart"/>
      <w:r w:rsidR="00F963F8" w:rsidRPr="00F03BDA">
        <w:t>О</w:t>
      </w:r>
      <w:r w:rsidRPr="00F03BDA">
        <w:t>делението</w:t>
      </w:r>
      <w:proofErr w:type="spellEnd"/>
      <w:r w:rsidRPr="00F03BDA">
        <w:t xml:space="preserve"> на Общоармейските </w:t>
      </w:r>
      <w:proofErr w:type="spellStart"/>
      <w:r w:rsidRPr="00F03BDA">
        <w:t>сътезания</w:t>
      </w:r>
      <w:proofErr w:type="spellEnd"/>
      <w:r w:rsidRPr="00F03BDA">
        <w:t xml:space="preserve"> от 5 до 10 август в село Петърч, Софийско.</w:t>
      </w:r>
      <w:r w:rsidR="005B0AC8" w:rsidRPr="00F03BDA">
        <w:t xml:space="preserve"> Това означаваше, че ще трябва да остана още една седмица запас, след уволнението на останалите.</w:t>
      </w:r>
    </w:p>
    <w:p w14:paraId="418851E8" w14:textId="77777777" w:rsidR="000C1925" w:rsidRPr="00F03BDA" w:rsidRDefault="00D71B1D" w:rsidP="00883C26">
      <w:r w:rsidRPr="00F03BDA">
        <w:t>Изпитите минах успешно, като бях между тримата първенци по успех. Докато бях в запас, в България от 1 юли 1952 г. беше премахната купонната система и извършена обмяна на парите. Всичко това беше в резултат на стабилизацията на икономиката в страната.</w:t>
      </w:r>
    </w:p>
    <w:p w14:paraId="25BB15D6" w14:textId="77777777" w:rsidR="000C1925" w:rsidRPr="00F03BDA" w:rsidRDefault="00D71B1D" w:rsidP="00883C26">
      <w:r w:rsidRPr="00F03BDA">
        <w:t xml:space="preserve">По същото време в Швейцария се проведе Световното първенство по футбол. На него най-добри прояви имаше унгарският национален отбор, в който играеха футболисти като: Пушкаш, </w:t>
      </w:r>
      <w:proofErr w:type="spellStart"/>
      <w:r w:rsidRPr="00F03BDA">
        <w:t>Хидекути</w:t>
      </w:r>
      <w:proofErr w:type="spellEnd"/>
      <w:r w:rsidRPr="00F03BDA">
        <w:t xml:space="preserve">, </w:t>
      </w:r>
      <w:proofErr w:type="spellStart"/>
      <w:r w:rsidRPr="00F03BDA">
        <w:t>Кочиш</w:t>
      </w:r>
      <w:proofErr w:type="spellEnd"/>
      <w:r w:rsidRPr="00F03BDA">
        <w:t xml:space="preserve"> и др. Биха с впечатляващи голове Германия с 6:2, но после пак от тях паднаха на финала с 3:2.</w:t>
      </w:r>
    </w:p>
    <w:p w14:paraId="15418371" w14:textId="77777777" w:rsidR="000C1925" w:rsidRPr="00F03BDA" w:rsidRDefault="00D71B1D" w:rsidP="00883C26">
      <w:r w:rsidRPr="00F03BDA">
        <w:t>На 31 юли се завърнах в Стара Загора. На същият ден отидох в Института, за да си уредя отпуската си, на която имах право след три месечният си запас. Тенко (д-р Симеонов) беше по</w:t>
      </w:r>
      <w:r w:rsidR="00EB262B" w:rsidRPr="00F03BDA">
        <w:t>с</w:t>
      </w:r>
      <w:r w:rsidR="00F963F8" w:rsidRPr="00F03BDA">
        <w:t>тъпил лекар във</w:t>
      </w:r>
      <w:r w:rsidRPr="00F03BDA">
        <w:t xml:space="preserve"> военно поделение на Гранични войски в град Симитли. Той нямаше как да дойде с мен из Балкана, затова направих традиционната си екскурзия с друг мой приятел – Станчо Ганчев.</w:t>
      </w:r>
      <w:r w:rsidR="00EB262B" w:rsidRPr="00F03BDA">
        <w:t xml:space="preserve"> Отново прекарахме весело, като по хижите се срещахме с туристи от различни градове.</w:t>
      </w:r>
    </w:p>
    <w:p w14:paraId="0D5C5195" w14:textId="77777777" w:rsidR="000C1925" w:rsidRPr="00F03BDA" w:rsidRDefault="00EB262B" w:rsidP="00883C26">
      <w:r w:rsidRPr="00F03BDA">
        <w:t>На 25 август, след 4 месечно отсъствие се завърнах на работа. Веднага се включих в отбора на ярките, формирането на основните стада и опитите по тематичен план. Отново придружих Иван Табаков при отбора и формирането на кокошите стада на ТКЗС-тата в селата.</w:t>
      </w:r>
    </w:p>
    <w:p w14:paraId="29B27834" w14:textId="77777777" w:rsidR="00EB262B" w:rsidRPr="00F03BDA" w:rsidRDefault="00EB262B" w:rsidP="00883C26">
      <w:r w:rsidRPr="00F03BDA">
        <w:lastRenderedPageBreak/>
        <w:t xml:space="preserve">По време на отсъствието ми в Института бяха настъпили доста кадрови промени. Там сварих и работна група от </w:t>
      </w:r>
      <w:proofErr w:type="spellStart"/>
      <w:r w:rsidRPr="00F03BDA">
        <w:t>Почвенният</w:t>
      </w:r>
      <w:proofErr w:type="spellEnd"/>
      <w:r w:rsidRPr="00F03BDA">
        <w:t xml:space="preserve"> институт в София. От един месец проучваха нашите почви. Живееха на палатков лагер до дъбовата горичка. Всяка вечер там си устройвахме увеселения и танцови забави</w:t>
      </w:r>
      <w:r w:rsidR="00024DA0" w:rsidRPr="00F03BDA">
        <w:t>. Единствено Кръстанов не присъстваше, за да не му се уронел престижа, като научен сътруд</w:t>
      </w:r>
      <w:r w:rsidR="00F963F8" w:rsidRPr="00F03BDA">
        <w:t xml:space="preserve">ник. Аз вече бях на 28 години, </w:t>
      </w:r>
      <w:r w:rsidR="00024DA0" w:rsidRPr="00F03BDA">
        <w:t xml:space="preserve">кандидат за женитба и също трябваше да внимавам с младите </w:t>
      </w:r>
      <w:proofErr w:type="spellStart"/>
      <w:r w:rsidR="00024DA0" w:rsidRPr="00F03BDA">
        <w:t>стажанки</w:t>
      </w:r>
      <w:proofErr w:type="spellEnd"/>
      <w:r w:rsidR="00024DA0" w:rsidRPr="00F03BDA">
        <w:t xml:space="preserve"> и колежки.</w:t>
      </w:r>
    </w:p>
    <w:p w14:paraId="3EBA29C6" w14:textId="77777777" w:rsidR="000C1925" w:rsidRPr="00F03BDA" w:rsidRDefault="00024DA0" w:rsidP="00883C26">
      <w:r w:rsidRPr="00F03BDA">
        <w:t xml:space="preserve">В началото на октомври в Стара Загора се завърна Тенко, който беше напуснал Гранични войски. Постъпи лекар в Невралгичният диспансер в града. Наскоро след това и изненадващо за мен, той се ожени за строителната техничка Ирина </w:t>
      </w:r>
      <w:proofErr w:type="spellStart"/>
      <w:r w:rsidRPr="00F03BDA">
        <w:t>Бобоцова</w:t>
      </w:r>
      <w:proofErr w:type="spellEnd"/>
      <w:r w:rsidRPr="00F03BDA">
        <w:t>. Женитбата му доста ограничи приятелските ни отношения.</w:t>
      </w:r>
    </w:p>
    <w:p w14:paraId="06E16454" w14:textId="77777777" w:rsidR="000C1925" w:rsidRPr="00F03BDA" w:rsidRDefault="00024DA0" w:rsidP="00883C26">
      <w:r w:rsidRPr="00F03BDA">
        <w:t xml:space="preserve">През октомври бях командирован за 15 дни в село Скалица, Ямболско, за да помагам със сеитбата. След това участвах с Табаков при работата с кокошите стада в селата: Сърнево, Бъдеще и </w:t>
      </w:r>
      <w:proofErr w:type="spellStart"/>
      <w:r w:rsidRPr="00F03BDA">
        <w:t>Памукчи</w:t>
      </w:r>
      <w:proofErr w:type="spellEnd"/>
      <w:r w:rsidRPr="00F03BDA">
        <w:t>. Тази 1952 г. беше богата на събития, оказали благоприятно влияние върху развитието ми като специалист, въпреки продължителният ми военен запас.</w:t>
      </w:r>
    </w:p>
    <w:p w14:paraId="0FD2A45D" w14:textId="77777777" w:rsidR="000C1925" w:rsidRPr="00F03BDA" w:rsidRDefault="00024DA0" w:rsidP="00883C26">
      <w:r w:rsidRPr="00F03BDA">
        <w:t xml:space="preserve">За първи път тази Нова 1953 г. организирахме колективно посрещане и празненство в столовата </w:t>
      </w:r>
      <w:r w:rsidR="00C0303D" w:rsidRPr="00F03BDA">
        <w:t>на Института. На сцената младежите изнесоха забавна програма, а ние от профкомитета отчетохме изпълнението на годишните производствени планове. След това се забавлявахме до зори.</w:t>
      </w:r>
    </w:p>
    <w:p w14:paraId="1EF83FF4" w14:textId="77777777" w:rsidR="000C1925" w:rsidRPr="00F03BDA" w:rsidRDefault="009E3CA9" w:rsidP="00883C26">
      <w:r w:rsidRPr="00F03BDA">
        <w:t xml:space="preserve">През януари бях ангажиран с изготвянето на отчетите за научната си и производствена дейност за изминалата година. Представих ги в ЦХИИК-Костинброд на отчетен годишен научен съвет. На широк кворум от учени и специалисти, беше обсъдена бъдещата научна тематика по животновъдство. За нас – младите специалисти, това беше </w:t>
      </w:r>
      <w:proofErr w:type="spellStart"/>
      <w:r w:rsidRPr="00F03BDA">
        <w:t>своебразна</w:t>
      </w:r>
      <w:proofErr w:type="spellEnd"/>
      <w:r w:rsidRPr="00F03BDA">
        <w:t xml:space="preserve"> школа, на която можеше да се учим от хора като: Стефан Куманов, Рада Балевска, Кирил Братанов, Никола Несторов и други видни животновъди.</w:t>
      </w:r>
    </w:p>
    <w:p w14:paraId="34BA4803" w14:textId="77777777" w:rsidR="000C1925" w:rsidRPr="00F03BDA" w:rsidRDefault="009E3CA9" w:rsidP="00883C26">
      <w:r w:rsidRPr="00F03BDA">
        <w:t>Една вечер в София гостувах на семейство Камбурови. Бях посрещнат мн</w:t>
      </w:r>
      <w:r w:rsidR="007D272D" w:rsidRPr="00F03BDA">
        <w:t>о</w:t>
      </w:r>
      <w:r w:rsidRPr="00F03BDA">
        <w:t>го добре, като Райна ми се похвали, че е бременна.</w:t>
      </w:r>
    </w:p>
    <w:p w14:paraId="696962CB" w14:textId="77777777" w:rsidR="000C1925" w:rsidRPr="00F03BDA" w:rsidRDefault="009E3CA9" w:rsidP="00883C26">
      <w:r w:rsidRPr="00F03BDA">
        <w:t>От нач</w:t>
      </w:r>
      <w:r w:rsidR="007D272D" w:rsidRPr="00F03BDA">
        <w:t>алото на годината Иван Т</w:t>
      </w:r>
      <w:r w:rsidRPr="00F03BDA">
        <w:t>абаков прехвърли изцяло задълженията си в птицефермата на мен, което означаваше, че вече ми има пълно доверие.</w:t>
      </w:r>
    </w:p>
    <w:p w14:paraId="0AFFFF6F" w14:textId="77777777" w:rsidR="000C1925" w:rsidRPr="00F03BDA" w:rsidRDefault="00FC18F3" w:rsidP="00883C26">
      <w:r w:rsidRPr="00F03BDA">
        <w:t xml:space="preserve">През февруари организирахме и проведохме 2-ри курс за бригадири към новите ферми на ТКЗС в страната. Той продължи 30 дни и аз бях </w:t>
      </w:r>
      <w:r w:rsidR="007D272D" w:rsidRPr="00F03BDA">
        <w:t>отговорник за курса. Двамата с Т</w:t>
      </w:r>
      <w:r w:rsidRPr="00F03BDA">
        <w:t>абаков изнесохме всички лекции, а аз провеждах практическите занимания на курсистите. С тях създадох близки връзки и накрая се разделихме на прощален банкет в ресторанта на гарата в Стара Загора. Под влияние на доброто настроение, курсистката Керанка от село Победа, Ямболско публично обяви симпатиите си към мен и изказа благодарност за доброто отношение, което е получила. По този повод за първи път наруших пълното си въздържателство и изпих 150 грама ликьор, от което получих слабо замайване. След години, при обиколките си по обществените птицеферми, често срещах бригадири, които са били наши курсисти.</w:t>
      </w:r>
    </w:p>
    <w:p w14:paraId="19F6F834" w14:textId="77777777" w:rsidR="000C1925" w:rsidRPr="00F03BDA" w:rsidRDefault="00FC18F3" w:rsidP="00883C26">
      <w:r w:rsidRPr="00F03BDA">
        <w:lastRenderedPageBreak/>
        <w:t>През пролетта на тази година с Кръстанов се преместихме да живеем в старата си квартира</w:t>
      </w:r>
      <w:r w:rsidR="00DE6878" w:rsidRPr="00F03BDA">
        <w:t xml:space="preserve"> в „Белият дом”, която семейството на Яко Кацаров беше освободило.</w:t>
      </w:r>
    </w:p>
    <w:p w14:paraId="329CA32E" w14:textId="77777777" w:rsidR="000C1925" w:rsidRPr="00F03BDA" w:rsidRDefault="00DE6878" w:rsidP="00883C26">
      <w:r w:rsidRPr="00F03BDA">
        <w:t xml:space="preserve">От началото на месец март, на двумесечен стаж в Института дойдоха 8 момичета от последният курс на Селско-стопанския техникум-Айтос. Всички живееха в Бекярското жилище и скоро там започнаха да се организират забавни </w:t>
      </w:r>
      <w:r w:rsidR="007D272D" w:rsidRPr="00F03BDA">
        <w:t xml:space="preserve">вечери на </w:t>
      </w:r>
      <w:r w:rsidRPr="00F03BDA">
        <w:t>младежи</w:t>
      </w:r>
      <w:r w:rsidR="007D272D" w:rsidRPr="00F03BDA">
        <w:t>те</w:t>
      </w:r>
      <w:r w:rsidRPr="00F03BDA">
        <w:t xml:space="preserve"> от Института. Аз бързо се присъединих към тях с моята мандолина и устни </w:t>
      </w:r>
      <w:proofErr w:type="spellStart"/>
      <w:r w:rsidRPr="00F03BDA">
        <w:t>физармоники</w:t>
      </w:r>
      <w:proofErr w:type="spellEnd"/>
      <w:r w:rsidRPr="00F03BDA">
        <w:t>. Момичетата от Айтос пееха много хубави песни.</w:t>
      </w:r>
    </w:p>
    <w:p w14:paraId="3E2CEFB5" w14:textId="77777777" w:rsidR="000C1925" w:rsidRPr="00F03BDA" w:rsidRDefault="00DE6878" w:rsidP="00883C26">
      <w:r w:rsidRPr="00F03BDA">
        <w:t>Като председател на Профкомитета, използвах помощта на тези момичета при подготовката за честването на „8-ми март” и „1-ви май”. Докато играех волейбол по време на обедната ми почивка</w:t>
      </w:r>
      <w:r w:rsidR="007D272D" w:rsidRPr="00F03BDA">
        <w:t>,</w:t>
      </w:r>
      <w:r w:rsidRPr="00F03BDA">
        <w:t xml:space="preserve"> се запознах с отговорничката им – Милка Маринова Моллова</w:t>
      </w:r>
      <w:r w:rsidR="005E59AB" w:rsidRPr="00F03BDA">
        <w:t>. Тя ми се представи сама, предавайки ми поздрави от моя вуйчо Кънчо Георгиев.  Беше го срещнала случайно предната вечер и като разбрал къде ще е стажът и, той и казал името ми и поръчал да ми се обади. Била от село Розовец, Пловдивско и за първи път идвала в Стара Загора. Била се изненадала, че ме е открила да играя с младежите волейбол и да съм научен сътрудник в същото време. Същият ден имахме съвещание във връзка с честването на „8-ми март”, на което директорът извика и Милка. Тогава не можех да допусна, че точно една година след това момиче ще бъде моя съпруга.</w:t>
      </w:r>
    </w:p>
    <w:p w14:paraId="5CF4BDFB" w14:textId="77777777" w:rsidR="000C1925" w:rsidRPr="00F03BDA" w:rsidRDefault="009F1B50" w:rsidP="00883C26">
      <w:r w:rsidRPr="00F03BDA">
        <w:t>През тази година започна да се говори за така наречената „Студена война”. Носиха се слухове, че Сталин е тежко болен, а с неговата личност се свързваше силата на Съветският съюз, а с това и на целия</w:t>
      </w:r>
      <w:r w:rsidR="007D272D" w:rsidRPr="00F03BDA">
        <w:t>т</w:t>
      </w:r>
      <w:r w:rsidRPr="00F03BDA">
        <w:t xml:space="preserve"> Социалистически лагер. Още от времето на студентството си</w:t>
      </w:r>
      <w:r w:rsidR="007D272D" w:rsidRPr="00F03BDA">
        <w:t>,</w:t>
      </w:r>
      <w:r w:rsidRPr="00F03BDA">
        <w:t xml:space="preserve"> аз не споделях това </w:t>
      </w:r>
      <w:proofErr w:type="spellStart"/>
      <w:r w:rsidRPr="00F03BDA">
        <w:t>мнение.Напълно</w:t>
      </w:r>
      <w:proofErr w:type="spellEnd"/>
      <w:r w:rsidRPr="00F03BDA">
        <w:t xml:space="preserve"> нормално беше и Сталин един ден да напусне този свят. Вапцаров го е написал много ясно в предсмъртното си послание: „Друг ще го замени и толкоз! Какво значи тук някаква си личност?”  На 5 март Сталин почина, без нещо да се промени в международната обстановка.</w:t>
      </w:r>
    </w:p>
    <w:p w14:paraId="34292E1C" w14:textId="77777777" w:rsidR="000C1925" w:rsidRPr="00F03BDA" w:rsidRDefault="009F1B50" w:rsidP="00883C26">
      <w:r w:rsidRPr="00F03BDA">
        <w:t xml:space="preserve">Общото икономическо състояние на България продължаваше да се подобрява, въпреки култа към Вълко Червенков, след смъртта на Георги Димитров. </w:t>
      </w:r>
      <w:r w:rsidR="00A36332" w:rsidRPr="00F03BDA">
        <w:t xml:space="preserve">Аз считах, че всеки държавен или </w:t>
      </w:r>
      <w:proofErr w:type="spellStart"/>
      <w:r w:rsidR="00A36332" w:rsidRPr="00F03BDA">
        <w:t>патриен</w:t>
      </w:r>
      <w:proofErr w:type="spellEnd"/>
      <w:r w:rsidR="00A36332" w:rsidRPr="00F03BDA">
        <w:t xml:space="preserve"> ръководител следва да се уважава, без личността му да се издига в </w:t>
      </w:r>
      <w:proofErr w:type="spellStart"/>
      <w:r w:rsidR="00A36332" w:rsidRPr="00F03BDA">
        <w:t>култ,</w:t>
      </w:r>
      <w:r w:rsidR="00FB60F0" w:rsidRPr="00F03BDA">
        <w:t>а</w:t>
      </w:r>
      <w:proofErr w:type="spellEnd"/>
      <w:r w:rsidR="00A36332" w:rsidRPr="00F03BDA">
        <w:t xml:space="preserve"> в зависимост от приноса му към длъжността, която изпълнява.</w:t>
      </w:r>
    </w:p>
    <w:p w14:paraId="2ADABF8A" w14:textId="77777777" w:rsidR="000C1925" w:rsidRPr="00F03BDA" w:rsidRDefault="00A36332" w:rsidP="00883C26">
      <w:r w:rsidRPr="00F03BDA">
        <w:t>През тази пролет, за първ</w:t>
      </w:r>
      <w:r w:rsidR="00FB60F0" w:rsidRPr="00F03BDA">
        <w:t>и път в Института дойдоха зам. р</w:t>
      </w:r>
      <w:r w:rsidRPr="00F03BDA">
        <w:t>екторът на ВСИ „Васил Коларов” –гр. Пловдив, доц. д-р Никола Несторов и за</w:t>
      </w:r>
      <w:r w:rsidR="00FB60F0" w:rsidRPr="00F03BDA">
        <w:t>м. д</w:t>
      </w:r>
      <w:r w:rsidRPr="00F03BDA">
        <w:t xml:space="preserve">екана на Агрономическият факултет доц. </w:t>
      </w:r>
      <w:proofErr w:type="spellStart"/>
      <w:r w:rsidRPr="00F03BDA">
        <w:t>Въто</w:t>
      </w:r>
      <w:proofErr w:type="spellEnd"/>
      <w:r w:rsidRPr="00F03BDA">
        <w:t xml:space="preserve"> Груев. Първият завеждаше катедра</w:t>
      </w:r>
      <w:r w:rsidR="00FB60F0" w:rsidRPr="00F03BDA">
        <w:t xml:space="preserve"> „Физиология и</w:t>
      </w:r>
      <w:r w:rsidRPr="00F03BDA">
        <w:t xml:space="preserve"> основи на анатомия на домашните животни”, а вторият катедра „Животновъдство”. Те дойдоха както да установят постоянни връзки </w:t>
      </w:r>
      <w:r w:rsidR="00FB60F0" w:rsidRPr="00F03BDA">
        <w:t xml:space="preserve">за стаж на </w:t>
      </w:r>
      <w:proofErr w:type="spellStart"/>
      <w:r w:rsidR="00FB60F0" w:rsidRPr="00F03BDA">
        <w:t>тяхни</w:t>
      </w:r>
      <w:proofErr w:type="spellEnd"/>
      <w:r w:rsidR="00FB60F0" w:rsidRPr="00F03BDA">
        <w:t xml:space="preserve"> студенти, така</w:t>
      </w:r>
      <w:r w:rsidRPr="00F03BDA">
        <w:t xml:space="preserve"> и да сключат договор за съвместна разработка на научни теми. Вече имахме установени такива </w:t>
      </w:r>
      <w:proofErr w:type="spellStart"/>
      <w:r w:rsidRPr="00F03BDA">
        <w:t>взаимотношения</w:t>
      </w:r>
      <w:proofErr w:type="spellEnd"/>
      <w:r w:rsidRPr="00F03BDA">
        <w:t xml:space="preserve"> с ВСИ „Г. Димитров” – гр. София, Зоотехническият факултет.</w:t>
      </w:r>
      <w:r w:rsidR="008470B4" w:rsidRPr="00F03BDA">
        <w:t xml:space="preserve"> Доц. д-р Несторов се интересуваше от птицевъдство. Той предложи да започнем работа по злободневната вегетативна хибридизация, чрез хетерогенно преливане на кръв, под влияние на учението на Т. </w:t>
      </w:r>
      <w:proofErr w:type="spellStart"/>
      <w:r w:rsidR="008470B4" w:rsidRPr="00F03BDA">
        <w:t>Лисенко</w:t>
      </w:r>
      <w:proofErr w:type="spellEnd"/>
      <w:r w:rsidR="008470B4" w:rsidRPr="00F03BDA">
        <w:t xml:space="preserve">. Вече споменах, че като студент бях убеден ученик на </w:t>
      </w:r>
      <w:proofErr w:type="spellStart"/>
      <w:r w:rsidR="008470B4" w:rsidRPr="00F03BDA">
        <w:t>акд</w:t>
      </w:r>
      <w:proofErr w:type="spellEnd"/>
      <w:r w:rsidR="008470B4" w:rsidRPr="00F03BDA">
        <w:t>. Д. Костов и считах за невъзможно да се получат някакви изменения</w:t>
      </w:r>
      <w:r w:rsidR="00FB60F0" w:rsidRPr="00F03BDA">
        <w:t xml:space="preserve"> при другият метод</w:t>
      </w:r>
      <w:r w:rsidR="008470B4" w:rsidRPr="00F03BDA">
        <w:t xml:space="preserve">.  За да ме агитира, доц. </w:t>
      </w:r>
      <w:r w:rsidR="008470B4" w:rsidRPr="00F03BDA">
        <w:lastRenderedPageBreak/>
        <w:t xml:space="preserve">д-р Несторов ми посочи за пример първите резултати на проф. </w:t>
      </w:r>
      <w:proofErr w:type="spellStart"/>
      <w:r w:rsidR="008470B4" w:rsidRPr="00F03BDA">
        <w:t>Сопиков</w:t>
      </w:r>
      <w:proofErr w:type="spellEnd"/>
      <w:r w:rsidR="008470B4" w:rsidRPr="00F03BDA">
        <w:t>, получени от такова кръвопреливане в СССР.</w:t>
      </w:r>
      <w:r w:rsidR="00F63AAC" w:rsidRPr="00F03BDA">
        <w:t xml:space="preserve"> За следващата ни среща Несторов обеща да ни предостави подробна работна програма. От нея разбрах, че от ноември 1953 г. до март 1954 г., аз и един техник ще трябва да преливаме кръв от пуйки, венозно на кокошки всяка седмица. След това трябваше яйцата, снесени от тях да бъдат поставени в инкубатор и редовно да се замерват. След като навършат двумесечна възраст, трябваше да се прелива кръв от пуйки и на новоизлюпените пилета. Трябваше да върша тази обемна работа и то при убеждението, че нищо няма да се получи. В противен случай това опровергаваше закона за съхранение на видовете в природата. От генетиката знаех, че наследствените изменения са възможни само чрез кръстосването на породите при животните и сортовете при растенията. Не можех да изразя открито мнението си, защото </w:t>
      </w:r>
      <w:r w:rsidR="00E017FD" w:rsidRPr="00F03BDA">
        <w:t>няколко месеца по-рано, на научен съвет, директорът ме обвини, че съм привърженик на формалната генетика. Беше видял на бюрото ми учебника на проф. Г. Генчев. Тогава му казах, че съм го унищожил, но аз го занесох вкъщи и го съхранявам и до днес.</w:t>
      </w:r>
    </w:p>
    <w:p w14:paraId="24F2E308" w14:textId="77777777" w:rsidR="000C1925" w:rsidRPr="00F03BDA" w:rsidRDefault="00E017FD" w:rsidP="00883C26">
      <w:r w:rsidRPr="00F03BDA">
        <w:t>При обсъждане на методиката и работната програма, Иван Табаков изказа известни съмнения относно резултатите получен</w:t>
      </w:r>
      <w:r w:rsidR="00FB60F0" w:rsidRPr="00F03BDA">
        <w:t xml:space="preserve">и от проф. </w:t>
      </w:r>
      <w:proofErr w:type="spellStart"/>
      <w:r w:rsidR="00FB60F0" w:rsidRPr="00F03BDA">
        <w:t>Сопиков</w:t>
      </w:r>
      <w:proofErr w:type="spellEnd"/>
      <w:r w:rsidR="00FB60F0" w:rsidRPr="00F03BDA">
        <w:t>. И</w:t>
      </w:r>
      <w:r w:rsidRPr="00F03BDA">
        <w:t xml:space="preserve">зменения в живо тегло можело да се получат и при отбора на кокошки с по-високо живо тегло. След това той ми предложи да приема и да работя по тази тема, дори и </w:t>
      </w:r>
      <w:proofErr w:type="spellStart"/>
      <w:r w:rsidRPr="00F03BDA">
        <w:t>накарая</w:t>
      </w:r>
      <w:proofErr w:type="spellEnd"/>
      <w:r w:rsidRPr="00F03BDA">
        <w:t xml:space="preserve"> да не се получи резултат. По този начин ще мога да усвоя нови методики и да се запозная по-подробно с </w:t>
      </w:r>
      <w:proofErr w:type="spellStart"/>
      <w:r w:rsidRPr="00F03BDA">
        <w:t>физиологиката</w:t>
      </w:r>
      <w:proofErr w:type="spellEnd"/>
      <w:r w:rsidRPr="00F03BDA">
        <w:t xml:space="preserve"> на птиците.</w:t>
      </w:r>
    </w:p>
    <w:p w14:paraId="14FC71D7" w14:textId="77777777" w:rsidR="000C1925" w:rsidRPr="00F03BDA" w:rsidRDefault="00E017FD" w:rsidP="00883C26">
      <w:r w:rsidRPr="00F03BDA">
        <w:t>На 23 март 1953 г., във вестник „Септември” беше отпечатана първата ми научно-популярна статия: „Подбор на яйцата за люпене”. Преди това два пъти я редактирах съгласно бележките на Табаков. Трябваше да пиша кратко и ясно, за да се разбере добре от обикновения читател.</w:t>
      </w:r>
      <w:r w:rsidR="00E945E5" w:rsidRPr="00F03BDA">
        <w:t xml:space="preserve"> Винаги след това съм се старал да използвам указанията, които ми даде тогава.</w:t>
      </w:r>
    </w:p>
    <w:p w14:paraId="33A806F8" w14:textId="77777777" w:rsidR="000C1925" w:rsidRPr="00F03BDA" w:rsidRDefault="00E945E5" w:rsidP="00883C26">
      <w:r w:rsidRPr="00F03BDA">
        <w:t xml:space="preserve">През средата на април с младежката ни група се случи произшествие с поука за всички нас. В неделен ден столът не работеше и ние бяхме на суха храна, закупена от магазина. Когато бяхме в Стара Загора, посещавахме някоя закусвалня, а понякога и ресторант „Балкан”. Там свиреше циганският оркестър на Армандо. Тогава три </w:t>
      </w:r>
      <w:proofErr w:type="spellStart"/>
      <w:r w:rsidRPr="00F03BDA">
        <w:t>кебабчета</w:t>
      </w:r>
      <w:proofErr w:type="spellEnd"/>
      <w:r w:rsidRPr="00F03BDA">
        <w:t xml:space="preserve"> с гарнитура, две парчета хляб и една лимонада струваха около 100 лева.</w:t>
      </w:r>
      <w:r w:rsidR="00212E9C" w:rsidRPr="00F03BDA">
        <w:t xml:space="preserve"> , при заплата от 1050 лева, а за технически персонал от 500 лева. Тази неделя решихме да останем в Института и да си органи</w:t>
      </w:r>
      <w:r w:rsidR="00FB60F0" w:rsidRPr="00F03BDA">
        <w:t>зираме общ обяд и вечеря. Б</w:t>
      </w:r>
      <w:r w:rsidR="00212E9C" w:rsidRPr="00F03BDA">
        <w:t xml:space="preserve">яхме около 20 души. Аз осигурих четири заклани петли и ги предадох </w:t>
      </w:r>
      <w:r w:rsidR="00FB60F0" w:rsidRPr="00F03BDA">
        <w:t>на готвача бай Пеньо, който ги при</w:t>
      </w:r>
      <w:r w:rsidR="00212E9C" w:rsidRPr="00F03BDA">
        <w:t xml:space="preserve">готви в две големи тави. След обяд всички бяха доволни и си пожелахме и друг път да се организираме така. В тавите остана доста ядене и </w:t>
      </w:r>
      <w:proofErr w:type="spellStart"/>
      <w:r w:rsidR="00212E9C" w:rsidRPr="00F03BDA">
        <w:t>решихне</w:t>
      </w:r>
      <w:proofErr w:type="spellEnd"/>
      <w:r w:rsidR="00212E9C" w:rsidRPr="00F03BDA">
        <w:t xml:space="preserve"> да си го оставим за вечеря. След нея си устроихме забава и се върнахме по квартирите. Към 1 часа през нощта, доста от участниците започват да се оплакват от стомашно разстройство. До сутринта </w:t>
      </w:r>
      <w:r w:rsidR="00FB60F0" w:rsidRPr="00F03BDA">
        <w:t xml:space="preserve">почти </w:t>
      </w:r>
      <w:r w:rsidR="00212E9C" w:rsidRPr="00F03BDA">
        <w:t>всички</w:t>
      </w:r>
      <w:r w:rsidR="00FB60F0" w:rsidRPr="00F03BDA">
        <w:t xml:space="preserve"> се оправиха. Все още б</w:t>
      </w:r>
      <w:r w:rsidR="00212E9C" w:rsidRPr="00F03BDA">
        <w:t>олните откарахме до Окръжна болница. Същият понеделник имахме стопански съвет, а някои от участниците ги нямаше. Така стана известно за всички в Института какво се е случило. Дойде лекарска комисия, която да изясни причините за натравянето, но за два дни така и не успяха да установят причината. Чак година по-късно , моят приятел Стоян Камбуров</w:t>
      </w:r>
      <w:r w:rsidR="00050C46" w:rsidRPr="00F03BDA">
        <w:t xml:space="preserve">, след като беше напуснал Института призна, че той е авторът. Засегнат, че не бил поканен на общата трапеза като </w:t>
      </w:r>
      <w:r w:rsidR="00FB60F0" w:rsidRPr="00F03BDA">
        <w:t xml:space="preserve">семеен, следобед </w:t>
      </w:r>
      <w:r w:rsidR="00050C46" w:rsidRPr="00F03BDA">
        <w:t xml:space="preserve"> докато нямало никой в столовата, влязъл и сипал </w:t>
      </w:r>
      <w:proofErr w:type="spellStart"/>
      <w:r w:rsidR="00050C46" w:rsidRPr="00F03BDA">
        <w:t>разхлабите</w:t>
      </w:r>
      <w:r w:rsidR="00FB60F0" w:rsidRPr="00F03BDA">
        <w:t>лна</w:t>
      </w:r>
      <w:proofErr w:type="spellEnd"/>
      <w:r w:rsidR="00FB60F0" w:rsidRPr="00F03BDA">
        <w:t xml:space="preserve"> английска сол на храната. </w:t>
      </w:r>
      <w:r w:rsidR="00050C46" w:rsidRPr="00F03BDA">
        <w:t>Бях много изненадан от тази детинска постъпка.</w:t>
      </w:r>
    </w:p>
    <w:p w14:paraId="502024F8" w14:textId="77777777" w:rsidR="00050C46" w:rsidRPr="00F03BDA" w:rsidRDefault="00050C46" w:rsidP="00234F02">
      <w:r w:rsidRPr="00F03BDA">
        <w:lastRenderedPageBreak/>
        <w:t>Наскоро след това цялата младежка група бяхме на опера в града. След нея, поради проливният дъжд се наложи да остана да нощувам вкъщи. Момичетата от Айтос си разделихме с другите, като аз взех две от тях да нощуват у нас. Тогава запознах Милка с родителите си, след ко</w:t>
      </w:r>
      <w:r w:rsidR="00895F8F" w:rsidRPr="00F03BDA">
        <w:t xml:space="preserve">ето я заведох да нощува в леля </w:t>
      </w:r>
      <w:r w:rsidRPr="00F03BDA">
        <w:t xml:space="preserve">и Донка. Не можех вече да крия от „братята”, че много харесвам Милка. Особено приятно ми беше да слушам рециталите и </w:t>
      </w:r>
      <w:r w:rsidR="00895F8F" w:rsidRPr="00F03BDA">
        <w:t>на руски песни</w:t>
      </w:r>
      <w:r w:rsidRPr="00F03BDA">
        <w:t>: „</w:t>
      </w:r>
      <w:proofErr w:type="spellStart"/>
      <w:r w:rsidRPr="00F03BDA">
        <w:t>Темнаяночь</w:t>
      </w:r>
      <w:proofErr w:type="spellEnd"/>
      <w:r w:rsidRPr="00F03BDA">
        <w:t>”, „</w:t>
      </w:r>
      <w:proofErr w:type="spellStart"/>
      <w:r w:rsidRPr="00F03BDA">
        <w:t>Досвидания</w:t>
      </w:r>
      <w:proofErr w:type="spellEnd"/>
      <w:r w:rsidRPr="00F03BDA">
        <w:t xml:space="preserve"> мама”, „</w:t>
      </w:r>
      <w:r w:rsidR="00895F8F" w:rsidRPr="00F03BDA">
        <w:t xml:space="preserve">Вечер на </w:t>
      </w:r>
      <w:proofErr w:type="spellStart"/>
      <w:r w:rsidR="00895F8F" w:rsidRPr="00F03BDA">
        <w:t>рейде</w:t>
      </w:r>
      <w:proofErr w:type="spellEnd"/>
      <w:r w:rsidR="00895F8F" w:rsidRPr="00F03BDA">
        <w:t>”, „</w:t>
      </w:r>
      <w:proofErr w:type="spellStart"/>
      <w:r w:rsidR="00895F8F" w:rsidRPr="00F03BDA">
        <w:t>Любимойгород</w:t>
      </w:r>
      <w:proofErr w:type="spellEnd"/>
      <w:r w:rsidR="00895F8F" w:rsidRPr="00F03BDA">
        <w:t xml:space="preserve">”, „Доля, Доля”, „И </w:t>
      </w:r>
      <w:proofErr w:type="spellStart"/>
      <w:r w:rsidR="00895F8F" w:rsidRPr="00F03BDA">
        <w:t>кто</w:t>
      </w:r>
      <w:proofErr w:type="spellEnd"/>
      <w:r w:rsidR="00895F8F" w:rsidRPr="00F03BDA">
        <w:t xml:space="preserve"> его знаеш”, „</w:t>
      </w:r>
      <w:proofErr w:type="spellStart"/>
      <w:r w:rsidRPr="00F03BDA">
        <w:t>Студенточка</w:t>
      </w:r>
      <w:proofErr w:type="spellEnd"/>
      <w:r w:rsidRPr="00F03BDA">
        <w:t>” и „</w:t>
      </w:r>
      <w:proofErr w:type="spellStart"/>
      <w:r w:rsidRPr="00F03BDA">
        <w:t>Черное</w:t>
      </w:r>
      <w:proofErr w:type="spellEnd"/>
      <w:r w:rsidRPr="00F03BDA">
        <w:t xml:space="preserve"> море”. Обичах как изпълнява песента : „</w:t>
      </w:r>
      <w:proofErr w:type="spellStart"/>
      <w:r w:rsidRPr="00F03BDA">
        <w:t>Что</w:t>
      </w:r>
      <w:proofErr w:type="spellEnd"/>
      <w:r w:rsidRPr="00F03BDA">
        <w:t xml:space="preserve"> тъй бледен?”, на която ще изложа съдържанието:</w:t>
      </w:r>
    </w:p>
    <w:p w14:paraId="7C3725DE" w14:textId="77777777" w:rsidR="00667C33" w:rsidRPr="00F03BDA" w:rsidRDefault="00667C33" w:rsidP="00050C46">
      <w:pPr>
        <w:pStyle w:val="NoSpacing"/>
        <w:jc w:val="center"/>
        <w:rPr>
          <w:lang w:val="bg-BG"/>
        </w:rPr>
      </w:pPr>
    </w:p>
    <w:p w14:paraId="6AB4A570" w14:textId="77777777" w:rsidR="00050C46" w:rsidRPr="00F03BDA" w:rsidRDefault="00050C46" w:rsidP="00050C46">
      <w:pPr>
        <w:pStyle w:val="NoSpacing"/>
        <w:jc w:val="center"/>
        <w:rPr>
          <w:lang w:val="bg-BG"/>
        </w:rPr>
      </w:pPr>
      <w:proofErr w:type="spellStart"/>
      <w:r w:rsidRPr="00F03BDA">
        <w:rPr>
          <w:lang w:val="bg-BG"/>
        </w:rPr>
        <w:t>Что</w:t>
      </w:r>
      <w:proofErr w:type="spellEnd"/>
      <w:r w:rsidRPr="00F03BDA">
        <w:rPr>
          <w:lang w:val="bg-BG"/>
        </w:rPr>
        <w:t xml:space="preserve"> тъй бледен</w:t>
      </w:r>
      <w:r w:rsidR="00337481" w:rsidRPr="00F03BDA">
        <w:rPr>
          <w:lang w:val="bg-BG"/>
        </w:rPr>
        <w:t>,</w:t>
      </w:r>
      <w:r w:rsidRPr="00F03BDA">
        <w:rPr>
          <w:lang w:val="bg-BG"/>
        </w:rPr>
        <w:t xml:space="preserve"> мой </w:t>
      </w:r>
      <w:proofErr w:type="spellStart"/>
      <w:r w:rsidRPr="00F03BDA">
        <w:rPr>
          <w:lang w:val="bg-BG"/>
        </w:rPr>
        <w:t>маленкиймальчик</w:t>
      </w:r>
      <w:proofErr w:type="spellEnd"/>
      <w:r w:rsidRPr="00F03BDA">
        <w:rPr>
          <w:lang w:val="bg-BG"/>
        </w:rPr>
        <w:t>?</w:t>
      </w:r>
    </w:p>
    <w:p w14:paraId="2F3BBA31" w14:textId="77777777" w:rsidR="00050C46" w:rsidRPr="00F03BDA" w:rsidRDefault="00050C46" w:rsidP="00050C46">
      <w:pPr>
        <w:pStyle w:val="NoSpacing"/>
        <w:jc w:val="center"/>
        <w:rPr>
          <w:lang w:val="bg-BG"/>
        </w:rPr>
      </w:pPr>
      <w:proofErr w:type="spellStart"/>
      <w:r w:rsidRPr="00F03BDA">
        <w:rPr>
          <w:lang w:val="bg-BG"/>
        </w:rPr>
        <w:t>Еслинада</w:t>
      </w:r>
      <w:proofErr w:type="spellEnd"/>
      <w:r w:rsidRPr="00F03BDA">
        <w:rPr>
          <w:lang w:val="bg-BG"/>
        </w:rPr>
        <w:t xml:space="preserve"> я </w:t>
      </w:r>
      <w:proofErr w:type="spellStart"/>
      <w:r w:rsidRPr="00F03BDA">
        <w:rPr>
          <w:lang w:val="bg-BG"/>
        </w:rPr>
        <w:t>врачьпоз</w:t>
      </w:r>
      <w:r w:rsidR="00667C33" w:rsidRPr="00F03BDA">
        <w:rPr>
          <w:lang w:val="bg-BG"/>
        </w:rPr>
        <w:t>оветь</w:t>
      </w:r>
      <w:proofErr w:type="spellEnd"/>
      <w:r w:rsidR="00667C33" w:rsidRPr="00F03BDA">
        <w:rPr>
          <w:lang w:val="bg-BG"/>
        </w:rPr>
        <w:t>.</w:t>
      </w:r>
    </w:p>
    <w:p w14:paraId="2162B0FC" w14:textId="77777777" w:rsidR="00667C33" w:rsidRPr="00F03BDA" w:rsidRDefault="00667C33" w:rsidP="00050C46">
      <w:pPr>
        <w:pStyle w:val="NoSpacing"/>
        <w:jc w:val="center"/>
        <w:rPr>
          <w:lang w:val="bg-BG"/>
        </w:rPr>
      </w:pPr>
      <w:r w:rsidRPr="00F03BDA">
        <w:rPr>
          <w:lang w:val="bg-BG"/>
        </w:rPr>
        <w:t xml:space="preserve">Мама, мама, </w:t>
      </w:r>
      <w:proofErr w:type="spellStart"/>
      <w:r w:rsidRPr="00F03BDA">
        <w:rPr>
          <w:lang w:val="bg-BG"/>
        </w:rPr>
        <w:t>мневрачь</w:t>
      </w:r>
      <w:proofErr w:type="spellEnd"/>
      <w:r w:rsidRPr="00F03BDA">
        <w:rPr>
          <w:lang w:val="bg-BG"/>
        </w:rPr>
        <w:t xml:space="preserve"> не </w:t>
      </w:r>
      <w:proofErr w:type="spellStart"/>
      <w:r w:rsidRPr="00F03BDA">
        <w:rPr>
          <w:lang w:val="bg-BG"/>
        </w:rPr>
        <w:t>поможеть</w:t>
      </w:r>
      <w:proofErr w:type="spellEnd"/>
      <w:r w:rsidRPr="00F03BDA">
        <w:rPr>
          <w:lang w:val="bg-BG"/>
        </w:rPr>
        <w:t xml:space="preserve">, </w:t>
      </w:r>
    </w:p>
    <w:p w14:paraId="622C7C73" w14:textId="77777777" w:rsidR="00667C33" w:rsidRPr="00F03BDA" w:rsidRDefault="00667C33" w:rsidP="00050C46">
      <w:pPr>
        <w:pStyle w:val="NoSpacing"/>
        <w:jc w:val="center"/>
        <w:rPr>
          <w:lang w:val="bg-BG"/>
        </w:rPr>
      </w:pPr>
      <w:r w:rsidRPr="00F03BDA">
        <w:rPr>
          <w:lang w:val="bg-BG"/>
        </w:rPr>
        <w:t xml:space="preserve">Я </w:t>
      </w:r>
      <w:proofErr w:type="spellStart"/>
      <w:r w:rsidRPr="00F03BDA">
        <w:rPr>
          <w:lang w:val="bg-BG"/>
        </w:rPr>
        <w:t>влюбился</w:t>
      </w:r>
      <w:proofErr w:type="spellEnd"/>
      <w:r w:rsidRPr="00F03BDA">
        <w:rPr>
          <w:lang w:val="bg-BG"/>
        </w:rPr>
        <w:t xml:space="preserve"> в </w:t>
      </w:r>
      <w:proofErr w:type="spellStart"/>
      <w:r w:rsidRPr="00F03BDA">
        <w:rPr>
          <w:lang w:val="bg-BG"/>
        </w:rPr>
        <w:t>девочкуодну</w:t>
      </w:r>
      <w:proofErr w:type="spellEnd"/>
    </w:p>
    <w:p w14:paraId="5FAF3DDD" w14:textId="77777777" w:rsidR="00667C33" w:rsidRPr="00F03BDA" w:rsidRDefault="00667C33" w:rsidP="00050C46">
      <w:pPr>
        <w:pStyle w:val="NoSpacing"/>
        <w:jc w:val="center"/>
        <w:rPr>
          <w:lang w:val="bg-BG"/>
        </w:rPr>
      </w:pPr>
      <w:r w:rsidRPr="00F03BDA">
        <w:rPr>
          <w:lang w:val="bg-BG"/>
        </w:rPr>
        <w:t xml:space="preserve">У </w:t>
      </w:r>
      <w:proofErr w:type="spellStart"/>
      <w:r w:rsidRPr="00F03BDA">
        <w:rPr>
          <w:lang w:val="bg-BG"/>
        </w:rPr>
        <w:t>ее</w:t>
      </w:r>
      <w:proofErr w:type="spellEnd"/>
      <w:r w:rsidRPr="00F03BDA">
        <w:rPr>
          <w:lang w:val="bg-BG"/>
        </w:rPr>
        <w:t xml:space="preserve"> мама, </w:t>
      </w:r>
      <w:proofErr w:type="spellStart"/>
      <w:r w:rsidRPr="00F03BDA">
        <w:rPr>
          <w:lang w:val="bg-BG"/>
        </w:rPr>
        <w:t>черньебровь</w:t>
      </w:r>
      <w:proofErr w:type="spellEnd"/>
      <w:r w:rsidRPr="00F03BDA">
        <w:rPr>
          <w:lang w:val="bg-BG"/>
        </w:rPr>
        <w:t>,</w:t>
      </w:r>
    </w:p>
    <w:p w14:paraId="60E52B50" w14:textId="77777777" w:rsidR="00667C33" w:rsidRPr="00F03BDA" w:rsidRDefault="00667C33" w:rsidP="00050C46">
      <w:pPr>
        <w:pStyle w:val="NoSpacing"/>
        <w:jc w:val="center"/>
        <w:rPr>
          <w:lang w:val="bg-BG"/>
        </w:rPr>
      </w:pPr>
      <w:proofErr w:type="spellStart"/>
      <w:r w:rsidRPr="00F03BDA">
        <w:rPr>
          <w:lang w:val="bg-BG"/>
        </w:rPr>
        <w:t>Голубьебольшиеглаза</w:t>
      </w:r>
      <w:proofErr w:type="spellEnd"/>
      <w:r w:rsidRPr="00F03BDA">
        <w:rPr>
          <w:lang w:val="bg-BG"/>
        </w:rPr>
        <w:t>.</w:t>
      </w:r>
    </w:p>
    <w:p w14:paraId="52BB88B5" w14:textId="77777777" w:rsidR="000C1925" w:rsidRPr="00F03BDA" w:rsidRDefault="00667C33" w:rsidP="00050C46">
      <w:pPr>
        <w:pStyle w:val="NoSpacing"/>
        <w:jc w:val="center"/>
        <w:rPr>
          <w:lang w:val="bg-BG"/>
        </w:rPr>
      </w:pPr>
      <w:proofErr w:type="spellStart"/>
      <w:r w:rsidRPr="00F03BDA">
        <w:rPr>
          <w:lang w:val="bg-BG"/>
        </w:rPr>
        <w:t>Верю</w:t>
      </w:r>
      <w:proofErr w:type="spellEnd"/>
      <w:r w:rsidRPr="00F03BDA">
        <w:rPr>
          <w:lang w:val="bg-BG"/>
        </w:rPr>
        <w:t xml:space="preserve">, </w:t>
      </w:r>
      <w:proofErr w:type="spellStart"/>
      <w:r w:rsidRPr="00F03BDA">
        <w:rPr>
          <w:lang w:val="bg-BG"/>
        </w:rPr>
        <w:t>верю</w:t>
      </w:r>
      <w:proofErr w:type="spellEnd"/>
      <w:r w:rsidRPr="00F03BDA">
        <w:rPr>
          <w:lang w:val="bg-BG"/>
        </w:rPr>
        <w:t xml:space="preserve">, мой </w:t>
      </w:r>
      <w:proofErr w:type="spellStart"/>
      <w:r w:rsidRPr="00F03BDA">
        <w:rPr>
          <w:lang w:val="bg-BG"/>
        </w:rPr>
        <w:t>маленкиймальчик</w:t>
      </w:r>
      <w:proofErr w:type="spellEnd"/>
      <w:r w:rsidRPr="00F03BDA">
        <w:rPr>
          <w:lang w:val="bg-BG"/>
        </w:rPr>
        <w:t>,</w:t>
      </w:r>
    </w:p>
    <w:p w14:paraId="7F787020" w14:textId="77777777" w:rsidR="00667C33" w:rsidRPr="00F03BDA" w:rsidRDefault="00667C33" w:rsidP="00050C46">
      <w:pPr>
        <w:pStyle w:val="NoSpacing"/>
        <w:jc w:val="center"/>
        <w:rPr>
          <w:lang w:val="bg-BG"/>
        </w:rPr>
      </w:pPr>
      <w:r w:rsidRPr="00F03BDA">
        <w:rPr>
          <w:lang w:val="bg-BG"/>
        </w:rPr>
        <w:t xml:space="preserve">Ех, </w:t>
      </w:r>
      <w:proofErr w:type="spellStart"/>
      <w:r w:rsidRPr="00F03BDA">
        <w:rPr>
          <w:lang w:val="bg-BG"/>
        </w:rPr>
        <w:t>молодаябьлаодна</w:t>
      </w:r>
      <w:proofErr w:type="spellEnd"/>
      <w:r w:rsidRPr="00F03BDA">
        <w:rPr>
          <w:lang w:val="bg-BG"/>
        </w:rPr>
        <w:t>.</w:t>
      </w:r>
    </w:p>
    <w:p w14:paraId="4A727CCD" w14:textId="77777777" w:rsidR="000C1925" w:rsidRPr="00F03BDA" w:rsidRDefault="00667C33" w:rsidP="00050C46">
      <w:pPr>
        <w:pStyle w:val="NoSpacing"/>
        <w:jc w:val="center"/>
        <w:rPr>
          <w:lang w:val="bg-BG"/>
        </w:rPr>
      </w:pPr>
      <w:proofErr w:type="spellStart"/>
      <w:r w:rsidRPr="00F03BDA">
        <w:rPr>
          <w:lang w:val="bg-BG"/>
        </w:rPr>
        <w:t>Мольчугана</w:t>
      </w:r>
      <w:proofErr w:type="spellEnd"/>
      <w:r w:rsidRPr="00F03BDA">
        <w:rPr>
          <w:lang w:val="bg-BG"/>
        </w:rPr>
        <w:t xml:space="preserve"> до </w:t>
      </w:r>
      <w:proofErr w:type="spellStart"/>
      <w:r w:rsidRPr="00F03BDA">
        <w:rPr>
          <w:lang w:val="bg-BG"/>
        </w:rPr>
        <w:t>страсть</w:t>
      </w:r>
      <w:proofErr w:type="spellEnd"/>
      <w:r w:rsidRPr="00F03BDA">
        <w:rPr>
          <w:lang w:val="bg-BG"/>
        </w:rPr>
        <w:t xml:space="preserve"> я полюбила,</w:t>
      </w:r>
    </w:p>
    <w:p w14:paraId="252AA402" w14:textId="77777777" w:rsidR="000C1925" w:rsidRPr="00F03BDA" w:rsidRDefault="00337481" w:rsidP="00050C46">
      <w:pPr>
        <w:pStyle w:val="NoSpacing"/>
        <w:jc w:val="center"/>
        <w:rPr>
          <w:lang w:val="bg-BG"/>
        </w:rPr>
      </w:pPr>
      <w:r w:rsidRPr="00F03BDA">
        <w:rPr>
          <w:lang w:val="bg-BG"/>
        </w:rPr>
        <w:t xml:space="preserve">Даже </w:t>
      </w:r>
      <w:proofErr w:type="spellStart"/>
      <w:r w:rsidRPr="00F03BDA">
        <w:rPr>
          <w:lang w:val="bg-BG"/>
        </w:rPr>
        <w:t>жить</w:t>
      </w:r>
      <w:proofErr w:type="spellEnd"/>
      <w:r w:rsidRPr="00F03BDA">
        <w:rPr>
          <w:lang w:val="bg-BG"/>
        </w:rPr>
        <w:t xml:space="preserve"> без его не могла.</w:t>
      </w:r>
    </w:p>
    <w:p w14:paraId="6FE2AAE7" w14:textId="77777777" w:rsidR="000C1925" w:rsidRPr="00F03BDA" w:rsidRDefault="00667C33" w:rsidP="00050C46">
      <w:pPr>
        <w:pStyle w:val="NoSpacing"/>
        <w:jc w:val="center"/>
        <w:rPr>
          <w:lang w:val="bg-BG"/>
        </w:rPr>
      </w:pPr>
      <w:r w:rsidRPr="00F03BDA">
        <w:rPr>
          <w:lang w:val="bg-BG"/>
        </w:rPr>
        <w:t xml:space="preserve">Рано, рано, </w:t>
      </w:r>
      <w:proofErr w:type="spellStart"/>
      <w:r w:rsidRPr="00F03BDA">
        <w:rPr>
          <w:lang w:val="bg-BG"/>
        </w:rPr>
        <w:t>мой</w:t>
      </w:r>
      <w:r w:rsidR="00337481" w:rsidRPr="00F03BDA">
        <w:rPr>
          <w:lang w:val="bg-BG"/>
        </w:rPr>
        <w:t>мал</w:t>
      </w:r>
      <w:r w:rsidRPr="00F03BDA">
        <w:rPr>
          <w:lang w:val="bg-BG"/>
        </w:rPr>
        <w:t>енкиймальчик</w:t>
      </w:r>
      <w:proofErr w:type="spellEnd"/>
      <w:r w:rsidRPr="00F03BDA">
        <w:rPr>
          <w:lang w:val="bg-BG"/>
        </w:rPr>
        <w:t>,</w:t>
      </w:r>
    </w:p>
    <w:p w14:paraId="65C35960" w14:textId="77777777" w:rsidR="00667C33" w:rsidRPr="00F03BDA" w:rsidRDefault="00667C33" w:rsidP="00050C46">
      <w:pPr>
        <w:pStyle w:val="NoSpacing"/>
        <w:jc w:val="center"/>
        <w:rPr>
          <w:lang w:val="bg-BG"/>
        </w:rPr>
      </w:pPr>
      <w:r w:rsidRPr="00F03BDA">
        <w:rPr>
          <w:lang w:val="bg-BG"/>
        </w:rPr>
        <w:t xml:space="preserve">Ех, </w:t>
      </w:r>
      <w:proofErr w:type="spellStart"/>
      <w:r w:rsidRPr="00F03BDA">
        <w:rPr>
          <w:lang w:val="bg-BG"/>
        </w:rPr>
        <w:t>молодаябьла</w:t>
      </w:r>
      <w:proofErr w:type="spellEnd"/>
      <w:r w:rsidRPr="00F03BDA">
        <w:rPr>
          <w:lang w:val="bg-BG"/>
        </w:rPr>
        <w:t xml:space="preserve"> я </w:t>
      </w:r>
      <w:proofErr w:type="spellStart"/>
      <w:r w:rsidRPr="00F03BDA">
        <w:rPr>
          <w:lang w:val="bg-BG"/>
        </w:rPr>
        <w:t>одна</w:t>
      </w:r>
      <w:proofErr w:type="spellEnd"/>
      <w:r w:rsidRPr="00F03BDA">
        <w:rPr>
          <w:lang w:val="bg-BG"/>
        </w:rPr>
        <w:t>.</w:t>
      </w:r>
    </w:p>
    <w:p w14:paraId="1248A2A7" w14:textId="77777777" w:rsidR="00667C33" w:rsidRPr="00F03BDA" w:rsidRDefault="00667C33" w:rsidP="00050C46">
      <w:pPr>
        <w:pStyle w:val="NoSpacing"/>
        <w:jc w:val="center"/>
        <w:rPr>
          <w:lang w:val="bg-BG"/>
        </w:rPr>
      </w:pPr>
      <w:proofErr w:type="spellStart"/>
      <w:r w:rsidRPr="00F03BDA">
        <w:rPr>
          <w:lang w:val="bg-BG"/>
        </w:rPr>
        <w:t>Иоднажди</w:t>
      </w:r>
      <w:proofErr w:type="spellEnd"/>
      <w:r w:rsidRPr="00F03BDA">
        <w:rPr>
          <w:lang w:val="bg-BG"/>
        </w:rPr>
        <w:t xml:space="preserve"> с его </w:t>
      </w:r>
      <w:proofErr w:type="spellStart"/>
      <w:r w:rsidRPr="00F03BDA">
        <w:rPr>
          <w:lang w:val="bg-BG"/>
        </w:rPr>
        <w:t>подрувила</w:t>
      </w:r>
      <w:proofErr w:type="spellEnd"/>
      <w:r w:rsidRPr="00F03BDA">
        <w:rPr>
          <w:lang w:val="bg-BG"/>
        </w:rPr>
        <w:t>,</w:t>
      </w:r>
    </w:p>
    <w:p w14:paraId="07948DEE" w14:textId="77777777" w:rsidR="00667C33" w:rsidRPr="00F03BDA" w:rsidRDefault="00667C33" w:rsidP="00667C33">
      <w:pPr>
        <w:pStyle w:val="NoSpacing"/>
        <w:jc w:val="center"/>
        <w:rPr>
          <w:lang w:val="bg-BG"/>
        </w:rPr>
      </w:pPr>
      <w:r w:rsidRPr="00F03BDA">
        <w:rPr>
          <w:lang w:val="bg-BG"/>
        </w:rPr>
        <w:t xml:space="preserve">И </w:t>
      </w:r>
      <w:proofErr w:type="spellStart"/>
      <w:r w:rsidRPr="00F03BDA">
        <w:rPr>
          <w:lang w:val="bg-BG"/>
        </w:rPr>
        <w:t>тебя</w:t>
      </w:r>
      <w:proofErr w:type="spellEnd"/>
      <w:r w:rsidRPr="00F03BDA">
        <w:rPr>
          <w:lang w:val="bg-BG"/>
        </w:rPr>
        <w:t xml:space="preserve"> мой </w:t>
      </w:r>
      <w:proofErr w:type="spellStart"/>
      <w:r w:rsidRPr="00F03BDA">
        <w:rPr>
          <w:lang w:val="bg-BG"/>
        </w:rPr>
        <w:t>синок</w:t>
      </w:r>
      <w:proofErr w:type="spellEnd"/>
      <w:r w:rsidRPr="00F03BDA">
        <w:rPr>
          <w:lang w:val="bg-BG"/>
        </w:rPr>
        <w:t xml:space="preserve"> родила.</w:t>
      </w:r>
    </w:p>
    <w:p w14:paraId="69158BD8" w14:textId="77777777" w:rsidR="000C1925" w:rsidRPr="00F03BDA" w:rsidRDefault="000C1925" w:rsidP="00667C33">
      <w:pPr>
        <w:pStyle w:val="NoSpacing"/>
        <w:jc w:val="center"/>
        <w:rPr>
          <w:lang w:val="bg-BG"/>
        </w:rPr>
      </w:pPr>
    </w:p>
    <w:p w14:paraId="7AA2D9FF" w14:textId="77777777" w:rsidR="00667C33" w:rsidRPr="00F03BDA" w:rsidRDefault="00667C33" w:rsidP="00234F02">
      <w:r w:rsidRPr="00F03BDA">
        <w:t>От българските песни, които изпълняваше, най-впечатляваща беше „Партизански романс”, на която текстът е:</w:t>
      </w:r>
    </w:p>
    <w:p w14:paraId="5492077E" w14:textId="77777777" w:rsidR="00667C33" w:rsidRPr="00F03BDA" w:rsidRDefault="0092110C" w:rsidP="00667C33">
      <w:pPr>
        <w:pStyle w:val="NoSpacing"/>
        <w:jc w:val="center"/>
        <w:rPr>
          <w:lang w:val="bg-BG"/>
        </w:rPr>
      </w:pPr>
      <w:proofErr w:type="spellStart"/>
      <w:r w:rsidRPr="00F03BDA">
        <w:rPr>
          <w:lang w:val="bg-BG"/>
        </w:rPr>
        <w:t>Ветрекле</w:t>
      </w:r>
      <w:r w:rsidR="00667C33" w:rsidRPr="00F03BDA">
        <w:rPr>
          <w:lang w:val="bg-BG"/>
        </w:rPr>
        <w:t>те</w:t>
      </w:r>
      <w:proofErr w:type="spellEnd"/>
      <w:r w:rsidR="00667C33" w:rsidRPr="00F03BDA">
        <w:rPr>
          <w:lang w:val="bg-BG"/>
        </w:rPr>
        <w:t>, клетва ми остана,</w:t>
      </w:r>
    </w:p>
    <w:p w14:paraId="0136505B" w14:textId="77777777" w:rsidR="00667C33" w:rsidRPr="00F03BDA" w:rsidRDefault="00667C33" w:rsidP="00667C33">
      <w:pPr>
        <w:pStyle w:val="NoSpacing"/>
        <w:jc w:val="center"/>
        <w:rPr>
          <w:lang w:val="bg-BG"/>
        </w:rPr>
      </w:pPr>
      <w:r w:rsidRPr="00F03BDA">
        <w:rPr>
          <w:lang w:val="bg-BG"/>
        </w:rPr>
        <w:t>Брат бъди ми, не ходи в Балкана,</w:t>
      </w:r>
    </w:p>
    <w:p w14:paraId="1BB575E6" w14:textId="77777777" w:rsidR="00667C33" w:rsidRPr="00F03BDA" w:rsidRDefault="00667C33" w:rsidP="00667C33">
      <w:pPr>
        <w:pStyle w:val="NoSpacing"/>
        <w:jc w:val="center"/>
        <w:rPr>
          <w:lang w:val="bg-BG"/>
        </w:rPr>
      </w:pPr>
      <w:r w:rsidRPr="00F03BDA">
        <w:rPr>
          <w:lang w:val="bg-BG"/>
        </w:rPr>
        <w:t>Не пречупвай кичести върхари,</w:t>
      </w:r>
    </w:p>
    <w:p w14:paraId="1B78ACEF" w14:textId="77777777" w:rsidR="0092110C" w:rsidRPr="00F03BDA" w:rsidRDefault="0092110C" w:rsidP="00667C33">
      <w:pPr>
        <w:pStyle w:val="NoSpacing"/>
        <w:jc w:val="center"/>
        <w:rPr>
          <w:lang w:val="bg-BG"/>
        </w:rPr>
      </w:pPr>
      <w:r w:rsidRPr="00F03BDA">
        <w:rPr>
          <w:lang w:val="bg-BG"/>
        </w:rPr>
        <w:t>Не оголвай кръшните чукари!</w:t>
      </w:r>
    </w:p>
    <w:p w14:paraId="7F8F0A86" w14:textId="77777777" w:rsidR="0092110C" w:rsidRPr="00F03BDA" w:rsidRDefault="0092110C" w:rsidP="00667C33">
      <w:pPr>
        <w:pStyle w:val="NoSpacing"/>
        <w:jc w:val="center"/>
        <w:rPr>
          <w:lang w:val="bg-BG"/>
        </w:rPr>
      </w:pPr>
      <w:r w:rsidRPr="00F03BDA">
        <w:rPr>
          <w:lang w:val="bg-BG"/>
        </w:rPr>
        <w:t xml:space="preserve">Где, кажи ми, любе ще се скрие, </w:t>
      </w:r>
    </w:p>
    <w:p w14:paraId="2D93B9FE" w14:textId="77777777" w:rsidR="0092110C" w:rsidRPr="00F03BDA" w:rsidRDefault="0092110C" w:rsidP="00667C33">
      <w:pPr>
        <w:pStyle w:val="NoSpacing"/>
        <w:jc w:val="center"/>
        <w:rPr>
          <w:lang w:val="bg-BG"/>
        </w:rPr>
      </w:pPr>
      <w:r w:rsidRPr="00F03BDA">
        <w:rPr>
          <w:lang w:val="bg-BG"/>
        </w:rPr>
        <w:t>Враг кога му дирите открие?</w:t>
      </w:r>
    </w:p>
    <w:p w14:paraId="17531886" w14:textId="77777777" w:rsidR="0092110C" w:rsidRPr="00F03BDA" w:rsidRDefault="0092110C" w:rsidP="00667C33">
      <w:pPr>
        <w:pStyle w:val="NoSpacing"/>
        <w:jc w:val="center"/>
        <w:rPr>
          <w:lang w:val="bg-BG"/>
        </w:rPr>
      </w:pPr>
      <w:r w:rsidRPr="00F03BDA">
        <w:rPr>
          <w:lang w:val="bg-BG"/>
        </w:rPr>
        <w:t>Где на завет морен ще полегне,</w:t>
      </w:r>
    </w:p>
    <w:p w14:paraId="69E07896" w14:textId="77777777" w:rsidR="0092110C" w:rsidRPr="00F03BDA" w:rsidRDefault="0092110C" w:rsidP="00667C33">
      <w:pPr>
        <w:pStyle w:val="NoSpacing"/>
        <w:jc w:val="center"/>
        <w:rPr>
          <w:lang w:val="bg-BG"/>
        </w:rPr>
      </w:pPr>
      <w:r w:rsidRPr="00F03BDA">
        <w:rPr>
          <w:lang w:val="bg-BG"/>
        </w:rPr>
        <w:t>Сън кога му клепките налегне?</w:t>
      </w:r>
    </w:p>
    <w:p w14:paraId="637EFD43" w14:textId="77777777" w:rsidR="0092110C" w:rsidRPr="00F03BDA" w:rsidRDefault="0092110C" w:rsidP="00667C33">
      <w:pPr>
        <w:pStyle w:val="NoSpacing"/>
        <w:jc w:val="center"/>
        <w:rPr>
          <w:lang w:val="bg-BG"/>
        </w:rPr>
      </w:pPr>
      <w:r w:rsidRPr="00F03BDA">
        <w:rPr>
          <w:lang w:val="bg-BG"/>
        </w:rPr>
        <w:t>Три години любето си чакам,</w:t>
      </w:r>
    </w:p>
    <w:p w14:paraId="19C6ED53" w14:textId="77777777" w:rsidR="0092110C" w:rsidRPr="00F03BDA" w:rsidRDefault="0092110C" w:rsidP="00667C33">
      <w:pPr>
        <w:pStyle w:val="NoSpacing"/>
        <w:jc w:val="center"/>
        <w:rPr>
          <w:lang w:val="bg-BG"/>
        </w:rPr>
      </w:pPr>
      <w:r w:rsidRPr="00F03BDA">
        <w:rPr>
          <w:lang w:val="bg-BG"/>
        </w:rPr>
        <w:t>Три години дребни сълзи роня,</w:t>
      </w:r>
    </w:p>
    <w:p w14:paraId="7F8B57E6" w14:textId="77777777" w:rsidR="0092110C" w:rsidRPr="00F03BDA" w:rsidRDefault="0092110C" w:rsidP="00667C33">
      <w:pPr>
        <w:pStyle w:val="NoSpacing"/>
        <w:jc w:val="center"/>
        <w:rPr>
          <w:lang w:val="bg-BG"/>
        </w:rPr>
      </w:pPr>
      <w:r w:rsidRPr="00F03BDA">
        <w:rPr>
          <w:lang w:val="bg-BG"/>
        </w:rPr>
        <w:t>Три години сведена над стана,</w:t>
      </w:r>
    </w:p>
    <w:p w14:paraId="1FB80F16" w14:textId="77777777" w:rsidR="0092110C" w:rsidRPr="00F03BDA" w:rsidRDefault="0092110C" w:rsidP="00667C33">
      <w:pPr>
        <w:pStyle w:val="NoSpacing"/>
        <w:jc w:val="center"/>
        <w:rPr>
          <w:lang w:val="bg-BG"/>
        </w:rPr>
      </w:pPr>
      <w:r w:rsidRPr="00F03BDA">
        <w:rPr>
          <w:lang w:val="bg-BG"/>
        </w:rPr>
        <w:t xml:space="preserve">С чер </w:t>
      </w:r>
      <w:proofErr w:type="spellStart"/>
      <w:r w:rsidRPr="00F03BDA">
        <w:rPr>
          <w:lang w:val="bg-BG"/>
        </w:rPr>
        <w:t>кинар</w:t>
      </w:r>
      <w:proofErr w:type="spellEnd"/>
      <w:r w:rsidRPr="00F03BDA">
        <w:rPr>
          <w:lang w:val="bg-BG"/>
        </w:rPr>
        <w:t xml:space="preserve"> – да не види мама.</w:t>
      </w:r>
    </w:p>
    <w:p w14:paraId="732794A2" w14:textId="77777777" w:rsidR="0092110C" w:rsidRPr="00F03BDA" w:rsidRDefault="0092110C" w:rsidP="00667C33">
      <w:pPr>
        <w:pStyle w:val="NoSpacing"/>
        <w:jc w:val="center"/>
        <w:rPr>
          <w:lang w:val="bg-BG"/>
        </w:rPr>
      </w:pPr>
      <w:r w:rsidRPr="00F03BDA">
        <w:rPr>
          <w:lang w:val="bg-BG"/>
        </w:rPr>
        <w:t>Ще поканя старите сватбари,</w:t>
      </w:r>
    </w:p>
    <w:p w14:paraId="507DFC4B" w14:textId="77777777" w:rsidR="0092110C" w:rsidRPr="00F03BDA" w:rsidRDefault="0092110C" w:rsidP="00667C33">
      <w:pPr>
        <w:pStyle w:val="NoSpacing"/>
        <w:jc w:val="center"/>
        <w:rPr>
          <w:lang w:val="bg-BG"/>
        </w:rPr>
      </w:pPr>
      <w:r w:rsidRPr="00F03BDA">
        <w:rPr>
          <w:lang w:val="bg-BG"/>
        </w:rPr>
        <w:t>Левент буен и девици стари!</w:t>
      </w:r>
    </w:p>
    <w:p w14:paraId="0C44A363" w14:textId="77777777" w:rsidR="0092110C" w:rsidRPr="00F03BDA" w:rsidRDefault="0092110C" w:rsidP="00667C33">
      <w:pPr>
        <w:pStyle w:val="NoSpacing"/>
        <w:jc w:val="center"/>
        <w:rPr>
          <w:lang w:val="bg-BG"/>
        </w:rPr>
      </w:pPr>
    </w:p>
    <w:p w14:paraId="403CD426" w14:textId="77777777" w:rsidR="000C1925" w:rsidRPr="00F03BDA" w:rsidRDefault="0092110C" w:rsidP="00234F02">
      <w:r w:rsidRPr="00F03BDA">
        <w:t xml:space="preserve">Милка </w:t>
      </w:r>
      <w:proofErr w:type="spellStart"/>
      <w:r w:rsidRPr="00F03BDA">
        <w:t>рецетираше</w:t>
      </w:r>
      <w:proofErr w:type="spellEnd"/>
      <w:r w:rsidRPr="00F03BDA">
        <w:t xml:space="preserve"> много въ</w:t>
      </w:r>
      <w:r w:rsidR="00337481" w:rsidRPr="00F03BDA">
        <w:t>лнуващо „Сашка” от В</w:t>
      </w:r>
      <w:r w:rsidRPr="00F03BDA">
        <w:t>еселин Исаев. По-късно, вече семейни, често я молех да ги пее и рецитира.</w:t>
      </w:r>
    </w:p>
    <w:p w14:paraId="78A37EB5" w14:textId="77777777" w:rsidR="000C1925" w:rsidRPr="00F03BDA" w:rsidRDefault="00F2314F" w:rsidP="00234F02">
      <w:r w:rsidRPr="00F03BDA">
        <w:lastRenderedPageBreak/>
        <w:t>Тази година при честването на „1-ви май” включихме и Айтоските момичета. За първи път нямахме забележки от административното и партийното ръководство по провеждането на „Празника на труда”.</w:t>
      </w:r>
    </w:p>
    <w:p w14:paraId="3340DBD8" w14:textId="77777777" w:rsidR="000C1925" w:rsidRPr="00F03BDA" w:rsidRDefault="00F2314F" w:rsidP="00234F02">
      <w:r w:rsidRPr="00F03BDA">
        <w:t xml:space="preserve">На 3 май стажът на момичетата приключи и те си заминаха. Обещаха ни да ни поканят на </w:t>
      </w:r>
      <w:proofErr w:type="spellStart"/>
      <w:r w:rsidRPr="00F03BDA">
        <w:t>абитуренският</w:t>
      </w:r>
      <w:proofErr w:type="spellEnd"/>
      <w:r w:rsidRPr="00F03BDA">
        <w:t xml:space="preserve"> си бал в Айтос. Забавните ни сбирки в Института продължиха, но се чувстваше липсата на дево</w:t>
      </w:r>
      <w:r w:rsidR="00941E4E" w:rsidRPr="00F03BDA">
        <w:t>йките</w:t>
      </w:r>
      <w:r w:rsidRPr="00F03BDA">
        <w:t>.</w:t>
      </w:r>
    </w:p>
    <w:p w14:paraId="5A3EAB22" w14:textId="77777777" w:rsidR="000C1925" w:rsidRPr="00F03BDA" w:rsidRDefault="00F2314F" w:rsidP="00234F02">
      <w:r w:rsidRPr="00F03BDA">
        <w:t>Работата ми като научен сътрудник се развиваше доста добре. Иван Табаков беше доволен и ми позволяваше все повече време да работя самостоятелно. Често провеждахме поучителни и полезни разговори. От началото на 1953 г. с него б</w:t>
      </w:r>
      <w:r w:rsidR="007A2204" w:rsidRPr="00F03BDA">
        <w:t>яхме в самостоятелна канцел</w:t>
      </w:r>
      <w:r w:rsidR="00941E4E" w:rsidRPr="00F03BDA">
        <w:t>ария, което ми позволяваше</w:t>
      </w:r>
      <w:r w:rsidR="007A2204" w:rsidRPr="00F03BDA">
        <w:t xml:space="preserve"> да водим творчески разговори. Аз поех изцяло дейността в птицевъдната ферма, а Табаков</w:t>
      </w:r>
      <w:r w:rsidR="00941E4E" w:rsidRPr="00F03BDA">
        <w:t xml:space="preserve"> тази в птицефермите на ТКЗС. Ч</w:t>
      </w:r>
      <w:r w:rsidR="007A2204" w:rsidRPr="00F03BDA">
        <w:t xml:space="preserve">рез МЗ Табаков осигури средства и в птицефермата построихме 5 нови опитни помещения за по 100 кокошки. </w:t>
      </w:r>
      <w:proofErr w:type="spellStart"/>
      <w:r w:rsidR="007A2204" w:rsidRPr="00F03BDA">
        <w:t>Раширихме</w:t>
      </w:r>
      <w:proofErr w:type="spellEnd"/>
      <w:r w:rsidR="007A2204" w:rsidRPr="00F03BDA">
        <w:t xml:space="preserve"> люпилнята на 10 000 </w:t>
      </w:r>
      <w:proofErr w:type="spellStart"/>
      <w:r w:rsidR="007A2204" w:rsidRPr="00F03BDA">
        <w:t>яйцеместа</w:t>
      </w:r>
      <w:proofErr w:type="spellEnd"/>
      <w:r w:rsidR="007A2204" w:rsidRPr="00F03BDA">
        <w:t>. Построихме и нов птичарник за 2 500 пилета.</w:t>
      </w:r>
    </w:p>
    <w:p w14:paraId="31382400" w14:textId="77777777" w:rsidR="000C1925" w:rsidRPr="00F03BDA" w:rsidRDefault="007A2204" w:rsidP="00234F02">
      <w:r w:rsidRPr="00F03BDA">
        <w:t xml:space="preserve">Добрите възможности за ефективна селекционна работа с птиците ми позволи да приложа старата си любов към генетиката. </w:t>
      </w:r>
      <w:r w:rsidR="00371C44" w:rsidRPr="00F03BDA">
        <w:t xml:space="preserve">Обичах да наблюдавам поведението на птиците, затова бях често в кокошите стада и разговарях с гледачите. Освен със съвети се </w:t>
      </w:r>
      <w:proofErr w:type="spellStart"/>
      <w:r w:rsidR="00371C44" w:rsidRPr="00F03BDA">
        <w:t>страех</w:t>
      </w:r>
      <w:proofErr w:type="spellEnd"/>
      <w:r w:rsidR="00371C44" w:rsidRPr="00F03BDA">
        <w:t xml:space="preserve"> да помагам и като председател на Профкомитета. Табаков не о</w:t>
      </w:r>
      <w:r w:rsidR="00941E4E" w:rsidRPr="00F03BDA">
        <w:t>добряваше това, защото работниците</w:t>
      </w:r>
      <w:r w:rsidR="00371C44" w:rsidRPr="00F03BDA">
        <w:t xml:space="preserve"> следвало да се държат на определено разстояние от ръководството си, за да се страхуват от него и да го уважават. Аз считах, че уважението трябва да е взаимно, като всеки следва да знае и изпълнява задълженията си. Често му напомнях, че съм </w:t>
      </w:r>
      <w:proofErr w:type="spellStart"/>
      <w:r w:rsidR="00371C44" w:rsidRPr="00F03BDA">
        <w:t>израстнал</w:t>
      </w:r>
      <w:proofErr w:type="spellEnd"/>
      <w:r w:rsidR="00371C44" w:rsidRPr="00F03BDA">
        <w:t xml:space="preserve"> на село и познавам селските хора</w:t>
      </w:r>
      <w:r w:rsidR="00941E4E" w:rsidRPr="00F03BDA">
        <w:t>, лесно разбир</w:t>
      </w:r>
      <w:r w:rsidR="00371C44" w:rsidRPr="00F03BDA">
        <w:t>ам какво мислят. По-бдителен бях с колегите си научни сътрудници и от части с техническият персонал. Някои от тях, в стремежа си за бързо израстване в науката, бяха способни на подмолни и хитри ходове, за да постигнат целта си.</w:t>
      </w:r>
    </w:p>
    <w:p w14:paraId="51C9D603" w14:textId="77777777" w:rsidR="000C1925" w:rsidRPr="00F03BDA" w:rsidRDefault="00924196" w:rsidP="00234F02">
      <w:r w:rsidRPr="00F03BDA">
        <w:t>Тази година с „братята” решихме да си купим велосипеди. Тогава един струваше 1 300 лева. Теглих заем от Взаимно-спомагателната каса . Купих си „</w:t>
      </w:r>
      <w:proofErr w:type="spellStart"/>
      <w:r w:rsidRPr="00F03BDA">
        <w:t>Симсон</w:t>
      </w:r>
      <w:proofErr w:type="spellEnd"/>
      <w:r w:rsidRPr="00F03BDA">
        <w:t xml:space="preserve">”, немско производство. С него се </w:t>
      </w:r>
      <w:proofErr w:type="spellStart"/>
      <w:r w:rsidRPr="00F03BDA">
        <w:t>предвижвах</w:t>
      </w:r>
      <w:proofErr w:type="spellEnd"/>
      <w:r w:rsidRPr="00F03BDA">
        <w:t xml:space="preserve"> много по-бързо и лесно до града.</w:t>
      </w:r>
    </w:p>
    <w:p w14:paraId="47240BE7" w14:textId="77777777" w:rsidR="000C1925" w:rsidRPr="00F03BDA" w:rsidRDefault="00924196" w:rsidP="00234F02">
      <w:r w:rsidRPr="00F03BDA">
        <w:t xml:space="preserve">Преди балът на „Айтоските момичета”, си разменихме по няколко писма и аз им пратих правените от мен снимки. Получих поща от Милка и Дафинка, които ми </w:t>
      </w:r>
      <w:proofErr w:type="spellStart"/>
      <w:r w:rsidRPr="00F03BDA">
        <w:t>стъобщиха</w:t>
      </w:r>
      <w:proofErr w:type="spellEnd"/>
      <w:r w:rsidRPr="00F03BDA">
        <w:t xml:space="preserve">, че балът им ще се проведе на 13 юни. Ние им отговорихме, че за спомен от тях, като сигнал използваме тяхната песен: „А, бре Свети Петре, аз нали ти рекох, в Рая да не пущаш, ни една жена!” За </w:t>
      </w:r>
      <w:proofErr w:type="spellStart"/>
      <w:r w:rsidRPr="00F03BDA">
        <w:t>тяхният</w:t>
      </w:r>
      <w:proofErr w:type="spellEnd"/>
      <w:r w:rsidRPr="00F03BDA">
        <w:t xml:space="preserve"> бал получихме три покани. Аз бях учуден, защото моята покана беше от друго момиче, а не от Милка! Въпреки това, с „братята” решихме да отидем. Случи се така, че същият ден имахме стопански съвет и никой от нас не успя да пътува.</w:t>
      </w:r>
    </w:p>
    <w:p w14:paraId="4CE97C73" w14:textId="77777777" w:rsidR="000C1925" w:rsidRPr="00F03BDA" w:rsidRDefault="00924196" w:rsidP="00234F02">
      <w:r w:rsidRPr="00F03BDA">
        <w:t xml:space="preserve">После от </w:t>
      </w:r>
      <w:r w:rsidR="00941E4E" w:rsidRPr="00F03BDA">
        <w:t xml:space="preserve">юни 1953 г. до август 1954 </w:t>
      </w:r>
      <w:proofErr w:type="spellStart"/>
      <w:r w:rsidR="00941E4E" w:rsidRPr="00F03BDA">
        <w:t>г,</w:t>
      </w:r>
      <w:r w:rsidRPr="00F03BDA">
        <w:t>по</w:t>
      </w:r>
      <w:proofErr w:type="spellEnd"/>
      <w:r w:rsidRPr="00F03BDA">
        <w:t xml:space="preserve"> моя инициатива, с Милка си разменихме доста писма.</w:t>
      </w:r>
    </w:p>
    <w:p w14:paraId="34583852" w14:textId="77777777" w:rsidR="000C1925" w:rsidRPr="00F03BDA" w:rsidRDefault="00924196" w:rsidP="00234F02">
      <w:r w:rsidRPr="00F03BDA">
        <w:t xml:space="preserve">На 12 юли – </w:t>
      </w:r>
      <w:proofErr w:type="spellStart"/>
      <w:r w:rsidRPr="00F03BDA">
        <w:t>Петльовден</w:t>
      </w:r>
      <w:proofErr w:type="spellEnd"/>
      <w:r w:rsidRPr="00F03BDA">
        <w:t xml:space="preserve"> за трети път празнувахме „Денят на птицевъда”.</w:t>
      </w:r>
    </w:p>
    <w:p w14:paraId="377574E3" w14:textId="77777777" w:rsidR="000C1925" w:rsidRPr="00F03BDA" w:rsidRDefault="0068266C" w:rsidP="00234F02">
      <w:r w:rsidRPr="00F03BDA">
        <w:lastRenderedPageBreak/>
        <w:t>Тази г</w:t>
      </w:r>
      <w:r w:rsidR="00941E4E" w:rsidRPr="00F03BDA">
        <w:t>одина реколтата беше отлична</w:t>
      </w:r>
      <w:r w:rsidRPr="00F03BDA">
        <w:t>. Това наложи от Профкомитета да организираме бригади по п</w:t>
      </w:r>
      <w:r w:rsidR="00941E4E" w:rsidRPr="00F03BDA">
        <w:t>рибиране на сеното и за</w:t>
      </w:r>
      <w:r w:rsidRPr="00F03BDA">
        <w:t xml:space="preserve"> жътвата. След нейното приключване организирахме безплатна екскурзия до връх „Св. Никола” с банкет на 2 август. Тъй</w:t>
      </w:r>
      <w:r w:rsidR="00941E4E" w:rsidRPr="00F03BDA">
        <w:t xml:space="preserve"> като бях в домашен отпуск, с Ти</w:t>
      </w:r>
      <w:r w:rsidRPr="00F03BDA">
        <w:t>нко Константинов, след банкета потеглихме към хижа „Узана”. След това минахме по традиционният вече маршрут през хижите „Мазалат” и „Тъжа” и после без да спираме на връх Ботев, към хижа</w:t>
      </w:r>
      <w:r w:rsidR="00941E4E" w:rsidRPr="00F03BDA">
        <w:t xml:space="preserve"> „</w:t>
      </w:r>
      <w:r w:rsidRPr="00F03BDA">
        <w:t>Рай” и слязохме в Калофер.</w:t>
      </w:r>
    </w:p>
    <w:p w14:paraId="3011ECCD" w14:textId="77777777" w:rsidR="000C1925" w:rsidRPr="00F03BDA" w:rsidRDefault="0068266C" w:rsidP="00234F02">
      <w:r w:rsidRPr="00F03BDA">
        <w:t>На 10 август прекъснах отпуската си, заради 3-тият курс за бригадири-птицевъди, организиран от МЗ.</w:t>
      </w:r>
      <w:r w:rsidR="00B33998" w:rsidRPr="00F03BDA">
        <w:t xml:space="preserve"> Аз следваше д</w:t>
      </w:r>
      <w:r w:rsidR="00941E4E" w:rsidRPr="00F03BDA">
        <w:t>а ги посрещна в Института</w:t>
      </w:r>
      <w:r w:rsidR="00B33998" w:rsidRPr="00F03BDA">
        <w:t xml:space="preserve"> и </w:t>
      </w:r>
      <w:r w:rsidR="00941E4E" w:rsidRPr="00F03BDA">
        <w:t>организирам провеждането му. С Т</w:t>
      </w:r>
      <w:r w:rsidR="00B33998" w:rsidRPr="00F03BDA">
        <w:t>абаков бяхме основните лектори.</w:t>
      </w:r>
    </w:p>
    <w:p w14:paraId="3AB64120" w14:textId="77777777" w:rsidR="000C1925" w:rsidRPr="00F03BDA" w:rsidRDefault="00B33998" w:rsidP="00234F02">
      <w:r w:rsidRPr="00F03BDA">
        <w:t>През октомври назначихме за техник едно от „Айтоските момичета” – Мария Тотева (</w:t>
      </w:r>
      <w:proofErr w:type="spellStart"/>
      <w:r w:rsidRPr="00F03BDA">
        <w:t>Мичето</w:t>
      </w:r>
      <w:proofErr w:type="spellEnd"/>
      <w:r w:rsidRPr="00F03BDA">
        <w:t>). Опитът ми да назнача Милка не беше успешен. Тя постъпи на работа като младши зоотехник в село Николаево, Казанлъшко.</w:t>
      </w:r>
    </w:p>
    <w:p w14:paraId="7CED3B7E" w14:textId="77777777" w:rsidR="000C1925" w:rsidRPr="00F03BDA" w:rsidRDefault="00B33998" w:rsidP="00234F02">
      <w:r w:rsidRPr="00F03BDA">
        <w:t>През ноември групата на младежите от Института организирахме екскурзия до Младежкия дом в Проходът на Републиката. Бях уговорил да се срещнем с Милка, но се разминахме.</w:t>
      </w:r>
    </w:p>
    <w:p w14:paraId="34104CEE" w14:textId="77777777" w:rsidR="000C1925" w:rsidRPr="00F03BDA" w:rsidRDefault="00B33998" w:rsidP="00234F02">
      <w:r w:rsidRPr="00F03BDA">
        <w:t xml:space="preserve">От тази есен започнах да работя по темата за Вегетативната хибридизация. Освен доц. д-р Несторов, като ръководител и неговите асистенти, почти формално участваше и К. Иванов. Отново се опитах да назнача Милка, за да работим по тази тема, но </w:t>
      </w:r>
      <w:r w:rsidR="002A54CB" w:rsidRPr="00F03BDA">
        <w:t>отново ми беше попречено от секретаря на ППО на БКП – Иванка Добрева.</w:t>
      </w:r>
    </w:p>
    <w:p w14:paraId="70641F8C" w14:textId="77777777" w:rsidR="000C1925" w:rsidRPr="00F03BDA" w:rsidRDefault="00AF06E1" w:rsidP="00234F02">
      <w:r w:rsidRPr="00F03BDA">
        <w:t>Отнош</w:t>
      </w:r>
      <w:r w:rsidR="002A54CB" w:rsidRPr="00F03BDA">
        <w:t>енията Табаков</w:t>
      </w:r>
      <w:r w:rsidR="00941E4E" w:rsidRPr="00F03BDA">
        <w:t xml:space="preserve"> - </w:t>
      </w:r>
      <w:r w:rsidR="002A54CB" w:rsidRPr="00F03BDA">
        <w:t xml:space="preserve"> К. Иванов ставаха все по-обтегнати и на мен ми ставаше все по-трудно да балансирам между тях. Директорът искаше да се налага над мнението на Табаков, но често неговото такова беше много некомпетентно. Споменах вече и за доносите, които правеше предимно за безпартийните специалисти до ОК на БКП, включително и за Табаков. К. Иванов не спазваше дори най-елементарните морални и колегиални отношения. За пример ще дам най-фрапиращият случай.</w:t>
      </w:r>
    </w:p>
    <w:p w14:paraId="4C1B3CF0" w14:textId="77777777" w:rsidR="000C1925" w:rsidRPr="00F03BDA" w:rsidRDefault="002A54CB" w:rsidP="00234F02">
      <w:r w:rsidRPr="00F03BDA">
        <w:t>По поръчка на МЗ, Иван Табаков беше написал една брошура от 8 страници по хранене и гледане на кокошките</w:t>
      </w:r>
      <w:r w:rsidR="00F24096" w:rsidRPr="00F03BDA">
        <w:t xml:space="preserve">, разпространявана безплатно от Министерството. К. Иванов решил да пише подобна статия за списание „Животновъдство” и преписва почти „дума по дума” брошурата на Табаков, като отпред поставя само едно изречение за увод. На последващ научен съвет Табаков разобличи </w:t>
      </w:r>
      <w:proofErr w:type="spellStart"/>
      <w:r w:rsidR="00F24096" w:rsidRPr="00F03BDA">
        <w:t>К.Иванов</w:t>
      </w:r>
      <w:proofErr w:type="spellEnd"/>
      <w:r w:rsidR="00F24096" w:rsidRPr="00F03BDA">
        <w:t xml:space="preserve"> в най-грубо плагиатство</w:t>
      </w:r>
      <w:r w:rsidR="003D75A5" w:rsidRPr="00F03BDA">
        <w:t xml:space="preserve">, като </w:t>
      </w:r>
      <w:proofErr w:type="spellStart"/>
      <w:r w:rsidR="003D75A5" w:rsidRPr="00F03BDA">
        <w:t>разяснии</w:t>
      </w:r>
      <w:proofErr w:type="spellEnd"/>
      <w:r w:rsidR="003D75A5" w:rsidRPr="00F03BDA">
        <w:t xml:space="preserve"> пред всички как могат да се ползват цитати от чужди публикации. Накрая помоли К. Иванов да му се извини, ако го е направил от незнание, за тези изисквания. К. Иванов най-нахално обвини Табаков, че със знанията си не искал да помага на родното птицевъдство и затова преписал и отпечатал материала като свой. Разочарован Табаков заяви пред всички, че е недоразумение толкова ограничен и нечестен човек да бъде не само научен сътрудник, но и директор на научен Институт. Случаят имаше поучителен ефект за всички присъстващи.</w:t>
      </w:r>
    </w:p>
    <w:p w14:paraId="4BFD9F6C" w14:textId="77777777" w:rsidR="000C1925" w:rsidRPr="00F03BDA" w:rsidRDefault="003D75A5" w:rsidP="00234F02">
      <w:r w:rsidRPr="00F03BDA">
        <w:t xml:space="preserve">За мен 1953 г. беше много ползотворна и запомняща се. </w:t>
      </w:r>
      <w:r w:rsidR="00AF06E1" w:rsidRPr="00F03BDA">
        <w:t>В нея бях се насочил и към момиче, за което желаех да се оженя.</w:t>
      </w:r>
    </w:p>
    <w:p w14:paraId="5BD9E313" w14:textId="77777777" w:rsidR="000C1925" w:rsidRPr="00F03BDA" w:rsidRDefault="00AF06E1" w:rsidP="00234F02">
      <w:r w:rsidRPr="00F03BDA">
        <w:lastRenderedPageBreak/>
        <w:t xml:space="preserve">Новата 1954 г. посрещнахме в Стара Загора заедно с Милка и семейството на д-р Тенко Симеонов в дома на Иван Петрович. По моя покана Милка дойде от село Николаево. След посрещането на Новата година, тя отиде да нощува в леля си Донка. След това на 1 януари обядвахме вкъщи, където Милка се запозна с майка ми. Целият ден след това се разхождахме заедно и накрая аз и предложих да се омъжи за мен. </w:t>
      </w:r>
      <w:r w:rsidR="00013150" w:rsidRPr="00F03BDA">
        <w:t>Тя се съгласи веднага, но първо следваше да вземе съгласие от родителите си и после можеше да насрочим дата за гражданският брак. Вечерта я изпратих за Николаево, където работеше.</w:t>
      </w:r>
    </w:p>
    <w:p w14:paraId="50E93EDF" w14:textId="77777777" w:rsidR="000C1925" w:rsidRPr="00F03BDA" w:rsidRDefault="00013150" w:rsidP="00234F02">
      <w:r w:rsidRPr="00F03BDA">
        <w:t>Тази зима беше особено студено и валя обилен сняг до края на месец януари. От 25 до 28 януари бяхме на годишен научен съ</w:t>
      </w:r>
      <w:r w:rsidR="001538F0" w:rsidRPr="00F03BDA">
        <w:t>вет в ЦНИИЖ-Костинброд. Т</w:t>
      </w:r>
      <w:r w:rsidR="00AC1A86" w:rsidRPr="00F03BDA">
        <w:t>ам при -25 градуса се при</w:t>
      </w:r>
      <w:r w:rsidR="001538F0" w:rsidRPr="00F03BDA">
        <w:t xml:space="preserve">движвахме пеш до Института. По същото време беше измерена </w:t>
      </w:r>
      <w:proofErr w:type="spellStart"/>
      <w:r w:rsidR="001538F0" w:rsidRPr="00F03BDA">
        <w:t>рекодната</w:t>
      </w:r>
      <w:proofErr w:type="spellEnd"/>
      <w:r w:rsidR="001538F0" w:rsidRPr="00F03BDA">
        <w:t xml:space="preserve"> за страната температура от -34 градуса в град Трън.</w:t>
      </w:r>
      <w:r w:rsidR="00426E9A" w:rsidRPr="00F03BDA">
        <w:t xml:space="preserve"> Тази зима съм я запомнил като най-студен</w:t>
      </w:r>
      <w:r w:rsidR="00AC1A86" w:rsidRPr="00F03BDA">
        <w:t>ата в живота ми. Точно през студените</w:t>
      </w:r>
      <w:r w:rsidR="00426E9A" w:rsidRPr="00F03BDA">
        <w:t xml:space="preserve"> месеци трябваше да преливам венозно кръв от пуйки на пилета в неотопле</w:t>
      </w:r>
      <w:r w:rsidR="00AC1A86" w:rsidRPr="00F03BDA">
        <w:t>ни помещения.  На птиците слагахм</w:t>
      </w:r>
      <w:r w:rsidR="00426E9A" w:rsidRPr="00F03BDA">
        <w:t xml:space="preserve">е поилки с топла вода, но и тя бързо замръзваше. На кокошките мазахме гребените им със свинска мас за защита срещу </w:t>
      </w:r>
      <w:proofErr w:type="spellStart"/>
      <w:r w:rsidR="00426E9A" w:rsidRPr="00F03BDA">
        <w:t>студа.</w:t>
      </w:r>
      <w:r w:rsidR="00DF1F5E" w:rsidRPr="00F03BDA">
        <w:t>През</w:t>
      </w:r>
      <w:proofErr w:type="spellEnd"/>
      <w:r w:rsidR="00DF1F5E" w:rsidRPr="00F03BDA">
        <w:t xml:space="preserve"> това време не умря от студ нито една кокошка, спадна само носливостта им. За първи и последен път в кариерата си, тогава видях замръзнали яйца в гнездата.</w:t>
      </w:r>
    </w:p>
    <w:p w14:paraId="1F1DCB3A" w14:textId="77777777" w:rsidR="000C1925" w:rsidRPr="00F03BDA" w:rsidRDefault="00DF1F5E" w:rsidP="00234F02">
      <w:r w:rsidRPr="00F03BDA">
        <w:t>През януари Милка получи разрешение от родителите си за женитбата ни, но за съжаление точно тогава почина дя</w:t>
      </w:r>
      <w:r w:rsidR="00AC1A86" w:rsidRPr="00F03BDA">
        <w:t>до и. Според християнските обича</w:t>
      </w:r>
      <w:r w:rsidRPr="00F03BDA">
        <w:t>и трябвало да се изчака да минат 40 дни от смъртта му.</w:t>
      </w:r>
      <w:r w:rsidR="00082FFB" w:rsidRPr="00F03BDA">
        <w:t xml:space="preserve"> Баща и дойде на среща с мен в Стара Загора, за да се запознаем. С него се разбрахме сключването на брака да стане на 7 март.</w:t>
      </w:r>
      <w:r w:rsidR="00F42E0D" w:rsidRPr="00F03BDA">
        <w:t xml:space="preserve"> Родителите ми също одобриха избора ми за жена и брака ми.</w:t>
      </w:r>
    </w:p>
    <w:p w14:paraId="550A3E38" w14:textId="77777777" w:rsidR="000C1925" w:rsidRPr="00F03BDA" w:rsidRDefault="00AC1A86" w:rsidP="00234F02">
      <w:r w:rsidRPr="00F03BDA">
        <w:t>Милка искаше</w:t>
      </w:r>
      <w:r w:rsidR="00A20438" w:rsidRPr="00F03BDA">
        <w:t>, след като се събер</w:t>
      </w:r>
      <w:r w:rsidRPr="00F03BDA">
        <w:t>ем официално,</w:t>
      </w:r>
      <w:r w:rsidR="00A20438" w:rsidRPr="00F03BDA">
        <w:t xml:space="preserve"> да напусне Николаево и д</w:t>
      </w:r>
      <w:r w:rsidRPr="00F03BDA">
        <w:t>а дойде да живее вкъщи. После щяхме да</w:t>
      </w:r>
      <w:r w:rsidR="00A20438" w:rsidRPr="00F03BDA">
        <w:t xml:space="preserve"> започнем да търсим работа за нея в града.</w:t>
      </w:r>
    </w:p>
    <w:p w14:paraId="0501D57F" w14:textId="77777777" w:rsidR="000C1925" w:rsidRPr="00F03BDA" w:rsidRDefault="00A20438" w:rsidP="00234F02">
      <w:r w:rsidRPr="00F03BDA">
        <w:t xml:space="preserve">Въпреки усложненията в живота ми и студената зима, аз се </w:t>
      </w:r>
      <w:proofErr w:type="spellStart"/>
      <w:r w:rsidRPr="00F03BDA">
        <w:t>спавях</w:t>
      </w:r>
      <w:proofErr w:type="spellEnd"/>
      <w:r w:rsidRPr="00F03BDA">
        <w:t xml:space="preserve"> успешно със служе</w:t>
      </w:r>
      <w:r w:rsidR="00AC1A86" w:rsidRPr="00F03BDA">
        <w:t>бните ми задължения. В</w:t>
      </w:r>
      <w:r w:rsidRPr="00F03BDA">
        <w:t xml:space="preserve"> дълбокият сняг не можех </w:t>
      </w:r>
      <w:r w:rsidR="00AC1A86" w:rsidRPr="00F03BDA">
        <w:t>да ползвам велосипеда си и</w:t>
      </w:r>
      <w:r w:rsidRPr="00F03BDA">
        <w:t xml:space="preserve"> ходих пеша до града.</w:t>
      </w:r>
    </w:p>
    <w:p w14:paraId="326812DF" w14:textId="77777777" w:rsidR="00A20438" w:rsidRPr="00F03BDA" w:rsidRDefault="00A20438" w:rsidP="00234F02">
      <w:r w:rsidRPr="00F03BDA">
        <w:t>При срещата с дядо Марин се уговорихме, след сключването на гр</w:t>
      </w:r>
      <w:r w:rsidR="00AC1A86" w:rsidRPr="00F03BDA">
        <w:t>ажданският брак, вкъщи да покани</w:t>
      </w:r>
      <w:r w:rsidRPr="00F03BDA">
        <w:t>м на тържествен обяд около 20-тина на</w:t>
      </w:r>
      <w:r w:rsidR="00AC1A86" w:rsidRPr="00F03BDA">
        <w:t>й-близки роднини и от двете стра</w:t>
      </w:r>
      <w:r w:rsidRPr="00F03BDA">
        <w:t xml:space="preserve">ни. След това да заминем за Пловдив и от там за село Розовец, за да се запозная с близките на Милка. За свидетели на сватбата поканихме д-р Тенко Симеонов и съпругата ми Ирина. </w:t>
      </w:r>
    </w:p>
    <w:p w14:paraId="5DA8D585" w14:textId="77777777" w:rsidR="000C1925" w:rsidRPr="00F03BDA" w:rsidRDefault="00A20438" w:rsidP="00234F02">
      <w:r w:rsidRPr="00F03BDA">
        <w:t xml:space="preserve">На 6 март си пуснах 14 дневна отпуска и на </w:t>
      </w:r>
      <w:r w:rsidR="007A4EA3" w:rsidRPr="00F03BDA">
        <w:t>7 март, рано сутринта отидох с влака до Казанл</w:t>
      </w:r>
      <w:r w:rsidRPr="00F03BDA">
        <w:t>ък, за да взема от там Милка. На гарата тя ме чакаше, изпратена от брат и Георги</w:t>
      </w:r>
      <w:r w:rsidR="00407DAA" w:rsidRPr="00F03BDA">
        <w:t>, братовчед и Митко и леля и До</w:t>
      </w:r>
      <w:r w:rsidR="00750088" w:rsidRPr="00F03BDA">
        <w:t>н</w:t>
      </w:r>
      <w:r w:rsidR="00407DAA" w:rsidRPr="00F03BDA">
        <w:t>ка. Бай Марин още на предният ден беше пристигнал в Стара Загора.</w:t>
      </w:r>
    </w:p>
    <w:p w14:paraId="3114275C" w14:textId="77777777" w:rsidR="000C1925" w:rsidRPr="00F03BDA" w:rsidRDefault="002444FE" w:rsidP="00234F02">
      <w:r w:rsidRPr="00F03BDA">
        <w:t>В 10:30 ч. заедно с Милка, кумовете и всички роднини бяхме пред Ритуална зала. Подписахме гражданският си брак първо ние, после кумовете. От тук нататък само от нас самите зависеше</w:t>
      </w:r>
      <w:r w:rsidR="00AC1A86" w:rsidRPr="00F03BDA">
        <w:t>,</w:t>
      </w:r>
      <w:r w:rsidRPr="00F03BDA">
        <w:t xml:space="preserve"> колко бързо ще се </w:t>
      </w:r>
      <w:proofErr w:type="spellStart"/>
      <w:r w:rsidRPr="00F03BDA">
        <w:t>присобим</w:t>
      </w:r>
      <w:proofErr w:type="spellEnd"/>
      <w:r w:rsidRPr="00F03BDA">
        <w:t xml:space="preserve"> към семейният живот. Можеше да </w:t>
      </w:r>
      <w:proofErr w:type="spellStart"/>
      <w:r w:rsidRPr="00F03BDA">
        <w:t>отидеми</w:t>
      </w:r>
      <w:proofErr w:type="spellEnd"/>
      <w:r w:rsidRPr="00F03BDA">
        <w:t xml:space="preserve"> да живеем самостоятелно в Института, но аз не исках да отделям Милка от родителите си и от града.</w:t>
      </w:r>
    </w:p>
    <w:p w14:paraId="6D36B84E" w14:textId="77777777" w:rsidR="000C1925" w:rsidRPr="00F03BDA" w:rsidRDefault="002444FE" w:rsidP="00234F02">
      <w:r w:rsidRPr="00F03BDA">
        <w:lastRenderedPageBreak/>
        <w:t>След гощавка в домът ни,</w:t>
      </w:r>
      <w:r w:rsidR="00AC1A86" w:rsidRPr="00F03BDA">
        <w:t xml:space="preserve"> с Милка и дядо Марин пътувахме за Пловдив. Той </w:t>
      </w:r>
      <w:r w:rsidRPr="00F03BDA">
        <w:t xml:space="preserve">нощува при роднини, а ние с Милка прекарахме първата си брачна нощ в дома на </w:t>
      </w:r>
      <w:proofErr w:type="spellStart"/>
      <w:r w:rsidRPr="00F03BDA">
        <w:t>братовчетка</w:t>
      </w:r>
      <w:proofErr w:type="spellEnd"/>
      <w:r w:rsidRPr="00F03BDA">
        <w:t xml:space="preserve"> ми Фана Султанова, която не си беше вкъщи.</w:t>
      </w:r>
    </w:p>
    <w:p w14:paraId="674977E7" w14:textId="77777777" w:rsidR="002444FE" w:rsidRPr="00F03BDA" w:rsidRDefault="002444FE" w:rsidP="00234F02">
      <w:r w:rsidRPr="00F03BDA">
        <w:t>На следващият ден с дядо Марин се разходихме из града и отидохме до гарата да си вземем билети за село Розовец. Времето беше влажно и валеше мокър сняг, затова купих на Милка нова жилетка. От Пловдив, с автобуса минахме през селата Войводиново и Калековец, после пре</w:t>
      </w:r>
      <w:r w:rsidR="00AC1A86" w:rsidRPr="00F03BDA">
        <w:t>з моста над река Стряма. П</w:t>
      </w:r>
      <w:r w:rsidRPr="00F03BDA">
        <w:t xml:space="preserve">одминахме селата Парчевич и Николаево, които са населени предимно с католици. Това за мен бяха непознати райони. След Брезово, в автобуса се качваха много хора от селата </w:t>
      </w:r>
      <w:r w:rsidR="007A4EA3" w:rsidRPr="00F03BDA">
        <w:t>Зелениково и Бабек, които бяха приятели на дядо Марин. На всички той ме представяше като негов зе</w:t>
      </w:r>
      <w:r w:rsidR="00AC1A86" w:rsidRPr="00F03BDA">
        <w:t>т. Преди да влезем в Розовец ,</w:t>
      </w:r>
      <w:r w:rsidR="007A4EA3" w:rsidRPr="00F03BDA">
        <w:t xml:space="preserve"> ми показа </w:t>
      </w:r>
      <w:proofErr w:type="spellStart"/>
      <w:r w:rsidR="007A4EA3" w:rsidRPr="00F03BDA">
        <w:t>Бачуров</w:t>
      </w:r>
      <w:proofErr w:type="spellEnd"/>
      <w:r w:rsidR="007A4EA3" w:rsidRPr="00F03BDA">
        <w:t xml:space="preserve"> мост, където е убит партизанина </w:t>
      </w:r>
      <w:proofErr w:type="spellStart"/>
      <w:r w:rsidR="007A4EA3" w:rsidRPr="00F03BDA">
        <w:t>Сутов</w:t>
      </w:r>
      <w:proofErr w:type="spellEnd"/>
      <w:r w:rsidR="007A4EA3" w:rsidRPr="00F03BDA">
        <w:t xml:space="preserve">. </w:t>
      </w:r>
    </w:p>
    <w:p w14:paraId="0889C498" w14:textId="77777777" w:rsidR="000C1925" w:rsidRPr="00F03BDA" w:rsidRDefault="00AC1A86" w:rsidP="00234F02">
      <w:r w:rsidRPr="00F03BDA">
        <w:t>В Розовец, на площадът</w:t>
      </w:r>
      <w:r w:rsidR="007A4EA3" w:rsidRPr="00F03BDA">
        <w:t>, бяхме посрещнати от роднини на Милка, начело с баба Витка, нейната майка. Вече беше тъмно и тя носеше фенер. По тесен и стръмен път оти</w:t>
      </w:r>
      <w:r w:rsidRPr="00F03BDA">
        <w:t xml:space="preserve">дохме до </w:t>
      </w:r>
      <w:proofErr w:type="spellStart"/>
      <w:r w:rsidRPr="00F03BDA">
        <w:t>тяхният</w:t>
      </w:r>
      <w:proofErr w:type="spellEnd"/>
      <w:r w:rsidRPr="00F03BDA">
        <w:t xml:space="preserve"> дом, който се намираше</w:t>
      </w:r>
      <w:r w:rsidR="007A4EA3" w:rsidRPr="00F03BDA">
        <w:t xml:space="preserve"> близо до шумяща планинска река. Там ни чакаха още роднини, дошли да видят зетя. Направи ми впечатление градската им носия, характерна за Средногорието, както и шумният им говор. Като цяло впечатленията ми от роднините, домът и селото на Милка бяха много добри.</w:t>
      </w:r>
    </w:p>
    <w:p w14:paraId="2847AF5F" w14:textId="77777777" w:rsidR="000C1925" w:rsidRPr="00F03BDA" w:rsidRDefault="007A4EA3" w:rsidP="00234F02">
      <w:r w:rsidRPr="00F03BDA">
        <w:t xml:space="preserve">Още с пристигането си в Розовец, Милка промени говора и поведението си, на местен диалект и маниери, и започна да се държи като типична </w:t>
      </w:r>
      <w:proofErr w:type="spellStart"/>
      <w:r w:rsidRPr="00F03BDA">
        <w:t>Рахманлийка</w:t>
      </w:r>
      <w:proofErr w:type="spellEnd"/>
      <w:r w:rsidRPr="00F03BDA">
        <w:t xml:space="preserve"> (</w:t>
      </w:r>
      <w:proofErr w:type="spellStart"/>
      <w:r w:rsidRPr="00F03BDA">
        <w:t>Розовчанка</w:t>
      </w:r>
      <w:proofErr w:type="spellEnd"/>
      <w:r w:rsidRPr="00F03BDA">
        <w:t>). По време на дългият ни съвместен живот след това, тя винаги се променяше, когато ходихме в Розовец.</w:t>
      </w:r>
    </w:p>
    <w:p w14:paraId="611F932C" w14:textId="77777777" w:rsidR="000C1925" w:rsidRPr="00F03BDA" w:rsidRDefault="00121E53" w:rsidP="00234F02">
      <w:r w:rsidRPr="00F03BDA">
        <w:t xml:space="preserve">Още първата вечер, бях запознат най-подробно от дядо Марин с историята на рода Моллови, както и с историята на селото. </w:t>
      </w:r>
      <w:proofErr w:type="spellStart"/>
      <w:r w:rsidRPr="00F03BDA">
        <w:t>Рахманлии</w:t>
      </w:r>
      <w:proofErr w:type="spellEnd"/>
      <w:r w:rsidRPr="00F03BDA">
        <w:t xml:space="preserve"> е старото му име и е създадено преди 200 години от преселници от село Казанка, Старозагорско. Васил Левски беше посещавал няколко пъти селото и къщата, където е отсядал</w:t>
      </w:r>
      <w:r w:rsidR="00AC1A86" w:rsidRPr="00F03BDA">
        <w:t>,</w:t>
      </w:r>
      <w:r w:rsidRPr="00F03BDA">
        <w:t xml:space="preserve"> сега беше музей. Местният хайдутин се казвал Добри войвода, на когото прадядото на Милка бил съратник. Много от местните хора участвали активно в партизанск</w:t>
      </w:r>
      <w:r w:rsidR="00AC1A86" w:rsidRPr="00F03BDA">
        <w:t>ото движение през периода 1941</w:t>
      </w:r>
      <w:r w:rsidRPr="00F03BDA">
        <w:t>-1944 г.</w:t>
      </w:r>
    </w:p>
    <w:p w14:paraId="135DD9A7" w14:textId="77777777" w:rsidR="000C1925" w:rsidRPr="00F03BDA" w:rsidRDefault="00121E53" w:rsidP="00234F02">
      <w:r w:rsidRPr="00F03BDA">
        <w:t>На въпросите на шумно говорещите роднини, аз отговарях кратко, като се стараех повече да слушам тях. Въобще се показах като малко срамежлив зет.</w:t>
      </w:r>
    </w:p>
    <w:p w14:paraId="127386E8" w14:textId="77777777" w:rsidR="000C1925" w:rsidRPr="00F03BDA" w:rsidRDefault="00121E53" w:rsidP="00234F02">
      <w:r w:rsidRPr="00F03BDA">
        <w:t xml:space="preserve">В Розовец посетихме домовете на всички роднини и като въздържател винаги предизвиквах недоволството им, защото много се гордееха и искаха да ме черпят с тяхната </w:t>
      </w:r>
      <w:proofErr w:type="spellStart"/>
      <w:r w:rsidRPr="00F03BDA">
        <w:t>рахманлийска</w:t>
      </w:r>
      <w:proofErr w:type="spellEnd"/>
      <w:r w:rsidRPr="00F03BDA">
        <w:t xml:space="preserve"> ракия.</w:t>
      </w:r>
      <w:r w:rsidR="00750088" w:rsidRPr="00F03BDA">
        <w:t xml:space="preserve"> Даже дядо Марин ме предупреди, че ако не пропия от тяхната ракия, ще ме върнат като зет. Отговорих му, че веднага ще си замина, но</w:t>
      </w:r>
      <w:r w:rsidR="00DC71A2" w:rsidRPr="00F03BDA">
        <w:t xml:space="preserve"> ще взема Милка с мен. Той </w:t>
      </w:r>
      <w:r w:rsidR="00750088" w:rsidRPr="00F03BDA">
        <w:t>искаше да направим голяма сватба в селото. Отговорих му, че не ми се правят панаири и хубаво беше, че не повдигнахме тази тема отново.</w:t>
      </w:r>
    </w:p>
    <w:p w14:paraId="750B1E56" w14:textId="77777777" w:rsidR="000C1925" w:rsidRPr="00F03BDA" w:rsidRDefault="00750088" w:rsidP="00234F02">
      <w:r w:rsidRPr="00F03BDA">
        <w:t xml:space="preserve">Разбрах, че майката и бабата на Милка са вегетарианци. По-късно научих, че причината е леля Донка, която е част от „Бялото братство” на Дънов. Дядо Марин изрази надежда, че в бъдеще ще помогна да се „ликвидира” вегетарианството в нашето семейство. Призна ми, че по убеждение </w:t>
      </w:r>
      <w:r w:rsidRPr="00F03BDA">
        <w:lastRenderedPageBreak/>
        <w:t xml:space="preserve">е </w:t>
      </w:r>
      <w:proofErr w:type="spellStart"/>
      <w:r w:rsidRPr="00F03BDA">
        <w:t>анархо</w:t>
      </w:r>
      <w:proofErr w:type="spellEnd"/>
      <w:r w:rsidRPr="00F03BDA">
        <w:t>-комунист и е в противоречие с някои от другите комунисти в селото. Аз също му обявих, че съм убеден привърженик на социалистическите идеи, но като интелигент</w:t>
      </w:r>
      <w:r w:rsidR="00DC71A2" w:rsidRPr="00F03BDA">
        <w:t>,</w:t>
      </w:r>
      <w:r w:rsidRPr="00F03BDA">
        <w:t xml:space="preserve"> още не съм приет в редиците на БКП. Преди това съм бил член на РМС, ДКМС и ОФ. Информирах го накратко за революционното минало на баща ми и дядо ми. От тези разговори научих също, че в </w:t>
      </w:r>
      <w:proofErr w:type="spellStart"/>
      <w:r w:rsidRPr="00F03BDA">
        <w:t>Милкиният</w:t>
      </w:r>
      <w:proofErr w:type="spellEnd"/>
      <w:r w:rsidRPr="00F03BDA">
        <w:t xml:space="preserve"> род има партизанин, с фамилията </w:t>
      </w:r>
      <w:proofErr w:type="spellStart"/>
      <w:r w:rsidRPr="00F03BDA">
        <w:t>Далевски</w:t>
      </w:r>
      <w:proofErr w:type="spellEnd"/>
      <w:r w:rsidRPr="00F03BDA">
        <w:t>, убит през 1944 г., в местността „</w:t>
      </w:r>
      <w:proofErr w:type="spellStart"/>
      <w:r w:rsidRPr="00F03BDA">
        <w:t>Дерменка</w:t>
      </w:r>
      <w:proofErr w:type="spellEnd"/>
      <w:r w:rsidRPr="00F03BDA">
        <w:t>”.</w:t>
      </w:r>
    </w:p>
    <w:p w14:paraId="4697C1F4" w14:textId="51FD4C15" w:rsidR="000C1925" w:rsidRPr="00F03BDA" w:rsidRDefault="00167BBC" w:rsidP="00234F02">
      <w:r w:rsidRPr="00F03BDA">
        <w:t xml:space="preserve">С Милка направихме първата си семейна  </w:t>
      </w:r>
      <w:r w:rsidR="0073218F" w:rsidRPr="00F03BDA">
        <w:t>снимка</w:t>
      </w:r>
      <w:r w:rsidRPr="00F03BDA">
        <w:t xml:space="preserve"> при селския фотограф.</w:t>
      </w:r>
    </w:p>
    <w:p w14:paraId="46F87918" w14:textId="77777777" w:rsidR="000C1925" w:rsidRPr="00F03BDA" w:rsidRDefault="00167BBC" w:rsidP="00234F02">
      <w:r w:rsidRPr="00F03BDA">
        <w:t xml:space="preserve">От това първо посещение в Розовец, най-добре помня срещата си с баба </w:t>
      </w:r>
      <w:proofErr w:type="spellStart"/>
      <w:r w:rsidRPr="00F03BDA">
        <w:t>Димовица</w:t>
      </w:r>
      <w:proofErr w:type="spellEnd"/>
      <w:r w:rsidRPr="00F03BDA">
        <w:t xml:space="preserve">. Тя ми каза, че всички в селото знаели, че </w:t>
      </w:r>
      <w:r w:rsidR="00DC71A2" w:rsidRPr="00F03BDA">
        <w:t xml:space="preserve">Милка </w:t>
      </w:r>
      <w:r w:rsidRPr="00F03BDA">
        <w:t>се омъжила за много по-голям от нея, а съм се оказал много хубаво</w:t>
      </w:r>
      <w:r w:rsidR="00DC71A2" w:rsidRPr="00F03BDA">
        <w:t>,</w:t>
      </w:r>
      <w:r w:rsidRPr="00F03BDA">
        <w:t xml:space="preserve"> младо изглеждащо момче. Това изказване ме поласка, чак съжалих, че съм можел още малко да поергенувам.</w:t>
      </w:r>
    </w:p>
    <w:p w14:paraId="454A6430" w14:textId="77777777" w:rsidR="000C1925" w:rsidRPr="00F03BDA" w:rsidRDefault="00167BBC" w:rsidP="00234F02">
      <w:r w:rsidRPr="00F03BDA">
        <w:t>При завръщането си в Стара Загора, взехме само част от „чеиза” на Милка, защото нямаше къде да го поберем всичкият в дома на родителите ми. После ходихме до Николаево, да уредим освобождаването и от работа и да приберем багажа и.</w:t>
      </w:r>
    </w:p>
    <w:p w14:paraId="51F25071" w14:textId="77777777" w:rsidR="000C1925" w:rsidRPr="00F03BDA" w:rsidRDefault="00167BBC" w:rsidP="00234F02">
      <w:r w:rsidRPr="00F03BDA">
        <w:t>По време на женитбата ми , на 25 февруари се проведе 6-тият конгрес на БКП. На него бяха приети плановете за развитието на България за втората петилетка.</w:t>
      </w:r>
    </w:p>
    <w:p w14:paraId="5804D212" w14:textId="77777777" w:rsidR="000C1925" w:rsidRPr="00F03BDA" w:rsidRDefault="00167BBC" w:rsidP="00234F02">
      <w:r w:rsidRPr="00F03BDA">
        <w:t>През тази 1954 г. значително увеличихме броят на пт</w:t>
      </w:r>
      <w:r w:rsidR="00DC71A2" w:rsidRPr="00F03BDA">
        <w:t>иците в нашата птицеферма, което</w:t>
      </w:r>
      <w:r w:rsidRPr="00F03BDA">
        <w:t xml:space="preserve"> ни позволи да </w:t>
      </w:r>
      <w:proofErr w:type="spellStart"/>
      <w:r w:rsidRPr="00F03BDA">
        <w:t>разшерим</w:t>
      </w:r>
      <w:proofErr w:type="spellEnd"/>
      <w:r w:rsidRPr="00F03BDA">
        <w:t xml:space="preserve"> работата си по създаването на нова порода кокошки. Продължихме и работата си по вегетативната хибридизация.</w:t>
      </w:r>
      <w:r w:rsidR="00A36D45" w:rsidRPr="00F03BDA">
        <w:t xml:space="preserve"> През пролетта на тази година, със заповед на МЗ, зайците бяха преместени от Института. С Табаков </w:t>
      </w:r>
      <w:proofErr w:type="spellStart"/>
      <w:r w:rsidR="00A36D45" w:rsidRPr="00F03BDA">
        <w:t>разшерихме</w:t>
      </w:r>
      <w:proofErr w:type="spellEnd"/>
      <w:r w:rsidR="00A36D45" w:rsidRPr="00F03BDA">
        <w:t xml:space="preserve"> и дейността си в птицефермите в селата: Памукчии, Сърнево, Малко Тръново, Оризово и Стамово, а така също и в ДЗС-тата на Нова Загора и Гълъбово. Всички тези места бяха снабдени с кокошки-кръстоски. Оказвахме помощ и на люпилните в: Раднево, Стамово, Богомилово, Стара Загора и село Стоил Войвода.</w:t>
      </w:r>
    </w:p>
    <w:p w14:paraId="4BFBE045" w14:textId="77777777" w:rsidR="000C1925" w:rsidRPr="00F03BDA" w:rsidRDefault="00A36D45" w:rsidP="00234F02">
      <w:r w:rsidRPr="00F03BDA">
        <w:t>Тази година бях доста натоварен, а вече и семеен и трябваше да огранича връзките с младежите в Института, както и спортните си занимания. Физически здрав се поддържах най-вече с карането на велосипед. За да ангажира свободното си време, Милка се включи в дейността на ДСНМ в квартала. Въпреки че тя не се опла</w:t>
      </w:r>
      <w:r w:rsidR="00304862" w:rsidRPr="00F03BDA">
        <w:t>кваше, мен ме тревожеше контролът</w:t>
      </w:r>
      <w:r w:rsidRPr="00F03BDA">
        <w:t>, който и оказваше моята майка. Председателството на Профкомитета допълнително ми създаваше трудности в семейните отношения. Често се налагаше вечер да се връщам в 22-23 часа.</w:t>
      </w:r>
    </w:p>
    <w:p w14:paraId="18D787D8" w14:textId="77777777" w:rsidR="00A36D45" w:rsidRPr="00F03BDA" w:rsidRDefault="00A36D45" w:rsidP="00234F02">
      <w:r w:rsidRPr="00F03BDA">
        <w:t xml:space="preserve">На годишната конференция на профсъюзите в Старозагорски окръг, през декември 1954 г. бях избран за член на Окръжният комитет на профсъюза на селско-стопанските и горските работници. </w:t>
      </w:r>
      <w:r w:rsidR="00C14633" w:rsidRPr="00F03BDA">
        <w:t>Приех и това задължение, но при условие, че не ме изпращат на обиколка из</w:t>
      </w:r>
      <w:r w:rsidR="00304862" w:rsidRPr="00F03BDA">
        <w:t>вън</w:t>
      </w:r>
      <w:r w:rsidR="00C14633" w:rsidRPr="00F03BDA">
        <w:t xml:space="preserve"> окръга, в който тогава влизаха 8 околии, включително Сливенски, Ямболски и </w:t>
      </w:r>
      <w:proofErr w:type="spellStart"/>
      <w:r w:rsidR="00C14633" w:rsidRPr="00F03BDA">
        <w:t>Тополовградски</w:t>
      </w:r>
      <w:proofErr w:type="spellEnd"/>
      <w:r w:rsidR="00C14633" w:rsidRPr="00F03BDA">
        <w:t xml:space="preserve"> райони.</w:t>
      </w:r>
    </w:p>
    <w:p w14:paraId="1F83159B" w14:textId="7C69C401" w:rsidR="000C1925" w:rsidRPr="00F03BDA" w:rsidRDefault="00C14633" w:rsidP="00234F02">
      <w:r w:rsidRPr="00F03BDA">
        <w:t xml:space="preserve">В края на юли ползвах годишният си отпуск и с Милка предприехме сватбеното си екскурзионно летуване из Стара планина. Кумовете не можаха да дойдат, защото Ирина беше бременна, а към нас се присъедини „братът” Петър. Добре екипирани, на 1 август потеглихме от </w:t>
      </w:r>
      <w:r w:rsidRPr="00F03BDA">
        <w:lastRenderedPageBreak/>
        <w:t xml:space="preserve">село Крън и на обед бяхме на връх Бузлуджа за празненствата. След тях обиколихме историческите места и се устроихме до гората за нощуване. Направихме си нещо като примитивна колиба. Вечерта си запалихме хубав лагерен огън. До късно през нощта се забавлявахме с другите туристи, които също спяха на открито. Сутринта, след като закусихме, Петър ни направи няколко </w:t>
      </w:r>
      <w:r w:rsidR="0073218F" w:rsidRPr="00F03BDA">
        <w:t>снимки</w:t>
      </w:r>
      <w:r w:rsidRPr="00F03BDA">
        <w:t xml:space="preserve"> на фона </w:t>
      </w:r>
      <w:r w:rsidR="00016C5F" w:rsidRPr="00F03BDA">
        <w:t xml:space="preserve">на </w:t>
      </w:r>
      <w:r w:rsidRPr="00F03BDA">
        <w:t xml:space="preserve">хижата. </w:t>
      </w:r>
      <w:r w:rsidR="00016C5F" w:rsidRPr="00F03BDA">
        <w:t>После показах на Милка цялата красота на Централен Ба</w:t>
      </w:r>
      <w:r w:rsidR="00304862" w:rsidRPr="00F03BDA">
        <w:t>лкан. Минахме през всичките</w:t>
      </w:r>
      <w:r w:rsidR="00016C5F" w:rsidRPr="00F03BDA">
        <w:t xml:space="preserve"> стари пътеки. Милка много хареса природата и хижите, на които спахме – „Узана”, „Мазалат”, „Тъжа”, </w:t>
      </w:r>
      <w:r w:rsidR="00AC6ED6" w:rsidRPr="00F03BDA">
        <w:t>връх</w:t>
      </w:r>
      <w:r w:rsidR="00016C5F" w:rsidRPr="00F03BDA">
        <w:t xml:space="preserve"> Ботев, „Рай” и накрая Калофер, където нощувахме в бай Аврам Киряков. Той ни посрещна като желани гости, разведе ни из града и ни показа музея на Христо Ботев.</w:t>
      </w:r>
    </w:p>
    <w:p w14:paraId="02E08E44" w14:textId="77777777" w:rsidR="000C1925" w:rsidRPr="00F03BDA" w:rsidRDefault="00304862" w:rsidP="00234F02">
      <w:r w:rsidRPr="00F03BDA">
        <w:t xml:space="preserve">На 7 август, </w:t>
      </w:r>
      <w:proofErr w:type="spellStart"/>
      <w:r w:rsidRPr="00F03BDA">
        <w:t>следзакуска</w:t>
      </w:r>
      <w:proofErr w:type="spellEnd"/>
      <w:r w:rsidR="00016C5F" w:rsidRPr="00F03BDA">
        <w:t xml:space="preserve"> приготвена от домакините, Милка ни поведе пеша за </w:t>
      </w:r>
      <w:r w:rsidRPr="00F03BDA">
        <w:t>село Розовец. Железничарите от ж</w:t>
      </w:r>
      <w:r w:rsidR="00016C5F" w:rsidRPr="00F03BDA">
        <w:t>.п. гарата ни показа стар</w:t>
      </w:r>
      <w:r w:rsidRPr="00F03BDA">
        <w:t>,</w:t>
      </w:r>
      <w:r w:rsidR="00016C5F" w:rsidRPr="00F03BDA">
        <w:t xml:space="preserve"> коларски път през гората, който ще ни изведе до село Свежен. По него, след приятна разходка и бране на билки, срещнахме един овчар, който ни упъти напре</w:t>
      </w:r>
      <w:r w:rsidRPr="00F03BDA">
        <w:t>д. Така излязохме на селото</w:t>
      </w:r>
      <w:r w:rsidR="00016C5F" w:rsidRPr="00F03BDA">
        <w:t>, което е разположено почти на билото на Средна гора.</w:t>
      </w:r>
      <w:r w:rsidR="002A0B66" w:rsidRPr="00F03BDA">
        <w:t xml:space="preserve"> От там, по хубав коларски път се спуснахме към село Розовец. Родителите на Милка бяха изненадани, защото не ги бяхме предупредили. С Милка останахме там до края на отпуската ни. Дядо Марин ни разказа, че бил един от основателите на ТКЗС-то в селото, но го напуснал. Притежаваше около 30 декара ниви, разпръснати из планината наблизо. Свар</w:t>
      </w:r>
      <w:r w:rsidRPr="00F03BDA">
        <w:t>ихме ги да вършеят и ние</w:t>
      </w:r>
      <w:r w:rsidR="002A0B66" w:rsidRPr="00F03BDA">
        <w:t xml:space="preserve"> им помагахме следващите десетина дни в селско-стопанските работи. Заедно с брата на Милка прибрахме реколтата от картофи и плодове. Дядо Марин се издържаше с дърводелският си занаят. Бабата на Милка – Радка беше на 85 години и с болно сърце, но приготвяше ястията вкъщи.</w:t>
      </w:r>
    </w:p>
    <w:p w14:paraId="7BBE6798" w14:textId="77777777" w:rsidR="000C1925" w:rsidRPr="00F03BDA" w:rsidRDefault="002A0B66" w:rsidP="00234F02">
      <w:r w:rsidRPr="00F03BDA">
        <w:t xml:space="preserve">Въпреки </w:t>
      </w:r>
      <w:r w:rsidR="00D71BA3" w:rsidRPr="00F03BDA">
        <w:t>че бяхме заети с много работа</w:t>
      </w:r>
      <w:r w:rsidR="00304862" w:rsidRPr="00F03BDA">
        <w:t xml:space="preserve"> през деня, всяка вечер </w:t>
      </w:r>
      <w:r w:rsidR="00D71BA3" w:rsidRPr="00F03BDA">
        <w:t>се събирахме със семействата на нейни при</w:t>
      </w:r>
      <w:r w:rsidR="00304862" w:rsidRPr="00F03BDA">
        <w:t>ятели и роднини. Често се бя</w:t>
      </w:r>
      <w:r w:rsidR="00D71BA3" w:rsidRPr="00F03BDA">
        <w:t>хме в „</w:t>
      </w:r>
      <w:proofErr w:type="spellStart"/>
      <w:r w:rsidR="00D71BA3" w:rsidRPr="00F03BDA">
        <w:t>Бориките</w:t>
      </w:r>
      <w:proofErr w:type="spellEnd"/>
      <w:r w:rsidR="00D71BA3" w:rsidRPr="00F03BDA">
        <w:t>”</w:t>
      </w:r>
      <w:r w:rsidR="00304862" w:rsidRPr="00F03BDA">
        <w:t>,</w:t>
      </w:r>
      <w:r w:rsidR="00D71BA3" w:rsidRPr="00F03BDA">
        <w:t xml:space="preserve"> на хълма в източният край на селото. Играехме белот и се забавлявахме.</w:t>
      </w:r>
    </w:p>
    <w:p w14:paraId="52992875" w14:textId="77777777" w:rsidR="000C1925" w:rsidRPr="00F03BDA" w:rsidRDefault="00D71BA3" w:rsidP="00234F02">
      <w:r w:rsidRPr="00F03BDA">
        <w:t>На 25 август се завърнахме в Стара Загора. Вкъщи сварихме семейството на брат ми, завърнали се от строителен обект.</w:t>
      </w:r>
      <w:r w:rsidR="00503E31" w:rsidRPr="00F03BDA">
        <w:t xml:space="preserve"> Още на другият ден аз бях на работа, а вкъщи Милка имаше компания жената на брат ми Златка и двете им деца. Скоро последната започна да злослови по мой адрес, че понеже съм бил опериран като дете, съм бил повреден и от мен Милка няма</w:t>
      </w:r>
      <w:r w:rsidR="00B05062" w:rsidRPr="00F03BDA">
        <w:t>ло</w:t>
      </w:r>
      <w:r w:rsidR="00503E31" w:rsidRPr="00F03BDA">
        <w:t xml:space="preserve"> да забременее. Често след това Златка създаваше интриги, които изостряха </w:t>
      </w:r>
      <w:r w:rsidR="00234F02" w:rsidRPr="00F03BDA">
        <w:t>взаимоотношенията</w:t>
      </w:r>
      <w:r w:rsidR="00503E31" w:rsidRPr="00F03BDA">
        <w:t xml:space="preserve"> вкъщи.</w:t>
      </w:r>
    </w:p>
    <w:p w14:paraId="58B1F32F" w14:textId="77777777" w:rsidR="00503E31" w:rsidRPr="00F03BDA" w:rsidRDefault="00503E31" w:rsidP="00234F02">
      <w:r w:rsidRPr="00F03BDA">
        <w:t>От есента, по настояване на дядо Марин, братът на Ми</w:t>
      </w:r>
      <w:r w:rsidR="00B05062" w:rsidRPr="00F03BDA">
        <w:t>л</w:t>
      </w:r>
      <w:r w:rsidRPr="00F03BDA">
        <w:t xml:space="preserve">ка беше прехвърлен да учи в старозагорската гимназия. Живееше </w:t>
      </w:r>
      <w:r w:rsidR="00B05062" w:rsidRPr="00F03BDA">
        <w:t>на квартира, но ние</w:t>
      </w:r>
      <w:r w:rsidRPr="00F03BDA">
        <w:t xml:space="preserve"> следваше да го контролираме. Оказа се глезено момче и ни създаваше грижи. </w:t>
      </w:r>
    </w:p>
    <w:p w14:paraId="3DCB3461" w14:textId="77777777" w:rsidR="000C1925" w:rsidRPr="00F03BDA" w:rsidRDefault="00503E31" w:rsidP="00234F02">
      <w:r w:rsidRPr="00F03BDA">
        <w:t xml:space="preserve">На 21 септември навърших 30 години. Вече имах семейство, бях научен сътрудник, с добри перспективи за развитие. По този повод направих </w:t>
      </w:r>
      <w:r w:rsidR="00234F02" w:rsidRPr="00F03BDA">
        <w:t>снимка</w:t>
      </w:r>
      <w:r w:rsidRPr="00F03BDA">
        <w:t xml:space="preserve"> пощенски формат.</w:t>
      </w:r>
    </w:p>
    <w:p w14:paraId="37A55311" w14:textId="77777777" w:rsidR="000C1925" w:rsidRPr="00F03BDA" w:rsidRDefault="00503E31" w:rsidP="00234F02">
      <w:r w:rsidRPr="00F03BDA">
        <w:t>Тази есен и работата в птицефермата се увеличи. Табаков ми предостави и формирането на елитните развъдни групи. Продължаваха задълженията ми като председател на Профкомитета в Института, като понякога ми се налагаше и да нощувам там.</w:t>
      </w:r>
    </w:p>
    <w:p w14:paraId="5C70873E" w14:textId="77777777" w:rsidR="000C1925" w:rsidRPr="00F03BDA" w:rsidRDefault="00503E31" w:rsidP="00234F02">
      <w:r w:rsidRPr="00F03BDA">
        <w:lastRenderedPageBreak/>
        <w:t>По настояване на Яко Кацаров и със съгласието на Христо Кръстанов, които ми станаха гаранти, през юни бях приет за кандидат-член на БКП.</w:t>
      </w:r>
    </w:p>
    <w:p w14:paraId="64014E15" w14:textId="77777777" w:rsidR="000C1925" w:rsidRPr="00F03BDA" w:rsidRDefault="00503E31" w:rsidP="00234F02">
      <w:r w:rsidRPr="00F03BDA">
        <w:t>От 15 до 22 декември бях командирован от МЗ в град Пещера, където да окажа помощ на животновъдните ферми в района</w:t>
      </w:r>
      <w:r w:rsidR="00826DE5" w:rsidRPr="00F03BDA">
        <w:t>. Обикалях с общинският файтон, придружен от млад зоотехник, родом от Батак. Заедно посетихме мястото, където е убит Алеко Константинов.</w:t>
      </w:r>
    </w:p>
    <w:p w14:paraId="211D5F70" w14:textId="77777777" w:rsidR="000C1925" w:rsidRPr="00F03BDA" w:rsidRDefault="00B05062" w:rsidP="00234F02">
      <w:r w:rsidRPr="00F03BDA">
        <w:t xml:space="preserve">На края на </w:t>
      </w:r>
      <w:proofErr w:type="spellStart"/>
      <w:r w:rsidRPr="00F03BDA">
        <w:t>горината</w:t>
      </w:r>
      <w:proofErr w:type="spellEnd"/>
      <w:r w:rsidRPr="00F03BDA">
        <w:t xml:space="preserve"> бях в К</w:t>
      </w:r>
      <w:r w:rsidR="00826DE5" w:rsidRPr="00F03BDA">
        <w:t xml:space="preserve">остинброд за годишният научен отчет. С мен в София дойде и Милка. </w:t>
      </w:r>
      <w:r w:rsidRPr="00F03BDA">
        <w:t>Нощувахме в семейство Исаеви. Ко</w:t>
      </w:r>
      <w:r w:rsidR="00826DE5" w:rsidRPr="00F03BDA">
        <w:t>гато съм бил на съвета, братовчедката на Милка я водила на изследвания и се установило, че е бременна. Вечерта ми съобщи новината.</w:t>
      </w:r>
    </w:p>
    <w:p w14:paraId="7EE2FD10" w14:textId="77777777" w:rsidR="000C1925" w:rsidRPr="00F03BDA" w:rsidRDefault="00826DE5" w:rsidP="00234F02">
      <w:r w:rsidRPr="00F03BDA">
        <w:t>На връщане от София преспахме една вечер в семейство Султанови, където с Милка ни беше първата брачна нощ. На 31 декември с автобус отидохме до Розовец, където посрещнахме Новата 1955 г.</w:t>
      </w:r>
    </w:p>
    <w:p w14:paraId="6513438D" w14:textId="77777777" w:rsidR="00826DE5" w:rsidRPr="00F03BDA" w:rsidRDefault="00826DE5" w:rsidP="00234F02">
      <w:r w:rsidRPr="00F03BDA">
        <w:t>За мен 1954 г. беше много успешна главно заради женитбата ми. Освен стабилната ми работа, бях избран и за член на Бюрото на ОК на профсъюза на селско-стопанските и горските работници, а така също и приет за кандидат-член на БКП. Считах обаче, че обществената ми дейност доста пречи на научната</w:t>
      </w:r>
      <w:r w:rsidR="00B05062" w:rsidRPr="00F03BDA">
        <w:t xml:space="preserve"> ми такава. Понеже често опонира</w:t>
      </w:r>
      <w:r w:rsidRPr="00F03BDA">
        <w:t xml:space="preserve">х на ръководството на Института и на някои не много </w:t>
      </w:r>
      <w:proofErr w:type="spellStart"/>
      <w:r w:rsidRPr="00F03BDA">
        <w:t>компитентни</w:t>
      </w:r>
      <w:proofErr w:type="spellEnd"/>
      <w:r w:rsidRPr="00F03BDA">
        <w:t xml:space="preserve"> колеги, не всички ме обичаха. Сред работниците и младежите се ползвах с голям авторитет. По тази причина те ме включваха в ръководствата на обществено-политически организации, за да им помагам.</w:t>
      </w:r>
    </w:p>
    <w:p w14:paraId="2F135210" w14:textId="77777777" w:rsidR="000C1925" w:rsidRPr="00F03BDA" w:rsidRDefault="00E86F91" w:rsidP="00234F02">
      <w:proofErr w:type="spellStart"/>
      <w:r w:rsidRPr="00F03BDA">
        <w:t>Пренатовареността</w:t>
      </w:r>
      <w:proofErr w:type="spellEnd"/>
      <w:r w:rsidRPr="00F03BDA">
        <w:t xml:space="preserve"> в работата ми, обстановката в Института и </w:t>
      </w:r>
      <w:proofErr w:type="spellStart"/>
      <w:r w:rsidRPr="00F03BDA">
        <w:t>бремеността</w:t>
      </w:r>
      <w:proofErr w:type="spellEnd"/>
      <w:r w:rsidRPr="00F03BDA">
        <w:t xml:space="preserve"> на Милка доста ме изнервяха. Отделно вкъщи нямахме много пространство, защото при нас живееше квартирантката баба Катеринка. Чак през юли баща ми успя да уреди преместването и.</w:t>
      </w:r>
    </w:p>
    <w:p w14:paraId="1340017D" w14:textId="77777777" w:rsidR="000C1925" w:rsidRPr="00F03BDA" w:rsidRDefault="00E86F91" w:rsidP="00234F02">
      <w:r w:rsidRPr="00F03BDA">
        <w:t xml:space="preserve">Независимо от тежката обстановка с К. Иванов преведохме и отпечатахме през „Земиздат” книгата на </w:t>
      </w:r>
      <w:proofErr w:type="spellStart"/>
      <w:r w:rsidRPr="00F03BDA">
        <w:t>Колобов</w:t>
      </w:r>
      <w:proofErr w:type="spellEnd"/>
      <w:r w:rsidRPr="00F03BDA">
        <w:t xml:space="preserve"> „Развъждане на високопродуктивни кокошки”. От нея получих и първият си хонорар.</w:t>
      </w:r>
    </w:p>
    <w:p w14:paraId="1985CB70" w14:textId="77777777" w:rsidR="000C1925" w:rsidRPr="00F03BDA" w:rsidRDefault="00E86F91" w:rsidP="00234F02">
      <w:r w:rsidRPr="00F03BDA">
        <w:t xml:space="preserve">От 25 юли до 25 </w:t>
      </w:r>
      <w:r w:rsidR="00B05062" w:rsidRPr="00F03BDA">
        <w:t>август бях в домашен отпуск вкъщ</w:t>
      </w:r>
      <w:r w:rsidRPr="00F03BDA">
        <w:t>и, заради напредналата бременност на Милка.</w:t>
      </w:r>
    </w:p>
    <w:p w14:paraId="3CDA55EA" w14:textId="77777777" w:rsidR="000C1925" w:rsidRPr="00F03BDA" w:rsidRDefault="00E86F91" w:rsidP="00234F02">
      <w:r w:rsidRPr="00F03BDA">
        <w:t xml:space="preserve">На 20 август ни гостува със съпругата си Иван Славков, който беше директор на </w:t>
      </w:r>
      <w:proofErr w:type="spellStart"/>
      <w:r w:rsidRPr="00F03BDA">
        <w:t>Лозаро</w:t>
      </w:r>
      <w:proofErr w:type="spellEnd"/>
      <w:r w:rsidRPr="00F03BDA">
        <w:t>-винарското училище в Плевен. След като ги изпратихме</w:t>
      </w:r>
      <w:r w:rsidR="00B05062" w:rsidRPr="00F03BDA">
        <w:t>,</w:t>
      </w:r>
      <w:r w:rsidRPr="00F03BDA">
        <w:t xml:space="preserve"> се наложи веднага да заведа Милка в родилният дом.</w:t>
      </w:r>
    </w:p>
    <w:p w14:paraId="1F1EBDC3" w14:textId="77777777" w:rsidR="000C1925" w:rsidRPr="00F03BDA" w:rsidRDefault="00E86F91" w:rsidP="00234F02">
      <w:r w:rsidRPr="00F03BDA">
        <w:t xml:space="preserve">На 21 август се роди синът ми, едро и здраво момче с тегло 4 150 </w:t>
      </w:r>
      <w:proofErr w:type="spellStart"/>
      <w:r w:rsidRPr="00F03BDA">
        <w:t>гарма</w:t>
      </w:r>
      <w:proofErr w:type="spellEnd"/>
      <w:r w:rsidRPr="00F03BDA">
        <w:t>. Кръстихме го на и</w:t>
      </w:r>
      <w:r w:rsidR="00B05062" w:rsidRPr="00F03BDA">
        <w:t>мето на баща ми – Васил. Дядото</w:t>
      </w:r>
      <w:r w:rsidRPr="00F03BDA">
        <w:t xml:space="preserve"> беше много щастлив. Дълго време след това той ни показваше удостоверението за раждането на внука си, носещ трите му имена – Васил Стефанов Ножчев.</w:t>
      </w:r>
    </w:p>
    <w:p w14:paraId="7962ADD0" w14:textId="77777777" w:rsidR="000C1925" w:rsidRPr="00F03BDA" w:rsidRDefault="00F70B29" w:rsidP="00234F02">
      <w:r w:rsidRPr="00F03BDA">
        <w:t>След всяко завръщане от работа най-напред отивах да видя сина си. Ако плачеше, аз танцувах с него в стаята докато се успокои. Ме</w:t>
      </w:r>
      <w:r w:rsidR="00B05062" w:rsidRPr="00F03BDA">
        <w:t xml:space="preserve">чтаех по-бързо да </w:t>
      </w:r>
      <w:proofErr w:type="spellStart"/>
      <w:r w:rsidR="00B05062" w:rsidRPr="00F03BDA">
        <w:t>порастне</w:t>
      </w:r>
      <w:proofErr w:type="spellEnd"/>
      <w:r w:rsidR="00B05062" w:rsidRPr="00F03BDA">
        <w:t>. К</w:t>
      </w:r>
      <w:r w:rsidRPr="00F03BDA">
        <w:t>ато мъжки баща, започнах да понасям по-леко трудностите в работата ми.</w:t>
      </w:r>
    </w:p>
    <w:p w14:paraId="59B30BCF" w14:textId="77777777" w:rsidR="000C1925" w:rsidRPr="00F03BDA" w:rsidRDefault="00F70B29" w:rsidP="00234F02">
      <w:r w:rsidRPr="00F03BDA">
        <w:lastRenderedPageBreak/>
        <w:t xml:space="preserve">В края на годината Табаков ме </w:t>
      </w:r>
      <w:proofErr w:type="spellStart"/>
      <w:r w:rsidRPr="00F03BDA">
        <w:t>усведоми</w:t>
      </w:r>
      <w:proofErr w:type="spellEnd"/>
      <w:r w:rsidRPr="00F03BDA">
        <w:t>, че почти е уредил преместването си в едно стопанство в София. По това време бях утвърден за редовен член на БКП, с което се чувствах виновен пред баща ми, изключеният от Партията, но с много по-големи заслуги като комунист. Той признаваше диктатурата на пролетариата при завземане</w:t>
      </w:r>
      <w:r w:rsidR="00B05062" w:rsidRPr="00F03BDA">
        <w:t>то</w:t>
      </w:r>
      <w:r w:rsidRPr="00F03BDA">
        <w:t xml:space="preserve"> на властта и укрепването и, но не приемаше методите на диктат след това, както и ползването на привилегии от властимащите.</w:t>
      </w:r>
    </w:p>
    <w:p w14:paraId="44D8D8CB" w14:textId="00914DE8" w:rsidR="000C1925" w:rsidRPr="00F03BDA" w:rsidRDefault="00F70B29" w:rsidP="00234F02">
      <w:r w:rsidRPr="00F03BDA">
        <w:t>В края на декември Табаков изле</w:t>
      </w:r>
      <w:r w:rsidR="00B05062" w:rsidRPr="00F03BDA">
        <w:t>зе в домашен отпуск, като ми каз</w:t>
      </w:r>
      <w:r w:rsidRPr="00F03BDA">
        <w:t xml:space="preserve">а, че след изтичането му няма да се върне отново в Института. По този повод си направихме </w:t>
      </w:r>
      <w:r w:rsidR="0073218F" w:rsidRPr="00F03BDA">
        <w:t>снимка</w:t>
      </w:r>
      <w:r w:rsidRPr="00F03BDA">
        <w:t xml:space="preserve"> с целият колектив. С неговото напускане приключваше най-важният ми етап като специалист-птицевъд. Той беше най-добрият ми учител в птицевъдната наука и винаги съм го сочил за пример.</w:t>
      </w:r>
    </w:p>
    <w:p w14:paraId="4E01C05B" w14:textId="77777777" w:rsidR="00F70B29" w:rsidRPr="00F03BDA" w:rsidRDefault="00F70B29" w:rsidP="00234F02">
      <w:r w:rsidRPr="00F03BDA">
        <w:t>Така с края на 1955 г. завърши един важен етап от моят живот.</w:t>
      </w:r>
    </w:p>
    <w:p w14:paraId="343D5061" w14:textId="77777777" w:rsidR="00CA51A5" w:rsidRPr="00F03BDA" w:rsidRDefault="00CA51A5" w:rsidP="007B0465">
      <w:pPr>
        <w:rPr>
          <w:b/>
          <w:sz w:val="36"/>
          <w:szCs w:val="36"/>
        </w:rPr>
      </w:pPr>
    </w:p>
    <w:p w14:paraId="2F41739A" w14:textId="77777777" w:rsidR="00D0132C" w:rsidRPr="00F03BDA" w:rsidRDefault="00D0132C" w:rsidP="00C46EEC">
      <w:pPr>
        <w:jc w:val="center"/>
        <w:rPr>
          <w:b/>
          <w:sz w:val="36"/>
          <w:szCs w:val="36"/>
        </w:rPr>
      </w:pPr>
    </w:p>
    <w:p w14:paraId="7CFCB707" w14:textId="77777777" w:rsidR="00D0132C" w:rsidRPr="00F03BDA" w:rsidRDefault="00D0132C" w:rsidP="00C46EEC">
      <w:pPr>
        <w:jc w:val="center"/>
        <w:rPr>
          <w:b/>
          <w:sz w:val="36"/>
          <w:szCs w:val="36"/>
        </w:rPr>
      </w:pPr>
    </w:p>
    <w:p w14:paraId="060690D1" w14:textId="77777777" w:rsidR="0079360C" w:rsidRPr="00F03BDA" w:rsidRDefault="00C46EEC" w:rsidP="00E7584A">
      <w:pPr>
        <w:pStyle w:val="Heading1"/>
      </w:pPr>
      <w:r w:rsidRPr="00F03BDA">
        <w:t>10. З</w:t>
      </w:r>
      <w:r w:rsidR="00B05062" w:rsidRPr="00F03BDA">
        <w:t>АВЕЖДАЩ СЕКЦИЯ „ПТИЦЕВЪДСТВО” И АСПИРАНТУРА</w:t>
      </w:r>
      <w:r w:rsidR="00E7584A" w:rsidRPr="00F03BDA">
        <w:br/>
      </w:r>
      <w:r w:rsidR="0040754C" w:rsidRPr="00F03BDA">
        <w:t>1956-1960 г.</w:t>
      </w:r>
    </w:p>
    <w:p w14:paraId="44EE4C69" w14:textId="77777777" w:rsidR="000C1925" w:rsidRPr="00F03BDA" w:rsidRDefault="000C1925" w:rsidP="00C46EEC">
      <w:pPr>
        <w:jc w:val="center"/>
        <w:rPr>
          <w:sz w:val="36"/>
          <w:szCs w:val="36"/>
        </w:rPr>
      </w:pPr>
    </w:p>
    <w:p w14:paraId="04F6319D" w14:textId="77777777" w:rsidR="000C1925" w:rsidRPr="00F03BDA" w:rsidRDefault="00C46EEC" w:rsidP="00C46EEC">
      <w:r w:rsidRPr="00F03BDA">
        <w:t>Новата 1956 година посрещнахме с Милка в Окръжния комитет на профсъюза на селско</w:t>
      </w:r>
      <w:r w:rsidR="004A782C" w:rsidRPr="00F03BDA">
        <w:t>-</w:t>
      </w:r>
      <w:r w:rsidRPr="00F03BDA">
        <w:t>стопанските и горски работници. Той се помещаваше на 2-рият етаж в сградата</w:t>
      </w:r>
      <w:r w:rsidR="004A782C" w:rsidRPr="00F03BDA">
        <w:t>,</w:t>
      </w:r>
      <w:r w:rsidRPr="00F03BDA">
        <w:t xml:space="preserve"> срещу кафене „Златен лъв” на ул.</w:t>
      </w:r>
      <w:r w:rsidR="004A782C" w:rsidRPr="00F03BDA">
        <w:t xml:space="preserve"> „</w:t>
      </w:r>
      <w:r w:rsidRPr="00F03BDA">
        <w:t xml:space="preserve">Цар Иван </w:t>
      </w:r>
      <w:proofErr w:type="spellStart"/>
      <w:r w:rsidRPr="00F03BDA">
        <w:t>Шишман”.Всички</w:t>
      </w:r>
      <w:proofErr w:type="spellEnd"/>
      <w:r w:rsidRPr="00F03BDA">
        <w:t xml:space="preserve"> членове на бюр</w:t>
      </w:r>
      <w:r w:rsidR="004A782C" w:rsidRPr="00F03BDA">
        <w:t xml:space="preserve">ото бяхме със съпругите си. Това </w:t>
      </w:r>
      <w:r w:rsidRPr="00F03BDA">
        <w:t xml:space="preserve"> бяхме: Вълчо Тотев – предс</w:t>
      </w:r>
      <w:r w:rsidR="004A782C" w:rsidRPr="00F03BDA">
        <w:t>едател, Петър Христозов – зам. п</w:t>
      </w:r>
      <w:r w:rsidRPr="00F03BDA">
        <w:t xml:space="preserve">редседател, Марко Матев – </w:t>
      </w:r>
      <w:proofErr w:type="spellStart"/>
      <w:r w:rsidRPr="00F03BDA">
        <w:t>секретар,Иван</w:t>
      </w:r>
      <w:proofErr w:type="spellEnd"/>
      <w:r w:rsidRPr="00F03BDA">
        <w:t xml:space="preserve"> Стайков – охрана на труда, Сава Маджаров – обществено осигуряване, Стефан Ножчев – агроном, Ставри Ставрев – лесовъд и Георги Драганов от Казанлък. Прекарахме забавна и незабравима вечер.</w:t>
      </w:r>
    </w:p>
    <w:p w14:paraId="73DA02DD" w14:textId="77777777" w:rsidR="000C1925" w:rsidRPr="00F03BDA" w:rsidRDefault="004A782C" w:rsidP="00C46EEC">
      <w:r w:rsidRPr="00F03BDA">
        <w:t>От лятото на 1954 г. с</w:t>
      </w:r>
      <w:r w:rsidR="00C46EEC" w:rsidRPr="00F03BDA">
        <w:t xml:space="preserve">тарата ни семейна компания с кумовете д-р Тенко Симеонов и </w:t>
      </w:r>
      <w:proofErr w:type="spellStart"/>
      <w:r w:rsidR="00C46EEC" w:rsidRPr="00F03BDA">
        <w:t>Инчето</w:t>
      </w:r>
      <w:proofErr w:type="spellEnd"/>
      <w:r w:rsidR="00C46EEC" w:rsidRPr="00F03BDA">
        <w:t xml:space="preserve">, както и това на Иван Петрович с </w:t>
      </w:r>
      <w:proofErr w:type="spellStart"/>
      <w:r w:rsidR="00C46EEC" w:rsidRPr="00F03BDA">
        <w:t>Верчетосе</w:t>
      </w:r>
      <w:proofErr w:type="spellEnd"/>
      <w:r w:rsidR="00C46EEC" w:rsidRPr="00F03BDA">
        <w:t xml:space="preserve"> беше разтурила. След раждането на дъщеря им Ваня, кумата Ирина получи флебит и прекара 6 месеца в </w:t>
      </w:r>
      <w:proofErr w:type="spellStart"/>
      <w:r w:rsidR="00C46EEC" w:rsidRPr="00F03BDA">
        <w:t>болницата.</w:t>
      </w:r>
      <w:r w:rsidR="00217D0A" w:rsidRPr="00F03BDA">
        <w:t>След</w:t>
      </w:r>
      <w:proofErr w:type="spellEnd"/>
      <w:r w:rsidR="00217D0A" w:rsidRPr="00F03BDA">
        <w:t xml:space="preserve"> това тя живя почти година при родителите </w:t>
      </w:r>
      <w:proofErr w:type="spellStart"/>
      <w:r w:rsidR="00217D0A" w:rsidRPr="00F03BDA">
        <w:t>си.С</w:t>
      </w:r>
      <w:proofErr w:type="spellEnd"/>
      <w:r w:rsidR="00217D0A" w:rsidRPr="00F03BDA">
        <w:t xml:space="preserve"> Петрович положихме доста усилия, за да възстановим семейството на моя ку</w:t>
      </w:r>
      <w:r w:rsidRPr="00F03BDA">
        <w:t>м. Едва през лятото на 1956 г. в</w:t>
      </w:r>
      <w:r w:rsidR="00217D0A" w:rsidRPr="00F03BDA">
        <w:t>сичко беше уредено и кумата се завърна при мъжа и дъщеря си.</w:t>
      </w:r>
    </w:p>
    <w:p w14:paraId="0DACC649" w14:textId="77777777" w:rsidR="000C1925" w:rsidRPr="00F03BDA" w:rsidRDefault="00217D0A" w:rsidP="00C46EEC">
      <w:r w:rsidRPr="00F03BDA">
        <w:lastRenderedPageBreak/>
        <w:t>След изтичане на домашният си отпуск на 11.01.1956 г. Иван Табаков окончателно напусна Института и аз поех изцяло работата в секция „Птицевъдство”.</w:t>
      </w:r>
    </w:p>
    <w:p w14:paraId="383F8482" w14:textId="77777777" w:rsidR="000C1925" w:rsidRPr="00F03BDA" w:rsidRDefault="004A782C" w:rsidP="00C46EEC">
      <w:r w:rsidRPr="00F03BDA">
        <w:t>В краят на 1955 г. б</w:t>
      </w:r>
      <w:r w:rsidR="00217D0A" w:rsidRPr="00F03BDA">
        <w:t xml:space="preserve">яха </w:t>
      </w:r>
      <w:proofErr w:type="spellStart"/>
      <w:r w:rsidR="00217D0A" w:rsidRPr="00F03BDA">
        <w:t>побликувани</w:t>
      </w:r>
      <w:proofErr w:type="spellEnd"/>
      <w:r w:rsidR="00217D0A" w:rsidRPr="00F03BDA">
        <w:t xml:space="preserve"> в Държавен вестник утвърдените редовни и задочни аспирантури за 1956 г. Между тях беше и обещаната ми от д-р </w:t>
      </w:r>
      <w:proofErr w:type="spellStart"/>
      <w:r w:rsidR="00217D0A" w:rsidRPr="00F03BDA">
        <w:t>Н.Несторов</w:t>
      </w:r>
      <w:proofErr w:type="spellEnd"/>
      <w:r w:rsidR="00217D0A" w:rsidRPr="00F03BDA">
        <w:t xml:space="preserve"> задоч</w:t>
      </w:r>
      <w:r w:rsidRPr="00F03BDA">
        <w:t>н</w:t>
      </w:r>
      <w:r w:rsidR="00217D0A" w:rsidRPr="00F03BDA">
        <w:t xml:space="preserve">а аспирантура по птицевъдство към катедрата: „Физиология на домашните животни и ветеринарна </w:t>
      </w:r>
      <w:proofErr w:type="spellStart"/>
      <w:r w:rsidR="00217D0A" w:rsidRPr="00F03BDA">
        <w:t>медецина</w:t>
      </w:r>
      <w:proofErr w:type="spellEnd"/>
      <w:r w:rsidR="00217D0A" w:rsidRPr="00F03BDA">
        <w:t>” на ВСИ „</w:t>
      </w:r>
      <w:proofErr w:type="spellStart"/>
      <w:r w:rsidR="00217D0A" w:rsidRPr="00F03BDA">
        <w:t>В.Коларов</w:t>
      </w:r>
      <w:proofErr w:type="spellEnd"/>
      <w:r w:rsidR="00217D0A" w:rsidRPr="00F03BDA">
        <w:t>” – гр. Пловдив. Задочните аспирантури бяха предназначени за научни съ</w:t>
      </w:r>
      <w:r w:rsidR="009158F0" w:rsidRPr="00F03BDA">
        <w:t>трудници и асистенти, които са на работа и имаха 4 годишен срок, докато редовните аспиранти бяха с три годишен срок, не работеха и получаваха минимална заплата. През първата година на задочният аспирант се приемаше темата, разра</w:t>
      </w:r>
      <w:r w:rsidR="00600F81" w:rsidRPr="00F03BDA">
        <w:t>ботваше се методиката и се включ</w:t>
      </w:r>
      <w:r w:rsidR="009158F0" w:rsidRPr="00F03BDA">
        <w:t>ваше в тематичният план на съответния институт. През следващите 2 години се провеждаше експерименталната работа, а през последната година се написваше дисертацията и се провеждаше защитата и. През първите 2 години следваше да се положат 5 аспирантски изпита: по специалността, по предмет близък на нея, по руски, по западен език и по „</w:t>
      </w:r>
      <w:proofErr w:type="spellStart"/>
      <w:r w:rsidR="009158F0" w:rsidRPr="00F03BDA">
        <w:t>диамат</w:t>
      </w:r>
      <w:proofErr w:type="spellEnd"/>
      <w:r w:rsidR="009158F0" w:rsidRPr="00F03BDA">
        <w:t>”. Всичко това изискваше голямо натоварване на задочника, защото той следваше да изпълнява служебните си задължения, работейки и по останалите си научни теми.</w:t>
      </w:r>
    </w:p>
    <w:p w14:paraId="77CB4C96" w14:textId="77777777" w:rsidR="000C1925" w:rsidRPr="00F03BDA" w:rsidRDefault="009158F0" w:rsidP="00C46EEC">
      <w:r w:rsidRPr="00F03BDA">
        <w:t>През януари 1956 г. тримата – Кацаров, Кръстанов и Ножчев се явихме във ВСИ „</w:t>
      </w:r>
      <w:proofErr w:type="spellStart"/>
      <w:r w:rsidRPr="00F03BDA">
        <w:t>В.Коларов</w:t>
      </w:r>
      <w:proofErr w:type="spellEnd"/>
      <w:r w:rsidRPr="00F03BDA">
        <w:t xml:space="preserve">”, гр. Пловдив на конкурсни приемни изпити. Докато по „Говедовъдство” и „Овцевъдство” </w:t>
      </w:r>
      <w:r w:rsidR="00FA6E3B" w:rsidRPr="00F03BDA">
        <w:t xml:space="preserve">нямаше кандидати, по „Птицевъдство” освен мен имаше още двама. Приемните изпити бяха: по специалността, по предмет близък на нея и по западен език. Спечелих първото място. По този начин от втората половина на 1956 г. бях задочен аспирант. След предварително обсъждане с д-р Несторов, в катедрата беше приета темата: „Влияние на някои фактори върху племенните и продуктивни качества на кокошките от породата </w:t>
      </w:r>
      <w:proofErr w:type="spellStart"/>
      <w:r w:rsidR="00FA6E3B" w:rsidRPr="00F03BDA">
        <w:t>Родайлънд</w:t>
      </w:r>
      <w:proofErr w:type="spellEnd"/>
      <w:r w:rsidR="00FA6E3B" w:rsidRPr="00F03BDA">
        <w:t xml:space="preserve">”. По нея бях започнал работа </w:t>
      </w:r>
      <w:proofErr w:type="spellStart"/>
      <w:r w:rsidR="00FA6E3B" w:rsidRPr="00F03BDA">
        <w:t>извънпланво</w:t>
      </w:r>
      <w:proofErr w:type="spellEnd"/>
      <w:r w:rsidR="00A17824" w:rsidRPr="00F03BDA">
        <w:t>,</w:t>
      </w:r>
      <w:r w:rsidR="00FA6E3B" w:rsidRPr="00F03BDA">
        <w:t xml:space="preserve"> по предложение на Иван Табаков преди 2 години. Сега я допълнихме и </w:t>
      </w:r>
      <w:proofErr w:type="spellStart"/>
      <w:r w:rsidR="00FA6E3B" w:rsidRPr="00F03BDA">
        <w:t>разшерихме</w:t>
      </w:r>
      <w:proofErr w:type="spellEnd"/>
      <w:r w:rsidR="00FA6E3B" w:rsidRPr="00F03BDA">
        <w:t xml:space="preserve"> по няколко нови показателя. След приемането на тем</w:t>
      </w:r>
      <w:r w:rsidR="00A17824" w:rsidRPr="00F03BDA">
        <w:t>ата от научният съвет на нашия И</w:t>
      </w:r>
      <w:r w:rsidR="00FA6E3B" w:rsidRPr="00F03BDA">
        <w:t>нститут, тя беше включена в тематичният му план. По този начин се осигури</w:t>
      </w:r>
      <w:r w:rsidR="00A17824" w:rsidRPr="00F03BDA">
        <w:t xml:space="preserve"> финансирането и от </w:t>
      </w:r>
      <w:proofErr w:type="spellStart"/>
      <w:r w:rsidR="00A17824" w:rsidRPr="00F03BDA">
        <w:t>Министерствто</w:t>
      </w:r>
      <w:proofErr w:type="spellEnd"/>
      <w:r w:rsidR="00FA6E3B" w:rsidRPr="00F03BDA">
        <w:t xml:space="preserve"> на </w:t>
      </w:r>
      <w:proofErr w:type="spellStart"/>
      <w:r w:rsidR="00FA6E3B" w:rsidRPr="00F03BDA">
        <w:t>зеледелието</w:t>
      </w:r>
      <w:proofErr w:type="spellEnd"/>
      <w:r w:rsidR="00FA6E3B" w:rsidRPr="00F03BDA">
        <w:t xml:space="preserve">. Като аспирант ми се полагаше допълнителен домашен отпуск от 30 работни дни. Задочната аспирантура ми осигури близки връзки не само с </w:t>
      </w:r>
      <w:proofErr w:type="spellStart"/>
      <w:r w:rsidR="00FA6E3B" w:rsidRPr="00F03BDA">
        <w:t>доц.д</w:t>
      </w:r>
      <w:proofErr w:type="spellEnd"/>
      <w:r w:rsidR="00FA6E3B" w:rsidRPr="00F03BDA">
        <w:t>-р Несторов и доц. В.</w:t>
      </w:r>
      <w:r w:rsidR="00A17824" w:rsidRPr="00F03BDA">
        <w:t xml:space="preserve"> Груев, н</w:t>
      </w:r>
      <w:r w:rsidR="00FA6E3B" w:rsidRPr="00F03BDA">
        <w:t xml:space="preserve">о и с проф. </w:t>
      </w:r>
      <w:proofErr w:type="spellStart"/>
      <w:r w:rsidR="00FA6E3B" w:rsidRPr="00F03BDA">
        <w:t>К.Макнев</w:t>
      </w:r>
      <w:proofErr w:type="spellEnd"/>
      <w:r w:rsidR="00FA6E3B" w:rsidRPr="00F03BDA">
        <w:t xml:space="preserve"> и асистента му </w:t>
      </w:r>
      <w:r w:rsidR="000A50C7" w:rsidRPr="00F03BDA">
        <w:t>Найден Петров от катедра „Животновъдство”, а по-късно и с професорите Павел Попов и Кирил Киряков.</w:t>
      </w:r>
    </w:p>
    <w:p w14:paraId="4D45FCC5" w14:textId="77777777" w:rsidR="000C1925" w:rsidRPr="00F03BDA" w:rsidRDefault="000A50C7" w:rsidP="00C46EEC">
      <w:r w:rsidRPr="00F03BDA">
        <w:t>По моя молба в края на годината бях освободен като председател на Профкомитета.</w:t>
      </w:r>
    </w:p>
    <w:p w14:paraId="10FEE929" w14:textId="77777777" w:rsidR="000C1925" w:rsidRPr="00F03BDA" w:rsidRDefault="000A50C7" w:rsidP="00C46EEC">
      <w:r w:rsidRPr="00F03BDA">
        <w:t>През годината всичко в семейството ми се развиваше много добре. Синът ми растеше и ставаше все по занимателен.</w:t>
      </w:r>
      <w:r w:rsidR="00DB67AA" w:rsidRPr="00F03BDA">
        <w:t xml:space="preserve"> Аз нямах много време да бъда при него. За баща ми беше удовол</w:t>
      </w:r>
      <w:r w:rsidR="00A17824" w:rsidRPr="00F03BDA">
        <w:t>ствие да се разхожда  с  детската</w:t>
      </w:r>
      <w:r w:rsidR="00DB67AA" w:rsidRPr="00F03BDA">
        <w:t xml:space="preserve"> количка из града и Аязмото. Милка се справяше добре с майчинството, но беше отслабнала много. Само в неделен ден излизахме заедно с детето, като рядко ходихме на кино, театър или о</w:t>
      </w:r>
      <w:r w:rsidR="00430D28" w:rsidRPr="00F03BDA">
        <w:t>пера. При отглеждането на Васко,</w:t>
      </w:r>
      <w:r w:rsidR="00DB67AA" w:rsidRPr="00F03BDA">
        <w:t xml:space="preserve"> на Милка и помагаха каките му, особено </w:t>
      </w:r>
      <w:proofErr w:type="spellStart"/>
      <w:r w:rsidR="00DB67AA" w:rsidRPr="00F03BDA">
        <w:t>Бучето</w:t>
      </w:r>
      <w:proofErr w:type="spellEnd"/>
      <w:r w:rsidR="00430D28" w:rsidRPr="00F03BDA">
        <w:t>. Майка ми често тормозеше жена ми</w:t>
      </w:r>
      <w:r w:rsidR="00DB67AA" w:rsidRPr="00F03BDA">
        <w:t xml:space="preserve"> с неуместните си съвети като отбягваше да и помага. Макар и д</w:t>
      </w:r>
      <w:r w:rsidR="00430D28" w:rsidRPr="00F03BDA">
        <w:t>а ползвахме евтини продукти от И</w:t>
      </w:r>
      <w:r w:rsidR="00DB67AA" w:rsidRPr="00F03BDA">
        <w:t>нститута</w:t>
      </w:r>
      <w:r w:rsidR="00430D28" w:rsidRPr="00F03BDA">
        <w:t>,</w:t>
      </w:r>
      <w:r w:rsidR="00DB67AA" w:rsidRPr="00F03BDA">
        <w:t xml:space="preserve"> заплатата ми едвам стигаше. Дядо Марин прибра сина си да учи в гр. Брезово и се опитваше да ни помага, осигурявайки ни дърва за отопление от село Розовец.</w:t>
      </w:r>
    </w:p>
    <w:p w14:paraId="1E438A56" w14:textId="77777777" w:rsidR="000C1925" w:rsidRPr="00F03BDA" w:rsidRDefault="00DB67AA" w:rsidP="00C46EEC">
      <w:r w:rsidRPr="00F03BDA">
        <w:lastRenderedPageBreak/>
        <w:t>В началото на 1956 г. в СССР се проведе 20-тият конгрес на КПСС</w:t>
      </w:r>
      <w:r w:rsidR="00D70135" w:rsidRPr="00F03BDA">
        <w:t>. На него беше развенчан култът към личността на Сталин. С това разбиранията ни с баща ми се удовлетворяваха по този проблем. Изложеното на конгреса съ</w:t>
      </w:r>
      <w:r w:rsidR="00430D28" w:rsidRPr="00F03BDA">
        <w:t>ответстваше доста с това з</w:t>
      </w:r>
      <w:r w:rsidR="00D70135" w:rsidRPr="00F03BDA">
        <w:t>а Хитлер в Германия. То отразяваше и народната мъдрост: „Ако искаш да разбереш какво представлява един човек – дай му власт”.</w:t>
      </w:r>
    </w:p>
    <w:p w14:paraId="201EC0D0" w14:textId="77777777" w:rsidR="000C1925" w:rsidRPr="00F03BDA" w:rsidRDefault="00D70135" w:rsidP="00C46EEC">
      <w:r w:rsidRPr="00F03BDA">
        <w:t>През април 1956 г. у нас се проведе пленум на ЦК на БКП, на който беше критикуван култа към личността на Вълко Червенков и нарушенията в законността , допускани главно от органите на МВР. Изнесе се информация, че и процесът срещу Трайчо Костов е бил изкуствено инсцениран. Неочаквано за всички</w:t>
      </w:r>
      <w:r w:rsidR="00430D28" w:rsidRPr="00F03BDA">
        <w:t>,</w:t>
      </w:r>
      <w:r w:rsidRPr="00F03BDA">
        <w:t xml:space="preserve"> за първи секретар на ЦК на БКП бе избран не много известният Тодор Живк</w:t>
      </w:r>
      <w:r w:rsidR="00430D28" w:rsidRPr="00F03BDA">
        <w:t>ов. Имаше негов доклад</w:t>
      </w:r>
      <w:r w:rsidRPr="00F03BDA">
        <w:t>, в който той 36 пъти цитира и възхвалява Вълко Червенков. Това ни навеждаше на мисълта, че този човек нямаше да може да осъществи сериозни промени в Партията и Държавата.</w:t>
      </w:r>
    </w:p>
    <w:p w14:paraId="56D7AE8C" w14:textId="77777777" w:rsidR="000C1925" w:rsidRPr="00F03BDA" w:rsidRDefault="001136C3" w:rsidP="00C46EEC">
      <w:r w:rsidRPr="00F03BDA">
        <w:t>След проведен конкурс на 14.05.1956 г. на мястото на Табаков беше назначен на научен сътрудник зоотехникът Цонко Цонков.</w:t>
      </w:r>
      <w:r w:rsidR="005E11D6" w:rsidRPr="00F03BDA">
        <w:t xml:space="preserve"> Той беше роден през 1927 г. в село Чомаковци, Врачанско и произхождаше от учителско семейство.  Между нас се създадоха близки и откровени отношения. И двамата имахме трудности в кариерите си, но изразихме надежда, че като си помагаме можем да ги преодолеем. През следващите години се наложихме като добре взаимодействащи си автори в птицевъдството и </w:t>
      </w:r>
      <w:proofErr w:type="spellStart"/>
      <w:r w:rsidR="005E11D6" w:rsidRPr="00F03BDA">
        <w:t>бяме</w:t>
      </w:r>
      <w:proofErr w:type="spellEnd"/>
      <w:r w:rsidR="005E11D6" w:rsidRPr="00F03BDA">
        <w:t xml:space="preserve"> постоянно търсени от ръководните органи в страната.</w:t>
      </w:r>
    </w:p>
    <w:p w14:paraId="2B501989" w14:textId="77777777" w:rsidR="000C1925" w:rsidRPr="00F03BDA" w:rsidRDefault="009323A5" w:rsidP="00C46EEC">
      <w:r w:rsidRPr="00F03BDA">
        <w:t xml:space="preserve">На 12 юли </w:t>
      </w:r>
      <w:r w:rsidR="005E11D6" w:rsidRPr="00F03BDA">
        <w:t xml:space="preserve"> (Петровден) чествахме тържествено </w:t>
      </w:r>
      <w:r w:rsidRPr="00F03BDA">
        <w:t>„</w:t>
      </w:r>
      <w:r w:rsidR="005E11D6" w:rsidRPr="00F03BDA">
        <w:t>Денят на Птицевъда</w:t>
      </w:r>
      <w:r w:rsidRPr="00F03BDA">
        <w:t>”</w:t>
      </w:r>
      <w:r w:rsidR="005E11D6" w:rsidRPr="00F03BDA">
        <w:t xml:space="preserve"> за първи път без Ив. Табаков. Цонков възприе празника като много добра идея. Въпреки че беше поканен, Койчо Иванов не присъства.</w:t>
      </w:r>
    </w:p>
    <w:p w14:paraId="3AF06D18" w14:textId="77777777" w:rsidR="000C1925" w:rsidRPr="00F03BDA" w:rsidRDefault="009323A5" w:rsidP="00C46EEC">
      <w:r w:rsidRPr="00F03BDA">
        <w:t>От 20 юли</w:t>
      </w:r>
      <w:r w:rsidR="005E11D6" w:rsidRPr="00F03BDA">
        <w:t xml:space="preserve"> бях в до</w:t>
      </w:r>
      <w:r w:rsidRPr="00F03BDA">
        <w:t>машен отпуск, като Цонков ме зам</w:t>
      </w:r>
      <w:r w:rsidR="005E11D6" w:rsidRPr="00F03BDA">
        <w:t xml:space="preserve">естваше. Заедно с Милка и Васко отидохме в село Розовец. Пътуването ни беше усложнено от лошото дъждовно време, още при потеглянето ни от Стара Загора. Стигнахме Пловдив, където също валеше и едвам се добрахме до дома на д-р Кичев. </w:t>
      </w:r>
      <w:r w:rsidR="0000063F" w:rsidRPr="00F03BDA">
        <w:t>Той живееше до ж</w:t>
      </w:r>
      <w:r w:rsidRPr="00F03BDA">
        <w:t>.</w:t>
      </w:r>
      <w:r w:rsidR="0000063F" w:rsidRPr="00F03BDA">
        <w:t>п</w:t>
      </w:r>
      <w:r w:rsidRPr="00F03BDA">
        <w:t>.</w:t>
      </w:r>
      <w:r w:rsidR="0000063F" w:rsidRPr="00F03BDA">
        <w:t xml:space="preserve"> гарата и предварително се </w:t>
      </w:r>
      <w:proofErr w:type="spellStart"/>
      <w:r w:rsidR="0000063F" w:rsidRPr="00F03BDA">
        <w:t>бяме</w:t>
      </w:r>
      <w:proofErr w:type="spellEnd"/>
      <w:r w:rsidR="0000063F" w:rsidRPr="00F03BDA">
        <w:t xml:space="preserve"> уговорили. Автобусът за село не потегли от Пловдив заради наводнение между селата Стряма и Калековец. Нощувахме в д-р Кичев. На следващият ден продължаваше да вали обилно, железопътната линия между Пловдив и Чирпан беше прекъсната и не можахме да се върнем в Стара Загора. Понеже семейството на д-р Кичев заминаваше за София, нощувахме в роднини на Милка. И на третият ден нямаше автобуси за Розовец и нощувахме в </w:t>
      </w:r>
      <w:proofErr w:type="spellStart"/>
      <w:r w:rsidR="0000063F" w:rsidRPr="00F03BDA">
        <w:t>съучиничката</w:t>
      </w:r>
      <w:proofErr w:type="spellEnd"/>
      <w:r w:rsidR="0000063F" w:rsidRPr="00F03BDA">
        <w:t xml:space="preserve"> на Милка от Айтос – Дора Танева. След като и на четвъртият ден нямаше автобус за село</w:t>
      </w:r>
      <w:r w:rsidRPr="00F03BDA">
        <w:t>, се върнахме с влакът</w:t>
      </w:r>
      <w:r w:rsidR="0000063F" w:rsidRPr="00F03BDA">
        <w:t xml:space="preserve"> в Стара Загора. По пътят решихме да спрем в село Оризово. От там с каруца през селата Г</w:t>
      </w:r>
      <w:r w:rsidRPr="00F03BDA">
        <w:t>ранит и Чоба, стигнахме</w:t>
      </w:r>
      <w:r w:rsidR="0000063F" w:rsidRPr="00F03BDA">
        <w:t xml:space="preserve"> до Брезово, където отседнахме в </w:t>
      </w:r>
      <w:proofErr w:type="spellStart"/>
      <w:r w:rsidR="0000063F" w:rsidRPr="00F03BDA">
        <w:t>съучиничката</w:t>
      </w:r>
      <w:proofErr w:type="spellEnd"/>
      <w:r w:rsidR="0000063F" w:rsidRPr="00F03BDA">
        <w:t xml:space="preserve"> на </w:t>
      </w:r>
      <w:proofErr w:type="spellStart"/>
      <w:r w:rsidR="0000063F" w:rsidRPr="00F03BDA">
        <w:t>милка</w:t>
      </w:r>
      <w:proofErr w:type="spellEnd"/>
      <w:r w:rsidR="0000063F" w:rsidRPr="00F03BDA">
        <w:t xml:space="preserve"> Гана </w:t>
      </w:r>
      <w:proofErr w:type="spellStart"/>
      <w:r w:rsidR="0000063F" w:rsidRPr="00F03BDA">
        <w:t>Кухчиева</w:t>
      </w:r>
      <w:proofErr w:type="spellEnd"/>
      <w:r w:rsidR="00E721D8" w:rsidRPr="00F03BDA">
        <w:t xml:space="preserve">. На следващият ден с камион и след пет дни ходене по </w:t>
      </w:r>
      <w:proofErr w:type="spellStart"/>
      <w:r w:rsidR="00E721D8" w:rsidRPr="00F03BDA">
        <w:t>мъките</w:t>
      </w:r>
      <w:r w:rsidRPr="00F03BDA">
        <w:t>,</w:t>
      </w:r>
      <w:r w:rsidR="00E721D8" w:rsidRPr="00F03BDA">
        <w:t>успяме</w:t>
      </w:r>
      <w:proofErr w:type="spellEnd"/>
      <w:r w:rsidR="00E721D8" w:rsidRPr="00F03BDA">
        <w:t xml:space="preserve"> да стигнем до родното село на жена ми – Розовец.  Останалите дни в село прекарахме много добре. Васко пр</w:t>
      </w:r>
      <w:r w:rsidRPr="00F03BDA">
        <w:t>оходи и ставаше вс</w:t>
      </w:r>
      <w:r w:rsidR="00E721D8" w:rsidRPr="00F03BDA">
        <w:t>е по-забавен. Дядо Марин работеше в ТКЗС-то и имаше зачислени площи с тютюн и семеен акорд. Милка помагаше при брането, низането и сушенето, а аз се занимавах повече с Васко.</w:t>
      </w:r>
    </w:p>
    <w:p w14:paraId="349600C5" w14:textId="77777777" w:rsidR="000C1925" w:rsidRPr="00F03BDA" w:rsidRDefault="00E721D8" w:rsidP="00C46EEC">
      <w:r w:rsidRPr="00F03BDA">
        <w:lastRenderedPageBreak/>
        <w:t xml:space="preserve">Всяка вечер се събирахме със семейството на Йоно </w:t>
      </w:r>
      <w:proofErr w:type="spellStart"/>
      <w:r w:rsidRPr="00F03BDA">
        <w:t>Чепилски</w:t>
      </w:r>
      <w:proofErr w:type="spellEnd"/>
      <w:r w:rsidRPr="00F03BDA">
        <w:t xml:space="preserve"> и Гео</w:t>
      </w:r>
      <w:r w:rsidR="009323A5" w:rsidRPr="00F03BDA">
        <w:t xml:space="preserve">рги </w:t>
      </w:r>
      <w:proofErr w:type="spellStart"/>
      <w:r w:rsidR="009323A5" w:rsidRPr="00F03BDA">
        <w:t>Камаранев</w:t>
      </w:r>
      <w:proofErr w:type="spellEnd"/>
      <w:r w:rsidR="009323A5" w:rsidRPr="00F03BDA">
        <w:t>. И двете</w:t>
      </w:r>
      <w:r w:rsidRPr="00F03BDA">
        <w:t xml:space="preserve"> има</w:t>
      </w:r>
      <w:r w:rsidR="009323A5" w:rsidRPr="00F03BDA">
        <w:t>ха</w:t>
      </w:r>
      <w:r w:rsidRPr="00F03BDA">
        <w:t xml:space="preserve"> деца</w:t>
      </w:r>
      <w:r w:rsidR="009323A5" w:rsidRPr="00F03BDA">
        <w:t>, връстници на Васко. На 10 август се завърнахме в С</w:t>
      </w:r>
      <w:r w:rsidRPr="00F03BDA">
        <w:t>тар</w:t>
      </w:r>
      <w:r w:rsidR="009323A5" w:rsidRPr="00F03BDA">
        <w:t>а</w:t>
      </w:r>
      <w:r w:rsidRPr="00F03BDA">
        <w:t xml:space="preserve"> Загора.</w:t>
      </w:r>
    </w:p>
    <w:p w14:paraId="79A8513E" w14:textId="6166745A" w:rsidR="000C1925" w:rsidRPr="00F03BDA" w:rsidRDefault="009323A5" w:rsidP="00C46EEC">
      <w:r w:rsidRPr="00F03BDA">
        <w:t>На 21 август</w:t>
      </w:r>
      <w:r w:rsidR="00E721D8" w:rsidRPr="00F03BDA">
        <w:t xml:space="preserve"> Васко навърши една годинка. Самостоятелно се движеше из двора, доста говореше и се заиграваше със съседските по-големи деца. Дядо му Васил често излизаше с него на разходка до Аязмото и из града. Аз го водих на детски филми, прожектирани в кино „Септември”. Ходихме и на футболни мачове на игрището под гарата. </w:t>
      </w:r>
    </w:p>
    <w:p w14:paraId="4941A2E5" w14:textId="77777777" w:rsidR="000C1925" w:rsidRPr="00F03BDA" w:rsidRDefault="009323A5" w:rsidP="00C46EEC">
      <w:r w:rsidRPr="00F03BDA">
        <w:t>На 25 август</w:t>
      </w:r>
      <w:r w:rsidR="00E721D8" w:rsidRPr="00F03BDA">
        <w:t xml:space="preserve"> се завърнах на работа и за пъ</w:t>
      </w:r>
      <w:r w:rsidRPr="00F03BDA">
        <w:t>р</w:t>
      </w:r>
      <w:r w:rsidR="00E721D8" w:rsidRPr="00F03BDA">
        <w:t>ви път започнах отбора на ярките</w:t>
      </w:r>
      <w:r w:rsidRPr="00F03BDA">
        <w:t>,</w:t>
      </w:r>
      <w:r w:rsidR="00E721D8" w:rsidRPr="00F03BDA">
        <w:t xml:space="preserve"> без надзора на Табаков.</w:t>
      </w:r>
      <w:r w:rsidR="002213E6" w:rsidRPr="00F03BDA">
        <w:t xml:space="preserve"> Продължавах да оказвам помощ в птицефермите на селата: Сърнево, Ст</w:t>
      </w:r>
      <w:r w:rsidRPr="00F03BDA">
        <w:t>амово, Раднево, Оризово, Стоил в</w:t>
      </w:r>
      <w:r w:rsidR="002213E6" w:rsidRPr="00F03BDA">
        <w:t xml:space="preserve">ойвода и Конево. Всичките им кокошки бяха от кръстоските </w:t>
      </w:r>
      <w:r w:rsidRPr="00F03BDA">
        <w:t>на „</w:t>
      </w:r>
      <w:proofErr w:type="spellStart"/>
      <w:r w:rsidR="002213E6" w:rsidRPr="00F03BDA">
        <w:t>Родайлънд</w:t>
      </w:r>
      <w:proofErr w:type="spellEnd"/>
      <w:r w:rsidRPr="00F03BDA">
        <w:t>”</w:t>
      </w:r>
      <w:r w:rsidR="002213E6" w:rsidRPr="00F03BDA">
        <w:t xml:space="preserve"> с местни. Кръстоската кръстихме с Цонков</w:t>
      </w:r>
      <w:r w:rsidRPr="00F03BDA">
        <w:t xml:space="preserve"> -</w:t>
      </w:r>
      <w:r w:rsidR="002213E6" w:rsidRPr="00F03BDA">
        <w:t xml:space="preserve"> С</w:t>
      </w:r>
      <w:r w:rsidRPr="00F03BDA">
        <w:t>тарозагорска червена.</w:t>
      </w:r>
    </w:p>
    <w:p w14:paraId="76131044" w14:textId="77777777" w:rsidR="000C1925" w:rsidRPr="00F03BDA" w:rsidRDefault="002213E6" w:rsidP="00C46EEC">
      <w:r w:rsidRPr="00F03BDA">
        <w:t>Заедно със Стоян Канев уредихме пътуващите автобуси до селата Могила и Малко Кадиево</w:t>
      </w:r>
      <w:r w:rsidR="009323A5" w:rsidRPr="00F03BDA">
        <w:t>,</w:t>
      </w:r>
      <w:r w:rsidRPr="00F03BDA">
        <w:t xml:space="preserve"> сутрин в 07:30 ч. и вечер в 18:00 ч. да спират на разклона на Института. По този начин всички работници можеха да ги ползват.</w:t>
      </w:r>
    </w:p>
    <w:p w14:paraId="5464022E" w14:textId="77777777" w:rsidR="000C1925" w:rsidRPr="00F03BDA" w:rsidRDefault="009323A5" w:rsidP="00C46EEC">
      <w:r w:rsidRPr="00F03BDA">
        <w:t>За мен и Милка</w:t>
      </w:r>
      <w:r w:rsidR="002213E6" w:rsidRPr="00F03BDA">
        <w:t xml:space="preserve"> 1956 г. беше доста напрегната. Вкъщи съпругата ми добре се сработваше с баща ми, но не и с постоянно мърморещат</w:t>
      </w:r>
      <w:r w:rsidRPr="00F03BDA">
        <w:t>а ми майка. Обмисляхме, когато В</w:t>
      </w:r>
      <w:r w:rsidR="002213E6" w:rsidRPr="00F03BDA">
        <w:t>аско навърши 2 години да го запишем на Детска градина, а Милка да започне работа.</w:t>
      </w:r>
    </w:p>
    <w:p w14:paraId="1BB473C2" w14:textId="77777777" w:rsidR="000C1925" w:rsidRPr="00F03BDA" w:rsidRDefault="002213E6" w:rsidP="00C46EEC">
      <w:r w:rsidRPr="00F03BDA">
        <w:t>На Новогодишната нощ до 22:00 ч. бяхме вкъщи. Въртяхме баницата с късметите и вечеряхме с традиционните сарми с лозов лист, като имаше още и плодове и орехи.</w:t>
      </w:r>
      <w:r w:rsidR="001324DD" w:rsidRPr="00F03BDA">
        <w:t xml:space="preserve"> След това с покани, осигурени от б</w:t>
      </w:r>
      <w:r w:rsidR="009323A5" w:rsidRPr="00F03BDA">
        <w:t>аща ми отидохме на бала на Окол</w:t>
      </w:r>
      <w:r w:rsidR="001324DD" w:rsidRPr="00F03BDA">
        <w:t>ийския</w:t>
      </w:r>
      <w:r w:rsidR="009323A5" w:rsidRPr="00F03BDA">
        <w:t>т</w:t>
      </w:r>
      <w:r w:rsidR="001324DD" w:rsidRPr="00F03BDA">
        <w:t xml:space="preserve"> народен съвет. Там посрещнахме новата 1957 г. като се забавлявахме с мои познати, колеги – агрономи.</w:t>
      </w:r>
    </w:p>
    <w:p w14:paraId="74C9932B" w14:textId="77777777" w:rsidR="000C1925" w:rsidRPr="00F03BDA" w:rsidRDefault="006A1967" w:rsidP="00C46EEC">
      <w:r w:rsidRPr="00F03BDA">
        <w:t>В края на месеца бяхме на годишен научен съвет в ЦНИИЖ-Костинброд, където получих добра оценка за работата си.</w:t>
      </w:r>
    </w:p>
    <w:p w14:paraId="741FD393" w14:textId="77777777" w:rsidR="000C1925" w:rsidRPr="00F03BDA" w:rsidRDefault="006A1967" w:rsidP="00C46EEC">
      <w:r w:rsidRPr="00F03BDA">
        <w:t xml:space="preserve">През тази година се смени ръководството на Института, но </w:t>
      </w:r>
      <w:r w:rsidR="00BD042B" w:rsidRPr="00F03BDA">
        <w:t xml:space="preserve">въпреки това моята работа продължаваше да се развива успешно. Цонков беше ангажиран с </w:t>
      </w:r>
      <w:proofErr w:type="spellStart"/>
      <w:r w:rsidR="00BD042B" w:rsidRPr="00F03BDA">
        <w:t>десертацията</w:t>
      </w:r>
      <w:proofErr w:type="spellEnd"/>
      <w:r w:rsidR="00BD042B" w:rsidRPr="00F03BDA">
        <w:t xml:space="preserve"> си и не можеше да ми помага много. През тази година завърши първият етап от създаването на средно-тежка порода кокошки за яйца и месо. Започнахме втори етап с вътр</w:t>
      </w:r>
      <w:r w:rsidR="009323A5" w:rsidRPr="00F03BDA">
        <w:t>е</w:t>
      </w:r>
      <w:r w:rsidR="00BD042B" w:rsidRPr="00F03BDA">
        <w:t>шно развъждане на кръстоските второ и тр</w:t>
      </w:r>
      <w:r w:rsidR="009323A5" w:rsidRPr="00F03BDA">
        <w:t>е</w:t>
      </w:r>
      <w:r w:rsidR="00BD042B" w:rsidRPr="00F03BDA">
        <w:t xml:space="preserve">то поколение. Носливостта на кокошките средно през годината беше – 190 яйца. В предстоящият трети етап на природообразуването, следваше да се положат основите на линии и фамилии и ежегодна преценка на потомството на използваните петли. Използвахме много наша и чужда литература. Проф. Ст. Куманов ни даде ценни съвети и изрази задоволството си от нашата работа. За да разширим работата с </w:t>
      </w:r>
      <w:proofErr w:type="spellStart"/>
      <w:r w:rsidR="00BD042B" w:rsidRPr="00F03BDA">
        <w:t>породната</w:t>
      </w:r>
      <w:proofErr w:type="spellEnd"/>
      <w:r w:rsidR="00BD042B" w:rsidRPr="00F03BDA">
        <w:t xml:space="preserve"> група, ликвидирахме напълно стадото кокошки </w:t>
      </w:r>
      <w:r w:rsidR="009323A5" w:rsidRPr="00F03BDA">
        <w:t>„</w:t>
      </w:r>
      <w:proofErr w:type="spellStart"/>
      <w:r w:rsidR="00BD042B" w:rsidRPr="00F03BDA">
        <w:t>Легхорн</w:t>
      </w:r>
      <w:proofErr w:type="spellEnd"/>
      <w:r w:rsidR="009323A5" w:rsidRPr="00F03BDA">
        <w:t>”</w:t>
      </w:r>
      <w:r w:rsidR="00BD042B" w:rsidRPr="00F03BDA">
        <w:t xml:space="preserve"> и ограничихме силно това от местни такива. Оставихме само стадото </w:t>
      </w:r>
      <w:r w:rsidR="009323A5" w:rsidRPr="00F03BDA">
        <w:t>„</w:t>
      </w:r>
      <w:proofErr w:type="spellStart"/>
      <w:r w:rsidR="00BD042B" w:rsidRPr="00F03BDA">
        <w:t>Родайлънд</w:t>
      </w:r>
      <w:proofErr w:type="spellEnd"/>
      <w:r w:rsidR="009323A5" w:rsidRPr="00F03BDA">
        <w:t xml:space="preserve">”, с което провеждах опитите си </w:t>
      </w:r>
      <w:r w:rsidR="00BD042B" w:rsidRPr="00F03BDA">
        <w:t>по моята дисертация.</w:t>
      </w:r>
    </w:p>
    <w:p w14:paraId="0404B175" w14:textId="77777777" w:rsidR="000C1925" w:rsidRPr="00F03BDA" w:rsidRDefault="00BD042B" w:rsidP="00C46EEC">
      <w:r w:rsidRPr="00F03BDA">
        <w:t xml:space="preserve">От есента на 1957 г. заложихме на 6 линии от новата </w:t>
      </w:r>
      <w:proofErr w:type="spellStart"/>
      <w:r w:rsidRPr="00F03BDA">
        <w:t>породна</w:t>
      </w:r>
      <w:proofErr w:type="spellEnd"/>
      <w:r w:rsidRPr="00F03BDA">
        <w:t xml:space="preserve"> група. При първите три</w:t>
      </w:r>
      <w:r w:rsidR="00BF5651" w:rsidRPr="00F03BDA">
        <w:t>,</w:t>
      </w:r>
      <w:r w:rsidRPr="00F03BDA">
        <w:t xml:space="preserve"> основен показател беше </w:t>
      </w:r>
      <w:proofErr w:type="spellStart"/>
      <w:r w:rsidRPr="00F03BDA">
        <w:t>породната</w:t>
      </w:r>
      <w:proofErr w:type="spellEnd"/>
      <w:r w:rsidRPr="00F03BDA">
        <w:t xml:space="preserve"> носливост</w:t>
      </w:r>
      <w:r w:rsidR="00BF5651" w:rsidRPr="00F03BDA">
        <w:t>, а при останалите</w:t>
      </w:r>
      <w:r w:rsidR="001C512E" w:rsidRPr="00F03BDA">
        <w:t xml:space="preserve"> високото тегло на яйцата. С Цонков </w:t>
      </w:r>
      <w:proofErr w:type="spellStart"/>
      <w:r w:rsidR="001C512E" w:rsidRPr="00F03BDA">
        <w:t>разшерихме</w:t>
      </w:r>
      <w:proofErr w:type="spellEnd"/>
      <w:r w:rsidR="001C512E" w:rsidRPr="00F03BDA">
        <w:t xml:space="preserve"> дейността си в общественото птицевъдство, където внедрявахме кокошки от </w:t>
      </w:r>
      <w:r w:rsidR="001C512E" w:rsidRPr="00F03BDA">
        <w:lastRenderedPageBreak/>
        <w:t xml:space="preserve">новата </w:t>
      </w:r>
      <w:proofErr w:type="spellStart"/>
      <w:r w:rsidR="001C512E" w:rsidRPr="00F03BDA">
        <w:t>породна</w:t>
      </w:r>
      <w:proofErr w:type="spellEnd"/>
      <w:r w:rsidR="001C512E" w:rsidRPr="00F03BDA">
        <w:t xml:space="preserve"> група. Аз обикалях фермите в Пловдивски регион, а Цонков в Старозагорски. Заедно с д-р </w:t>
      </w:r>
      <w:proofErr w:type="spellStart"/>
      <w:r w:rsidR="001C512E" w:rsidRPr="00F03BDA">
        <w:t>Н.Несторов</w:t>
      </w:r>
      <w:proofErr w:type="spellEnd"/>
      <w:r w:rsidR="001C512E" w:rsidRPr="00F03BDA">
        <w:t xml:space="preserve"> и </w:t>
      </w:r>
      <w:proofErr w:type="spellStart"/>
      <w:r w:rsidR="001C512E" w:rsidRPr="00F03BDA">
        <w:t>Т.Мутафчийски</w:t>
      </w:r>
      <w:proofErr w:type="spellEnd"/>
      <w:r w:rsidR="001C512E" w:rsidRPr="00F03BDA">
        <w:t xml:space="preserve"> разработихме проект за изграждане на по-голяма птицеферма в село Голямо Конаре, като първа и примерна в страната.</w:t>
      </w:r>
      <w:r w:rsidR="00662920" w:rsidRPr="00F03BDA">
        <w:t xml:space="preserve"> За реализация на проекта</w:t>
      </w:r>
      <w:r w:rsidR="00BF5651" w:rsidRPr="00F03BDA">
        <w:t>,</w:t>
      </w:r>
      <w:r w:rsidR="00662920" w:rsidRPr="00F03BDA">
        <w:t xml:space="preserve"> потърсихме помощта на министъра на Земеделието – Иван Пръмов. Още през пролетта на 1957 г. бяхме осигурили за отглеждане в село Голямо Конаре достатъчно пилета от нашата </w:t>
      </w:r>
      <w:proofErr w:type="spellStart"/>
      <w:r w:rsidR="00662920" w:rsidRPr="00F03BDA">
        <w:t>породна</w:t>
      </w:r>
      <w:proofErr w:type="spellEnd"/>
      <w:r w:rsidR="00662920" w:rsidRPr="00F03BDA">
        <w:t xml:space="preserve"> група. С тях идваха и необходимите 5000 носачки. Строителството на фермата започна през есента в </w:t>
      </w:r>
      <w:proofErr w:type="spellStart"/>
      <w:r w:rsidR="00662920" w:rsidRPr="00F03BDA">
        <w:t>месността</w:t>
      </w:r>
      <w:proofErr w:type="spellEnd"/>
      <w:r w:rsidR="00662920" w:rsidRPr="00F03BDA">
        <w:t xml:space="preserve"> „Потока”.</w:t>
      </w:r>
    </w:p>
    <w:p w14:paraId="43187D24" w14:textId="77777777" w:rsidR="000C1925" w:rsidRPr="00F03BDA" w:rsidRDefault="00662920" w:rsidP="00C46EEC">
      <w:r w:rsidRPr="00F03BDA">
        <w:t>На 24.05. присъствах на трета среща на съучениците ми, завършили Мъжката гимназия в Стара Загора през 1942 г. Присъстваха около 85 % от випуска.</w:t>
      </w:r>
    </w:p>
    <w:p w14:paraId="1D85AB4B" w14:textId="77777777" w:rsidR="000C1925" w:rsidRPr="00F03BDA" w:rsidRDefault="00662920" w:rsidP="00C46EEC">
      <w:r w:rsidRPr="00F03BDA">
        <w:t>През юли и август ползвах едновременно домашният и аспирантският си отпуск. Трябваше да се подготвя за изпитите си и затова ходех на курсове по руски и френски език, организирани в Института, а след това взимах уроци по френски и при учителя Митю Ковачев. През юни, в Пловдив , заедно с Кацаров и Кръстанов взехме успешно изпитите по руски и френски език. За останалите изпити се готвех в Розовец, където  мен бяха и Милка и Васко. На изпитът „</w:t>
      </w:r>
      <w:proofErr w:type="spellStart"/>
      <w:r w:rsidRPr="00F03BDA">
        <w:t>Диамат</w:t>
      </w:r>
      <w:proofErr w:type="spellEnd"/>
      <w:r w:rsidRPr="00F03BDA">
        <w:t>” се представих най-добре от всички явили се аспиранти. През август взех и изпита по „</w:t>
      </w:r>
      <w:r w:rsidR="00790903" w:rsidRPr="00F03BDA">
        <w:t xml:space="preserve">Физиология на домашните животни </w:t>
      </w:r>
      <w:proofErr w:type="spellStart"/>
      <w:r w:rsidR="00790903" w:rsidRPr="00F03BDA">
        <w:t>иветеринарна</w:t>
      </w:r>
      <w:proofErr w:type="spellEnd"/>
      <w:r w:rsidR="00790903" w:rsidRPr="00F03BDA">
        <w:t xml:space="preserve"> </w:t>
      </w:r>
      <w:proofErr w:type="spellStart"/>
      <w:r w:rsidR="00790903" w:rsidRPr="00F03BDA">
        <w:t>медецина</w:t>
      </w:r>
      <w:proofErr w:type="spellEnd"/>
      <w:r w:rsidR="00C974C6" w:rsidRPr="00F03BDA">
        <w:t>”</w:t>
      </w:r>
      <w:r w:rsidR="00790903" w:rsidRPr="00F03BDA">
        <w:t>.</w:t>
      </w:r>
    </w:p>
    <w:p w14:paraId="2C090E3A" w14:textId="77777777" w:rsidR="000C1925" w:rsidRPr="00F03BDA" w:rsidRDefault="00C974C6" w:rsidP="00C46EEC">
      <w:r w:rsidRPr="00F03BDA">
        <w:t>На 21 август</w:t>
      </w:r>
      <w:r w:rsidR="00790903" w:rsidRPr="00F03BDA">
        <w:t xml:space="preserve"> Васко навърши 2 годинки. В краят на същия</w:t>
      </w:r>
      <w:r w:rsidRPr="00F03BDA">
        <w:t>т месец се върнахме в Стара Загора и от 01 се</w:t>
      </w:r>
      <w:r w:rsidR="00B40FB9" w:rsidRPr="00F03BDA">
        <w:t>птември</w:t>
      </w:r>
      <w:r w:rsidR="00790903" w:rsidRPr="00F03BDA">
        <w:t xml:space="preserve"> бях на работа. На 5 септември, в Пловдив взех успешно и изпита по „Птицевъдство”. Така приключих аспирантските си изпити.</w:t>
      </w:r>
    </w:p>
    <w:p w14:paraId="72738076" w14:textId="77777777" w:rsidR="000C1925" w:rsidRPr="00F03BDA" w:rsidRDefault="00B40FB9" w:rsidP="00C46EEC">
      <w:r w:rsidRPr="00F03BDA">
        <w:t>Докато съм бил в отпуск</w:t>
      </w:r>
      <w:r w:rsidR="00790903" w:rsidRPr="00F03BDA">
        <w:t xml:space="preserve">, Цонков се беше оженил за приятелката си д-р Дора </w:t>
      </w:r>
      <w:proofErr w:type="spellStart"/>
      <w:r w:rsidR="00790903" w:rsidRPr="00F03BDA">
        <w:t>Бачийска</w:t>
      </w:r>
      <w:proofErr w:type="spellEnd"/>
      <w:r w:rsidR="00790903" w:rsidRPr="00F03BDA">
        <w:t>, родом от Кнежа. Младото семейство живееха в Института и скоро се сприятелиха и с Милка.</w:t>
      </w:r>
    </w:p>
    <w:p w14:paraId="54143450" w14:textId="77777777" w:rsidR="000C1925" w:rsidRPr="00F03BDA" w:rsidRDefault="00790903" w:rsidP="00C46EEC">
      <w:r w:rsidRPr="00F03BDA">
        <w:t>Цонков вече беше написал и представил дисертационният си труд и смяташе до пролетта на 1958 г. да се яви на защита. Започна все по-активно да се включва в работата ни в секцията, като повече се занимаваше с общественото птицевъдство и съвместната ни писателска дейност.</w:t>
      </w:r>
      <w:r w:rsidR="00FB665F" w:rsidRPr="00F03BDA">
        <w:t xml:space="preserve"> През тази година започнаха активно да ни търсят както от Министерството на Земеделието, та</w:t>
      </w:r>
      <w:r w:rsidR="00B40FB9" w:rsidRPr="00F03BDA">
        <w:t>ка</w:t>
      </w:r>
      <w:r w:rsidR="00FB665F" w:rsidRPr="00F03BDA">
        <w:t xml:space="preserve"> и от Окръжните народни съвети в цялата страна</w:t>
      </w:r>
      <w:r w:rsidR="00B40FB9" w:rsidRPr="00F03BDA">
        <w:t>.</w:t>
      </w:r>
    </w:p>
    <w:p w14:paraId="2627CE3C" w14:textId="77777777" w:rsidR="000C1925" w:rsidRPr="00F03BDA" w:rsidRDefault="00FB665F" w:rsidP="00C46EEC">
      <w:r w:rsidRPr="00F03BDA">
        <w:t xml:space="preserve">През октомври лаборантът в нашия Институт Тома </w:t>
      </w:r>
      <w:proofErr w:type="spellStart"/>
      <w:r w:rsidRPr="00F03BDA">
        <w:t>Рибаров</w:t>
      </w:r>
      <w:proofErr w:type="spellEnd"/>
      <w:r w:rsidRPr="00F03BDA">
        <w:t xml:space="preserve"> постъпи в казармата и на 29.10.1958 г. </w:t>
      </w:r>
      <w:r w:rsidR="00B40FB9" w:rsidRPr="00F03BDA">
        <w:t>На неговото място беше назначена Милка</w:t>
      </w:r>
      <w:r w:rsidRPr="00F03BDA">
        <w:t>.</w:t>
      </w:r>
      <w:r w:rsidR="005C365B" w:rsidRPr="00F03BDA">
        <w:t xml:space="preserve"> Уредихме Васко в детската градина там и всяка сутрин го водихме в 06:30 ч. с нас до 3-та Поликлиника и от там с автобуса до Института. След работа отново тримата се прибирахме в града. Семейното ни положение започваше да се подобрява.</w:t>
      </w:r>
    </w:p>
    <w:p w14:paraId="601FA039" w14:textId="77777777" w:rsidR="000C1925" w:rsidRPr="00F03BDA" w:rsidRDefault="005C365B" w:rsidP="00C46EEC">
      <w:r w:rsidRPr="00F03BDA">
        <w:t xml:space="preserve">Независимо от заетостта си се стараех да участвам в спортните прояви на младежите в </w:t>
      </w:r>
      <w:proofErr w:type="spellStart"/>
      <w:r w:rsidRPr="00F03BDA">
        <w:t>Института.По</w:t>
      </w:r>
      <w:proofErr w:type="spellEnd"/>
      <w:r w:rsidRPr="00F03BDA">
        <w:t xml:space="preserve"> мое предложение и със</w:t>
      </w:r>
      <w:r w:rsidR="00B40FB9" w:rsidRPr="00F03BDA">
        <w:t xml:space="preserve"> съдействието на Директорът,</w:t>
      </w:r>
      <w:r w:rsidRPr="00F03BDA">
        <w:t xml:space="preserve"> бяха назначавани активни добри волейболист</w:t>
      </w:r>
      <w:r w:rsidR="00B40FB9" w:rsidRPr="00F03BDA">
        <w:t>и, от завършващите Ветеринарният</w:t>
      </w:r>
      <w:r w:rsidRPr="00F03BDA">
        <w:t xml:space="preserve"> техникум – Стара</w:t>
      </w:r>
      <w:r w:rsidR="00B40FB9" w:rsidRPr="00F03BDA">
        <w:t xml:space="preserve"> Загора. Така успях да сформирам</w:t>
      </w:r>
      <w:r w:rsidRPr="00F03BDA">
        <w:t xml:space="preserve"> отличен волейболен отбор, в който играех и аз. </w:t>
      </w:r>
      <w:proofErr w:type="spellStart"/>
      <w:r w:rsidRPr="00F03BDA">
        <w:t>Снего</w:t>
      </w:r>
      <w:proofErr w:type="spellEnd"/>
      <w:r w:rsidRPr="00F03BDA">
        <w:t xml:space="preserve"> участвахме във всички турнири, организирани в града. Продължавах членството си в профсъюза на Селско</w:t>
      </w:r>
      <w:r w:rsidR="00B40FB9" w:rsidRPr="00F03BDA">
        <w:t>-</w:t>
      </w:r>
      <w:r w:rsidRPr="00F03BDA">
        <w:t>стопанските и горските работници.</w:t>
      </w:r>
    </w:p>
    <w:p w14:paraId="38528F09" w14:textId="77777777" w:rsidR="000C1925" w:rsidRPr="00F03BDA" w:rsidRDefault="005C365B" w:rsidP="00C46EEC">
      <w:r w:rsidRPr="00F03BDA">
        <w:lastRenderedPageBreak/>
        <w:t>Новата 1958 г. посрещнахме до 22:00 ч. вкъщи, спазвайки семейните традиции. След като приспахме Васко</w:t>
      </w:r>
      <w:r w:rsidR="00B40FB9" w:rsidRPr="00F03BDA">
        <w:t>,</w:t>
      </w:r>
      <w:r w:rsidRPr="00F03BDA">
        <w:t xml:space="preserve"> с Милка отидохме на бала на Окръжния</w:t>
      </w:r>
      <w:r w:rsidR="00B40FB9" w:rsidRPr="00F03BDA">
        <w:t>т</w:t>
      </w:r>
      <w:r w:rsidRPr="00F03BDA">
        <w:t xml:space="preserve"> народен съвет и останахме до сутринта.</w:t>
      </w:r>
    </w:p>
    <w:p w14:paraId="52462E6D" w14:textId="77777777" w:rsidR="000C1925" w:rsidRPr="00F03BDA" w:rsidRDefault="005C365B" w:rsidP="00C46EEC">
      <w:r w:rsidRPr="00F03BDA">
        <w:t>През януари отново изготвях отчетите по научната ми тематика за изминалата година.</w:t>
      </w:r>
    </w:p>
    <w:p w14:paraId="696FE37D" w14:textId="77777777" w:rsidR="005C365B" w:rsidRPr="00F03BDA" w:rsidRDefault="005C365B" w:rsidP="00C46EEC">
      <w:r w:rsidRPr="00F03BDA">
        <w:t xml:space="preserve">На годишният отчетен научен съвет в ЦНИИЖ – Костинброд лично </w:t>
      </w:r>
      <w:r w:rsidR="00B40FB9" w:rsidRPr="00F03BDA">
        <w:t xml:space="preserve">аз </w:t>
      </w:r>
      <w:r w:rsidRPr="00F03BDA">
        <w:t>получих много висока оценка. Връзките ми с общественото птицевъдство обхващаха почти цяла южна България.</w:t>
      </w:r>
      <w:r w:rsidR="00A81E74" w:rsidRPr="00F03BDA">
        <w:t xml:space="preserve"> Заед</w:t>
      </w:r>
      <w:r w:rsidR="00B40FB9" w:rsidRPr="00F03BDA">
        <w:t>но с Цонков често бяхме по съвещ</w:t>
      </w:r>
      <w:r w:rsidR="00A81E74" w:rsidRPr="00F03BDA">
        <w:t>ания, изнасяхме лекции на курсове и семинари, провеждани в по-големите птицеферми или в околийск</w:t>
      </w:r>
      <w:r w:rsidR="00B40FB9" w:rsidRPr="00F03BDA">
        <w:t>ите и окръжни центрове. С него</w:t>
      </w:r>
      <w:r w:rsidR="00A81E74" w:rsidRPr="00F03BDA">
        <w:t xml:space="preserve"> прекарвахме доста дни извън Института. През 1958 г. тази наша дейност продължи да се разширява. Ние следвахме най-новите постижения на птицевъдната </w:t>
      </w:r>
      <w:proofErr w:type="spellStart"/>
      <w:r w:rsidR="00A81E74" w:rsidRPr="00F03BDA">
        <w:t>наукаи</w:t>
      </w:r>
      <w:proofErr w:type="spellEnd"/>
      <w:r w:rsidR="00A81E74" w:rsidRPr="00F03BDA">
        <w:t xml:space="preserve"> информирахме за тях птицевъдните кадри.</w:t>
      </w:r>
    </w:p>
    <w:p w14:paraId="04770EBA" w14:textId="77777777" w:rsidR="000C1925" w:rsidRPr="00F03BDA" w:rsidRDefault="00A81E74" w:rsidP="00C46EEC">
      <w:r w:rsidRPr="00F03BDA">
        <w:t>На 24.02.1958 г. в Министерството на земеделието се проведе голямо съвещание по проблемите и развитието на птицевъдството в страната. На него зам. Министъра Любен Константинов обяви решението да се построят 50 нови птицеферми от типа, възприет през предходната година в село Голямо Конаре. Аз бях определен за водач на комисията по избора на строителство в селата: Ръжево Конаре, Стряма, Генерал Николаево и Б</w:t>
      </w:r>
      <w:r w:rsidR="00B40FB9" w:rsidRPr="00F03BDA">
        <w:t>елозем на Пловдивски окръг;</w:t>
      </w:r>
      <w:r w:rsidRPr="00F03BDA">
        <w:t xml:space="preserve"> Крумово</w:t>
      </w:r>
      <w:r w:rsidR="00B40FB9" w:rsidRPr="00F03BDA">
        <w:t xml:space="preserve">, Градище и Соколе, Карнобатско; </w:t>
      </w:r>
      <w:r w:rsidRPr="00F03BDA">
        <w:t xml:space="preserve"> Любенова махала и Пет могили, Новозагорско и Знаменосец, Старозагорско.</w:t>
      </w:r>
    </w:p>
    <w:p w14:paraId="667CA0A7" w14:textId="77777777" w:rsidR="000C1925" w:rsidRPr="00F03BDA" w:rsidRDefault="005B443A" w:rsidP="00C46EEC">
      <w:r w:rsidRPr="00F03BDA">
        <w:t>През месец май се ожени „братът” Петър Атанасов за Ленчето, лаборантка в секция „</w:t>
      </w:r>
      <w:proofErr w:type="spellStart"/>
      <w:r w:rsidRPr="00F03BDA">
        <w:t>Говевъдство</w:t>
      </w:r>
      <w:proofErr w:type="spellEnd"/>
      <w:r w:rsidRPr="00F03BDA">
        <w:t xml:space="preserve">”. Тя беше от село </w:t>
      </w:r>
      <w:proofErr w:type="spellStart"/>
      <w:r w:rsidRPr="00F03BDA">
        <w:t>КолжоГанчево.С</w:t>
      </w:r>
      <w:proofErr w:type="spellEnd"/>
      <w:r w:rsidRPr="00F03BDA">
        <w:t xml:space="preserve"> Милка бяхме кумове на сватбата. Преди това „братята” и </w:t>
      </w:r>
      <w:proofErr w:type="spellStart"/>
      <w:r w:rsidRPr="00F03BDA">
        <w:t>Гошето</w:t>
      </w:r>
      <w:proofErr w:type="spellEnd"/>
      <w:r w:rsidRPr="00F03BDA">
        <w:t xml:space="preserve"> Млекаря си бяха купили мотоциклети „</w:t>
      </w:r>
      <w:proofErr w:type="spellStart"/>
      <w:r w:rsidRPr="00F03BDA">
        <w:t>Ява”.С</w:t>
      </w:r>
      <w:proofErr w:type="spellEnd"/>
      <w:r w:rsidRPr="00F03BDA">
        <w:t xml:space="preserve"> тях отидохме на мястото на женитбата в село </w:t>
      </w:r>
      <w:proofErr w:type="spellStart"/>
      <w:r w:rsidRPr="00F03BDA">
        <w:t>Чешнигорово</w:t>
      </w:r>
      <w:proofErr w:type="spellEnd"/>
      <w:r w:rsidRPr="00F03BDA">
        <w:t>.</w:t>
      </w:r>
    </w:p>
    <w:p w14:paraId="562C1184" w14:textId="77777777" w:rsidR="005B443A" w:rsidRPr="00F03BDA" w:rsidRDefault="005B443A" w:rsidP="00C46EEC">
      <w:r w:rsidRPr="00F03BDA">
        <w:t>По-късно бях изпратен в Околийски народен съвет – Сливен, за да участвам в комисия по създаването на ТКЗС-та в планинските села: Бяла, Бяла Паланка, Жълти бряг и Боров дол ( под връх Чумерна).</w:t>
      </w:r>
      <w:r w:rsidR="00722E0B" w:rsidRPr="00F03BDA">
        <w:t>Бяха бедни села</w:t>
      </w:r>
      <w:r w:rsidR="00B40FB9" w:rsidRPr="00F03BDA">
        <w:t>,</w:t>
      </w:r>
      <w:r w:rsidR="00722E0B" w:rsidRPr="00F03BDA">
        <w:t xml:space="preserve"> предимно с турско </w:t>
      </w:r>
      <w:proofErr w:type="spellStart"/>
      <w:r w:rsidR="00722E0B" w:rsidRPr="00F03BDA">
        <w:t>население.Като</w:t>
      </w:r>
      <w:proofErr w:type="spellEnd"/>
      <w:r w:rsidR="00722E0B" w:rsidRPr="00F03BDA">
        <w:t xml:space="preserve"> стар турист ми беше приятно да поскитам в този непознат район на Стара планина. На няколко пъти ме гощаваха с току-що уловена пъстърва. Не ми беше ясно защо трябва да кооперираме тези малки и разпръснати </w:t>
      </w:r>
      <w:proofErr w:type="spellStart"/>
      <w:r w:rsidR="00722E0B" w:rsidRPr="00F03BDA">
        <w:t>нивки</w:t>
      </w:r>
      <w:proofErr w:type="spellEnd"/>
      <w:r w:rsidR="00722E0B" w:rsidRPr="00F03BDA">
        <w:t>?</w:t>
      </w:r>
    </w:p>
    <w:p w14:paraId="73A8CF8A" w14:textId="77777777" w:rsidR="00722E0B" w:rsidRPr="00F03BDA" w:rsidRDefault="00722E0B" w:rsidP="00C46EEC">
      <w:r w:rsidRPr="00F03BDA">
        <w:t xml:space="preserve">От 15.08. до 31.08. общо 36 души от институтите и опитните станции по животновъдство пътувахме до Румъния на екскурзия. Посетихме животновъдните институти в Букурещ, Плоещ, Брашов, Сибиу, Клуж, </w:t>
      </w:r>
      <w:proofErr w:type="spellStart"/>
      <w:r w:rsidRPr="00F03BDA">
        <w:t>Слобозия</w:t>
      </w:r>
      <w:proofErr w:type="spellEnd"/>
      <w:r w:rsidRPr="00F03BDA">
        <w:t xml:space="preserve">, Браила и Кюстенджа. Навсякъде ни придружаваше зам.-директорът на института по животновъдство в Букурещ. Запознах се с техните птицевъди и известният техен учен-птицевъд д-р </w:t>
      </w:r>
      <w:proofErr w:type="spellStart"/>
      <w:r w:rsidRPr="00F03BDA">
        <w:t>Раух</w:t>
      </w:r>
      <w:proofErr w:type="spellEnd"/>
      <w:r w:rsidRPr="00F03BDA">
        <w:t>.</w:t>
      </w:r>
    </w:p>
    <w:p w14:paraId="2E2ED220" w14:textId="77777777" w:rsidR="00AC6ED6" w:rsidRPr="00F03BDA" w:rsidRDefault="00AC6ED6" w:rsidP="00AC6ED6">
      <w:pPr>
        <w:keepNext/>
      </w:pPr>
      <w:r w:rsidRPr="00F03BDA">
        <w:lastRenderedPageBreak/>
        <w:drawing>
          <wp:inline distT="0" distB="0" distL="0" distR="0" wp14:anchorId="56138AB2" wp14:editId="46BCB371">
            <wp:extent cx="4251960" cy="2882682"/>
            <wp:effectExtent l="0" t="0" r="0" b="0"/>
            <wp:docPr id="17165789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83838" cy="2904294"/>
                    </a:xfrm>
                    <a:prstGeom prst="rect">
                      <a:avLst/>
                    </a:prstGeom>
                    <a:noFill/>
                    <a:ln>
                      <a:noFill/>
                    </a:ln>
                  </pic:spPr>
                </pic:pic>
              </a:graphicData>
            </a:graphic>
          </wp:inline>
        </w:drawing>
      </w:r>
    </w:p>
    <w:p w14:paraId="553FEC2B" w14:textId="77777777" w:rsidR="00AC6ED6" w:rsidRPr="00F03BDA" w:rsidRDefault="00AC6ED6" w:rsidP="00AC6ED6">
      <w:pPr>
        <w:pStyle w:val="Caption"/>
      </w:pPr>
      <w:r w:rsidRPr="00F03BDA">
        <w:t>В Букурещ и Плоещ със Стефан Ножчев, Кацаров, Андреев, Цонков</w:t>
      </w:r>
    </w:p>
    <w:p w14:paraId="1053FF99" w14:textId="77777777" w:rsidR="000C1925" w:rsidRPr="00F03BDA" w:rsidRDefault="00722E0B" w:rsidP="00C46EEC">
      <w:r w:rsidRPr="00F03BDA">
        <w:t>По 9-ти септември ходихме със семейството до Розовец. Тогава Милка ми съобщи, че е бременна. Васко беше навършил 3 години и беше редно да имаме второ дете. Това беше радостна новина за всички.</w:t>
      </w:r>
    </w:p>
    <w:p w14:paraId="0181391F" w14:textId="77777777" w:rsidR="000C1925" w:rsidRPr="00F03BDA" w:rsidRDefault="00722E0B" w:rsidP="00C46EEC">
      <w:r w:rsidRPr="00F03BDA">
        <w:t xml:space="preserve"> През декември 1958 г. излезе постановление на МС № 238 </w:t>
      </w:r>
      <w:r w:rsidR="00D703EF" w:rsidRPr="00F03BDA">
        <w:t>за по-нататъшното развитие на „Птицевъдството”, в което участвахме и ние с Ц. Цонков. За годишното отчетно събрание на ППО на БКП Ц. Цонков беше избран за секретар, а аз за член на Бюрото.</w:t>
      </w:r>
    </w:p>
    <w:p w14:paraId="55791800" w14:textId="77777777" w:rsidR="00D703EF" w:rsidRPr="00F03BDA" w:rsidRDefault="00D703EF" w:rsidP="00C46EEC">
      <w:r w:rsidRPr="00F03BDA">
        <w:t xml:space="preserve">Аз продължавах да участвам в спортните прояви на волейболният отбор на Института, подкрепян от директора Я. Кацаров, Ц. Цонков и Ст. </w:t>
      </w:r>
      <w:proofErr w:type="spellStart"/>
      <w:r w:rsidRPr="00F03BDA">
        <w:t>Канев.</w:t>
      </w:r>
      <w:r w:rsidR="00B40FB9" w:rsidRPr="00F03BDA">
        <w:t>Нашият</w:t>
      </w:r>
      <w:proofErr w:type="spellEnd"/>
      <w:r w:rsidR="00B40FB9" w:rsidRPr="00F03BDA">
        <w:t xml:space="preserve"> отбор</w:t>
      </w:r>
      <w:r w:rsidR="00F47A0B" w:rsidRPr="00F03BDA">
        <w:t xml:space="preserve"> участва в реги</w:t>
      </w:r>
      <w:r w:rsidR="00B40FB9" w:rsidRPr="00F03BDA">
        <w:t>онален турнир, проведен в село С</w:t>
      </w:r>
      <w:r w:rsidR="00F47A0B" w:rsidRPr="00F03BDA">
        <w:t>тамово, с организатор</w:t>
      </w:r>
      <w:r w:rsidR="00B40FB9" w:rsidRPr="00F03BDA">
        <w:t xml:space="preserve"> -</w:t>
      </w:r>
      <w:r w:rsidR="00F47A0B" w:rsidRPr="00F03BDA">
        <w:t xml:space="preserve"> учителя</w:t>
      </w:r>
      <w:r w:rsidR="00B40FB9" w:rsidRPr="00F03BDA">
        <w:t>т</w:t>
      </w:r>
      <w:r w:rsidR="00F47A0B" w:rsidRPr="00F03BDA">
        <w:t xml:space="preserve"> Граматиков. Нашият състав беше от: Антон Грънчаров, Жеко Касабов, Георги Стайков, Петър Атанасов, Ганчо Станчев и аз. Класирахме се на първо място и придобихме правото да участваме в градските турнири. Всеки неделен ден, с автобус от Института посещавахме мачовете на футболен клуб „Ударник”, който беше член на А-РФГ.</w:t>
      </w:r>
    </w:p>
    <w:p w14:paraId="219AAB9E" w14:textId="77777777" w:rsidR="00AC6ED6" w:rsidRPr="00F03BDA" w:rsidRDefault="00AC6ED6" w:rsidP="00AC6ED6">
      <w:pPr>
        <w:keepNext/>
      </w:pPr>
      <w:r w:rsidRPr="00F03BDA">
        <w:lastRenderedPageBreak/>
        <w:drawing>
          <wp:inline distT="0" distB="0" distL="0" distR="0" wp14:anchorId="503CDBA7" wp14:editId="7D62CD2E">
            <wp:extent cx="3291840" cy="2518348"/>
            <wp:effectExtent l="0" t="0" r="0" b="0"/>
            <wp:docPr id="1688093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93864" cy="2519896"/>
                    </a:xfrm>
                    <a:prstGeom prst="rect">
                      <a:avLst/>
                    </a:prstGeom>
                    <a:noFill/>
                    <a:ln>
                      <a:noFill/>
                    </a:ln>
                  </pic:spPr>
                </pic:pic>
              </a:graphicData>
            </a:graphic>
          </wp:inline>
        </w:drawing>
      </w:r>
    </w:p>
    <w:p w14:paraId="45B695C1" w14:textId="7ACEF3DD" w:rsidR="00AC6ED6" w:rsidRPr="00F03BDA" w:rsidRDefault="0073218F" w:rsidP="00AC6ED6">
      <w:pPr>
        <w:pStyle w:val="Caption"/>
      </w:pPr>
      <w:r w:rsidRPr="00F03BDA">
        <w:t>Волейболен отбор Н</w:t>
      </w:r>
      <w:r w:rsidR="00AC6ED6" w:rsidRPr="00F03BDA">
        <w:t>ИГО, 1963 г.</w:t>
      </w:r>
    </w:p>
    <w:p w14:paraId="089BE04A" w14:textId="77777777" w:rsidR="0099174A" w:rsidRPr="00F03BDA" w:rsidRDefault="00CB71B0" w:rsidP="00C46EEC">
      <w:r w:rsidRPr="00F03BDA">
        <w:t>През тази 1958 г. с Милка гледахме по-оптимистично на бъдещето. Поради напред</w:t>
      </w:r>
      <w:r w:rsidR="0099174A" w:rsidRPr="00F03BDA">
        <w:t xml:space="preserve">налата и </w:t>
      </w:r>
      <w:r w:rsidR="00AC6ED6" w:rsidRPr="00F03BDA">
        <w:t>бременност</w:t>
      </w:r>
      <w:r w:rsidR="0099174A" w:rsidRPr="00F03BDA">
        <w:t xml:space="preserve"> посрещнахме Н</w:t>
      </w:r>
      <w:r w:rsidRPr="00F03BDA">
        <w:t xml:space="preserve">овата 1959 г. вкъщи, спазвайки семейните традиции. </w:t>
      </w:r>
    </w:p>
    <w:p w14:paraId="5EF81BD2" w14:textId="77777777" w:rsidR="000C1925" w:rsidRPr="00F03BDA" w:rsidRDefault="00CB71B0" w:rsidP="00C46EEC">
      <w:r w:rsidRPr="00F03BDA">
        <w:t xml:space="preserve">През февруари 1959 г. с Ц. </w:t>
      </w:r>
      <w:r w:rsidR="0099174A" w:rsidRPr="00F03BDA">
        <w:t>Цонков бяхме на курс-</w:t>
      </w:r>
      <w:r w:rsidR="00AC6ED6" w:rsidRPr="00F03BDA">
        <w:t>семинар</w:t>
      </w:r>
      <w:r w:rsidR="0099174A" w:rsidRPr="00F03BDA">
        <w:t xml:space="preserve"> в С</w:t>
      </w:r>
      <w:r w:rsidRPr="00F03BDA">
        <w:t xml:space="preserve">офия по сексиране на пилета по японски метод, ръководен от чехът Едвард </w:t>
      </w:r>
      <w:proofErr w:type="spellStart"/>
      <w:r w:rsidRPr="00F03BDA">
        <w:t>Станек</w:t>
      </w:r>
      <w:proofErr w:type="spellEnd"/>
      <w:r w:rsidRPr="00F03BDA">
        <w:t xml:space="preserve">. Очакваше се положителен ефект от внедряването му в практиката. Птицефермите щяха да взимат от люпилните направо еднодневни женски пилета, които да отглеждат за носачки. Мъжките пилета от породата </w:t>
      </w:r>
      <w:r w:rsidR="0099174A" w:rsidRPr="00F03BDA">
        <w:t>„</w:t>
      </w:r>
      <w:proofErr w:type="spellStart"/>
      <w:r w:rsidRPr="00F03BDA">
        <w:t>Легхорн</w:t>
      </w:r>
      <w:proofErr w:type="spellEnd"/>
      <w:r w:rsidR="0099174A" w:rsidRPr="00F03BDA">
        <w:t>”</w:t>
      </w:r>
      <w:r w:rsidRPr="00F03BDA">
        <w:t xml:space="preserve"> направо щяха да се унищожават, а по-тежките породи щяха да се отглеждат до 3 месеца за месо.</w:t>
      </w:r>
    </w:p>
    <w:p w14:paraId="6F50362E" w14:textId="77777777" w:rsidR="000C1925" w:rsidRPr="00F03BDA" w:rsidRDefault="00CB71B0" w:rsidP="00C46EEC">
      <w:r w:rsidRPr="00F03BDA">
        <w:t xml:space="preserve">Тази година създадохме и Птицефермата на ТКЗС гр. Чирпан – най-добрата размножителна такава за „Старозагорска </w:t>
      </w:r>
      <w:proofErr w:type="spellStart"/>
      <w:r w:rsidRPr="00F03BDA">
        <w:t>чевена</w:t>
      </w:r>
      <w:proofErr w:type="spellEnd"/>
      <w:r w:rsidRPr="00F03BDA">
        <w:t xml:space="preserve"> кокошка” извън Института.</w:t>
      </w:r>
    </w:p>
    <w:p w14:paraId="733B7C51" w14:textId="77777777" w:rsidR="000C1925" w:rsidRPr="00F03BDA" w:rsidRDefault="00CB71B0" w:rsidP="00C46EEC">
      <w:r w:rsidRPr="00F03BDA">
        <w:t xml:space="preserve">С Ц. Цонков през годината бяхме над 80 дни в командировки. Най-добре моето напрежение усещаше </w:t>
      </w:r>
      <w:r w:rsidR="0099174A" w:rsidRPr="00F03BDA">
        <w:t>бременната ми съпруга. На 25 март щяхме да ходим на кино</w:t>
      </w:r>
      <w:r w:rsidRPr="00F03BDA">
        <w:t>, но се наложи да я отведа в родилния дом</w:t>
      </w:r>
      <w:r w:rsidR="0099174A" w:rsidRPr="00F03BDA">
        <w:t>. На 26 март</w:t>
      </w:r>
      <w:r w:rsidR="008822F5" w:rsidRPr="00F03BDA">
        <w:t xml:space="preserve"> се роди вторият ми син. Кръстихме го Маринчо, на дядо си Марин. Когато го вземах от</w:t>
      </w:r>
      <w:r w:rsidR="0099174A" w:rsidRPr="00F03BDA">
        <w:t xml:space="preserve"> коша да го разнасям из вкъщи, В</w:t>
      </w:r>
      <w:r w:rsidR="008822F5" w:rsidRPr="00F03BDA">
        <w:t xml:space="preserve">аско се дразнеше и аз взимах и него и танцувах с двамата в ръце. Васко вече беше батко, но не ходеше на детска градина. Баща ми се беше пенсионирал и се занимаваше с него, както и с дъщерите на брат ми – вече ученички. Поведението на големия ми син често напомняше на моето детство, след раждането на моя </w:t>
      </w:r>
      <w:proofErr w:type="spellStart"/>
      <w:r w:rsidR="008822F5" w:rsidRPr="00F03BDA">
        <w:t>брат.Майка</w:t>
      </w:r>
      <w:proofErr w:type="spellEnd"/>
      <w:r w:rsidR="008822F5" w:rsidRPr="00F03BDA">
        <w:t xml:space="preserve"> ми </w:t>
      </w:r>
      <w:r w:rsidR="0099174A" w:rsidRPr="00F03BDA">
        <w:t>почти не</w:t>
      </w:r>
      <w:r w:rsidR="008822F5" w:rsidRPr="00F03BDA">
        <w:t xml:space="preserve"> помагаше на Милка.</w:t>
      </w:r>
    </w:p>
    <w:p w14:paraId="4C1D2823" w14:textId="77777777" w:rsidR="000C1925" w:rsidRPr="00F03BDA" w:rsidRDefault="008822F5" w:rsidP="00C46EEC">
      <w:r w:rsidRPr="00F03BDA">
        <w:t>В краят на месец юни заведох Милка и децата в Розовец. До излизането ми в отпуск</w:t>
      </w:r>
      <w:r w:rsidR="0099174A" w:rsidRPr="00F03BDA">
        <w:t>,</w:t>
      </w:r>
      <w:r w:rsidRPr="00F03BDA">
        <w:t xml:space="preserve"> на няколко пъти ги посетих с велосипеда си. По време на </w:t>
      </w:r>
      <w:proofErr w:type="spellStart"/>
      <w:r w:rsidRPr="00F03BDA">
        <w:t>пресоя</w:t>
      </w:r>
      <w:r w:rsidR="0099174A" w:rsidRPr="00F03BDA">
        <w:t>т</w:t>
      </w:r>
      <w:proofErr w:type="spellEnd"/>
      <w:r w:rsidRPr="00F03BDA">
        <w:t xml:space="preserve"> си на село</w:t>
      </w:r>
      <w:r w:rsidR="0099174A" w:rsidRPr="00F03BDA">
        <w:t>,</w:t>
      </w:r>
      <w:r w:rsidRPr="00F03BDA">
        <w:t xml:space="preserve"> написах ръкописа за дисертационният си труд. След връщане на работа изпратих окончателният </w:t>
      </w:r>
      <w:proofErr w:type="spellStart"/>
      <w:r w:rsidRPr="00F03BDA">
        <w:t>вариян</w:t>
      </w:r>
      <w:r w:rsidR="0099174A" w:rsidRPr="00F03BDA">
        <w:t>твъ</w:t>
      </w:r>
      <w:r w:rsidRPr="00F03BDA">
        <w:t>в</w:t>
      </w:r>
      <w:proofErr w:type="spellEnd"/>
      <w:r w:rsidRPr="00F03BDA">
        <w:t xml:space="preserve"> ВСИ „В. Коларов” – Пловдив за обсъждане и приемане от катедрен съвет</w:t>
      </w:r>
      <w:r w:rsidR="00A77F5F" w:rsidRPr="00F03BDA">
        <w:t>.</w:t>
      </w:r>
      <w:r w:rsidR="00557DC3" w:rsidRPr="00F03BDA">
        <w:t xml:space="preserve"> След като я получих отново, въз основа на направените бележки я редактирах. После я напечатах в </w:t>
      </w:r>
      <w:r w:rsidR="0099174A" w:rsidRPr="00F03BDA">
        <w:t>5 екземпляра, подвързах и надпи</w:t>
      </w:r>
      <w:r w:rsidR="00557DC3" w:rsidRPr="00F03BDA">
        <w:t>с</w:t>
      </w:r>
      <w:r w:rsidR="0099174A" w:rsidRPr="00F03BDA">
        <w:t>а</w:t>
      </w:r>
      <w:r w:rsidR="00557DC3" w:rsidRPr="00F03BDA">
        <w:t xml:space="preserve">х. Баща ми помогна за външното </w:t>
      </w:r>
      <w:proofErr w:type="spellStart"/>
      <w:r w:rsidR="00557DC3" w:rsidRPr="00F03BDA">
        <w:t>офромление</w:t>
      </w:r>
      <w:proofErr w:type="spellEnd"/>
      <w:r w:rsidR="00557DC3" w:rsidRPr="00F03BDA">
        <w:t>. Три от екземплярите предоставих на Ректора на ВСИ „В. Коларов”. От факултетният съвет трябваше да избера дв</w:t>
      </w:r>
      <w:r w:rsidR="0099174A" w:rsidRPr="00F03BDA">
        <w:t>а</w:t>
      </w:r>
      <w:r w:rsidR="00557DC3" w:rsidRPr="00F03BDA">
        <w:t xml:space="preserve">ма рецензенти, които </w:t>
      </w:r>
      <w:r w:rsidR="00557DC3" w:rsidRPr="00F03BDA">
        <w:lastRenderedPageBreak/>
        <w:t xml:space="preserve">в </w:t>
      </w:r>
      <w:r w:rsidR="0099174A" w:rsidRPr="00F03BDA">
        <w:t>3-</w:t>
      </w:r>
      <w:r w:rsidR="00557DC3" w:rsidRPr="00F03BDA">
        <w:t>месечен срок да представят рецензиите си. След това факултативният съвет можеше да насрочи защитата.</w:t>
      </w:r>
    </w:p>
    <w:p w14:paraId="1599922C" w14:textId="77777777" w:rsidR="000C1925" w:rsidRPr="00F03BDA" w:rsidRDefault="00557DC3" w:rsidP="00C46EEC">
      <w:r w:rsidRPr="00F03BDA">
        <w:t xml:space="preserve">През годината </w:t>
      </w:r>
      <w:r w:rsidR="0099174A" w:rsidRPr="00F03BDA">
        <w:t xml:space="preserve">ми </w:t>
      </w:r>
      <w:r w:rsidRPr="00F03BDA">
        <w:t xml:space="preserve">бяха отпечатани два научни труда. Заедно с Цонков продължихме и обществената си </w:t>
      </w:r>
      <w:proofErr w:type="spellStart"/>
      <w:r w:rsidRPr="00F03BDA">
        <w:t>дейнот</w:t>
      </w:r>
      <w:proofErr w:type="spellEnd"/>
      <w:r w:rsidRPr="00F03BDA">
        <w:t xml:space="preserve"> в Института. Създадена беше танцова група с музикан</w:t>
      </w:r>
      <w:r w:rsidR="0099174A" w:rsidRPr="00F03BDA">
        <w:t>ти</w:t>
      </w:r>
      <w:r w:rsidRPr="00F03BDA">
        <w:t>. Тоню Вълчев свиреше на гайда, Ганчо Генов и Мара Коларова на кавали, а хората се изпълняваха от младежите. Финансово трупата се осигуряваше от предприятието, съгласно колективно-трудовия</w:t>
      </w:r>
      <w:r w:rsidR="0099174A" w:rsidRPr="00F03BDA">
        <w:t>т</w:t>
      </w:r>
      <w:r w:rsidRPr="00F03BDA">
        <w:t xml:space="preserve"> ни договор. Трупата участва в няколко районни прегле</w:t>
      </w:r>
      <w:r w:rsidR="0099174A" w:rsidRPr="00F03BDA">
        <w:t>д</w:t>
      </w:r>
      <w:r w:rsidRPr="00F03BDA">
        <w:t>а на Художествената сам</w:t>
      </w:r>
      <w:r w:rsidR="0099174A" w:rsidRPr="00F03BDA">
        <w:t>одейност, а накрая и в окръжната такава</w:t>
      </w:r>
      <w:r w:rsidRPr="00F03BDA">
        <w:t>, като се класираше винаги в челните места. Волейболният ни отбор, под мое ръководство като играещ треньор</w:t>
      </w:r>
      <w:r w:rsidR="0099174A" w:rsidRPr="00F03BDA">
        <w:t>,</w:t>
      </w:r>
      <w:r w:rsidRPr="00F03BDA">
        <w:t xml:space="preserve"> участва в два турнира</w:t>
      </w:r>
      <w:r w:rsidR="00C20EC7" w:rsidRPr="00F03BDA">
        <w:t xml:space="preserve"> и се класира на първо място. В борбата за челните места конкуренти обикновено ни бяха отборите на „Елпром” и фабрика „Загорка”. Милка идваше с децата да ме гледа как играя. Връщайки се с купата в Института</w:t>
      </w:r>
      <w:r w:rsidR="0099174A" w:rsidRPr="00F03BDA">
        <w:t>, Д</w:t>
      </w:r>
      <w:r w:rsidR="00C20EC7" w:rsidRPr="00F03BDA">
        <w:t>иректорът не прикри недоволството си, заявявайки: „Щях да бъда много по-доволен</w:t>
      </w:r>
      <w:r w:rsidR="0099174A" w:rsidRPr="00F03BDA">
        <w:t>, ако Институтът</w:t>
      </w:r>
      <w:r w:rsidR="00C20EC7" w:rsidRPr="00F03BDA">
        <w:t xml:space="preserve"> печелеше награди и за успехи в науката!”. Цонков му отговори; „Не следва да бъдем „ограничени” специалисти, а да съчетаваме научните занимания, с културни и спортни такива!”. След  този </w:t>
      </w:r>
      <w:r w:rsidR="0099174A" w:rsidRPr="00F03BDA">
        <w:t>успех в столовата на Института Д</w:t>
      </w:r>
      <w:r w:rsidR="00C20EC7" w:rsidRPr="00F03BDA">
        <w:t xml:space="preserve">иректорът ни даде богато угощение. В парка беше направена специална </w:t>
      </w:r>
      <w:proofErr w:type="spellStart"/>
      <w:r w:rsidR="00C20EC7" w:rsidRPr="00F03BDA">
        <w:t>ветрина</w:t>
      </w:r>
      <w:proofErr w:type="spellEnd"/>
      <w:r w:rsidR="00C20EC7" w:rsidRPr="00F03BDA">
        <w:t>, в която бяха наредени спечелените купи, флагчета и грамоти.</w:t>
      </w:r>
      <w:r w:rsidR="00F07E74" w:rsidRPr="00F03BDA">
        <w:t xml:space="preserve"> Като активен спортист – волейболист бях избран за за</w:t>
      </w:r>
      <w:r w:rsidR="0099174A" w:rsidRPr="00F03BDA">
        <w:t>м</w:t>
      </w:r>
      <w:r w:rsidR="00F07E74" w:rsidRPr="00F03BDA">
        <w:t>.-председател на волейболната секция на дружество „Берое”, като една година бях и председател.</w:t>
      </w:r>
    </w:p>
    <w:p w14:paraId="3F895217" w14:textId="77777777" w:rsidR="000C1925" w:rsidRPr="00F03BDA" w:rsidRDefault="00F07E74" w:rsidP="00C46EEC">
      <w:r w:rsidRPr="00F03BDA">
        <w:t>Макар и доста напрегната за мен и семейството ми 1959 г. беше много успешна – бях на 35 години, здрав физически и сравнително устойчив психически. За това най-големи бяха заслугите на съпругата ми, справяйки се ус</w:t>
      </w:r>
      <w:r w:rsidR="0099174A" w:rsidRPr="00F03BDA">
        <w:t>пешно с грижите за семейството н</w:t>
      </w:r>
      <w:r w:rsidRPr="00F03BDA">
        <w:t>и.</w:t>
      </w:r>
    </w:p>
    <w:p w14:paraId="121F075D" w14:textId="77777777" w:rsidR="000C1925" w:rsidRPr="00F03BDA" w:rsidRDefault="00F07E74" w:rsidP="00C46EEC">
      <w:r w:rsidRPr="00F03BDA">
        <w:t xml:space="preserve">Новата 1960 г. посрещнахме вкъщи, спазвайки семейните </w:t>
      </w:r>
      <w:proofErr w:type="spellStart"/>
      <w:r w:rsidRPr="00F03BDA">
        <w:t>радиции</w:t>
      </w:r>
      <w:proofErr w:type="spellEnd"/>
      <w:r w:rsidRPr="00F03BDA">
        <w:t xml:space="preserve">. За децата направихме хубава елха, която остана и за Коледните празници. Бяхме заедно с децата на брат ми. Около баницата с късметите се бяхме наредили всички, заедно с родителите ми. Те бяха щастливи и от богата трапеза. Внуците им бяха: </w:t>
      </w:r>
      <w:proofErr w:type="spellStart"/>
      <w:r w:rsidRPr="00F03BDA">
        <w:t>Бучето</w:t>
      </w:r>
      <w:proofErr w:type="spellEnd"/>
      <w:r w:rsidRPr="00F03BDA">
        <w:t xml:space="preserve"> на 12 г., </w:t>
      </w:r>
      <w:proofErr w:type="spellStart"/>
      <w:r w:rsidRPr="00F03BDA">
        <w:t>Красито</w:t>
      </w:r>
      <w:proofErr w:type="spellEnd"/>
      <w:r w:rsidRPr="00F03BDA">
        <w:t xml:space="preserve"> на 8, Васко на 4 и Маринчо на 7 месеца.</w:t>
      </w:r>
    </w:p>
    <w:p w14:paraId="4B6A2771" w14:textId="77777777" w:rsidR="000C1925" w:rsidRPr="00F03BDA" w:rsidRDefault="007B0EAD" w:rsidP="00C46EEC">
      <w:r w:rsidRPr="00F03BDA">
        <w:t xml:space="preserve"> От началото на 1960 г. заплатите ни бяха изравнени с тези на колегите от БАН и станаха 1150 лева. По това време се създаваше Селско-стопанска</w:t>
      </w:r>
      <w:r w:rsidR="009F55FB" w:rsidRPr="00F03BDA">
        <w:t>та</w:t>
      </w:r>
      <w:r w:rsidRPr="00F03BDA">
        <w:t xml:space="preserve"> академия. В първите месеци </w:t>
      </w:r>
      <w:r w:rsidR="009F55FB" w:rsidRPr="00F03BDA">
        <w:t xml:space="preserve">на новата година, </w:t>
      </w:r>
      <w:r w:rsidRPr="00F03BDA">
        <w:t>с Цонков бяхме в София и Кюстендил, където ни дадоха много високи оценки.</w:t>
      </w:r>
    </w:p>
    <w:p w14:paraId="4277FDC8" w14:textId="77777777" w:rsidR="000C1925" w:rsidRPr="00F03BDA" w:rsidRDefault="007B0EAD" w:rsidP="00C46EEC">
      <w:r w:rsidRPr="00F03BDA">
        <w:t>През април от Израел ни бяха доставени пуйчета от „Бяла императорска” порода, създадена в САЩ. Отгледахме ги успешно и създадохме методика за развъждането им в чисто състояние. В същото време професо</w:t>
      </w:r>
      <w:r w:rsidR="009F55FB" w:rsidRPr="00F03BDA">
        <w:t xml:space="preserve">рите </w:t>
      </w:r>
      <w:proofErr w:type="spellStart"/>
      <w:r w:rsidR="009F55FB" w:rsidRPr="00F03BDA">
        <w:t>Макнев</w:t>
      </w:r>
      <w:proofErr w:type="spellEnd"/>
      <w:r w:rsidR="009F55FB" w:rsidRPr="00F03BDA">
        <w:t xml:space="preserve"> и Груев от „ВСИ В. Ко</w:t>
      </w:r>
      <w:r w:rsidRPr="00F03BDA">
        <w:t>ларов” ми предоставиха положителните си рецензии и факултетният съвет насрочи защита на дисертацията ми на 31.05.1960 г. За нея следваше да подготвя автореферата си, отговорите по бележките за рецензиите и диаграмите с резултатите от опитите си. Всичко изготвих сам, разчитайки на художествените си способности. В ден</w:t>
      </w:r>
      <w:r w:rsidR="009F55FB" w:rsidRPr="00F03BDA">
        <w:t>ят на защитата, насрочена за 15:</w:t>
      </w:r>
      <w:r w:rsidRPr="00F03BDA">
        <w:t xml:space="preserve">00 ч., отидох още сутринта в </w:t>
      </w:r>
      <w:proofErr w:type="spellStart"/>
      <w:r w:rsidRPr="00F03BDA">
        <w:t>Пловдив.Направих</w:t>
      </w:r>
      <w:proofErr w:type="spellEnd"/>
      <w:r w:rsidRPr="00F03BDA">
        <w:t xml:space="preserve"> репетиция в присъствие на асистентите Кичев и Славчев. Обсъдихме очакваните провокиращи въпроси от някои противници на </w:t>
      </w:r>
      <w:r w:rsidR="003453A9" w:rsidRPr="00F03BDA">
        <w:t>моя</w:t>
      </w:r>
      <w:r w:rsidR="009F55FB" w:rsidRPr="00F03BDA">
        <w:t>т научен ръководител проф. д</w:t>
      </w:r>
      <w:r w:rsidR="003453A9" w:rsidRPr="00F03BDA">
        <w:t xml:space="preserve">-р Н. Несторов. По обед пристигнаха моите колеги, технически персонал от нашата птицевъдна секция, </w:t>
      </w:r>
      <w:r w:rsidR="003453A9" w:rsidRPr="00F03BDA">
        <w:lastRenderedPageBreak/>
        <w:t>съпругата ми Милка и баща ми. При самата защита разчитах на подкрепата на братовчеда на майка ми проф. Кирил Ки</w:t>
      </w:r>
      <w:r w:rsidR="009F55FB" w:rsidRPr="00F03BDA">
        <w:t>ряков, но той не дойде. Всичко</w:t>
      </w:r>
      <w:r w:rsidR="003453A9" w:rsidRPr="00F03BDA">
        <w:t xml:space="preserve"> мина без усложнения. Бях избран с 20 гласа „да” и 2 гласа „не”. Най-доволен от успеха ми беше баща ми.</w:t>
      </w:r>
    </w:p>
    <w:p w14:paraId="104FB26F" w14:textId="77777777" w:rsidR="000C1925" w:rsidRPr="00F03BDA" w:rsidRDefault="003453A9" w:rsidP="00C46EEC">
      <w:r w:rsidRPr="00F03BDA">
        <w:t>Протоколите от факултетният съвет се изпращаха в комисия по „Животновъдство и ветеринарна медицина</w:t>
      </w:r>
      <w:r w:rsidR="009F55FB" w:rsidRPr="00F03BDA">
        <w:t>”</w:t>
      </w:r>
      <w:r w:rsidRPr="00F03BDA">
        <w:t xml:space="preserve"> към Висшата атестационна комисия (ВАК). С протокол №3 от 02.12.1960 г. на ВАК бях обявен за „Кандидат на селско-стопанските науки”, равно сега на „Доктор”. С това приключи важен етап от научната ми кариера.</w:t>
      </w:r>
    </w:p>
    <w:p w14:paraId="5C7CF875" w14:textId="77777777" w:rsidR="000C1925" w:rsidRPr="00F03BDA" w:rsidRDefault="003453A9" w:rsidP="00C46EEC">
      <w:r w:rsidRPr="00F03BDA">
        <w:t>През юни бях на обиколка на птицефермите в Пазарджишки окръг. От сред</w:t>
      </w:r>
      <w:r w:rsidR="009F55FB" w:rsidRPr="00F03BDA">
        <w:t>ата на юли с цялото семейство отидохме</w:t>
      </w:r>
      <w:r w:rsidRPr="00F03BDA">
        <w:t xml:space="preserve"> в село Розовец. Там заварихме нашите приятелски семейства, с които си изкарахме много забавни дни.</w:t>
      </w:r>
      <w:r w:rsidR="00012A58" w:rsidRPr="00F03BDA">
        <w:t xml:space="preserve"> Децата ми растяха и за мен беше удоволствие да се занимавам с тях. С Васко провеждахме разговори,</w:t>
      </w:r>
      <w:r w:rsidR="00571CAC" w:rsidRPr="00F03BDA">
        <w:t xml:space="preserve"> а Маринчо обичаше повече да ни</w:t>
      </w:r>
      <w:r w:rsidR="00012A58" w:rsidRPr="00F03BDA">
        <w:t xml:space="preserve"> слуша, въпреки че вече говореше добре. Дядо Марин често ги качваше и двамата на магарето. С него ги водеше до центъра на селото, за да покаже на приятелите си мъжките си внуци.</w:t>
      </w:r>
    </w:p>
    <w:p w14:paraId="415479D2" w14:textId="77777777" w:rsidR="000C1925" w:rsidRPr="00F03BDA" w:rsidRDefault="00012A58" w:rsidP="00C46EEC">
      <w:r w:rsidRPr="00F03BDA">
        <w:t>Като се завърнах на работа, по заповед от Министерството участвах в комисия, със задача да направи планове за развитието на животновъдството в АПК село Стрелча, Панагюрско. В състава му влизаха и села Смилец и Дюлево. Работата ни там продължи до 1961 г.</w:t>
      </w:r>
    </w:p>
    <w:p w14:paraId="60D2348B" w14:textId="77777777" w:rsidR="000C1925" w:rsidRPr="00F03BDA" w:rsidRDefault="00012A58" w:rsidP="00C46EEC">
      <w:r w:rsidRPr="00F03BDA">
        <w:t>През декември с Цонков бяхме няколко пъти в БАН, за да изготвим мероприятия по подобрение на птицевъдството в страната и да редактираме и правилника за племенна работа с птиците. Последното тримесечие на годината беше много натоварено за мен.</w:t>
      </w:r>
    </w:p>
    <w:p w14:paraId="7B36AEBB" w14:textId="77777777" w:rsidR="000C1925" w:rsidRPr="00F03BDA" w:rsidRDefault="00012A58" w:rsidP="00C46EEC">
      <w:r w:rsidRPr="00F03BDA">
        <w:t>Резултатите ни в Института бяха отлични. Носливостта на кокошките от породата „ Старозагорска червена” достигна средно по 203 яйца – рекорд в страната.</w:t>
      </w:r>
    </w:p>
    <w:p w14:paraId="7BDA2DE5" w14:textId="77777777" w:rsidR="000C1925" w:rsidRPr="00F03BDA" w:rsidRDefault="00012A58" w:rsidP="00C46EEC">
      <w:r w:rsidRPr="00F03BDA">
        <w:t>Въпреки прекалената ми натовареност се стараех да участвам и в проявите на волейболният отбор. На пролетните и есенните градски турнири винаги бяхме първи и запазихме купата.</w:t>
      </w:r>
      <w:r w:rsidR="00AB7372" w:rsidRPr="00F03BDA">
        <w:t xml:space="preserve"> Есента бихме на финала отборът на „Елпром”</w:t>
      </w:r>
      <w:r w:rsidR="00571CAC" w:rsidRPr="00F03BDA">
        <w:t>.</w:t>
      </w:r>
      <w:r w:rsidR="00AB7372" w:rsidRPr="00F03BDA">
        <w:t xml:space="preserve"> Мачът беше на Колодрума пред многобройна публика. Имаше облог между директорите на двете предприятия – нашият заложи „мериносов коч”, а на „Елп</w:t>
      </w:r>
      <w:r w:rsidR="00571CAC" w:rsidRPr="00F03BDA">
        <w:t>ром” осветителни неонови лампи. В</w:t>
      </w:r>
      <w:r w:rsidR="00AB7372" w:rsidRPr="00F03BDA">
        <w:t>ъпреки, че загубихме първите два гейма, накрая спечелихме с три на два. Освен с купата</w:t>
      </w:r>
      <w:r w:rsidR="00571CAC" w:rsidRPr="00F03BDA">
        <w:t>,</w:t>
      </w:r>
      <w:r w:rsidR="00AB7372" w:rsidRPr="00F03BDA">
        <w:t xml:space="preserve"> Институтът грейна с нова светлина!</w:t>
      </w:r>
    </w:p>
    <w:p w14:paraId="7C1FB508" w14:textId="77777777" w:rsidR="000C1925" w:rsidRPr="00F03BDA" w:rsidRDefault="00AB7372" w:rsidP="00C46EEC">
      <w:r w:rsidRPr="00F03BDA">
        <w:t xml:space="preserve"> На 23.11.1960 г. с обявление № 4470 на Президиума на БАН беше обявен конкурс за старши научен сътрудник2-ра степен по птицевъдство за нашият Институт. Освен мен</w:t>
      </w:r>
      <w:r w:rsidR="00571CAC" w:rsidRPr="00F03BDA">
        <w:t>,</w:t>
      </w:r>
      <w:r w:rsidRPr="00F03BDA">
        <w:t xml:space="preserve"> можеше да кандидатства всеки специалист-птицевъд</w:t>
      </w:r>
      <w:r w:rsidR="00571CAC" w:rsidRPr="00F03BDA">
        <w:t>,</w:t>
      </w:r>
      <w:r w:rsidRPr="00F03BDA">
        <w:t xml:space="preserve"> на база научните си трудове и постижения.</w:t>
      </w:r>
      <w:r w:rsidR="00571CAC" w:rsidRPr="00F03BDA">
        <w:t xml:space="preserve"> Като кандидат </w:t>
      </w:r>
      <w:proofErr w:type="spellStart"/>
      <w:r w:rsidR="00571CAC" w:rsidRPr="00F03BDA">
        <w:t>н</w:t>
      </w:r>
      <w:r w:rsidRPr="00F03BDA">
        <w:t>анауката</w:t>
      </w:r>
      <w:proofErr w:type="spellEnd"/>
      <w:r w:rsidR="00571CAC" w:rsidRPr="00F03BDA">
        <w:t>,</w:t>
      </w:r>
      <w:r w:rsidRPr="00F03BDA">
        <w:t xml:space="preserve"> имах известно </w:t>
      </w:r>
      <w:proofErr w:type="spellStart"/>
      <w:r w:rsidRPr="00F03BDA">
        <w:t>приемущество</w:t>
      </w:r>
      <w:proofErr w:type="spellEnd"/>
      <w:r w:rsidRPr="00F03BDA">
        <w:t xml:space="preserve">. На 19.12.1960 г. подадох молба, автобиография, научни и научно-популярни публикации. Обикновено процедурата </w:t>
      </w:r>
      <w:proofErr w:type="spellStart"/>
      <w:r w:rsidRPr="00F03BDA">
        <w:t>продължаше</w:t>
      </w:r>
      <w:proofErr w:type="spellEnd"/>
      <w:r w:rsidRPr="00F03BDA">
        <w:t xml:space="preserve"> около една година.</w:t>
      </w:r>
    </w:p>
    <w:p w14:paraId="6770E412" w14:textId="77777777" w:rsidR="000C1925" w:rsidRPr="00F03BDA" w:rsidRDefault="00AB7372" w:rsidP="00C46EEC">
      <w:r w:rsidRPr="00F03BDA">
        <w:t>С протокол №51 от 07.12.1960 г. Бюрото на БАН одобри специализацията ми за 4 месеца в СССР.</w:t>
      </w:r>
      <w:r w:rsidR="0091383D" w:rsidRPr="00F03BDA">
        <w:t xml:space="preserve"> За целта ми осигуриха 6000 вал</w:t>
      </w:r>
      <w:r w:rsidR="00571CAC" w:rsidRPr="00F03BDA">
        <w:t>утни лева. За нея</w:t>
      </w:r>
      <w:r w:rsidR="0091383D" w:rsidRPr="00F03BDA">
        <w:t xml:space="preserve"> решаваща роля имаха проф. Ст. Куманов и пр</w:t>
      </w:r>
      <w:r w:rsidR="00571CAC" w:rsidRPr="00F03BDA">
        <w:t>оф. д</w:t>
      </w:r>
      <w:r w:rsidR="0091383D" w:rsidRPr="00F03BDA">
        <w:t>-р Н. Несторов.</w:t>
      </w:r>
    </w:p>
    <w:p w14:paraId="70EA8397" w14:textId="77777777" w:rsidR="0091383D" w:rsidRPr="00F03BDA" w:rsidRDefault="0091383D" w:rsidP="00C46EEC">
      <w:r w:rsidRPr="00F03BDA">
        <w:lastRenderedPageBreak/>
        <w:t xml:space="preserve">За мен 1960 г. беше </w:t>
      </w:r>
      <w:proofErr w:type="spellStart"/>
      <w:r w:rsidRPr="00F03BDA">
        <w:t>своебразен</w:t>
      </w:r>
      <w:proofErr w:type="spellEnd"/>
      <w:r w:rsidRPr="00F03BDA">
        <w:t xml:space="preserve"> финал на първият етап от оформянето ми като специалист – птицевъд. След успешно защитената дисертация, участие на конкурс за старши научен сътрудник 2-ра степен и одобрена специализация в СССР, аз бях напълно доволен от постигнатото. Само Милка и аз знаехме за положените усилия и цената им. През това време тя роди две деца и пое основната грижа за семейството ни. Гледахме с оптимизъм и вярвахме в по-доброто ни бъдеще.</w:t>
      </w:r>
    </w:p>
    <w:p w14:paraId="6FC73E20" w14:textId="77777777" w:rsidR="00090698" w:rsidRPr="00F03BDA" w:rsidRDefault="00090698" w:rsidP="00C46EEC"/>
    <w:p w14:paraId="49A73EA5" w14:textId="77777777" w:rsidR="00090698" w:rsidRPr="00F03BDA" w:rsidRDefault="00090698" w:rsidP="00C46EEC"/>
    <w:p w14:paraId="301B24DF" w14:textId="77777777" w:rsidR="00090698" w:rsidRPr="00F03BDA" w:rsidRDefault="00090698" w:rsidP="00C46EEC"/>
    <w:p w14:paraId="1C624C31" w14:textId="77777777" w:rsidR="00090698" w:rsidRPr="00F03BDA" w:rsidRDefault="00090698" w:rsidP="00C46EEC"/>
    <w:p w14:paraId="0211AABA" w14:textId="77777777" w:rsidR="00090698" w:rsidRPr="00F03BDA" w:rsidRDefault="00090698" w:rsidP="00C46EEC"/>
    <w:p w14:paraId="7ACF5A83" w14:textId="77777777" w:rsidR="00090698" w:rsidRPr="00F03BDA" w:rsidRDefault="00090698" w:rsidP="00C46EEC"/>
    <w:p w14:paraId="7FD05597" w14:textId="77777777" w:rsidR="00090698" w:rsidRPr="00F03BDA" w:rsidRDefault="00090698" w:rsidP="00E7584A">
      <w:pPr>
        <w:pStyle w:val="Heading1"/>
      </w:pPr>
      <w:r w:rsidRPr="00F03BDA">
        <w:t>11. СПЕЦИАЛИЗАЦИЯ В СССР И СТАР</w:t>
      </w:r>
      <w:r w:rsidR="00571CAC" w:rsidRPr="00F03BDA">
        <w:t>ШИ НАУЧЕН СЪТРУДНИК 2-РА СТЕПЕ</w:t>
      </w:r>
      <w:r w:rsidRPr="00F03BDA">
        <w:t xml:space="preserve">Н  </w:t>
      </w:r>
      <w:r w:rsidR="00E7584A" w:rsidRPr="00F03BDA">
        <w:br/>
      </w:r>
      <w:r w:rsidRPr="00F03BDA">
        <w:t>1961 Г.</w:t>
      </w:r>
    </w:p>
    <w:p w14:paraId="76707850" w14:textId="77777777" w:rsidR="000C1925" w:rsidRPr="00F03BDA" w:rsidRDefault="000C1925" w:rsidP="00090698">
      <w:pPr>
        <w:jc w:val="center"/>
        <w:rPr>
          <w:sz w:val="36"/>
          <w:szCs w:val="36"/>
        </w:rPr>
      </w:pPr>
    </w:p>
    <w:p w14:paraId="53C49C02" w14:textId="77777777" w:rsidR="000C1925" w:rsidRPr="00F03BDA" w:rsidRDefault="00090698" w:rsidP="00090698">
      <w:r w:rsidRPr="00F03BDA">
        <w:t>Новата 1961 г. посрещнахме в Института с младото семейство Цонкови. Заедно с нас бяха Генка и Яко Кацарови и Пенка и Милчо Ганеви. Всички изкарахме много весело и забавно. Сутринта рано се завърнахме в града. Бързахме да сварим децата да са още в леглата, за да им оставим подаръците под елхата.</w:t>
      </w:r>
    </w:p>
    <w:p w14:paraId="38A1D7D0" w14:textId="77777777" w:rsidR="000C1925" w:rsidRPr="00F03BDA" w:rsidRDefault="00571CAC" w:rsidP="00090698">
      <w:r w:rsidRPr="00F03BDA">
        <w:t>После на 07, 08 и 09 януари</w:t>
      </w:r>
      <w:r w:rsidR="00090698" w:rsidRPr="00F03BDA">
        <w:t xml:space="preserve"> празнувахме Коледните празници, последвани от </w:t>
      </w:r>
      <w:proofErr w:type="spellStart"/>
      <w:r w:rsidR="00090698" w:rsidRPr="00F03BDA">
        <w:t>Стефановден</w:t>
      </w:r>
      <w:proofErr w:type="spellEnd"/>
      <w:r w:rsidR="00090698" w:rsidRPr="00F03BDA">
        <w:t>.</w:t>
      </w:r>
    </w:p>
    <w:p w14:paraId="33E10D4C" w14:textId="77777777" w:rsidR="000C1925" w:rsidRPr="00F03BDA" w:rsidRDefault="00571CAC" w:rsidP="00090698">
      <w:r w:rsidRPr="00F03BDA">
        <w:t>След тях</w:t>
      </w:r>
      <w:r w:rsidR="00090698" w:rsidRPr="00F03BDA">
        <w:t xml:space="preserve"> започна ежедневно трудово напрежение, свързано с работата в люпилнята и изготвянето на годишните научни отчети за годишният съвет в ЦНИИЖ – Костинброд. На него с Цонков отново получихме много висока оценка. Едновременно с това трябваше да изготвя и представя в БАН и работната си програма за специализацията си в СССР.</w:t>
      </w:r>
    </w:p>
    <w:p w14:paraId="5BC7E211" w14:textId="77777777" w:rsidR="000C1925" w:rsidRPr="00F03BDA" w:rsidRDefault="00090698" w:rsidP="00090698">
      <w:r w:rsidRPr="00F03BDA">
        <w:t xml:space="preserve">Със средства от фонд „Племенно дело в птицевъдството” се снабдихме с достатъчно </w:t>
      </w:r>
      <w:proofErr w:type="spellStart"/>
      <w:r w:rsidRPr="00F03BDA">
        <w:t>крилни</w:t>
      </w:r>
      <w:proofErr w:type="spellEnd"/>
      <w:r w:rsidRPr="00F03BDA">
        <w:t xml:space="preserve"> марки, крачни пръстени, нови племенни книги и нови сметачни машини. С това значително се облекчи работата по </w:t>
      </w:r>
      <w:r w:rsidR="00342794" w:rsidRPr="00F03BDA">
        <w:t xml:space="preserve">обработка на получените данни от опитната и селекционна работа. Със същите средства построихме нови 8 </w:t>
      </w:r>
      <w:proofErr w:type="spellStart"/>
      <w:r w:rsidR="00342794" w:rsidRPr="00F03BDA">
        <w:t>оптини</w:t>
      </w:r>
      <w:proofErr w:type="spellEnd"/>
      <w:r w:rsidR="00342794" w:rsidRPr="00F03BDA">
        <w:t xml:space="preserve"> помещения, всяко с по 2 отделения. Ефективността на работата ни също се повиши.</w:t>
      </w:r>
    </w:p>
    <w:p w14:paraId="1E388EA1" w14:textId="77777777" w:rsidR="000C1925" w:rsidRPr="00F03BDA" w:rsidRDefault="00342794" w:rsidP="00090698">
      <w:r w:rsidRPr="00F03BDA">
        <w:lastRenderedPageBreak/>
        <w:t xml:space="preserve">В началото на април от БАН ми съобщиха, че от СССР одобрили предложената от мен програма за специализацията ми, предвиждаща престои в Института по птицевъдство в град </w:t>
      </w:r>
      <w:proofErr w:type="spellStart"/>
      <w:r w:rsidRPr="00F03BDA">
        <w:t>Загорск</w:t>
      </w:r>
      <w:proofErr w:type="spellEnd"/>
      <w:r w:rsidRPr="00F03BDA">
        <w:t xml:space="preserve">, край Москва, Украинският институт по птицевъдство – </w:t>
      </w:r>
      <w:proofErr w:type="spellStart"/>
      <w:r w:rsidRPr="00F03BDA">
        <w:t>Борки</w:t>
      </w:r>
      <w:proofErr w:type="spellEnd"/>
      <w:r w:rsidRPr="00F03BDA">
        <w:t>, край Харков и в лаб</w:t>
      </w:r>
      <w:r w:rsidR="00571CAC" w:rsidRPr="00F03BDA">
        <w:t>ораторията по развъждане на селс</w:t>
      </w:r>
      <w:r w:rsidRPr="00F03BDA">
        <w:t xml:space="preserve">ко-стопански животни в </w:t>
      </w:r>
      <w:proofErr w:type="spellStart"/>
      <w:r w:rsidRPr="00F03BDA">
        <w:t>Пушкино</w:t>
      </w:r>
      <w:proofErr w:type="spellEnd"/>
      <w:r w:rsidRPr="00F03BDA">
        <w:t>, край Ленинград. В края на април получих всички документи, включително и биле</w:t>
      </w:r>
      <w:r w:rsidR="00571CAC" w:rsidRPr="00F03BDA">
        <w:t>т за самолет за Москва на 08 май</w:t>
      </w:r>
      <w:r w:rsidRPr="00F03BDA">
        <w:t>, но от БАН отложиха пътуването ми с един месец. Във връзка със специализацията ми бях извикан от проф. Ст. Куманов на доста подробен инструктаж. Накрая той ми каза:” Какво ще научиш зависи само от теб и от твоята активност”.</w:t>
      </w:r>
    </w:p>
    <w:p w14:paraId="7AC471E7" w14:textId="77777777" w:rsidR="000C1925" w:rsidRPr="00F03BDA" w:rsidRDefault="007174E7" w:rsidP="00090698">
      <w:r w:rsidRPr="00F03BDA">
        <w:t>Въпреки подготовката за специализацията си, участвах в финалните срещи на Градското волейболно първенство. Нашият отбор отново се класира на първо място.</w:t>
      </w:r>
    </w:p>
    <w:p w14:paraId="5D52ACB1" w14:textId="77777777" w:rsidR="007174E7" w:rsidRPr="00F03BDA" w:rsidRDefault="007174E7" w:rsidP="00090698">
      <w:r w:rsidRPr="00F03BDA">
        <w:t>В края на май получих от БАН заверен паспорта си и чековете за отпуснатата ми валута и друг билет за пътуван</w:t>
      </w:r>
      <w:r w:rsidR="00571CAC" w:rsidRPr="00F03BDA">
        <w:t>е със самолет до Москва на 07 юни</w:t>
      </w:r>
      <w:r w:rsidRPr="00F03BDA">
        <w:t xml:space="preserve"> в 09:30 ч. от София. Ден преди </w:t>
      </w:r>
      <w:r w:rsidR="00571CAC" w:rsidRPr="00F03BDA">
        <w:t>полета с Милка отидохме до столицата</w:t>
      </w:r>
      <w:r w:rsidRPr="00F03BDA">
        <w:t>. На гарата в Стара Загора дойдоха да ни изпратят родителите ми с децата, вуйчо Кольо и зет му полковник Игнат Султанов. Пренощувахме в семейство Исаеви, а на летището ме изпрати само Милка. Пътувахме със самолет „Ил-18”. Вълнувах с</w:t>
      </w:r>
      <w:r w:rsidR="00571CAC" w:rsidRPr="00F03BDA">
        <w:t>е, защото за първи път се качвах</w:t>
      </w:r>
      <w:r w:rsidRPr="00F03BDA">
        <w:t xml:space="preserve"> на самолет. Успях да се настаня до прозореца и през цялото време наблюдавах панорамата под мен. След Стара планина и река Дунав, прелетяхме над Влашко, Молдова и Украйна.</w:t>
      </w:r>
    </w:p>
    <w:p w14:paraId="47B7F338" w14:textId="77777777" w:rsidR="000C1925" w:rsidRPr="00F03BDA" w:rsidRDefault="00A41477" w:rsidP="00090698">
      <w:r w:rsidRPr="00F03BDA">
        <w:t>След</w:t>
      </w:r>
      <w:r w:rsidR="001A2B9F" w:rsidRPr="00F03BDA">
        <w:t xml:space="preserve"> пристигането ми в Москва</w:t>
      </w:r>
      <w:r w:rsidR="00571CAC" w:rsidRPr="00F03BDA">
        <w:t>,</w:t>
      </w:r>
      <w:r w:rsidRPr="00F03BDA">
        <w:t xml:space="preserve"> първо се настаних в хотела, след това направих първата си </w:t>
      </w:r>
      <w:proofErr w:type="spellStart"/>
      <w:r w:rsidRPr="00F03BDA">
        <w:t>разходкакато</w:t>
      </w:r>
      <w:proofErr w:type="spellEnd"/>
      <w:r w:rsidRPr="00F03BDA">
        <w:t xml:space="preserve"> посетих Червения площад, Кремъл, Мавзолея, площад „Въстание</w:t>
      </w:r>
      <w:r w:rsidR="00571CAC" w:rsidRPr="00F03BDA">
        <w:t>” и други забележителности. Приб</w:t>
      </w:r>
      <w:r w:rsidRPr="00F03BDA">
        <w:t>рах се чак в 23:00ч. През това време на годината нощ</w:t>
      </w:r>
      <w:r w:rsidR="00571CAC" w:rsidRPr="00F03BDA">
        <w:t>т</w:t>
      </w:r>
      <w:r w:rsidRPr="00F03BDA">
        <w:t>а тук е кратка – едва 3 час</w:t>
      </w:r>
      <w:r w:rsidR="00571CAC" w:rsidRPr="00F03BDA">
        <w:t>а. На следващият ден отидох до М</w:t>
      </w:r>
      <w:r w:rsidRPr="00F03BDA">
        <w:t>инистерств</w:t>
      </w:r>
      <w:r w:rsidR="00E06987" w:rsidRPr="00F03BDA">
        <w:t>ото на Селското-стопанство при А</w:t>
      </w:r>
      <w:r w:rsidRPr="00F03BDA">
        <w:t>на Александрова, която отговаряше за специализантите</w:t>
      </w:r>
      <w:r w:rsidR="0070643D" w:rsidRPr="00F03BDA">
        <w:t xml:space="preserve">. Те ме свързаха със завеждащия отдел „Птицевъдство” – колегата </w:t>
      </w:r>
      <w:proofErr w:type="spellStart"/>
      <w:r w:rsidR="0070643D" w:rsidRPr="00F03BDA">
        <w:t>Йофе</w:t>
      </w:r>
      <w:proofErr w:type="spellEnd"/>
      <w:r w:rsidR="0070643D" w:rsidRPr="00F03BDA">
        <w:t>. Той ме информира, че трябвало първо да замина за Украински</w:t>
      </w:r>
      <w:r w:rsidR="00571CAC" w:rsidRPr="00F03BDA">
        <w:t>ят</w:t>
      </w:r>
      <w:r w:rsidR="0070643D" w:rsidRPr="00F03BDA">
        <w:t xml:space="preserve"> институт по птицевъдство в </w:t>
      </w:r>
      <w:proofErr w:type="spellStart"/>
      <w:r w:rsidR="0070643D" w:rsidRPr="00F03BDA">
        <w:t>Борки</w:t>
      </w:r>
      <w:proofErr w:type="spellEnd"/>
      <w:r w:rsidR="0070643D" w:rsidRPr="00F03BDA">
        <w:t>, Харков. През следващите дни там щяло да се пров</w:t>
      </w:r>
      <w:r w:rsidR="003F3708" w:rsidRPr="00F03BDA">
        <w:t>еде Всесъюзно съвещание по „Развъ</w:t>
      </w:r>
      <w:r w:rsidR="0070643D" w:rsidRPr="00F03BDA">
        <w:t>ждане и племенна работа с птиците</w:t>
      </w:r>
      <w:r w:rsidR="003F3708" w:rsidRPr="00F03BDA">
        <w:t>”</w:t>
      </w:r>
      <w:r w:rsidR="0070643D" w:rsidRPr="00F03BDA">
        <w:t xml:space="preserve"> и трябвало да присъствам и аз. След  съвещанието, работата ми ще продължи в </w:t>
      </w:r>
      <w:proofErr w:type="spellStart"/>
      <w:r w:rsidR="0070643D" w:rsidRPr="00F03BDA">
        <w:t>Лушкинската</w:t>
      </w:r>
      <w:proofErr w:type="spellEnd"/>
      <w:r w:rsidR="0070643D" w:rsidRPr="00F03BDA">
        <w:t xml:space="preserve"> </w:t>
      </w:r>
      <w:proofErr w:type="spellStart"/>
      <w:r w:rsidR="0070643D" w:rsidRPr="00F03BDA">
        <w:t>лабораторияпо</w:t>
      </w:r>
      <w:proofErr w:type="spellEnd"/>
      <w:r w:rsidR="0070643D" w:rsidRPr="00F03BDA">
        <w:t xml:space="preserve"> развъждане на селско-стопански животни в </w:t>
      </w:r>
      <w:proofErr w:type="spellStart"/>
      <w:r w:rsidR="0070643D" w:rsidRPr="00F03BDA">
        <w:t>Пушкино</w:t>
      </w:r>
      <w:proofErr w:type="spellEnd"/>
      <w:r w:rsidR="0070643D" w:rsidRPr="00F03BDA">
        <w:t>, Ленинград.</w:t>
      </w:r>
      <w:r w:rsidR="003F3708" w:rsidRPr="00F03BDA">
        <w:t xml:space="preserve"> На 10 юни </w:t>
      </w:r>
      <w:r w:rsidR="00E06987" w:rsidRPr="00F03BDA">
        <w:t>посетих Всесъюзната селско-стопанска изложба, като обиколих предимно животновъдните изложбени зали. Следобед плавах с корабче по река Москва</w:t>
      </w:r>
      <w:r w:rsidR="003F3708" w:rsidRPr="00F03BDA">
        <w:t xml:space="preserve"> до ул. „</w:t>
      </w:r>
      <w:proofErr w:type="spellStart"/>
      <w:r w:rsidR="00E06987" w:rsidRPr="00F03BDA">
        <w:t>Франзенскаянабережная</w:t>
      </w:r>
      <w:proofErr w:type="spellEnd"/>
      <w:r w:rsidR="00E06987" w:rsidRPr="00F03BDA">
        <w:t xml:space="preserve">”, където живееше Надежда </w:t>
      </w:r>
      <w:proofErr w:type="spellStart"/>
      <w:r w:rsidR="00E06987" w:rsidRPr="00F03BDA">
        <w:t>Науменко</w:t>
      </w:r>
      <w:proofErr w:type="spellEnd"/>
      <w:r w:rsidR="00E06987" w:rsidRPr="00F03BDA">
        <w:t xml:space="preserve">, съпруга на убития през 1941 г. Атанас Дамянов от село </w:t>
      </w:r>
      <w:proofErr w:type="spellStart"/>
      <w:r w:rsidR="00E06987" w:rsidRPr="00F03BDA">
        <w:t>Дълбоки.Носих</w:t>
      </w:r>
      <w:proofErr w:type="spellEnd"/>
      <w:r w:rsidR="00E06987" w:rsidRPr="00F03BDA">
        <w:t xml:space="preserve"> и писмо от брат му, Бойчо Дамянов, но тя беше излязла и предадох писмото на съквартирантката и. След това посетих Централният футболен стадион и Паркът за отдих и култура.</w:t>
      </w:r>
    </w:p>
    <w:p w14:paraId="76FA7AEA" w14:textId="77777777" w:rsidR="000C1925" w:rsidRPr="00F03BDA" w:rsidRDefault="00E06987" w:rsidP="00090698">
      <w:r w:rsidRPr="00F03BDA">
        <w:t xml:space="preserve">На следващият ден отидох до </w:t>
      </w:r>
      <w:proofErr w:type="spellStart"/>
      <w:r w:rsidRPr="00F03BDA">
        <w:t>Третяковската</w:t>
      </w:r>
      <w:proofErr w:type="spellEnd"/>
      <w:r w:rsidRPr="00F03BDA">
        <w:t xml:space="preserve"> галерия, а следобед до Историческия музей в Кремъл. Вечерта с Ана Александрова гледахме операта „</w:t>
      </w:r>
      <w:proofErr w:type="spellStart"/>
      <w:r w:rsidRPr="00F03BDA">
        <w:t>Третьйлишний</w:t>
      </w:r>
      <w:proofErr w:type="spellEnd"/>
      <w:r w:rsidRPr="00F03BDA">
        <w:t xml:space="preserve">” от А. П. </w:t>
      </w:r>
      <w:proofErr w:type="spellStart"/>
      <w:r w:rsidRPr="00F03BDA">
        <w:t>Артемонов</w:t>
      </w:r>
      <w:proofErr w:type="spellEnd"/>
      <w:r w:rsidRPr="00F03BDA">
        <w:t xml:space="preserve"> в Кремълският театър.</w:t>
      </w:r>
    </w:p>
    <w:p w14:paraId="024A5F78" w14:textId="77777777" w:rsidR="000C1925" w:rsidRPr="00F03BDA" w:rsidRDefault="00A051B5" w:rsidP="00090698">
      <w:r w:rsidRPr="00F03BDA">
        <w:t>Едва на 12 юни</w:t>
      </w:r>
      <w:r w:rsidR="00E06987" w:rsidRPr="00F03BDA">
        <w:t xml:space="preserve"> получих паспорта си от нашето Посолство, след което отидох до </w:t>
      </w:r>
      <w:proofErr w:type="spellStart"/>
      <w:r w:rsidR="00E06987" w:rsidRPr="00F03BDA">
        <w:t>Интурист</w:t>
      </w:r>
      <w:proofErr w:type="spellEnd"/>
      <w:r w:rsidR="00E06987" w:rsidRPr="00F03BDA">
        <w:t xml:space="preserve"> за билет до Харков, но ми отказаха, защото нямало заявка от Търговското ни посолство. Същият ден, </w:t>
      </w:r>
      <w:r w:rsidR="00E06987" w:rsidRPr="00F03BDA">
        <w:lastRenderedPageBreak/>
        <w:t xml:space="preserve">в метрото се срещнах с колегата ми Димитър Джурков, а в Търговското посолство се запознах с Кольо Боев, който ме заведе в </w:t>
      </w:r>
      <w:proofErr w:type="spellStart"/>
      <w:r w:rsidR="00E06987" w:rsidRPr="00F03BDA">
        <w:t>студетските</w:t>
      </w:r>
      <w:proofErr w:type="spellEnd"/>
      <w:r w:rsidR="00E06987" w:rsidRPr="00F03BDA">
        <w:t xml:space="preserve"> общежития. Вечерта с група български студенти скитахме по ул. „Горки”.</w:t>
      </w:r>
      <w:r w:rsidR="00866073" w:rsidRPr="00F03BDA">
        <w:t xml:space="preserve"> Видяхме паметниците на Пушкин и Маяковски, където</w:t>
      </w:r>
      <w:r w:rsidR="003F3708" w:rsidRPr="00F03BDA">
        <w:t xml:space="preserve"> слушахме рецитали на техни почи</w:t>
      </w:r>
      <w:r w:rsidR="00866073" w:rsidRPr="00F03BDA">
        <w:t>татели.</w:t>
      </w:r>
    </w:p>
    <w:p w14:paraId="7A3D26D4" w14:textId="77777777" w:rsidR="000C1925" w:rsidRPr="00F03BDA" w:rsidRDefault="003F3708" w:rsidP="00090698">
      <w:r w:rsidRPr="00F03BDA">
        <w:t>На 13 юни</w:t>
      </w:r>
      <w:r w:rsidR="00866073" w:rsidRPr="00F03BDA">
        <w:t xml:space="preserve"> най-после успях да си купя билет за влака до Харков. Преди да замина написах писмо до Милка, за да и кажа</w:t>
      </w:r>
      <w:r w:rsidRPr="00F03BDA">
        <w:t>,</w:t>
      </w:r>
      <w:r w:rsidR="00866073" w:rsidRPr="00F03BDA">
        <w:t xml:space="preserve"> че когато пристигна ще и изпратя новият си адрес. Влакът спря в град </w:t>
      </w:r>
      <w:proofErr w:type="spellStart"/>
      <w:r w:rsidR="00866073" w:rsidRPr="00F03BDA">
        <w:t>Серпухов</w:t>
      </w:r>
      <w:proofErr w:type="spellEnd"/>
      <w:r w:rsidR="00866073" w:rsidRPr="00F03BDA">
        <w:t xml:space="preserve">, а после и в Тула и Орел, чийто имена ми бяха познати от войната. Събудих се на гарата в Курск. В „Курската дъга” бяха станали най-жестоките танкови сражения през 1943 г. На разсъмване бяхме в </w:t>
      </w:r>
      <w:proofErr w:type="spellStart"/>
      <w:r w:rsidR="00866073" w:rsidRPr="00F03BDA">
        <w:t>Бялгород</w:t>
      </w:r>
      <w:proofErr w:type="spellEnd"/>
      <w:r w:rsidR="00866073" w:rsidRPr="00F03BDA">
        <w:t>. Тук релефът беше хълмист с множество гори. После преминахме през голям промишлен район и в 08:00 пристигнахме на гарата в Харков. За първи път пътувах с влак по двупосочна линия, задвижван от електрически локомотиви.</w:t>
      </w:r>
    </w:p>
    <w:p w14:paraId="1707819D" w14:textId="77777777" w:rsidR="000C1925" w:rsidRPr="00F03BDA" w:rsidRDefault="00866073" w:rsidP="00090698">
      <w:r w:rsidRPr="00F03BDA">
        <w:t>Като слязох от влака трябваше да намеря „</w:t>
      </w:r>
      <w:proofErr w:type="spellStart"/>
      <w:r w:rsidRPr="00F03BDA">
        <w:t>Електричката</w:t>
      </w:r>
      <w:proofErr w:type="spellEnd"/>
      <w:r w:rsidRPr="00F03BDA">
        <w:t xml:space="preserve">” за град </w:t>
      </w:r>
      <w:proofErr w:type="spellStart"/>
      <w:r w:rsidRPr="00F03BDA">
        <w:t>Мерефа</w:t>
      </w:r>
      <w:proofErr w:type="spellEnd"/>
      <w:r w:rsidRPr="00F03BDA">
        <w:t xml:space="preserve"> и след него </w:t>
      </w:r>
      <w:proofErr w:type="spellStart"/>
      <w:r w:rsidRPr="00F03BDA">
        <w:t>Борки</w:t>
      </w:r>
      <w:proofErr w:type="spellEnd"/>
      <w:r w:rsidRPr="00F03BDA">
        <w:t xml:space="preserve">, където беше УНИИП. Изгубих се скитайки из тунелите на огромната гара, но </w:t>
      </w:r>
      <w:r w:rsidR="003F3708" w:rsidRPr="00F03BDA">
        <w:t xml:space="preserve">накрая </w:t>
      </w:r>
      <w:r w:rsidR="00A051B5" w:rsidRPr="00F03BDA">
        <w:t>открих</w:t>
      </w:r>
      <w:r w:rsidRPr="00F03BDA">
        <w:t xml:space="preserve"> от къде трябва да отпътувам. Направи ми впечатлен</w:t>
      </w:r>
      <w:r w:rsidR="003F3708" w:rsidRPr="00F03BDA">
        <w:t>ие, че хората не говорят руски,</w:t>
      </w:r>
      <w:r w:rsidRPr="00F03BDA">
        <w:t xml:space="preserve"> а сякаш на някакъв диалект.</w:t>
      </w:r>
      <w:r w:rsidR="004E71B0" w:rsidRPr="00F03BDA">
        <w:t xml:space="preserve"> По-късно разбрах, че това е украински език, който се различава от руския.</w:t>
      </w:r>
    </w:p>
    <w:p w14:paraId="1604327D" w14:textId="77777777" w:rsidR="000C1925" w:rsidRPr="00F03BDA" w:rsidRDefault="004E71B0" w:rsidP="00090698">
      <w:r w:rsidRPr="00F03BDA">
        <w:t>Към 09:30 ч. при</w:t>
      </w:r>
      <w:r w:rsidR="00A051B5" w:rsidRPr="00F03BDA">
        <w:t xml:space="preserve">стигнах на гарата в </w:t>
      </w:r>
      <w:proofErr w:type="spellStart"/>
      <w:r w:rsidR="00A051B5" w:rsidRPr="00F03BDA">
        <w:t>Борки</w:t>
      </w:r>
      <w:proofErr w:type="spellEnd"/>
      <w:r w:rsidR="00A051B5" w:rsidRPr="00F03BDA">
        <w:t>. На пе</w:t>
      </w:r>
      <w:r w:rsidRPr="00F03BDA">
        <w:t xml:space="preserve">рона ме чакаше научният секретар на института </w:t>
      </w:r>
      <w:proofErr w:type="spellStart"/>
      <w:r w:rsidRPr="00F03BDA">
        <w:t>Скуратов</w:t>
      </w:r>
      <w:proofErr w:type="spellEnd"/>
      <w:r w:rsidRPr="00F03BDA">
        <w:t>. Първо ме настани, а после ме заведе направо в заседателната зала на института, където току-що бе запо</w:t>
      </w:r>
      <w:r w:rsidR="003F3708" w:rsidRPr="00F03BDA">
        <w:t>чнало Всесъюзното съвещание по „Р</w:t>
      </w:r>
      <w:r w:rsidRPr="00F03BDA">
        <w:t>азвъждане и племенна работа с птиците</w:t>
      </w:r>
      <w:r w:rsidR="003F3708" w:rsidRPr="00F03BDA">
        <w:t>”</w:t>
      </w:r>
      <w:r w:rsidRPr="00F03BDA">
        <w:t xml:space="preserve">. На първата почивка той ме представи на директора на УНИИП – проф. Н. В. </w:t>
      </w:r>
      <w:proofErr w:type="spellStart"/>
      <w:r w:rsidRPr="00F03BDA">
        <w:t>Дахновски</w:t>
      </w:r>
      <w:proofErr w:type="spellEnd"/>
      <w:r w:rsidRPr="00F03BDA">
        <w:t xml:space="preserve"> и на ръководителя</w:t>
      </w:r>
      <w:r w:rsidR="003F3708" w:rsidRPr="00F03BDA">
        <w:t>т</w:t>
      </w:r>
      <w:r w:rsidRPr="00F03BDA">
        <w:t xml:space="preserve"> на съвещанието проф. С. И. </w:t>
      </w:r>
      <w:proofErr w:type="spellStart"/>
      <w:r w:rsidRPr="00F03BDA">
        <w:t>Сметнев</w:t>
      </w:r>
      <w:proofErr w:type="spellEnd"/>
      <w:r w:rsidRPr="00F03BDA">
        <w:t>. Основният доклад б</w:t>
      </w:r>
      <w:r w:rsidR="003F3708" w:rsidRPr="00F03BDA">
        <w:t xml:space="preserve">е по състоянието и проблемите </w:t>
      </w:r>
      <w:r w:rsidRPr="00F03BDA">
        <w:t>на племенната ра</w:t>
      </w:r>
      <w:r w:rsidR="003F3708" w:rsidRPr="00F03BDA">
        <w:t xml:space="preserve">бота с птиците в СССР, както и </w:t>
      </w:r>
      <w:r w:rsidRPr="00F03BDA">
        <w:t xml:space="preserve">доклади по тази тема от представителите на отделните републики. Всички те бяха на руски език. Направи ми впечатление, че </w:t>
      </w:r>
      <w:proofErr w:type="spellStart"/>
      <w:r w:rsidRPr="00F03BDA">
        <w:t>представелите</w:t>
      </w:r>
      <w:proofErr w:type="spellEnd"/>
      <w:r w:rsidRPr="00F03BDA">
        <w:t xml:space="preserve"> на отделните републики говориха руски по-зле от мен. На това тридневно заседание имах интересни разговори с грузинката </w:t>
      </w:r>
      <w:proofErr w:type="spellStart"/>
      <w:r w:rsidRPr="00F03BDA">
        <w:t>Медока</w:t>
      </w:r>
      <w:proofErr w:type="spellEnd"/>
      <w:r w:rsidRPr="00F03BDA">
        <w:t xml:space="preserve"> и </w:t>
      </w:r>
      <w:proofErr w:type="spellStart"/>
      <w:r w:rsidRPr="00F03BDA">
        <w:t>летовеца</w:t>
      </w:r>
      <w:proofErr w:type="spellEnd"/>
      <w:r w:rsidRPr="00F03BDA">
        <w:t xml:space="preserve"> К. </w:t>
      </w:r>
      <w:proofErr w:type="spellStart"/>
      <w:r w:rsidRPr="00F03BDA">
        <w:t>Яскунас</w:t>
      </w:r>
      <w:proofErr w:type="spellEnd"/>
      <w:r w:rsidRPr="00F03BDA">
        <w:t>. Две нощи бях</w:t>
      </w:r>
      <w:r w:rsidR="003F3708" w:rsidRPr="00F03BDA">
        <w:t>ме в гостните заедно с директорът</w:t>
      </w:r>
      <w:r w:rsidRPr="00F03BDA">
        <w:t xml:space="preserve"> на </w:t>
      </w:r>
      <w:proofErr w:type="spellStart"/>
      <w:r w:rsidRPr="00F03BDA">
        <w:t>племсовхоза</w:t>
      </w:r>
      <w:proofErr w:type="spellEnd"/>
      <w:r w:rsidRPr="00F03BDA">
        <w:t xml:space="preserve"> „</w:t>
      </w:r>
      <w:proofErr w:type="spellStart"/>
      <w:r w:rsidRPr="00F03BDA">
        <w:t>Красний</w:t>
      </w:r>
      <w:proofErr w:type="spellEnd"/>
      <w:r w:rsidRPr="00F03BDA">
        <w:t xml:space="preserve">” Вл. </w:t>
      </w:r>
      <w:proofErr w:type="spellStart"/>
      <w:r w:rsidRPr="00F03BDA">
        <w:t>Марчик</w:t>
      </w:r>
      <w:proofErr w:type="spellEnd"/>
      <w:r w:rsidRPr="00F03BDA">
        <w:t xml:space="preserve"> и работещият при него колега Л. </w:t>
      </w:r>
      <w:proofErr w:type="spellStart"/>
      <w:r w:rsidRPr="00F03BDA">
        <w:t>Белов.</w:t>
      </w:r>
      <w:r w:rsidR="00B52EDD" w:rsidRPr="00F03BDA">
        <w:t>Тяхниятплемсовкоз</w:t>
      </w:r>
      <w:proofErr w:type="spellEnd"/>
      <w:r w:rsidR="00B52EDD" w:rsidRPr="00F03BDA">
        <w:t xml:space="preserve"> се намираше до град Симферопол, на полуостров Крим.</w:t>
      </w:r>
    </w:p>
    <w:p w14:paraId="3A119FB4" w14:textId="77777777" w:rsidR="000C1925" w:rsidRPr="00F03BDA" w:rsidRDefault="003F3708" w:rsidP="00090698">
      <w:r w:rsidRPr="00F03BDA">
        <w:t>Съвещанието приключи на 17 юни,</w:t>
      </w:r>
      <w:r w:rsidR="00B52EDD" w:rsidRPr="00F03BDA">
        <w:t xml:space="preserve"> като взетите решения щяха да бъдат предложени за Постановление на МС на СССР. На това съвещание друг чужденец освен мен нямаше. Всички участници след това бяхме разведени в някои помещения за кокошки-носачки и в един лагер за патици край водоем, в близост до </w:t>
      </w:r>
      <w:proofErr w:type="spellStart"/>
      <w:r w:rsidR="00B52EDD" w:rsidRPr="00F03BDA">
        <w:t>Борки</w:t>
      </w:r>
      <w:proofErr w:type="spellEnd"/>
      <w:r w:rsidR="00B52EDD" w:rsidRPr="00F03BDA">
        <w:t>.</w:t>
      </w:r>
    </w:p>
    <w:p w14:paraId="5128A25E" w14:textId="77777777" w:rsidR="00B52EDD" w:rsidRPr="00F03BDA" w:rsidRDefault="00B52EDD" w:rsidP="00090698">
      <w:r w:rsidRPr="00F03BDA">
        <w:t>Директорът на УНИИП-</w:t>
      </w:r>
      <w:proofErr w:type="spellStart"/>
      <w:r w:rsidRPr="00F03BDA">
        <w:t>Борки</w:t>
      </w:r>
      <w:proofErr w:type="spellEnd"/>
      <w:r w:rsidRPr="00F03BDA">
        <w:t xml:space="preserve">, Н. В. </w:t>
      </w:r>
      <w:proofErr w:type="spellStart"/>
      <w:r w:rsidRPr="00F03BDA">
        <w:t>Дахновски</w:t>
      </w:r>
      <w:proofErr w:type="spellEnd"/>
      <w:r w:rsidRPr="00F03BDA">
        <w:t xml:space="preserve"> ме включи в група участници, които следващите дни щяха да посетят </w:t>
      </w:r>
      <w:proofErr w:type="spellStart"/>
      <w:r w:rsidRPr="00F03BDA">
        <w:t>племсовхозите</w:t>
      </w:r>
      <w:proofErr w:type="spellEnd"/>
      <w:r w:rsidRPr="00F03BDA">
        <w:t xml:space="preserve"> „</w:t>
      </w:r>
      <w:proofErr w:type="spellStart"/>
      <w:r w:rsidRPr="00F03BDA">
        <w:t>Красний</w:t>
      </w:r>
      <w:proofErr w:type="spellEnd"/>
      <w:r w:rsidRPr="00F03BDA">
        <w:t>” и „</w:t>
      </w:r>
      <w:proofErr w:type="spellStart"/>
      <w:r w:rsidRPr="00F03BDA">
        <w:t>Южни</w:t>
      </w:r>
      <w:r w:rsidR="003F3708" w:rsidRPr="00F03BDA">
        <w:t>й</w:t>
      </w:r>
      <w:proofErr w:type="spellEnd"/>
      <w:r w:rsidR="003F3708" w:rsidRPr="00F03BDA">
        <w:t>” на полуостров Крим. На 18 юни</w:t>
      </w:r>
      <w:r w:rsidRPr="00F03BDA">
        <w:t xml:space="preserve"> потеглихме натам. Разстоянието от 660 км щяхме според шофьора да изминем за 15 часа. Пътуването ни беше много забавно и придружено с песни. Тогава за пръв път слушах песента „</w:t>
      </w:r>
      <w:proofErr w:type="spellStart"/>
      <w:r w:rsidRPr="00F03BDA">
        <w:t>Берьози</w:t>
      </w:r>
      <w:proofErr w:type="spellEnd"/>
      <w:r w:rsidRPr="00F03BDA">
        <w:t>”, изпълнена от студентките Нина и Мила. Последва ги мой колега с арии от операта „Княз Игор”. Аз им изпях моите любими песни – „О, мой роден край” и „Облаче ле бяло”. След това всички пожела да им преведа текста на руски.</w:t>
      </w:r>
    </w:p>
    <w:p w14:paraId="1EE9D228" w14:textId="77777777" w:rsidR="000C1925" w:rsidRPr="00F03BDA" w:rsidRDefault="00B52EDD" w:rsidP="00090698">
      <w:proofErr w:type="spellStart"/>
      <w:r w:rsidRPr="00F03BDA">
        <w:lastRenderedPageBreak/>
        <w:t>Премихахме</w:t>
      </w:r>
      <w:proofErr w:type="spellEnd"/>
      <w:r w:rsidRPr="00F03BDA">
        <w:t xml:space="preserve"> през градовете Краснодар</w:t>
      </w:r>
      <w:r w:rsidR="009C21B5" w:rsidRPr="00F03BDA">
        <w:t xml:space="preserve">, </w:t>
      </w:r>
      <w:proofErr w:type="spellStart"/>
      <w:r w:rsidR="009C21B5" w:rsidRPr="00F03BDA">
        <w:t>Новомосковие</w:t>
      </w:r>
      <w:proofErr w:type="spellEnd"/>
      <w:r w:rsidR="009C21B5" w:rsidRPr="00F03BDA">
        <w:t>, Запорожие, а след това покрай голямото водохранилище на Днепър, след което навлязохме в „</w:t>
      </w:r>
      <w:proofErr w:type="spellStart"/>
      <w:r w:rsidR="009C21B5" w:rsidRPr="00F03BDA">
        <w:t>Голодная</w:t>
      </w:r>
      <w:proofErr w:type="spellEnd"/>
      <w:r w:rsidR="009C21B5" w:rsidRPr="00F03BDA">
        <w:t xml:space="preserve"> степ”. Тук в град </w:t>
      </w:r>
      <w:proofErr w:type="spellStart"/>
      <w:r w:rsidR="009C21B5" w:rsidRPr="00F03BDA">
        <w:t>Мелитопол</w:t>
      </w:r>
      <w:proofErr w:type="spellEnd"/>
      <w:r w:rsidR="009C21B5" w:rsidRPr="00F03BDA">
        <w:t xml:space="preserve"> почивахме. След това преди градчето </w:t>
      </w:r>
      <w:proofErr w:type="spellStart"/>
      <w:r w:rsidR="009C21B5" w:rsidRPr="00F03BDA">
        <w:t>Алексеевка</w:t>
      </w:r>
      <w:proofErr w:type="spellEnd"/>
      <w:r w:rsidR="009C21B5" w:rsidRPr="00F03BDA">
        <w:t>, преминахме край табела „</w:t>
      </w:r>
      <w:proofErr w:type="spellStart"/>
      <w:r w:rsidR="009C21B5" w:rsidRPr="00F03BDA">
        <w:t>Аскания</w:t>
      </w:r>
      <w:proofErr w:type="spellEnd"/>
      <w:r w:rsidR="009C21B5" w:rsidRPr="00F03BDA">
        <w:t xml:space="preserve"> нова” – 15 км. Там беше известната Опитна станция по селско стопанство. От </w:t>
      </w:r>
      <w:proofErr w:type="spellStart"/>
      <w:r w:rsidR="009C21B5" w:rsidRPr="00F03BDA">
        <w:t>Алексеевка</w:t>
      </w:r>
      <w:proofErr w:type="spellEnd"/>
      <w:r w:rsidR="009C21B5" w:rsidRPr="00F03BDA">
        <w:t xml:space="preserve">, през </w:t>
      </w:r>
      <w:proofErr w:type="spellStart"/>
      <w:r w:rsidR="009C21B5" w:rsidRPr="00F03BDA">
        <w:t>Чонгарский</w:t>
      </w:r>
      <w:proofErr w:type="spellEnd"/>
      <w:r w:rsidR="009C21B5" w:rsidRPr="00F03BDA">
        <w:t xml:space="preserve"> мост</w:t>
      </w:r>
      <w:r w:rsidR="00F92BA8" w:rsidRPr="00F03BDA">
        <w:t xml:space="preserve">, покрай лимана </w:t>
      </w:r>
      <w:proofErr w:type="spellStart"/>
      <w:r w:rsidR="00F92BA8" w:rsidRPr="00F03BDA">
        <w:t>Сиваш</w:t>
      </w:r>
      <w:proofErr w:type="spellEnd"/>
      <w:r w:rsidR="00F92BA8" w:rsidRPr="00F03BDA">
        <w:t xml:space="preserve">, навлязохме в Крим. Преминахме през град  </w:t>
      </w:r>
      <w:proofErr w:type="spellStart"/>
      <w:r w:rsidR="00F92BA8" w:rsidRPr="00F03BDA">
        <w:t>Джанкой</w:t>
      </w:r>
      <w:proofErr w:type="spellEnd"/>
      <w:r w:rsidR="00F92BA8" w:rsidRPr="00F03BDA">
        <w:t xml:space="preserve"> и към 17:00 ч. бяхме в град Симферопол.</w:t>
      </w:r>
    </w:p>
    <w:p w14:paraId="0B30127D" w14:textId="0874356A" w:rsidR="000C1925" w:rsidRPr="00F03BDA" w:rsidRDefault="00F92BA8" w:rsidP="00090698">
      <w:r w:rsidRPr="00F03BDA">
        <w:t xml:space="preserve">На следващият ден посетихме </w:t>
      </w:r>
      <w:proofErr w:type="spellStart"/>
      <w:r w:rsidRPr="00F03BDA">
        <w:t>племсовхоза</w:t>
      </w:r>
      <w:proofErr w:type="spellEnd"/>
      <w:r w:rsidRPr="00F03BDA">
        <w:t xml:space="preserve"> „</w:t>
      </w:r>
      <w:proofErr w:type="spellStart"/>
      <w:r w:rsidRPr="00F03BDA">
        <w:t>Красний</w:t>
      </w:r>
      <w:proofErr w:type="spellEnd"/>
      <w:r w:rsidRPr="00F03BDA">
        <w:t xml:space="preserve">”, посрещнати от директора – В. Ф. </w:t>
      </w:r>
      <w:proofErr w:type="spellStart"/>
      <w:r w:rsidRPr="00F03BDA">
        <w:t>Марчик</w:t>
      </w:r>
      <w:proofErr w:type="spellEnd"/>
      <w:r w:rsidRPr="00F03BDA">
        <w:t xml:space="preserve">. Птицевъдните постройки бяха строени с внесен от САЩ инвентар. Всичко беше ново и интересно за мен. Същият ден посетихме и другият </w:t>
      </w:r>
      <w:proofErr w:type="spellStart"/>
      <w:r w:rsidRPr="00F03BDA">
        <w:t>племсовхоз</w:t>
      </w:r>
      <w:proofErr w:type="spellEnd"/>
      <w:r w:rsidRPr="00F03BDA">
        <w:t xml:space="preserve"> – „</w:t>
      </w:r>
      <w:proofErr w:type="spellStart"/>
      <w:r w:rsidRPr="00F03BDA">
        <w:t>Южний</w:t>
      </w:r>
      <w:proofErr w:type="spellEnd"/>
      <w:r w:rsidRPr="00F03BDA">
        <w:t xml:space="preserve">”. Той беше построен с инвентар от СССР. Носливостта на </w:t>
      </w:r>
      <w:proofErr w:type="spellStart"/>
      <w:r w:rsidRPr="00F03BDA">
        <w:t>насочките</w:t>
      </w:r>
      <w:proofErr w:type="spellEnd"/>
      <w:r w:rsidRPr="00F03BDA">
        <w:t xml:space="preserve"> и двата беше около 200 яйца. В „</w:t>
      </w:r>
      <w:proofErr w:type="spellStart"/>
      <w:r w:rsidRPr="00F03BDA">
        <w:t>Южний</w:t>
      </w:r>
      <w:proofErr w:type="spellEnd"/>
      <w:r w:rsidRPr="00F03BDA">
        <w:t>” с</w:t>
      </w:r>
      <w:r w:rsidR="00A051B5" w:rsidRPr="00F03BDA">
        <w:t xml:space="preserve">е угояваха пилета-бройлери. </w:t>
      </w:r>
    </w:p>
    <w:p w14:paraId="4E42039A" w14:textId="77777777" w:rsidR="000C1925" w:rsidRPr="00F03BDA" w:rsidRDefault="00A051B5" w:rsidP="00090698">
      <w:r w:rsidRPr="00F03BDA">
        <w:t>На 21 юни</w:t>
      </w:r>
      <w:r w:rsidR="00F92BA8" w:rsidRPr="00F03BDA">
        <w:t xml:space="preserve"> с два автобуса ни беше осигурена обиколка по южното крайбрежие на Крим. Посетихме </w:t>
      </w:r>
      <w:proofErr w:type="spellStart"/>
      <w:r w:rsidR="00F92BA8" w:rsidRPr="00F03BDA">
        <w:t>Алушта</w:t>
      </w:r>
      <w:proofErr w:type="spellEnd"/>
      <w:r w:rsidR="00F92BA8" w:rsidRPr="00F03BDA">
        <w:t xml:space="preserve">, а после с корабче и </w:t>
      </w:r>
      <w:proofErr w:type="spellStart"/>
      <w:r w:rsidR="00F92BA8" w:rsidRPr="00F03BDA">
        <w:t>Узеф</w:t>
      </w:r>
      <w:proofErr w:type="spellEnd"/>
      <w:r w:rsidR="00F92BA8" w:rsidRPr="00F03BDA">
        <w:t xml:space="preserve">, разходихме се из </w:t>
      </w:r>
      <w:proofErr w:type="spellStart"/>
      <w:r w:rsidR="00F92BA8" w:rsidRPr="00F03BDA">
        <w:t>Никитинский</w:t>
      </w:r>
      <w:proofErr w:type="spellEnd"/>
      <w:r w:rsidR="00F92BA8" w:rsidRPr="00F03BDA">
        <w:t xml:space="preserve"> ботанически </w:t>
      </w:r>
      <w:proofErr w:type="spellStart"/>
      <w:r w:rsidR="00F92BA8" w:rsidRPr="00F03BDA">
        <w:t>сад</w:t>
      </w:r>
      <w:proofErr w:type="spellEnd"/>
      <w:r w:rsidR="00F92BA8" w:rsidRPr="00F03BDA">
        <w:t xml:space="preserve"> и накрая в град Ялта. През войната</w:t>
      </w:r>
      <w:r w:rsidRPr="00F03BDA">
        <w:t xml:space="preserve"> местните подкрепяли немците и</w:t>
      </w:r>
      <w:r w:rsidR="00F92BA8" w:rsidRPr="00F03BDA">
        <w:t xml:space="preserve"> след победата на Сталин, той ги разселил из другите републики. По това време Н. Хрушчов бил включил Крим в Украинската Съветска република, макар че в нея почти нямаше украинци.</w:t>
      </w:r>
      <w:r w:rsidR="003B1DA6" w:rsidRPr="00F03BDA">
        <w:t xml:space="preserve"> В Симферопол имаше няколко джамии, поради многото татари населявали Крим. С нас беше и кореспондентката на списание „Птицевъдство” Лида </w:t>
      </w:r>
      <w:proofErr w:type="spellStart"/>
      <w:r w:rsidR="003B1DA6" w:rsidRPr="00F03BDA">
        <w:t>Тиринченко</w:t>
      </w:r>
      <w:proofErr w:type="spellEnd"/>
      <w:r w:rsidR="003B1DA6" w:rsidRPr="00F03BDA">
        <w:t>. Тя не носеше фотоапарат и помоли аз да направя няколко снимки за нейното списание. Същите сле</w:t>
      </w:r>
      <w:r w:rsidRPr="00F03BDA">
        <w:t>дваше да и занеса когато съм в М</w:t>
      </w:r>
      <w:r w:rsidR="003B1DA6" w:rsidRPr="00F03BDA">
        <w:t>осква. Съгласих се, защото желаех да се запозная с главния редактор на списанието – Богданов.</w:t>
      </w:r>
    </w:p>
    <w:p w14:paraId="5590FBA4" w14:textId="77777777" w:rsidR="000C1925" w:rsidRPr="00F03BDA" w:rsidRDefault="00A051B5" w:rsidP="00090698">
      <w:r w:rsidRPr="00F03BDA">
        <w:t>На 22 юни</w:t>
      </w:r>
      <w:r w:rsidR="003B1DA6" w:rsidRPr="00F03BDA">
        <w:t xml:space="preserve"> целият ден пътувахме с автобуса обратно към </w:t>
      </w:r>
      <w:proofErr w:type="spellStart"/>
      <w:r w:rsidR="003B1DA6" w:rsidRPr="00F03BDA">
        <w:t>Борки</w:t>
      </w:r>
      <w:proofErr w:type="spellEnd"/>
      <w:r w:rsidR="003B1DA6" w:rsidRPr="00F03BDA">
        <w:t>. Беше годишнина от започване на Войната и всеки разказваше спомени от онзи ден през 1941 г.</w:t>
      </w:r>
    </w:p>
    <w:p w14:paraId="3612B478" w14:textId="77777777" w:rsidR="000C1925" w:rsidRPr="00F03BDA" w:rsidRDefault="00A051B5" w:rsidP="00090698">
      <w:r w:rsidRPr="00F03BDA">
        <w:t>На 23 юни със зам.-</w:t>
      </w:r>
      <w:r w:rsidR="003B1DA6" w:rsidRPr="00F03BDA">
        <w:t xml:space="preserve">директора на УНИИП, </w:t>
      </w:r>
      <w:proofErr w:type="spellStart"/>
      <w:r w:rsidR="003B1DA6" w:rsidRPr="00F03BDA">
        <w:t>колегата</w:t>
      </w:r>
      <w:r w:rsidRPr="00F03BDA">
        <w:t>Бихавец</w:t>
      </w:r>
      <w:proofErr w:type="spellEnd"/>
      <w:r w:rsidRPr="00F03BDA">
        <w:t>, който завеждаше отделът</w:t>
      </w:r>
      <w:r w:rsidR="003B1DA6" w:rsidRPr="00F03BDA">
        <w:t xml:space="preserve"> „Инкубация”, разработихме програмата за специализацията ми в института, където щях да бъда до края на юли. Най-много време отделихме за раздела „Развъждане на птиците” със завеждащ Н. </w:t>
      </w:r>
      <w:proofErr w:type="spellStart"/>
      <w:r w:rsidR="003B1DA6" w:rsidRPr="00F03BDA">
        <w:t>Дубовси</w:t>
      </w:r>
      <w:proofErr w:type="spellEnd"/>
      <w:r w:rsidR="003B1DA6" w:rsidRPr="00F03BDA">
        <w:t xml:space="preserve">. Към същият отдел главен завеждащ беше колежката Мария </w:t>
      </w:r>
      <w:proofErr w:type="spellStart"/>
      <w:r w:rsidR="003B1DA6" w:rsidRPr="00F03BDA">
        <w:t>Столбевенска</w:t>
      </w:r>
      <w:proofErr w:type="spellEnd"/>
      <w:r w:rsidR="003B1DA6" w:rsidRPr="00F03BDA">
        <w:t>. Запознат бях н</w:t>
      </w:r>
      <w:r w:rsidRPr="00F03BDA">
        <w:t>ай-подробно с работата там</w:t>
      </w:r>
      <w:r w:rsidR="003B1DA6" w:rsidRPr="00F03BDA">
        <w:t xml:space="preserve">. Откровени разговори имахме с </w:t>
      </w:r>
      <w:proofErr w:type="spellStart"/>
      <w:r w:rsidR="003B1DA6" w:rsidRPr="00F03BDA">
        <w:t>Дубовски</w:t>
      </w:r>
      <w:proofErr w:type="spellEnd"/>
      <w:r w:rsidR="003B1DA6" w:rsidRPr="00F03BDA">
        <w:t>, след като ра</w:t>
      </w:r>
      <w:r w:rsidRPr="00F03BDA">
        <w:t>збра, че съм бил студент и почи</w:t>
      </w:r>
      <w:r w:rsidR="003B1DA6" w:rsidRPr="00F03BDA">
        <w:t xml:space="preserve">тател на </w:t>
      </w:r>
      <w:r w:rsidR="00EE01DC" w:rsidRPr="00F03BDA">
        <w:t xml:space="preserve">акад. Дончо Костов. </w:t>
      </w:r>
      <w:proofErr w:type="spellStart"/>
      <w:r w:rsidR="00EE01DC" w:rsidRPr="00F03BDA">
        <w:t>Дубовски</w:t>
      </w:r>
      <w:proofErr w:type="spellEnd"/>
      <w:r w:rsidR="00EE01DC" w:rsidRPr="00F03BDA">
        <w:t xml:space="preserve"> ме запозна с работа</w:t>
      </w:r>
      <w:r w:rsidRPr="00F03BDA">
        <w:t>та си по линейна хибридизация на</w:t>
      </w:r>
      <w:r w:rsidR="00EE01DC" w:rsidRPr="00F03BDA">
        <w:t xml:space="preserve"> птиците, а чрез него</w:t>
      </w:r>
      <w:r w:rsidRPr="00F03BDA">
        <w:t>вата сътрудничка Тамара Лен и с</w:t>
      </w:r>
      <w:r w:rsidR="00EE01DC" w:rsidRPr="00F03BDA">
        <w:t xml:space="preserve"> работата им за усъвършенстването на Полтавската местна кокошка. Запознат бях и с дисертационната работа на главният зоотехник </w:t>
      </w:r>
      <w:proofErr w:type="spellStart"/>
      <w:r w:rsidR="00EE01DC" w:rsidRPr="00F03BDA">
        <w:t>Курдюков</w:t>
      </w:r>
      <w:proofErr w:type="spellEnd"/>
      <w:r w:rsidR="00EE01DC" w:rsidRPr="00F03BDA">
        <w:t xml:space="preserve"> по усъвършенстването на Руската бяла кокошка.</w:t>
      </w:r>
    </w:p>
    <w:p w14:paraId="06A23D08" w14:textId="77777777" w:rsidR="000C1925" w:rsidRPr="00F03BDA" w:rsidRDefault="00EE01DC" w:rsidP="00090698">
      <w:r w:rsidRPr="00F03BDA">
        <w:t xml:space="preserve">Още при пристигането си в </w:t>
      </w:r>
      <w:proofErr w:type="spellStart"/>
      <w:r w:rsidRPr="00F03BDA">
        <w:t>Борки</w:t>
      </w:r>
      <w:proofErr w:type="spellEnd"/>
      <w:r w:rsidRPr="00F03BDA">
        <w:t xml:space="preserve"> изпратих писмо до Милка с адреса ми. Едва в краят на юни получих първите си писма от нея. От приятелите ми първото писмо беш</w:t>
      </w:r>
      <w:r w:rsidR="00A051B5" w:rsidRPr="00F03BDA">
        <w:t>е от Митю К</w:t>
      </w:r>
      <w:r w:rsidRPr="00F03BDA">
        <w:t>овачев.</w:t>
      </w:r>
    </w:p>
    <w:p w14:paraId="190C22CB" w14:textId="6D31D555" w:rsidR="000C1925" w:rsidRPr="00F03BDA" w:rsidRDefault="00EE01DC" w:rsidP="00090698">
      <w:r w:rsidRPr="00F03BDA">
        <w:t xml:space="preserve">В гостните много добре се разбирахме с моят съквартирант Григорий </w:t>
      </w:r>
      <w:proofErr w:type="spellStart"/>
      <w:r w:rsidRPr="00F03BDA">
        <w:t>Бардаков</w:t>
      </w:r>
      <w:proofErr w:type="spellEnd"/>
      <w:r w:rsidRPr="00F03BDA">
        <w:t xml:space="preserve"> – </w:t>
      </w:r>
      <w:proofErr w:type="spellStart"/>
      <w:r w:rsidRPr="00F03BDA">
        <w:t>плановник</w:t>
      </w:r>
      <w:proofErr w:type="spellEnd"/>
      <w:r w:rsidRPr="00F03BDA">
        <w:t xml:space="preserve"> на института. Всеки неделен ден той </w:t>
      </w:r>
      <w:proofErr w:type="spellStart"/>
      <w:r w:rsidRPr="00F03BDA">
        <w:t>ходише</w:t>
      </w:r>
      <w:proofErr w:type="spellEnd"/>
      <w:r w:rsidRPr="00F03BDA">
        <w:t xml:space="preserve"> до родното си село в </w:t>
      </w:r>
      <w:proofErr w:type="spellStart"/>
      <w:r w:rsidRPr="00F03BDA">
        <w:t>Богодуховски</w:t>
      </w:r>
      <w:proofErr w:type="spellEnd"/>
      <w:r w:rsidRPr="00F03BDA">
        <w:t xml:space="preserve"> район, близо до Харков. Това бяха най-скучните ми дни. </w:t>
      </w:r>
      <w:r w:rsidR="00FD4E0B" w:rsidRPr="00F03BDA">
        <w:t>На</w:t>
      </w:r>
      <w:r w:rsidRPr="00F03BDA">
        <w:t xml:space="preserve"> спортното игрище в селище</w:t>
      </w:r>
      <w:r w:rsidR="00FD4E0B" w:rsidRPr="00F03BDA">
        <w:t xml:space="preserve">то, </w:t>
      </w:r>
      <w:r w:rsidRPr="00F03BDA">
        <w:t>играех с местни младежи футбол и волейбол. Последните два неделни дни ходих с тях до близки села, където участвах във футболните им мачове.</w:t>
      </w:r>
      <w:r w:rsidR="004563EF" w:rsidRPr="00F03BDA">
        <w:t xml:space="preserve"> При връщането от родното си село Григорий винаги ми </w:t>
      </w:r>
      <w:r w:rsidR="004563EF" w:rsidRPr="00F03BDA">
        <w:lastRenderedPageBreak/>
        <w:t>устройваше гощавки с домашна сланина (сала) и руски краставички. Интересни неща научих от него за живота в селата на Украйна преди войната, особено през периода 1934-193</w:t>
      </w:r>
      <w:r w:rsidR="00FD4E0B" w:rsidRPr="00F03BDA">
        <w:t>8 г. Тогава от колхозите се изку</w:t>
      </w:r>
      <w:r w:rsidR="004563EF" w:rsidRPr="00F03BDA">
        <w:t xml:space="preserve">пувало всичкото произведено зърно и се изнасяло в Германия срещу машини за </w:t>
      </w:r>
      <w:proofErr w:type="spellStart"/>
      <w:r w:rsidR="004563EF" w:rsidRPr="00F03BDA">
        <w:t>индустариализацията</w:t>
      </w:r>
      <w:proofErr w:type="spellEnd"/>
      <w:r w:rsidR="004563EF" w:rsidRPr="00F03BDA">
        <w:t xml:space="preserve"> на </w:t>
      </w:r>
      <w:proofErr w:type="spellStart"/>
      <w:r w:rsidR="004563EF" w:rsidRPr="00F03BDA">
        <w:t>СССР.Това</w:t>
      </w:r>
      <w:proofErr w:type="spellEnd"/>
      <w:r w:rsidR="004563EF" w:rsidRPr="00F03BDA">
        <w:t xml:space="preserve"> станало причина за системен глад в селата и се засилила миграцията към големите градове. За да се спре този процес отнели паспортите на селяните. Едва след 1938 г. положението се нормализирало. При нахлуването на немците в Украйна през 1941 г. над 70 на 100 от населението ги посрещнали като освободители. Разочаровани след тяхната окупация</w:t>
      </w:r>
      <w:r w:rsidR="003C0939" w:rsidRPr="00F03BDA">
        <w:t>, п</w:t>
      </w:r>
      <w:r w:rsidR="00FD4E0B" w:rsidRPr="00F03BDA">
        <w:t>рез 1942 г. вече почти всички би</w:t>
      </w:r>
      <w:r w:rsidR="003C0939" w:rsidRPr="00F03BDA">
        <w:t xml:space="preserve">ли против тях и подпомагали партизаните. Григорий, който беше безпартиен, </w:t>
      </w:r>
      <w:proofErr w:type="spellStart"/>
      <w:r w:rsidR="003C0939" w:rsidRPr="00F03BDA">
        <w:t>оценяше</w:t>
      </w:r>
      <w:proofErr w:type="spellEnd"/>
      <w:r w:rsidR="003C0939" w:rsidRPr="00F03BDA">
        <w:t xml:space="preserve"> тогавашната обстановка в страната като много добра. На </w:t>
      </w:r>
      <w:r w:rsidR="00FD4E0B" w:rsidRPr="00F03BDA">
        <w:t xml:space="preserve">12 юли </w:t>
      </w:r>
      <w:r w:rsidR="003C0939" w:rsidRPr="00F03BDA">
        <w:t xml:space="preserve">той отдели целият си ден, за да ме разведе из Харков. Посетихме парка „Тарас Шевченко”, университета и други забележителности. </w:t>
      </w:r>
    </w:p>
    <w:p w14:paraId="019F72C8" w14:textId="77777777" w:rsidR="000C1925" w:rsidRPr="00F03BDA" w:rsidRDefault="004563EF" w:rsidP="00090698">
      <w:r w:rsidRPr="00F03BDA">
        <w:t>Доста време прекарвах в библиотеката на института, където се запознах  с научните им отчети, методики и отпечатани</w:t>
      </w:r>
      <w:r w:rsidR="00FD4E0B" w:rsidRPr="00F03BDA">
        <w:t xml:space="preserve"> научни трудове. Затру</w:t>
      </w:r>
      <w:r w:rsidRPr="00F03BDA">
        <w:t>дняваше ме факта, че всичко беше на украински и се налагаше да ползвам речник. Там открих преведена на руски</w:t>
      </w:r>
      <w:r w:rsidR="00FD4E0B" w:rsidRPr="00F03BDA">
        <w:t>, книгата на селекционера</w:t>
      </w:r>
      <w:r w:rsidRPr="00F03BDA">
        <w:t>-птицевъд Уорън от САЩ. Направих си подробни записки по нея.</w:t>
      </w:r>
    </w:p>
    <w:p w14:paraId="5D031C80" w14:textId="77777777" w:rsidR="000C1925" w:rsidRPr="00F03BDA" w:rsidRDefault="003C0939" w:rsidP="00090698">
      <w:r w:rsidRPr="00F03BDA">
        <w:t>Следващата седмица получих писма от майка и от Милка. Милка била в отпуск с децата в село Розовец. Маринчо преболедувал  пневмония. Получих писмо и от Яко Кацаро</w:t>
      </w:r>
      <w:r w:rsidR="00FD4E0B" w:rsidRPr="00F03BDA">
        <w:t>в, който ми съобщаваше, че съм у</w:t>
      </w:r>
      <w:r w:rsidRPr="00F03BDA">
        <w:t>твърден от ВАК за старши научен сътрудник 2-ра степен.</w:t>
      </w:r>
    </w:p>
    <w:p w14:paraId="5B693D08" w14:textId="77777777" w:rsidR="000C1925" w:rsidRPr="00F03BDA" w:rsidRDefault="003C0939" w:rsidP="00090698">
      <w:r w:rsidRPr="00F03BDA">
        <w:t>Неделните дни продължаваха да са ми най-скучните, въпреки спортуването и слушането вечер на украински песни, припявани от женското общежитие.</w:t>
      </w:r>
    </w:p>
    <w:p w14:paraId="6F573BBD" w14:textId="77777777" w:rsidR="000C1925" w:rsidRPr="00F03BDA" w:rsidRDefault="003C0939" w:rsidP="00090698">
      <w:r w:rsidRPr="00F03BDA">
        <w:t>Последните дни се запознах с отдела по зоохигиена на птиците.</w:t>
      </w:r>
    </w:p>
    <w:p w14:paraId="009BA7B7" w14:textId="77777777" w:rsidR="000C1925" w:rsidRPr="00F03BDA" w:rsidRDefault="003C0939" w:rsidP="00090698">
      <w:r w:rsidRPr="00F03BDA">
        <w:t>На краят на месеца на посещение в УНИИП-</w:t>
      </w:r>
      <w:proofErr w:type="spellStart"/>
      <w:r w:rsidRPr="00F03BDA">
        <w:t>Борки</w:t>
      </w:r>
      <w:proofErr w:type="spellEnd"/>
      <w:r w:rsidRPr="00F03BDA">
        <w:t xml:space="preserve"> беше делегация от западно-германски животновъди</w:t>
      </w:r>
      <w:r w:rsidR="000C5FCB" w:rsidRPr="00F03BDA">
        <w:t>. С</w:t>
      </w:r>
      <w:r w:rsidR="00FD4E0B" w:rsidRPr="00F03BDA">
        <w:t xml:space="preserve"> тях беше около 40 год</w:t>
      </w:r>
      <w:r w:rsidR="000C5FCB" w:rsidRPr="00F03BDA">
        <w:t>ишен специалист-птицевъд, който посочи високата  водна кула, с изрязан железен петел на върха и изрази задоволството си, че е още там. През 1942 г. бил с не</w:t>
      </w:r>
      <w:r w:rsidR="00FD4E0B" w:rsidRPr="00F03BDA">
        <w:t>м</w:t>
      </w:r>
      <w:r w:rsidR="000C5FCB" w:rsidRPr="00F03BDA">
        <w:t xml:space="preserve">ската част, </w:t>
      </w:r>
      <w:r w:rsidR="00FD4E0B" w:rsidRPr="00F03BDA">
        <w:t>превз</w:t>
      </w:r>
      <w:r w:rsidR="000C5FCB" w:rsidRPr="00F03BDA">
        <w:t xml:space="preserve">ела </w:t>
      </w:r>
      <w:proofErr w:type="spellStart"/>
      <w:r w:rsidR="000C5FCB" w:rsidRPr="00F03BDA">
        <w:t>Борки</w:t>
      </w:r>
      <w:proofErr w:type="spellEnd"/>
      <w:r w:rsidR="000C5FCB" w:rsidRPr="00F03BDA">
        <w:t>. Като специалист – птицевъд</w:t>
      </w:r>
      <w:r w:rsidR="00FD4E0B" w:rsidRPr="00F03BDA">
        <w:t>,</w:t>
      </w:r>
      <w:r w:rsidR="000C5FCB" w:rsidRPr="00F03BDA">
        <w:t xml:space="preserve"> го назначили за комендант на тогавашната опитна станция в </w:t>
      </w:r>
      <w:proofErr w:type="spellStart"/>
      <w:r w:rsidR="000C5FCB" w:rsidRPr="00F03BDA">
        <w:t>Борки</w:t>
      </w:r>
      <w:proofErr w:type="spellEnd"/>
      <w:r w:rsidR="000C5FCB" w:rsidRPr="00F03BDA">
        <w:t xml:space="preserve"> и той поставил петела на кулата. След като групата им си замина, директорът веднага нареди да се демонтира петелът, за да не напомня за немската окупация.</w:t>
      </w:r>
    </w:p>
    <w:p w14:paraId="6E7DDA3D" w14:textId="77777777" w:rsidR="000C1925" w:rsidRPr="00F03BDA" w:rsidRDefault="00FD4E0B" w:rsidP="00090698">
      <w:r w:rsidRPr="00F03BDA">
        <w:t>На 03 август</w:t>
      </w:r>
      <w:r w:rsidR="000C5FCB" w:rsidRPr="00F03BDA">
        <w:t xml:space="preserve"> обиколих всички колеги и директора, за да се сбогувам с тях.</w:t>
      </w:r>
    </w:p>
    <w:p w14:paraId="6D2A504B" w14:textId="77777777" w:rsidR="000C1925" w:rsidRPr="00F03BDA" w:rsidRDefault="00FD4E0B" w:rsidP="00090698">
      <w:r w:rsidRPr="00F03BDA">
        <w:t>На 04 август</w:t>
      </w:r>
      <w:r w:rsidR="000C5FCB" w:rsidRPr="00F03BDA">
        <w:t xml:space="preserve"> към 14 ч. пристигнах на Курската гара в Москва. Имах запазена стая в хотел „</w:t>
      </w:r>
      <w:proofErr w:type="spellStart"/>
      <w:r w:rsidR="000C5FCB" w:rsidRPr="00F03BDA">
        <w:t>Южная</w:t>
      </w:r>
      <w:proofErr w:type="spellEnd"/>
      <w:r w:rsidR="000C5FCB" w:rsidRPr="00F03BDA">
        <w:t xml:space="preserve">” на Ленински проспект. </w:t>
      </w:r>
      <w:r w:rsidR="00CB1F83" w:rsidRPr="00F03BDA">
        <w:t xml:space="preserve">Вечерта в </w:t>
      </w:r>
      <w:proofErr w:type="spellStart"/>
      <w:r w:rsidR="00CB1F83" w:rsidRPr="00F03BDA">
        <w:t>Ермитажният</w:t>
      </w:r>
      <w:proofErr w:type="spellEnd"/>
      <w:r w:rsidR="00CB1F83" w:rsidRPr="00F03BDA">
        <w:t xml:space="preserve"> театър гледах спектакъл на български танцов състав с участи</w:t>
      </w:r>
      <w:r w:rsidRPr="00F03BDA">
        <w:t xml:space="preserve">ето на Ирина </w:t>
      </w:r>
      <w:proofErr w:type="spellStart"/>
      <w:r w:rsidRPr="00F03BDA">
        <w:t>Чемихова</w:t>
      </w:r>
      <w:proofErr w:type="spellEnd"/>
      <w:r w:rsidRPr="00F03BDA">
        <w:t>. На 06 август</w:t>
      </w:r>
      <w:r w:rsidR="00CB1F83" w:rsidRPr="00F03BDA">
        <w:t xml:space="preserve"> посетих Историческият музей, а след това на стадион „</w:t>
      </w:r>
      <w:proofErr w:type="spellStart"/>
      <w:r w:rsidR="00CB1F83" w:rsidRPr="00F03BDA">
        <w:t>Лужники</w:t>
      </w:r>
      <w:proofErr w:type="spellEnd"/>
      <w:r w:rsidR="00CB1F83" w:rsidRPr="00F03BDA">
        <w:t>” гледах мач между Локомотив Москва и СКА „Ростов на Дон”. После на Ленински проспект присъствах на посрещането на космонавта Юри Титов.</w:t>
      </w:r>
    </w:p>
    <w:p w14:paraId="0B57357A" w14:textId="77777777" w:rsidR="00CB1F83" w:rsidRPr="00F03BDA" w:rsidRDefault="00FD4E0B" w:rsidP="00090698">
      <w:r w:rsidRPr="00F03BDA">
        <w:t>На 07 август</w:t>
      </w:r>
      <w:r w:rsidR="00CB1F83" w:rsidRPr="00F03BDA">
        <w:t xml:space="preserve"> посетих </w:t>
      </w:r>
      <w:proofErr w:type="spellStart"/>
      <w:r w:rsidR="00CB1F83" w:rsidRPr="00F03BDA">
        <w:t>Темирязевската</w:t>
      </w:r>
      <w:proofErr w:type="spellEnd"/>
      <w:r w:rsidR="00CB1F83" w:rsidRPr="00F03BDA">
        <w:t xml:space="preserve"> стопанска академия, която се намираше извъ</w:t>
      </w:r>
      <w:r w:rsidRPr="00F03BDA">
        <w:t>н Москва. Следобед бях в</w:t>
      </w:r>
      <w:r w:rsidR="00CB1F83" w:rsidRPr="00F03BDA">
        <w:t xml:space="preserve"> музеят „Ленин – Сталин”.</w:t>
      </w:r>
    </w:p>
    <w:p w14:paraId="2BAB2FE9" w14:textId="77777777" w:rsidR="000C1925" w:rsidRPr="00F03BDA" w:rsidRDefault="00FD4E0B" w:rsidP="00090698">
      <w:r w:rsidRPr="00F03BDA">
        <w:lastRenderedPageBreak/>
        <w:t>На 08 август</w:t>
      </w:r>
      <w:r w:rsidR="000C5FCB" w:rsidRPr="00F03BDA">
        <w:t xml:space="preserve"> следваше да пътувам за Ленинград. Ана Александрова от Министерството на селското стопанство щеше да съобщи на </w:t>
      </w:r>
      <w:proofErr w:type="spellStart"/>
      <w:r w:rsidR="000C5FCB" w:rsidRPr="00F03BDA">
        <w:t>Пушкинската</w:t>
      </w:r>
      <w:proofErr w:type="spellEnd"/>
      <w:r w:rsidR="000C5FCB" w:rsidRPr="00F03BDA">
        <w:t xml:space="preserve"> лаборатория да ме чакат на тамошната гара.</w:t>
      </w:r>
      <w:r w:rsidR="00CB1F83" w:rsidRPr="00F03BDA">
        <w:t xml:space="preserve"> Пътувах с двама млади шведи и един руски сержант. Водих с тях интересни разговори, като всички говорихме на руски. Разстоянието между Москва и Ленинград е 660 км, но едва 4 часа е светло и не можах да се полюбувам повече на пейзажа навън.</w:t>
      </w:r>
    </w:p>
    <w:p w14:paraId="6159C606" w14:textId="77777777" w:rsidR="000C1925" w:rsidRPr="00F03BDA" w:rsidRDefault="00CB1F83" w:rsidP="00090698">
      <w:r w:rsidRPr="00F03BDA">
        <w:t>На гарата в Ленинград доста се оглеждах за посрещач, но не видях такъв. Оказа се, че имало, но очаквал доста по-възрасте</w:t>
      </w:r>
      <w:r w:rsidR="00FD4E0B" w:rsidRPr="00F03BDA">
        <w:t>н старши научен сътрудник. Исках да се настаня в</w:t>
      </w:r>
      <w:r w:rsidRPr="00F03BDA">
        <w:t xml:space="preserve"> хотел срещу гарата – „</w:t>
      </w:r>
      <w:proofErr w:type="spellStart"/>
      <w:r w:rsidRPr="00F03BDA">
        <w:t>Октябърская</w:t>
      </w:r>
      <w:proofErr w:type="spellEnd"/>
      <w:r w:rsidRPr="00F03BDA">
        <w:t xml:space="preserve">”, но без резервация не ме </w:t>
      </w:r>
      <w:proofErr w:type="spellStart"/>
      <w:r w:rsidRPr="00F03BDA">
        <w:t>пунаха</w:t>
      </w:r>
      <w:proofErr w:type="spellEnd"/>
      <w:r w:rsidRPr="00F03BDA">
        <w:t xml:space="preserve">. Наложи се с </w:t>
      </w:r>
      <w:proofErr w:type="spellStart"/>
      <w:r w:rsidRPr="00F03BDA">
        <w:t>Електричката</w:t>
      </w:r>
      <w:proofErr w:type="spellEnd"/>
      <w:r w:rsidRPr="00F03BDA">
        <w:t xml:space="preserve"> да отида до </w:t>
      </w:r>
      <w:proofErr w:type="spellStart"/>
      <w:r w:rsidRPr="00F03BDA">
        <w:t>Пушкино</w:t>
      </w:r>
      <w:proofErr w:type="spellEnd"/>
      <w:r w:rsidRPr="00F03BDA">
        <w:t>. Там открих лабораторията и въпреки</w:t>
      </w:r>
      <w:r w:rsidR="00FD4E0B" w:rsidRPr="00F03BDA">
        <w:t>,</w:t>
      </w:r>
      <w:r w:rsidRPr="00F03BDA">
        <w:t xml:space="preserve"> че Ал. </w:t>
      </w:r>
      <w:proofErr w:type="spellStart"/>
      <w:r w:rsidRPr="00F03BDA">
        <w:t>Фомин</w:t>
      </w:r>
      <w:proofErr w:type="spellEnd"/>
      <w:r w:rsidRPr="00F03BDA">
        <w:t xml:space="preserve"> отсъстваше, получих писмо-заявка.</w:t>
      </w:r>
      <w:r w:rsidR="0028622A" w:rsidRPr="00F03BDA">
        <w:t xml:space="preserve"> Върнах се в същият хотел и се настаних в самостоятелна стая с телевизор и баня за 3 рубли на вечер. За първи път ползвах телевизор. След това излязох и до късно вечерта се разхождах по Невският проспект, достигайки до река Нева и Зимният дворец.</w:t>
      </w:r>
    </w:p>
    <w:p w14:paraId="4C0EBFDA" w14:textId="77777777" w:rsidR="000C1925" w:rsidRPr="00F03BDA" w:rsidRDefault="0028622A" w:rsidP="00090698">
      <w:r w:rsidRPr="00F03BDA">
        <w:t xml:space="preserve">На следващият ден пътувах 25 км през хълмист и горист район до </w:t>
      </w:r>
      <w:proofErr w:type="spellStart"/>
      <w:r w:rsidRPr="00F03BDA">
        <w:t>Пушкинскаталаборатория.След</w:t>
      </w:r>
      <w:proofErr w:type="spellEnd"/>
      <w:r w:rsidRPr="00F03BDA">
        <w:t xml:space="preserve"> това до </w:t>
      </w:r>
      <w:proofErr w:type="spellStart"/>
      <w:r w:rsidRPr="00F03BDA">
        <w:t>Пушкино</w:t>
      </w:r>
      <w:proofErr w:type="spellEnd"/>
      <w:r w:rsidRPr="00F03BDA">
        <w:t xml:space="preserve"> беше идеална равнина. Беше ми чудно</w:t>
      </w:r>
      <w:r w:rsidR="00FD4E0B" w:rsidRPr="00F03BDA">
        <w:t>,</w:t>
      </w:r>
      <w:r w:rsidRPr="00F03BDA">
        <w:t xml:space="preserve"> ка</w:t>
      </w:r>
      <w:r w:rsidR="00FD4E0B" w:rsidRPr="00F03BDA">
        <w:t>к</w:t>
      </w:r>
      <w:r w:rsidRPr="00F03BDA">
        <w:t xml:space="preserve"> през войната немците след превземането му</w:t>
      </w:r>
      <w:r w:rsidR="00FD4E0B" w:rsidRPr="00F03BDA">
        <w:t>,</w:t>
      </w:r>
      <w:r w:rsidRPr="00F03BDA">
        <w:t xml:space="preserve"> не са успели да стигнат до Ленинград. Бях топло посрещнат и колегите ми обещаха да ме устроят с квартира там, за да не плащам всеки ден в скъп хотел и за транспорт. Запознаха ме с работат</w:t>
      </w:r>
      <w:r w:rsidR="00FD4E0B" w:rsidRPr="00F03BDA">
        <w:t>а на отдела по птицевъдство на л</w:t>
      </w:r>
      <w:r w:rsidRPr="00F03BDA">
        <w:t>абораторията.</w:t>
      </w:r>
    </w:p>
    <w:p w14:paraId="6CE2E8B5" w14:textId="77777777" w:rsidR="000C1925" w:rsidRPr="00F03BDA" w:rsidRDefault="0028622A" w:rsidP="00090698">
      <w:r w:rsidRPr="00F03BDA">
        <w:t xml:space="preserve">След работа с колегата </w:t>
      </w:r>
      <w:proofErr w:type="spellStart"/>
      <w:r w:rsidRPr="00F03BDA">
        <w:t>Курбатов</w:t>
      </w:r>
      <w:proofErr w:type="spellEnd"/>
      <w:r w:rsidRPr="00F03BDA">
        <w:t xml:space="preserve"> отидохме до Александров</w:t>
      </w:r>
      <w:r w:rsidR="00E801A4" w:rsidRPr="00F03BDA">
        <w:t>с</w:t>
      </w:r>
      <w:r w:rsidRPr="00F03BDA">
        <w:t xml:space="preserve">кият и </w:t>
      </w:r>
      <w:proofErr w:type="spellStart"/>
      <w:r w:rsidRPr="00F03BDA">
        <w:t>Екатериненият</w:t>
      </w:r>
      <w:proofErr w:type="spellEnd"/>
      <w:r w:rsidRPr="00F03BDA">
        <w:t xml:space="preserve"> дворец, но само ги </w:t>
      </w:r>
      <w:r w:rsidR="00E801A4" w:rsidRPr="00F03BDA">
        <w:t>разгледахме отвън. Посетихме и Л</w:t>
      </w:r>
      <w:r w:rsidRPr="00F03BDA">
        <w:t>ицеят, в който е учил Пушкин. Вечерта написах писма до България.</w:t>
      </w:r>
    </w:p>
    <w:p w14:paraId="580651C7" w14:textId="77777777" w:rsidR="000C1925" w:rsidRPr="00F03BDA" w:rsidRDefault="0028622A" w:rsidP="00090698">
      <w:r w:rsidRPr="00F03BDA">
        <w:t>На следващият ден ме запозн</w:t>
      </w:r>
      <w:r w:rsidR="00E801A4" w:rsidRPr="00F03BDA">
        <w:t>аха с производствената база на л</w:t>
      </w:r>
      <w:r w:rsidRPr="00F03BDA">
        <w:t>абораторията, а вечерта след работа ходих до близко на хотела кино и гледах филма „Балада за войника”.</w:t>
      </w:r>
    </w:p>
    <w:p w14:paraId="057C1A09" w14:textId="77777777" w:rsidR="000C1925" w:rsidRPr="00F03BDA" w:rsidRDefault="00E801A4" w:rsidP="00090698">
      <w:r w:rsidRPr="00F03BDA">
        <w:t>На 12 август</w:t>
      </w:r>
      <w:r w:rsidR="0028622A" w:rsidRPr="00F03BDA">
        <w:t xml:space="preserve"> се завърна колегата Ал. </w:t>
      </w:r>
      <w:proofErr w:type="spellStart"/>
      <w:r w:rsidR="0028622A" w:rsidRPr="00F03BDA">
        <w:t>Фомин</w:t>
      </w:r>
      <w:proofErr w:type="spellEnd"/>
      <w:r w:rsidR="0028622A" w:rsidRPr="00F03BDA">
        <w:t>. Бил в Москва з</w:t>
      </w:r>
      <w:r w:rsidRPr="00F03BDA">
        <w:t>а избора на нов Председател на С</w:t>
      </w:r>
      <w:r w:rsidR="0028622A" w:rsidRPr="00F03BDA">
        <w:t>елско</w:t>
      </w:r>
      <w:r w:rsidRPr="00F03BDA">
        <w:t>-</w:t>
      </w:r>
      <w:r w:rsidR="0028622A" w:rsidRPr="00F03BDA">
        <w:t xml:space="preserve">стопанската </w:t>
      </w:r>
      <w:proofErr w:type="spellStart"/>
      <w:r w:rsidR="0028622A" w:rsidRPr="00F03BDA">
        <w:t>академия.</w:t>
      </w:r>
      <w:r w:rsidR="00295D2C" w:rsidRPr="00F03BDA">
        <w:t>Фомин</w:t>
      </w:r>
      <w:proofErr w:type="spellEnd"/>
      <w:r w:rsidR="00295D2C" w:rsidRPr="00F03BDA">
        <w:t xml:space="preserve"> се оказа привърженик на Т. </w:t>
      </w:r>
      <w:proofErr w:type="spellStart"/>
      <w:r w:rsidR="00295D2C" w:rsidRPr="00F03BDA">
        <w:t>Лисенко</w:t>
      </w:r>
      <w:proofErr w:type="spellEnd"/>
      <w:r w:rsidR="00295D2C" w:rsidRPr="00F03BDA">
        <w:t>. След работа той ме заведе в дома си и ме запозна със семейството си. Съпругата му беше доцент в Зоотехническият факултет на Ленинградския селско</w:t>
      </w:r>
      <w:r w:rsidRPr="00F03BDA">
        <w:t>-</w:t>
      </w:r>
      <w:r w:rsidR="00295D2C" w:rsidRPr="00F03BDA">
        <w:t>стопански институт. Имаше 2 деца. При него бяха и възрастните му ро</w:t>
      </w:r>
      <w:r w:rsidRPr="00F03BDA">
        <w:t>дители. В обширният му дом имаха</w:t>
      </w:r>
      <w:r w:rsidR="00295D2C" w:rsidRPr="00F03BDA">
        <w:t xml:space="preserve"> студент – квартирант. </w:t>
      </w:r>
      <w:proofErr w:type="spellStart"/>
      <w:r w:rsidR="00295D2C" w:rsidRPr="00F03BDA">
        <w:t>Фомин</w:t>
      </w:r>
      <w:proofErr w:type="spellEnd"/>
      <w:r w:rsidR="00295D2C" w:rsidRPr="00F03BDA">
        <w:t xml:space="preserve"> участвал във Финската и Отечеств</w:t>
      </w:r>
      <w:r w:rsidRPr="00F03BDA">
        <w:t>ената в</w:t>
      </w:r>
      <w:r w:rsidR="00295D2C" w:rsidRPr="00F03BDA">
        <w:t>ойни</w:t>
      </w:r>
      <w:r w:rsidRPr="00F03BDA">
        <w:t>,</w:t>
      </w:r>
      <w:r w:rsidR="00295D2C" w:rsidRPr="00F03BDA">
        <w:t xml:space="preserve"> като два пъти бил раняван. Имаше изкуствена челюст и доста накуцваше с единия</w:t>
      </w:r>
      <w:r w:rsidRPr="00F03BDA">
        <w:t>т</w:t>
      </w:r>
      <w:r w:rsidR="00295D2C" w:rsidRPr="00F03BDA">
        <w:t xml:space="preserve"> крак. Още първата свободна събота , заедно с децата му</w:t>
      </w:r>
      <w:r w:rsidRPr="00F03BDA">
        <w:t>,</w:t>
      </w:r>
      <w:r w:rsidR="00295D2C" w:rsidRPr="00F03BDA">
        <w:t xml:space="preserve"> ме водиха до родното село на студента. Там нощувахме и на следващият ден скитахме из горите. На едно езеро, с л</w:t>
      </w:r>
      <w:r w:rsidRPr="00F03BDA">
        <w:t>одка ловихме риба. След това запалихме</w:t>
      </w:r>
      <w:r w:rsidR="00295D2C" w:rsidRPr="00F03BDA">
        <w:t xml:space="preserve"> огън край водата </w:t>
      </w:r>
      <w:r w:rsidRPr="00F03BDA">
        <w:t>и опекохме рибата за обяд</w:t>
      </w:r>
      <w:r w:rsidR="00295D2C" w:rsidRPr="00F03BDA">
        <w:t>.</w:t>
      </w:r>
    </w:p>
    <w:p w14:paraId="04FF7D7A" w14:textId="77777777" w:rsidR="000C1925" w:rsidRPr="00F03BDA" w:rsidRDefault="00E801A4" w:rsidP="00090698">
      <w:r w:rsidRPr="00F03BDA">
        <w:t xml:space="preserve">На 14 </w:t>
      </w:r>
      <w:proofErr w:type="spellStart"/>
      <w:r w:rsidRPr="00F03BDA">
        <w:t>август</w:t>
      </w:r>
      <w:r w:rsidR="00295D2C" w:rsidRPr="00F03BDA">
        <w:t>Фомин</w:t>
      </w:r>
      <w:proofErr w:type="spellEnd"/>
      <w:r w:rsidR="00295D2C" w:rsidRPr="00F03BDA">
        <w:t xml:space="preserve"> ми намери безплатна квартира в </w:t>
      </w:r>
      <w:proofErr w:type="spellStart"/>
      <w:r w:rsidR="00295D2C" w:rsidRPr="00F03BDA">
        <w:t>Пушкино</w:t>
      </w:r>
      <w:proofErr w:type="spellEnd"/>
      <w:r w:rsidR="00295D2C" w:rsidRPr="00F03BDA">
        <w:t>.</w:t>
      </w:r>
    </w:p>
    <w:p w14:paraId="587D5942" w14:textId="77777777" w:rsidR="000C1925" w:rsidRPr="00F03BDA" w:rsidRDefault="00295D2C" w:rsidP="00090698">
      <w:r w:rsidRPr="00F03BDA">
        <w:t xml:space="preserve">Една седмица се запознавах с годишните научни отчети по птицевъдство от 1954 до 1957 г. Беседвах с колегите по разработваните от тях теми. След работа се разхождах из </w:t>
      </w:r>
      <w:proofErr w:type="spellStart"/>
      <w:r w:rsidRPr="00F03BDA">
        <w:t>Пушкино</w:t>
      </w:r>
      <w:proofErr w:type="spellEnd"/>
      <w:r w:rsidRPr="00F03BDA">
        <w:t>, което е било селище на придворните на руските царе. Времето беше сравнително хладно за август ( 15-18 градуса) и преваляваше дъжд.</w:t>
      </w:r>
    </w:p>
    <w:p w14:paraId="5BD60BB2" w14:textId="77777777" w:rsidR="000C1925" w:rsidRPr="00F03BDA" w:rsidRDefault="00543777" w:rsidP="00090698">
      <w:r w:rsidRPr="00F03BDA">
        <w:lastRenderedPageBreak/>
        <w:t>На 20 август</w:t>
      </w:r>
      <w:r w:rsidR="00295D2C" w:rsidRPr="00F03BDA">
        <w:t xml:space="preserve"> колежката </w:t>
      </w:r>
      <w:proofErr w:type="spellStart"/>
      <w:r w:rsidR="00295D2C" w:rsidRPr="00F03BDA">
        <w:t>Дух</w:t>
      </w:r>
      <w:r w:rsidRPr="00F03BDA">
        <w:t>но</w:t>
      </w:r>
      <w:proofErr w:type="spellEnd"/>
      <w:r w:rsidRPr="00F03BDA">
        <w:t xml:space="preserve"> ме разведе из Ленинград, кат</w:t>
      </w:r>
      <w:r w:rsidR="00295D2C" w:rsidRPr="00F03BDA">
        <w:t>о 5 часа отделихме на Ермитажа</w:t>
      </w:r>
      <w:r w:rsidR="00C3195D" w:rsidRPr="00F03BDA">
        <w:t xml:space="preserve">, намиращ се в Зимният дворец. В него преобладаваха картини от чуждестранни класици, докато в </w:t>
      </w:r>
      <w:proofErr w:type="spellStart"/>
      <w:r w:rsidR="00C3195D" w:rsidRPr="00F03BDA">
        <w:t>Третявската</w:t>
      </w:r>
      <w:proofErr w:type="spellEnd"/>
      <w:r w:rsidR="00C3195D" w:rsidRPr="00F03BDA">
        <w:t xml:space="preserve"> галерия в Москва имаше предимно руски художници. Посетихме </w:t>
      </w:r>
      <w:proofErr w:type="spellStart"/>
      <w:r w:rsidR="00C3195D" w:rsidRPr="00F03BDA">
        <w:t>Исакиевският</w:t>
      </w:r>
      <w:proofErr w:type="spellEnd"/>
      <w:r w:rsidR="00C3195D" w:rsidRPr="00F03BDA">
        <w:t xml:space="preserve"> събор, от кулата на който</w:t>
      </w:r>
      <w:r w:rsidR="00B43745" w:rsidRPr="00F03BDA">
        <w:t>,</w:t>
      </w:r>
      <w:r w:rsidR="00C3195D" w:rsidRPr="00F03BDA">
        <w:t xml:space="preserve"> разгледахме града от високо. Убедих се, че Ленинград е </w:t>
      </w:r>
      <w:proofErr w:type="spellStart"/>
      <w:r w:rsidR="00C3195D" w:rsidRPr="00F03BDA">
        <w:t>кутурният</w:t>
      </w:r>
      <w:proofErr w:type="spellEnd"/>
      <w:r w:rsidR="00C3195D" w:rsidRPr="00F03BDA">
        <w:t>, а Москва е административният център на СССР. Тук навсякъде се чув</w:t>
      </w:r>
      <w:r w:rsidR="00B43745" w:rsidRPr="00F03BDA">
        <w:t>с</w:t>
      </w:r>
      <w:r w:rsidR="00C3195D" w:rsidRPr="00F03BDA">
        <w:t xml:space="preserve">тваше старият, европейски архитектурен стил на строителство от времето на цар Петър </w:t>
      </w:r>
      <w:r w:rsidR="00B43745" w:rsidRPr="00F03BDA">
        <w:t xml:space="preserve">Велики. В Москва от новата архитектура </w:t>
      </w:r>
      <w:r w:rsidR="00C3195D" w:rsidRPr="00F03BDA">
        <w:t>лъхаше студенина.</w:t>
      </w:r>
    </w:p>
    <w:p w14:paraId="3D8B99E2" w14:textId="77777777" w:rsidR="000C1925" w:rsidRPr="00F03BDA" w:rsidRDefault="008F3C80" w:rsidP="00090698">
      <w:r w:rsidRPr="00F03BDA">
        <w:t xml:space="preserve">В </w:t>
      </w:r>
      <w:proofErr w:type="spellStart"/>
      <w:r w:rsidRPr="00F03BDA">
        <w:t>Исакиевскиятсъбор</w:t>
      </w:r>
      <w:proofErr w:type="spellEnd"/>
      <w:r w:rsidRPr="00F03BDA">
        <w:t xml:space="preserve"> ме впечатлиха църковно-с</w:t>
      </w:r>
      <w:r w:rsidR="00B43745" w:rsidRPr="00F03BDA">
        <w:t>лавянските надписи, създаващи</w:t>
      </w:r>
      <w:r w:rsidRPr="00F03BDA">
        <w:t xml:space="preserve"> впечатление, че намирам в българска църква. За</w:t>
      </w:r>
      <w:r w:rsidR="00B43745" w:rsidRPr="00F03BDA">
        <w:t xml:space="preserve">почнах да ги чета и превеждам </w:t>
      </w:r>
      <w:proofErr w:type="spellStart"/>
      <w:r w:rsidR="00B43745" w:rsidRPr="00F03BDA">
        <w:t>на</w:t>
      </w:r>
      <w:r w:rsidRPr="00F03BDA">
        <w:t>Духно</w:t>
      </w:r>
      <w:proofErr w:type="spellEnd"/>
      <w:r w:rsidRPr="00F03BDA">
        <w:t>. Обясних и, че това е старобългарски, който две години съм изучавал в гимназията, като църковно-славянски. Чрез</w:t>
      </w:r>
      <w:r w:rsidR="00B43745" w:rsidRPr="00F03BDA">
        <w:t xml:space="preserve"> Източното П</w:t>
      </w:r>
      <w:r w:rsidRPr="00F03BDA">
        <w:t>равославие той се налага и в Русия. От мен научи, че братята Кирил и Методий са българи от Македония.</w:t>
      </w:r>
    </w:p>
    <w:p w14:paraId="2F9B545C" w14:textId="2BD21611" w:rsidR="000C1925" w:rsidRPr="00F03BDA" w:rsidRDefault="00B43745" w:rsidP="00090698">
      <w:pPr>
        <w:rPr>
          <w:color w:val="000000" w:themeColor="text1"/>
        </w:rPr>
      </w:pPr>
      <w:r w:rsidRPr="00F03BDA">
        <w:t>До 26 август</w:t>
      </w:r>
      <w:r w:rsidR="008F3C80" w:rsidRPr="00F03BDA">
        <w:t xml:space="preserve"> се запознах с научните отчети от 1958 до 1960 г. Получих писмо от Милка със </w:t>
      </w:r>
      <w:r w:rsidR="0073218F" w:rsidRPr="00F03BDA">
        <w:t xml:space="preserve">снимки </w:t>
      </w:r>
      <w:r w:rsidR="008F3C80" w:rsidRPr="00F03BDA">
        <w:t xml:space="preserve"> на нея и децата. По това време Васко беше на 6, а Маринчо на 2 години.</w:t>
      </w:r>
    </w:p>
    <w:p w14:paraId="75001E6B" w14:textId="77777777" w:rsidR="000C1925" w:rsidRPr="00F03BDA" w:rsidRDefault="008F3C80" w:rsidP="00090698">
      <w:r w:rsidRPr="00F03BDA">
        <w:t>Заедно с колегите от Лабораторията посетихме спектакълът на руският ансамбъл „Симфония на лед”</w:t>
      </w:r>
      <w:r w:rsidR="00B43745" w:rsidRPr="00F03BDA">
        <w:t>,</w:t>
      </w:r>
      <w:r w:rsidRPr="00F03BDA">
        <w:t xml:space="preserve"> в Зимния стадион на Ленинград. Веднъж </w:t>
      </w:r>
      <w:proofErr w:type="spellStart"/>
      <w:r w:rsidRPr="00F03BDA">
        <w:t>Курбатов</w:t>
      </w:r>
      <w:proofErr w:type="spellEnd"/>
      <w:r w:rsidRPr="00F03BDA">
        <w:t xml:space="preserve"> ме води в лич</w:t>
      </w:r>
      <w:r w:rsidR="00B43745" w:rsidRPr="00F03BDA">
        <w:t>ната си овощна градина. Изненада</w:t>
      </w:r>
      <w:r w:rsidRPr="00F03BDA">
        <w:t xml:space="preserve">ха ме хубавите ябълкови дървета, отрупани с плод. Колегата ми обясни, че това се дължи на влиянието на Балтийско море. Същият ден съобщиха, че в източните райони на Ленинград са паднали </w:t>
      </w:r>
      <w:r w:rsidR="00B43745" w:rsidRPr="00F03BDA">
        <w:t>първите слани, а беше само 22 август</w:t>
      </w:r>
      <w:r w:rsidRPr="00F03BDA">
        <w:t>. Препоръ</w:t>
      </w:r>
      <w:r w:rsidR="00394D1A" w:rsidRPr="00F03BDA">
        <w:t>чваха засетите с царевица площи за зелено, да се силажират.</w:t>
      </w:r>
    </w:p>
    <w:p w14:paraId="209BD646" w14:textId="35A54B24" w:rsidR="000C1925" w:rsidRPr="00F03BDA" w:rsidRDefault="00B43745" w:rsidP="00090698">
      <w:r w:rsidRPr="00F03BDA">
        <w:t xml:space="preserve">На 27 август </w:t>
      </w:r>
      <w:proofErr w:type="spellStart"/>
      <w:r w:rsidR="00394D1A" w:rsidRPr="00F03BDA">
        <w:t>Духло</w:t>
      </w:r>
      <w:proofErr w:type="spellEnd"/>
      <w:r w:rsidR="00394D1A" w:rsidRPr="00F03BDA">
        <w:t xml:space="preserve"> ме води до Павловският дворец и огромните му паркове. Следобед, в </w:t>
      </w:r>
      <w:proofErr w:type="spellStart"/>
      <w:r w:rsidR="00394D1A" w:rsidRPr="00F03BDA">
        <w:t>Пушкино</w:t>
      </w:r>
      <w:proofErr w:type="spellEnd"/>
      <w:r w:rsidR="00394D1A" w:rsidRPr="00F03BDA">
        <w:t xml:space="preserve"> разгледахме отвътре </w:t>
      </w:r>
      <w:proofErr w:type="spellStart"/>
      <w:r w:rsidR="00394D1A" w:rsidRPr="00F03BDA">
        <w:t>Екатериновският</w:t>
      </w:r>
      <w:proofErr w:type="spellEnd"/>
      <w:r w:rsidR="00394D1A" w:rsidRPr="00F03BDA">
        <w:t xml:space="preserve"> и Александровският дворци. През войната са успели да запазят ценностите и статуите им. </w:t>
      </w:r>
    </w:p>
    <w:p w14:paraId="15780862" w14:textId="77777777" w:rsidR="000C1925" w:rsidRPr="00F03BDA" w:rsidRDefault="00B43745" w:rsidP="00090698">
      <w:r w:rsidRPr="00F03BDA">
        <w:t xml:space="preserve"> На 29 август</w:t>
      </w:r>
      <w:r w:rsidR="00394D1A" w:rsidRPr="00F03BDA">
        <w:t xml:space="preserve"> успях, макар и за кратко да слушам на радиоапарата радио София.</w:t>
      </w:r>
    </w:p>
    <w:p w14:paraId="38E65FFC" w14:textId="77777777" w:rsidR="000C1925" w:rsidRPr="00F03BDA" w:rsidRDefault="00B43745" w:rsidP="00090698">
      <w:r w:rsidRPr="00F03BDA">
        <w:t xml:space="preserve">На 02 септември </w:t>
      </w:r>
      <w:r w:rsidR="00394D1A" w:rsidRPr="00F03BDA">
        <w:t xml:space="preserve"> с </w:t>
      </w:r>
      <w:proofErr w:type="spellStart"/>
      <w:r w:rsidR="00394D1A" w:rsidRPr="00F03BDA">
        <w:t>Фомин</w:t>
      </w:r>
      <w:proofErr w:type="spellEnd"/>
      <w:r w:rsidR="00394D1A" w:rsidRPr="00F03BDA">
        <w:t xml:space="preserve"> и </w:t>
      </w:r>
      <w:proofErr w:type="spellStart"/>
      <w:r w:rsidR="00394D1A" w:rsidRPr="00F03BDA">
        <w:t>Бугарев</w:t>
      </w:r>
      <w:proofErr w:type="spellEnd"/>
      <w:r w:rsidR="00394D1A" w:rsidRPr="00F03BDA">
        <w:t xml:space="preserve"> посетихме совхоз </w:t>
      </w:r>
      <w:r w:rsidRPr="00F03BDA">
        <w:t>„</w:t>
      </w:r>
      <w:proofErr w:type="spellStart"/>
      <w:r w:rsidR="00394D1A" w:rsidRPr="00F03BDA">
        <w:t>Надгорний</w:t>
      </w:r>
      <w:proofErr w:type="spellEnd"/>
      <w:r w:rsidR="00394D1A" w:rsidRPr="00F03BDA">
        <w:t>” и птицекомбината „</w:t>
      </w:r>
      <w:proofErr w:type="spellStart"/>
      <w:r w:rsidR="00394D1A" w:rsidRPr="00F03BDA">
        <w:t>Царское</w:t>
      </w:r>
      <w:proofErr w:type="spellEnd"/>
      <w:r w:rsidR="00394D1A" w:rsidRPr="00F03BDA">
        <w:t xml:space="preserve"> село”. За първи път бях в </w:t>
      </w:r>
      <w:proofErr w:type="spellStart"/>
      <w:r w:rsidR="00394D1A" w:rsidRPr="00F03BDA">
        <w:t>ширикогабаритен</w:t>
      </w:r>
      <w:proofErr w:type="spellEnd"/>
      <w:r w:rsidR="00394D1A" w:rsidRPr="00F03BDA">
        <w:t xml:space="preserve"> кокошарник с 7 хиляди носачки. Вечерта отидохме за гъби в гората и нощувахме навън, на донесеното с камиона сено. Приятната вечер развалиха моите колеги, които се напиха с чист спирт и се наложи да ги мъкнем до сеното. Вечерта, по тъмно ни откриха една жена с малката и дъщеря. Излезли за гъби и се загубили в гората. Настаниха се да спят край нашият огън. На сутринта моите </w:t>
      </w:r>
      <w:r w:rsidRPr="00F03BDA">
        <w:t>махмурлии – приятели се ядосваха,</w:t>
      </w:r>
      <w:r w:rsidR="00394D1A" w:rsidRPr="00F03BDA">
        <w:t xml:space="preserve"> че не пили и от донесената от мен мастика.</w:t>
      </w:r>
    </w:p>
    <w:p w14:paraId="78FD0BDA" w14:textId="77777777" w:rsidR="000C1925" w:rsidRPr="00F03BDA" w:rsidRDefault="00B43745" w:rsidP="00090698">
      <w:r w:rsidRPr="00F03BDA">
        <w:t xml:space="preserve">На 08 септември се </w:t>
      </w:r>
      <w:proofErr w:type="spellStart"/>
      <w:r w:rsidRPr="00F03BDA">
        <w:t>разходихза</w:t>
      </w:r>
      <w:proofErr w:type="spellEnd"/>
      <w:r w:rsidRPr="00F03BDA">
        <w:t xml:space="preserve"> последно</w:t>
      </w:r>
      <w:r w:rsidR="009E747E" w:rsidRPr="00F03BDA">
        <w:t xml:space="preserve"> из Ленинград и си купих билет за 11.09. за Москва.</w:t>
      </w:r>
    </w:p>
    <w:p w14:paraId="1EBCAB13" w14:textId="77777777" w:rsidR="000C1925" w:rsidRPr="00F03BDA" w:rsidRDefault="00B43745" w:rsidP="00090698">
      <w:r w:rsidRPr="00F03BDA">
        <w:t>На 09 септември</w:t>
      </w:r>
      <w:r w:rsidR="009E747E" w:rsidRPr="00F03BDA">
        <w:t xml:space="preserve"> почерпих всички колеги от Лабораторията и се сбогувах с тях. Вече бях 95 дни извън Родината.</w:t>
      </w:r>
    </w:p>
    <w:p w14:paraId="46FBBB90" w14:textId="77777777" w:rsidR="000C1925" w:rsidRPr="00F03BDA" w:rsidRDefault="00B43745" w:rsidP="00090698">
      <w:r w:rsidRPr="00F03BDA">
        <w:lastRenderedPageBreak/>
        <w:t>На 10 септември</w:t>
      </w:r>
      <w:r w:rsidR="009E747E" w:rsidRPr="00F03BDA">
        <w:t xml:space="preserve"> ми беше последният ден в </w:t>
      </w:r>
      <w:proofErr w:type="spellStart"/>
      <w:r w:rsidR="009E747E" w:rsidRPr="00F03BDA">
        <w:t>Пушкино</w:t>
      </w:r>
      <w:proofErr w:type="spellEnd"/>
      <w:r w:rsidR="009E747E" w:rsidRPr="00F03BDA">
        <w:t xml:space="preserve">. С </w:t>
      </w:r>
      <w:proofErr w:type="spellStart"/>
      <w:r w:rsidR="009E747E" w:rsidRPr="00F03BDA">
        <w:t>Фомин</w:t>
      </w:r>
      <w:proofErr w:type="spellEnd"/>
      <w:r w:rsidR="009E747E" w:rsidRPr="00F03BDA">
        <w:t xml:space="preserve"> и синът му се разходихме из парковете на </w:t>
      </w:r>
      <w:proofErr w:type="spellStart"/>
      <w:r w:rsidR="009E747E" w:rsidRPr="00F03BDA">
        <w:t>Екатериновският</w:t>
      </w:r>
      <w:proofErr w:type="spellEnd"/>
      <w:r w:rsidR="009E747E" w:rsidRPr="00F03BDA">
        <w:t xml:space="preserve"> дворец. Там случайно се запознахме с известния проф. Давидов, отдавна пенсионе</w:t>
      </w:r>
      <w:r w:rsidRPr="00F03BDA">
        <w:t>р. Първото „Птицевъдство”, което</w:t>
      </w:r>
      <w:r w:rsidR="009E747E" w:rsidRPr="00F03BDA">
        <w:t xml:space="preserve"> бях прочел на руски, беше неговото.</w:t>
      </w:r>
    </w:p>
    <w:p w14:paraId="42575DFA" w14:textId="77777777" w:rsidR="000C1925" w:rsidRPr="00F03BDA" w:rsidRDefault="009E747E" w:rsidP="00090698">
      <w:r w:rsidRPr="00F03BDA">
        <w:t>Вечерта докато слушах новините по радио София, научих че Берое са били с 2:0 Спартак Плевен.</w:t>
      </w:r>
    </w:p>
    <w:p w14:paraId="2CBD116B" w14:textId="77777777" w:rsidR="000C1925" w:rsidRPr="00F03BDA" w:rsidRDefault="00E90296" w:rsidP="00090698">
      <w:r w:rsidRPr="00F03BDA">
        <w:t>На 11 септември</w:t>
      </w:r>
      <w:r w:rsidR="009E747E" w:rsidRPr="00F03BDA">
        <w:t xml:space="preserve"> бях целия</w:t>
      </w:r>
      <w:r w:rsidR="002A0DF5" w:rsidRPr="00F03BDA">
        <w:t>т ден в Ленинград, защото влакът</w:t>
      </w:r>
      <w:r w:rsidR="009E747E" w:rsidRPr="00F03BDA">
        <w:t xml:space="preserve"> ми беше през нощта. Устроихме си с колегите </w:t>
      </w:r>
      <w:proofErr w:type="spellStart"/>
      <w:r w:rsidR="009E747E" w:rsidRPr="00F03BDA">
        <w:t>Фомин</w:t>
      </w:r>
      <w:proofErr w:type="spellEnd"/>
      <w:r w:rsidR="009E747E" w:rsidRPr="00F03BDA">
        <w:t xml:space="preserve"> и Бугаев прощална вечеря в ресторант „Метропол”. Разделихме се на гарата много сърдечно, като си обещахме въпреки разстоянието да си пишем и да не се забравяме.</w:t>
      </w:r>
    </w:p>
    <w:p w14:paraId="6C52084A" w14:textId="77777777" w:rsidR="000C1925" w:rsidRPr="00F03BDA" w:rsidRDefault="002A0DF5" w:rsidP="00090698">
      <w:r w:rsidRPr="00F03BDA">
        <w:t>На 12 септември</w:t>
      </w:r>
      <w:r w:rsidR="009E747E" w:rsidRPr="00F03BDA">
        <w:t xml:space="preserve"> сутринта пристигнах в Москва. По заявка на Търговското посолство се настаних в хотел „</w:t>
      </w:r>
      <w:proofErr w:type="spellStart"/>
      <w:r w:rsidR="00A00CE6" w:rsidRPr="00F03BDA">
        <w:t>Золотой</w:t>
      </w:r>
      <w:proofErr w:type="spellEnd"/>
      <w:r w:rsidR="00A00CE6" w:rsidRPr="00F03BDA">
        <w:t xml:space="preserve"> колос”, в който заварих много българи.</w:t>
      </w:r>
    </w:p>
    <w:p w14:paraId="2214F798" w14:textId="77777777" w:rsidR="000C1925" w:rsidRPr="00F03BDA" w:rsidRDefault="00A00CE6" w:rsidP="00090698">
      <w:r w:rsidRPr="00F03BDA">
        <w:t>Въпреки утвърдената ми програма</w:t>
      </w:r>
      <w:r w:rsidR="00676230" w:rsidRPr="00F03BDA">
        <w:t>,</w:t>
      </w:r>
      <w:r w:rsidRPr="00F03BDA">
        <w:t xml:space="preserve"> ми отказаха посещение в ВНИИП- </w:t>
      </w:r>
      <w:proofErr w:type="spellStart"/>
      <w:r w:rsidRPr="00F03BDA">
        <w:t>Загорск</w:t>
      </w:r>
      <w:proofErr w:type="spellEnd"/>
      <w:r w:rsidRPr="00F03BDA">
        <w:t>.</w:t>
      </w:r>
    </w:p>
    <w:p w14:paraId="196B4DAD" w14:textId="77777777" w:rsidR="000C1925" w:rsidRPr="00F03BDA" w:rsidRDefault="00A00CE6" w:rsidP="00090698">
      <w:r w:rsidRPr="00F03BDA">
        <w:t>От Москва си купих радио-грамофон „</w:t>
      </w:r>
      <w:proofErr w:type="spellStart"/>
      <w:r w:rsidRPr="00F03BDA">
        <w:t>Разсвет</w:t>
      </w:r>
      <w:proofErr w:type="spellEnd"/>
      <w:r w:rsidRPr="00F03BDA">
        <w:t>” за 105 рубли, едно походно легло (</w:t>
      </w:r>
      <w:proofErr w:type="spellStart"/>
      <w:r w:rsidRPr="00F03BDA">
        <w:t>разкладушка</w:t>
      </w:r>
      <w:proofErr w:type="spellEnd"/>
      <w:r w:rsidRPr="00F03BDA">
        <w:t xml:space="preserve">) и други дребни подаръци. Докато бях на Червения площад, до мен спря кола „Чайка” и от нея слезе Станко Тодоров, представител на България в СИВ. С него се бяхме срещали, когато беше Министър на земеделието. Позна ме веднага и дойде. Назова ме по фамилия и попита по какъв повод съм в Москва. След кратък разговор се разделихме. Направи ми впечатление на </w:t>
      </w:r>
      <w:proofErr w:type="spellStart"/>
      <w:r w:rsidRPr="00F03BDA">
        <w:t>културени</w:t>
      </w:r>
      <w:proofErr w:type="spellEnd"/>
      <w:r w:rsidRPr="00F03BDA">
        <w:t xml:space="preserve"> общителен човек.</w:t>
      </w:r>
    </w:p>
    <w:p w14:paraId="448F95F4" w14:textId="77777777" w:rsidR="000C1925" w:rsidRPr="00F03BDA" w:rsidRDefault="00676230" w:rsidP="00090698">
      <w:r w:rsidRPr="00F03BDA">
        <w:t>На 18 септември</w:t>
      </w:r>
      <w:r w:rsidR="00A00CE6" w:rsidRPr="00F03BDA">
        <w:t xml:space="preserve"> целият ден се запознавах с работа на проф. Х. Кушнер по Вегетативна хибридизация.</w:t>
      </w:r>
    </w:p>
    <w:p w14:paraId="53787CA5" w14:textId="77777777" w:rsidR="000C1925" w:rsidRPr="00F03BDA" w:rsidRDefault="00676230" w:rsidP="00090698">
      <w:r w:rsidRPr="00F03BDA">
        <w:t>На 21 септември</w:t>
      </w:r>
      <w:r w:rsidR="00A00CE6" w:rsidRPr="00F03BDA">
        <w:t xml:space="preserve"> се завърнах в България. В София посетих семейство Исаеви и им подарих </w:t>
      </w:r>
      <w:proofErr w:type="spellStart"/>
      <w:r w:rsidR="00A00CE6" w:rsidRPr="00F03BDA">
        <w:t>разкладушката</w:t>
      </w:r>
      <w:proofErr w:type="spellEnd"/>
      <w:r w:rsidR="00A00CE6" w:rsidRPr="00F03BDA">
        <w:t>.</w:t>
      </w:r>
      <w:r w:rsidR="00534C61" w:rsidRPr="00F03BDA">
        <w:t xml:space="preserve"> В Стара Загора на гарата ме чакаше Милка. Така след 108-дневно отсъствие</w:t>
      </w:r>
      <w:r w:rsidRPr="00F03BDA">
        <w:t>,</w:t>
      </w:r>
      <w:r w:rsidR="00534C61" w:rsidRPr="00F03BDA">
        <w:t xml:space="preserve"> благополучно се завърнах при семейството ми. </w:t>
      </w:r>
      <w:r w:rsidRPr="00F03BDA">
        <w:t>С</w:t>
      </w:r>
      <w:r w:rsidR="00534C61" w:rsidRPr="00F03BDA">
        <w:t xml:space="preserve">варих </w:t>
      </w:r>
      <w:r w:rsidRPr="00F03BDA">
        <w:t xml:space="preserve">ги </w:t>
      </w:r>
      <w:r w:rsidR="00534C61" w:rsidRPr="00F03BDA">
        <w:t>в сравнително добро състояние. Маринчо беше отслабнал доста, поради прекараната бронхопневмония. Наскоро след завръщането ми купихме автоматична пералня „Рига”, което значително облекчи домакинската работа.</w:t>
      </w:r>
    </w:p>
    <w:p w14:paraId="505298F6" w14:textId="77777777" w:rsidR="000C1925" w:rsidRPr="00F03BDA" w:rsidRDefault="00534C61" w:rsidP="00090698">
      <w:r w:rsidRPr="00F03BDA">
        <w:t>В едномесечен срок предоставих в БАН подробен доклад по специализацията ми в СССР.</w:t>
      </w:r>
    </w:p>
    <w:p w14:paraId="0BC2F91A" w14:textId="77777777" w:rsidR="00534C61" w:rsidRPr="00F03BDA" w:rsidRDefault="00534C61" w:rsidP="00090698">
      <w:r w:rsidRPr="00F03BDA">
        <w:t>Завръщайки се на работа в Института</w:t>
      </w:r>
      <w:r w:rsidR="00676230" w:rsidRPr="00F03BDA">
        <w:t>,</w:t>
      </w:r>
      <w:r w:rsidRPr="00F03BDA">
        <w:t xml:space="preserve"> го заварих в не много добро състояние. Цонков не разполагаше с моят организацио</w:t>
      </w:r>
      <w:r w:rsidR="00676230" w:rsidRPr="00F03BDA">
        <w:t>нен и практически опит. До края на октомври при</w:t>
      </w:r>
      <w:r w:rsidRPr="00F03BDA">
        <w:t>ведох всичко в обичайният си порядък. Даже участвах и в есенният градски волейболен турнир с отборът на Института. Отново спечелихме първо място.</w:t>
      </w:r>
    </w:p>
    <w:p w14:paraId="51DB04DB" w14:textId="77777777" w:rsidR="000C1925" w:rsidRPr="00F03BDA" w:rsidRDefault="00534C61" w:rsidP="00090698">
      <w:r w:rsidRPr="00F03BDA">
        <w:t>На годишният научен съвет в Костинброд</w:t>
      </w:r>
      <w:r w:rsidR="00676230" w:rsidRPr="00F03BDA">
        <w:t>,</w:t>
      </w:r>
      <w:r w:rsidRPr="00F03BDA">
        <w:t xml:space="preserve"> на нас с Цонков</w:t>
      </w:r>
      <w:r w:rsidR="00676230" w:rsidRPr="00F03BDA">
        <w:t>,</w:t>
      </w:r>
      <w:r w:rsidRPr="00F03BDA">
        <w:t xml:space="preserve"> ни б</w:t>
      </w:r>
      <w:r w:rsidR="00676230" w:rsidRPr="00F03BDA">
        <w:t>еше дадена много висока лична оц</w:t>
      </w:r>
      <w:r w:rsidRPr="00F03BDA">
        <w:t>енка, заради работа по „Старозагорската червена кокошка”</w:t>
      </w:r>
      <w:r w:rsidR="00676230" w:rsidRPr="00F03BDA">
        <w:t xml:space="preserve"> (СЧК)</w:t>
      </w:r>
      <w:r w:rsidRPr="00F03BDA">
        <w:t>.</w:t>
      </w:r>
    </w:p>
    <w:p w14:paraId="5A56180E" w14:textId="77777777" w:rsidR="000C1925" w:rsidRPr="00F03BDA" w:rsidRDefault="00534C61" w:rsidP="00090698">
      <w:r w:rsidRPr="00F03BDA">
        <w:lastRenderedPageBreak/>
        <w:t xml:space="preserve">През тази година при посещението си в Института, проф. </w:t>
      </w:r>
      <w:proofErr w:type="spellStart"/>
      <w:r w:rsidRPr="00F03BDA">
        <w:t>Въто</w:t>
      </w:r>
      <w:proofErr w:type="spellEnd"/>
      <w:r w:rsidRPr="00F03BDA">
        <w:t xml:space="preserve"> Груев стана причина всички хабилитирани научни сътрудници да станем редовни членове на Съюза на учените в България. </w:t>
      </w:r>
      <w:r w:rsidR="001F3158" w:rsidRPr="00F03BDA">
        <w:t>Пак по негова инициатива беше създаден клонът на СУБ в Стара Загора. В него членувам, без прекъсване от създаването му.</w:t>
      </w:r>
    </w:p>
    <w:p w14:paraId="33E5AA67" w14:textId="77777777" w:rsidR="001F3158" w:rsidRPr="00F03BDA" w:rsidRDefault="001F3158" w:rsidP="00090698">
      <w:r w:rsidRPr="00F03BDA">
        <w:t>За мен 1961 г. с утвърждаването ми на старши научен сътрудник, специализацията ми в СССР и добрите резултати по работата ми с СЧК, беше една от най-успешните в н</w:t>
      </w:r>
      <w:r w:rsidR="00676230" w:rsidRPr="00F03BDA">
        <w:t>аучната ми кариера. Вече се воде</w:t>
      </w:r>
      <w:r w:rsidRPr="00F03BDA">
        <w:t>х за един от добрите специалисти-птицевъди в страната. Необходимо беше да продължавам да се уча и да работя.</w:t>
      </w:r>
    </w:p>
    <w:p w14:paraId="0CC6F8AE" w14:textId="77777777" w:rsidR="00534C61" w:rsidRPr="00F03BDA" w:rsidRDefault="00534C61" w:rsidP="00090698">
      <w:r w:rsidRPr="00F03BDA">
        <w:t>.</w:t>
      </w:r>
    </w:p>
    <w:p w14:paraId="483ED4B9" w14:textId="77777777" w:rsidR="00090698" w:rsidRPr="00F03BDA" w:rsidRDefault="00090698" w:rsidP="0004312F">
      <w:pPr>
        <w:jc w:val="center"/>
        <w:rPr>
          <w:sz w:val="36"/>
          <w:szCs w:val="36"/>
        </w:rPr>
      </w:pPr>
    </w:p>
    <w:p w14:paraId="2D7388D0" w14:textId="77777777" w:rsidR="0004312F" w:rsidRPr="00F03BDA" w:rsidRDefault="0004312F" w:rsidP="0004312F">
      <w:pPr>
        <w:jc w:val="center"/>
        <w:rPr>
          <w:sz w:val="36"/>
          <w:szCs w:val="36"/>
        </w:rPr>
      </w:pPr>
    </w:p>
    <w:p w14:paraId="4454519A" w14:textId="77777777" w:rsidR="0004312F" w:rsidRPr="00F03BDA" w:rsidRDefault="0004312F" w:rsidP="0004312F">
      <w:pPr>
        <w:jc w:val="center"/>
        <w:rPr>
          <w:sz w:val="36"/>
          <w:szCs w:val="36"/>
        </w:rPr>
      </w:pPr>
    </w:p>
    <w:p w14:paraId="71CB6A11" w14:textId="77777777" w:rsidR="0004312F" w:rsidRPr="00F03BDA" w:rsidRDefault="0004312F" w:rsidP="0004312F">
      <w:pPr>
        <w:jc w:val="center"/>
        <w:rPr>
          <w:sz w:val="36"/>
          <w:szCs w:val="36"/>
        </w:rPr>
      </w:pPr>
    </w:p>
    <w:p w14:paraId="23B10850" w14:textId="77777777" w:rsidR="0004312F" w:rsidRPr="00F03BDA" w:rsidRDefault="0004312F" w:rsidP="00E7584A">
      <w:pPr>
        <w:pStyle w:val="Heading1"/>
      </w:pPr>
      <w:r w:rsidRPr="00F03BDA">
        <w:t>12. СТАРШИ-НАУЧЕН СЪТРУДНИК 2-РА СТЕПЕН, КАНДИДАТ НА СЕЛСКО</w:t>
      </w:r>
      <w:r w:rsidR="00A34934" w:rsidRPr="00F03BDA">
        <w:t>-</w:t>
      </w:r>
      <w:r w:rsidRPr="00F03BDA">
        <w:t>СТОПАНСКИТЕ НАУКИ И ЗАВЕЖДАЩ СЕКЦИЯ „ПТИЦЕВЪДСТВО”</w:t>
      </w:r>
      <w:r w:rsidR="00E7584A" w:rsidRPr="00F03BDA">
        <w:br/>
      </w:r>
      <w:r w:rsidRPr="00F03BDA">
        <w:t>1962 – 1966 Г.</w:t>
      </w:r>
    </w:p>
    <w:p w14:paraId="59989B89" w14:textId="77777777" w:rsidR="0004312F" w:rsidRPr="00F03BDA" w:rsidRDefault="0004312F" w:rsidP="0004312F">
      <w:pPr>
        <w:jc w:val="center"/>
        <w:rPr>
          <w:sz w:val="36"/>
          <w:szCs w:val="36"/>
        </w:rPr>
      </w:pPr>
    </w:p>
    <w:p w14:paraId="4E93B2A2" w14:textId="77777777" w:rsidR="000C1925" w:rsidRPr="00F03BDA" w:rsidRDefault="000C1925" w:rsidP="0004312F">
      <w:pPr>
        <w:jc w:val="center"/>
        <w:rPr>
          <w:sz w:val="36"/>
          <w:szCs w:val="36"/>
        </w:rPr>
      </w:pPr>
    </w:p>
    <w:p w14:paraId="1338BEDB" w14:textId="77777777" w:rsidR="000C1925" w:rsidRPr="00F03BDA" w:rsidRDefault="0004312F" w:rsidP="0004312F">
      <w:r w:rsidRPr="00F03BDA">
        <w:t>От 1962 г. започ</w:t>
      </w:r>
      <w:r w:rsidR="00A34934" w:rsidRPr="00F03BDA">
        <w:t>на периодът от моя живот, в който</w:t>
      </w:r>
      <w:r w:rsidRPr="00F03BDA">
        <w:t xml:space="preserve"> следваше да доказвам, какво мога като специалист – птицевъд. </w:t>
      </w:r>
      <w:proofErr w:type="spellStart"/>
      <w:r w:rsidRPr="00F03BDA">
        <w:t>Потова</w:t>
      </w:r>
      <w:proofErr w:type="spellEnd"/>
      <w:r w:rsidR="00A34934" w:rsidRPr="00F03BDA">
        <w:t xml:space="preserve"> време в икономиката на България</w:t>
      </w:r>
      <w:r w:rsidRPr="00F03BDA">
        <w:t xml:space="preserve"> бяха настъпили сериозни промени след преодоляване трудностите на прехода от частно-капиталистическите форми на производство и въвеждане на обществено-държавните такива. Бяхме вече във времето на петилетните държавни планове, свързани  с първите признаци от главозамайването от изпълнението им. Правеха се опити за „скокове” в развитието на икономиката</w:t>
      </w:r>
      <w:r w:rsidR="00A34934" w:rsidRPr="00F03BDA">
        <w:t>,</w:t>
      </w:r>
      <w:r w:rsidRPr="00F03BDA">
        <w:t xml:space="preserve"> с помощта на внедряването</w:t>
      </w:r>
      <w:r w:rsidR="00A34934" w:rsidRPr="00F03BDA">
        <w:t xml:space="preserve"> на най-</w:t>
      </w:r>
      <w:proofErr w:type="spellStart"/>
      <w:r w:rsidR="00A34934" w:rsidRPr="00F03BDA">
        <w:t>съвремените</w:t>
      </w:r>
      <w:proofErr w:type="spellEnd"/>
      <w:r w:rsidR="00A34934" w:rsidRPr="00F03BDA">
        <w:t xml:space="preserve"> и научно обо</w:t>
      </w:r>
      <w:r w:rsidRPr="00F03BDA">
        <w:t>сновани технологии и форми на производство. На науката и техническият прогрес се определяше водеща роля. Считаше се, че само чрез високо-</w:t>
      </w:r>
      <w:r w:rsidRPr="00F03BDA">
        <w:lastRenderedPageBreak/>
        <w:t xml:space="preserve">ефективно </w:t>
      </w:r>
      <w:r w:rsidR="0053408F" w:rsidRPr="00F03BDA">
        <w:t>и качествено производство</w:t>
      </w:r>
      <w:r w:rsidR="00A34934" w:rsidRPr="00F03BDA">
        <w:t>,</w:t>
      </w:r>
      <w:r w:rsidR="0053408F" w:rsidRPr="00F03BDA">
        <w:t xml:space="preserve"> ще може да се осигури в </w:t>
      </w:r>
      <w:proofErr w:type="spellStart"/>
      <w:r w:rsidR="0053408F" w:rsidRPr="00F03BDA">
        <w:t>бъдещепо</w:t>
      </w:r>
      <w:proofErr w:type="spellEnd"/>
      <w:r w:rsidR="0053408F" w:rsidRPr="00F03BDA">
        <w:t>-пълното задоволяване на постоянно растящите нужди на хора</w:t>
      </w:r>
      <w:r w:rsidR="00A34934" w:rsidRPr="00F03BDA">
        <w:t>та. Поради тази причина нашият И</w:t>
      </w:r>
      <w:r w:rsidR="0053408F" w:rsidRPr="00F03BDA">
        <w:t>нститут по животновъдство следваше да осигурява на селското стопанство все по-високопродуктивни породи животни и птици. На същите следваше да се разработят и съответните съвременни ефективни технологии на гледане и хранене.</w:t>
      </w:r>
      <w:r w:rsidR="00C7692B" w:rsidRPr="00F03BDA">
        <w:t xml:space="preserve"> Крайната цел беше постигането на евтина и качествена продукция – месо, мляко и яйца. Всичко това изискваше от научните кадри да разполагат с добра информация за опита и </w:t>
      </w:r>
      <w:proofErr w:type="spellStart"/>
      <w:r w:rsidR="00C7692B" w:rsidRPr="00F03BDA">
        <w:t>достеженията</w:t>
      </w:r>
      <w:proofErr w:type="spellEnd"/>
      <w:r w:rsidR="00C7692B" w:rsidRPr="00F03BDA">
        <w:t xml:space="preserve"> на световната наука в областта на отделните отрасли на животновъдството. Необходими бяха също средс</w:t>
      </w:r>
      <w:r w:rsidR="00A34934" w:rsidRPr="00F03BDA">
        <w:t>тва и добра материална база. В Института започна строежът</w:t>
      </w:r>
      <w:r w:rsidR="00C7692B" w:rsidRPr="00F03BDA">
        <w:t xml:space="preserve"> на постройка за лаборатория и значително </w:t>
      </w:r>
      <w:proofErr w:type="spellStart"/>
      <w:r w:rsidR="00C7692B" w:rsidRPr="00F03BDA">
        <w:t>разшеряване</w:t>
      </w:r>
      <w:proofErr w:type="spellEnd"/>
      <w:r w:rsidR="00C7692B" w:rsidRPr="00F03BDA">
        <w:t xml:space="preserve"> на животновъдните ферми. Както за всички научни сътрудници, така и за нас с Цонков, възникнаха нови и отговорни задачи, свързани с развитието на птицевъдството.</w:t>
      </w:r>
    </w:p>
    <w:p w14:paraId="02FE8E69" w14:textId="77777777" w:rsidR="000C1925" w:rsidRPr="00F03BDA" w:rsidRDefault="00C7692B" w:rsidP="0004312F">
      <w:r w:rsidRPr="00F03BDA">
        <w:t>Новата 1962 г. посрещнахме вкъщи, спазвайки семейните традиции. Васко посещаваше Езиковата школа с изучаване на френски, заедно с дъщерята на кумовете – Ваня, която беше 1 година по-голяма. Маринчо растеше под грижи</w:t>
      </w:r>
      <w:r w:rsidR="00606F10" w:rsidRPr="00F03BDA">
        <w:t>те на цялото семейство. Когато бях вкъщ</w:t>
      </w:r>
      <w:r w:rsidRPr="00F03BDA">
        <w:t xml:space="preserve">и се занимавах предимно с двамата си сина. С тях в неделните дни ходихме на </w:t>
      </w:r>
      <w:proofErr w:type="spellStart"/>
      <w:r w:rsidRPr="00F03BDA">
        <w:t>Живкината</w:t>
      </w:r>
      <w:proofErr w:type="spellEnd"/>
      <w:r w:rsidRPr="00F03BDA">
        <w:t xml:space="preserve"> баня, посещавахме прожекции на детски филми, а следобед ходихме на „Аязмото” и на футболни мачове на Берое. </w:t>
      </w:r>
      <w:proofErr w:type="spellStart"/>
      <w:r w:rsidRPr="00F03BDA">
        <w:t>СВаско</w:t>
      </w:r>
      <w:proofErr w:type="spellEnd"/>
      <w:r w:rsidRPr="00F03BDA">
        <w:t xml:space="preserve"> чест</w:t>
      </w:r>
      <w:r w:rsidR="00606F10" w:rsidRPr="00F03BDA">
        <w:t>о водихме сериозни разговори, ка</w:t>
      </w:r>
      <w:r w:rsidRPr="00F03BDA">
        <w:t>то в тях често се намесваше и Маринчо, най-вече с въпроса: „Защо?”. Обичаше да говори неразбираеми думи, обяснявайки ни, че говорил като батко си на френски. В работните ми дни, баща ми беше изцяло ангажиран с тях.</w:t>
      </w:r>
      <w:r w:rsidR="00492DD4" w:rsidRPr="00F03BDA">
        <w:t xml:space="preserve"> Водеше Васко и Ваня до Езиковата школа, а след завършването и ходеха до „Аязмото”, </w:t>
      </w:r>
      <w:proofErr w:type="spellStart"/>
      <w:r w:rsidR="00492DD4" w:rsidRPr="00F03BDA">
        <w:t>Беш</w:t>
      </w:r>
      <w:proofErr w:type="spellEnd"/>
      <w:r w:rsidR="00492DD4" w:rsidRPr="00F03BDA">
        <w:t xml:space="preserve"> бунар</w:t>
      </w:r>
      <w:r w:rsidR="00606F10" w:rsidRPr="00F03BDA">
        <w:t xml:space="preserve"> и </w:t>
      </w:r>
      <w:proofErr w:type="spellStart"/>
      <w:r w:rsidR="00606F10" w:rsidRPr="00F03BDA">
        <w:t>Кеп-Кедир</w:t>
      </w:r>
      <w:proofErr w:type="spellEnd"/>
      <w:r w:rsidR="00606F10" w:rsidRPr="00F03BDA">
        <w:t>. Майка ми се грижеше повече за</w:t>
      </w:r>
      <w:r w:rsidR="00492DD4" w:rsidRPr="00F03BDA">
        <w:t xml:space="preserve"> тях, когато бяха вкъщи или играеха на двора. Когато семейството на брат ми не беше по строителни обекти, идваха и неговите деца и на баща ми му ставаше много трудно да се оправя с четирите си внука.</w:t>
      </w:r>
    </w:p>
    <w:p w14:paraId="7AAA041E" w14:textId="77777777" w:rsidR="000C1925" w:rsidRPr="00F03BDA" w:rsidRDefault="00492DD4" w:rsidP="0004312F">
      <w:r w:rsidRPr="00F03BDA">
        <w:t xml:space="preserve"> От 1.1.1962 г. беше създадена Академията на селско</w:t>
      </w:r>
      <w:r w:rsidR="00606F10" w:rsidRPr="00F03BDA">
        <w:t>-</w:t>
      </w:r>
      <w:r w:rsidRPr="00F03BDA">
        <w:t xml:space="preserve">стопанските науки (АСН). В нея бяха включени всички научни институти и опитни </w:t>
      </w:r>
      <w:proofErr w:type="spellStart"/>
      <w:r w:rsidRPr="00F03BDA">
        <w:t>станциив</w:t>
      </w:r>
      <w:proofErr w:type="spellEnd"/>
      <w:r w:rsidRPr="00F03BDA">
        <w:t xml:space="preserve"> областта на селското стопанство. За председател на АСН беше избран </w:t>
      </w:r>
      <w:proofErr w:type="spellStart"/>
      <w:r w:rsidRPr="00F03BDA">
        <w:t>ак</w:t>
      </w:r>
      <w:r w:rsidR="00606F10" w:rsidRPr="00F03BDA">
        <w:t>ад.ТиткоЧерноколев</w:t>
      </w:r>
      <w:proofErr w:type="spellEnd"/>
      <w:r w:rsidR="00606F10" w:rsidRPr="00F03BDA">
        <w:t xml:space="preserve">, а за </w:t>
      </w:r>
      <w:proofErr w:type="spellStart"/>
      <w:r w:rsidR="00606F10" w:rsidRPr="00F03BDA">
        <w:t>зем</w:t>
      </w:r>
      <w:proofErr w:type="spellEnd"/>
      <w:r w:rsidR="00606F10" w:rsidRPr="00F03BDA">
        <w:t>.-п</w:t>
      </w:r>
      <w:r w:rsidRPr="00F03BDA">
        <w:t xml:space="preserve">редседател академик Стефан Куманов. За секретар на отделението по „Животновъдство и ветеринарна </w:t>
      </w:r>
      <w:proofErr w:type="spellStart"/>
      <w:r w:rsidRPr="00F03BDA">
        <w:t>медецина</w:t>
      </w:r>
      <w:proofErr w:type="spellEnd"/>
      <w:r w:rsidRPr="00F03BDA">
        <w:t xml:space="preserve">” беше избран акад. Никола </w:t>
      </w:r>
      <w:proofErr w:type="spellStart"/>
      <w:r w:rsidRPr="00F03BDA">
        <w:t>Платиканов</w:t>
      </w:r>
      <w:proofErr w:type="spellEnd"/>
      <w:r w:rsidRPr="00F03BDA">
        <w:t>. Аз бях включен в състава на Специализираният научен съвет по Животновъдство към ЦХИИЖ-Костинброд, който заседаваше в сградата на АСН. Тя беше в съседство на Агрономическият факултет, до радио „София”. Само този съвет имаше право да хабилитира научните кадри по животновъдство в страната.</w:t>
      </w:r>
    </w:p>
    <w:p w14:paraId="676CF905" w14:textId="77777777" w:rsidR="000C1925" w:rsidRPr="00F03BDA" w:rsidRDefault="00606F10" w:rsidP="0004312F">
      <w:r w:rsidRPr="00F03BDA">
        <w:t>На 09 и 10 март</w:t>
      </w:r>
      <w:r w:rsidR="00492DD4" w:rsidRPr="00F03BDA">
        <w:t xml:space="preserve"> бях делегат на Конгреса на профсъюза </w:t>
      </w:r>
      <w:r w:rsidR="002F4EDF" w:rsidRPr="00F03BDA">
        <w:t>на работниците от селското и горското стопанство в София. Едва след него прекратих напълно профсъюзната си дейност, продължила повече от 10 г. Веч</w:t>
      </w:r>
      <w:r w:rsidRPr="00F03BDA">
        <w:t xml:space="preserve">е можех да се занимавам само с </w:t>
      </w:r>
      <w:r w:rsidR="002F4EDF" w:rsidRPr="00F03BDA">
        <w:t>работа по специалността ми.</w:t>
      </w:r>
    </w:p>
    <w:p w14:paraId="5A9A2AFA" w14:textId="77777777" w:rsidR="000C1925" w:rsidRPr="00F03BDA" w:rsidRDefault="002F4EDF" w:rsidP="0004312F">
      <w:r w:rsidRPr="00F03BDA">
        <w:t>През тази година създадохме първата размножителна птицеферма за СЗЧ-кокошка в Севе</w:t>
      </w:r>
      <w:r w:rsidR="00606F10" w:rsidRPr="00F03BDA">
        <w:t>рна България – село Слатина, Лов</w:t>
      </w:r>
      <w:r w:rsidRPr="00F03BDA">
        <w:t>ешко. В Южна България такива поддържахме в село Братя Даскалов</w:t>
      </w:r>
      <w:r w:rsidR="00606F10" w:rsidRPr="00F03BDA">
        <w:t>и, село Опан и в Чирпан. Под мои</w:t>
      </w:r>
      <w:r w:rsidRPr="00F03BDA">
        <w:t xml:space="preserve"> контроли грижи беше племенната птицеферма в </w:t>
      </w:r>
      <w:proofErr w:type="spellStart"/>
      <w:r w:rsidRPr="00F03BDA">
        <w:t>Интститута</w:t>
      </w:r>
      <w:proofErr w:type="spellEnd"/>
      <w:r w:rsidRPr="00F03BDA">
        <w:t xml:space="preserve"> по памука – гр. Чирпан.  Чрез всички тези места разпространихме СЗЧ-кокошка в цялата страна.</w:t>
      </w:r>
    </w:p>
    <w:p w14:paraId="676FA3D1" w14:textId="77777777" w:rsidR="000C1925" w:rsidRPr="00F03BDA" w:rsidRDefault="002F4EDF" w:rsidP="0004312F">
      <w:r w:rsidRPr="00F03BDA">
        <w:lastRenderedPageBreak/>
        <w:t>През пролетта с Цонков отново бяхме лектори на курсове за зоотехници и бригадири-птицевъди</w:t>
      </w:r>
      <w:r w:rsidR="00606F10" w:rsidRPr="00F03BDA">
        <w:t>,</w:t>
      </w:r>
      <w:r w:rsidRPr="00F03BDA">
        <w:t xml:space="preserve"> провеждани в градовете: Търговище, Велико Търново, Хасково и Стара Загора. За една седмица бях изпратен от АСН да оказвам помощ на </w:t>
      </w:r>
      <w:r w:rsidR="00D92E80" w:rsidRPr="00F03BDA">
        <w:t xml:space="preserve">птицефермите в </w:t>
      </w:r>
      <w:proofErr w:type="spellStart"/>
      <w:r w:rsidR="00D92E80" w:rsidRPr="00F03BDA">
        <w:t>Толбухенски</w:t>
      </w:r>
      <w:proofErr w:type="spellEnd"/>
      <w:r w:rsidR="00D92E80" w:rsidRPr="00F03BDA">
        <w:t xml:space="preserve"> окръг. В тази в гр. Генерал Тошево се запознах с младия ветеринарен лекар Иван Божков. Той беше от село Оризово</w:t>
      </w:r>
      <w:r w:rsidR="00606F10" w:rsidRPr="00F03BDA">
        <w:t>, Старозагорско. От тогава сме</w:t>
      </w:r>
      <w:r w:rsidR="00D92E80" w:rsidRPr="00F03BDA">
        <w:t xml:space="preserve"> прият</w:t>
      </w:r>
      <w:r w:rsidR="002B5264" w:rsidRPr="00F03BDA">
        <w:t xml:space="preserve">ели. По-късно </w:t>
      </w:r>
      <w:r w:rsidR="00606F10" w:rsidRPr="00F03BDA">
        <w:t xml:space="preserve">той </w:t>
      </w:r>
      <w:r w:rsidR="002B5264" w:rsidRPr="00F03BDA">
        <w:t>стана професор и Р</w:t>
      </w:r>
      <w:r w:rsidR="00D92E80" w:rsidRPr="00F03BDA">
        <w:t>ектор на Тракийския</w:t>
      </w:r>
      <w:r w:rsidR="00606F10" w:rsidRPr="00F03BDA">
        <w:t>т</w:t>
      </w:r>
      <w:r w:rsidR="00D92E80" w:rsidRPr="00F03BDA">
        <w:t xml:space="preserve"> университет в Стара Загора.</w:t>
      </w:r>
    </w:p>
    <w:p w14:paraId="40EC7173" w14:textId="77777777" w:rsidR="000C1925" w:rsidRPr="00F03BDA" w:rsidRDefault="002B5264" w:rsidP="0004312F">
      <w:r w:rsidRPr="00F03BDA">
        <w:t xml:space="preserve">Често ми се налагаше да бъда и в София. Подготвяхме доклада за научната сесия по </w:t>
      </w:r>
      <w:proofErr w:type="spellStart"/>
      <w:r w:rsidRPr="00F03BDA">
        <w:t>породообразуването</w:t>
      </w:r>
      <w:proofErr w:type="spellEnd"/>
      <w:r w:rsidRPr="00F03BDA">
        <w:t xml:space="preserve"> и племенната работа в животновъдст</w:t>
      </w:r>
      <w:r w:rsidR="00606F10" w:rsidRPr="00F03BDA">
        <w:t xml:space="preserve">вото, която се проведе от 27 до 31 май. </w:t>
      </w:r>
      <w:r w:rsidRPr="00F03BDA">
        <w:t>Организатори бяха Министерството на земеделието, АСН и БС „Г. Димитров”. На тази сесия направих подробно</w:t>
      </w:r>
      <w:r w:rsidR="00606F10" w:rsidRPr="00F03BDA">
        <w:t xml:space="preserve"> изказване по нашата работа със </w:t>
      </w:r>
      <w:r w:rsidRPr="00F03BDA">
        <w:t>СЗЧ-кокош</w:t>
      </w:r>
      <w:r w:rsidR="00606F10" w:rsidRPr="00F03BDA">
        <w:t>ка. С</w:t>
      </w:r>
      <w:r w:rsidRPr="00F03BDA">
        <w:t xml:space="preserve"> Цонков получихме много добра оценка за провежданата от нас селекционна дейност. С него за първи път поставихме проблема по създаване държавна организация за провеждане селекционно-племенната </w:t>
      </w:r>
      <w:r w:rsidR="00606F10" w:rsidRPr="00F03BDA">
        <w:t xml:space="preserve">работа </w:t>
      </w:r>
      <w:r w:rsidRPr="00F03BDA">
        <w:t>и производство на разплоден материал при птиците. За нейното научно и методично ръководство в перспектива, посочихме необходимостта от Опитна станция по пти</w:t>
      </w:r>
      <w:r w:rsidR="00606F10" w:rsidRPr="00F03BDA">
        <w:t xml:space="preserve">цевъдство, която по-късно да </w:t>
      </w:r>
      <w:proofErr w:type="spellStart"/>
      <w:r w:rsidR="00606F10" w:rsidRPr="00F03BDA">
        <w:t>пре</w:t>
      </w:r>
      <w:r w:rsidRPr="00F03BDA">
        <w:t>растне</w:t>
      </w:r>
      <w:proofErr w:type="spellEnd"/>
      <w:r w:rsidRPr="00F03BDA">
        <w:t xml:space="preserve"> в институт. Докладът и изказванията от тази сесия бяха отпечатани от АСН в отделен сборник</w:t>
      </w:r>
      <w:r w:rsidR="00503979" w:rsidRPr="00F03BDA">
        <w:t>.</w:t>
      </w:r>
      <w:r w:rsidRPr="00F03BDA">
        <w:t xml:space="preserve"> След нея излезе решение на МС № 210 от 19.06.1962 г., с което СЗЧ-кокошка се признаваше за научно достижение</w:t>
      </w:r>
      <w:r w:rsidR="00F01EE2" w:rsidRPr="00F03BDA">
        <w:t xml:space="preserve"> и се препоръчваше за внедряване в страната.</w:t>
      </w:r>
    </w:p>
    <w:p w14:paraId="49C93187" w14:textId="21406A10" w:rsidR="000C1925" w:rsidRPr="00F03BDA" w:rsidRDefault="00503979" w:rsidP="0004312F">
      <w:r w:rsidRPr="00F03BDA">
        <w:t>Преди това на 24 май</w:t>
      </w:r>
      <w:r w:rsidR="00F01EE2" w:rsidRPr="00F03BDA">
        <w:t xml:space="preserve"> завършилите гимназия през 1942 г. в Стара Загора</w:t>
      </w:r>
      <w:r w:rsidRPr="00F03BDA">
        <w:t>,</w:t>
      </w:r>
      <w:r w:rsidR="00F01EE2" w:rsidRPr="00F03BDA">
        <w:t xml:space="preserve"> чествахме 20-годишнината си. Участваха и съученичките от Девическата гимназия. Бяхме над 200 души. Предният ден се събрахме в дворът на училище и си направихме равносметка за реализацията ни в живота, като почетохме и паметта на починалите. Вечеряхме в ресторантът край Ез</w:t>
      </w:r>
      <w:r w:rsidRPr="00F03BDA">
        <w:t xml:space="preserve">ерото – </w:t>
      </w:r>
      <w:proofErr w:type="spellStart"/>
      <w:r w:rsidRPr="00F03BDA">
        <w:t>Камсамун</w:t>
      </w:r>
      <w:proofErr w:type="spellEnd"/>
      <w:r w:rsidRPr="00F03BDA">
        <w:t xml:space="preserve"> гьол. После</w:t>
      </w:r>
      <w:r w:rsidR="00F01EE2" w:rsidRPr="00F03BDA">
        <w:t xml:space="preserve"> участвахме в манифестацията. След това обядвахме на Старозагорските бани. Обещахме си след 5 години да се съберем отново. </w:t>
      </w:r>
    </w:p>
    <w:p w14:paraId="467DDF56" w14:textId="77777777" w:rsidR="000C1925" w:rsidRPr="00F03BDA" w:rsidRDefault="00503979" w:rsidP="0004312F">
      <w:r w:rsidRPr="00F03BDA">
        <w:t>От 04 до 09 юни</w:t>
      </w:r>
      <w:r w:rsidR="00F01EE2" w:rsidRPr="00F03BDA">
        <w:t xml:space="preserve"> с Милка участвахме в екскурзия </w:t>
      </w:r>
      <w:r w:rsidR="00073DCA" w:rsidRPr="00F03BDA">
        <w:t>з</w:t>
      </w:r>
      <w:r w:rsidRPr="00F03BDA">
        <w:t>а обмяна на опит, организирана И</w:t>
      </w:r>
      <w:r w:rsidR="00073DCA" w:rsidRPr="00F03BDA">
        <w:t>нститута. Бяхме 30 души – колеги и технически персонал. Милка от началото на годината беше преназначена към отдел „Фуражно производство”. Посетихме институтите: по ечемика в Карнобат, по пшеницата в Генерал Тошево, по свиневъдство</w:t>
      </w:r>
      <w:r w:rsidRPr="00F03BDA">
        <w:t>то в Шумен и опитната станция „</w:t>
      </w:r>
      <w:r w:rsidR="00073DCA" w:rsidRPr="00F03BDA">
        <w:t>Образцов чифлик” край Русе. В растениевъдните институти имаше и отдели по животновъдст</w:t>
      </w:r>
      <w:r w:rsidRPr="00F03BDA">
        <w:t>во с научни сътрудници, а в Генерал</w:t>
      </w:r>
      <w:r w:rsidR="00073DCA" w:rsidRPr="00F03BDA">
        <w:t xml:space="preserve"> Тошево и такъ</w:t>
      </w:r>
      <w:r w:rsidRPr="00F03BDA">
        <w:t>в по птицевъдство</w:t>
      </w:r>
      <w:r w:rsidR="00073DCA" w:rsidRPr="00F03BDA">
        <w:t>.</w:t>
      </w:r>
    </w:p>
    <w:p w14:paraId="65EDB12B" w14:textId="77777777" w:rsidR="000C1925" w:rsidRPr="00F03BDA" w:rsidRDefault="00503979" w:rsidP="0004312F">
      <w:r w:rsidRPr="00F03BDA">
        <w:t>От 01.01.1962 г. в нашият И</w:t>
      </w:r>
      <w:r w:rsidR="00073DCA" w:rsidRPr="00F03BDA">
        <w:t xml:space="preserve">нститут бяха дадени 4 щатни бройки за научни сътрудници. Три от тях бяха по птицевъдство. Класиралите се с най-висок успех бяха назначени за научни сътрудници. Нашата секция „Птицевъдство” беше вече с 4 научни сътрудници. </w:t>
      </w:r>
      <w:proofErr w:type="spellStart"/>
      <w:r w:rsidR="00073DCA" w:rsidRPr="00F03BDA">
        <w:t>Посъщото</w:t>
      </w:r>
      <w:proofErr w:type="spellEnd"/>
      <w:r w:rsidR="00073DCA" w:rsidRPr="00F03BDA">
        <w:t xml:space="preserve"> време при нас бяха назначени химик и зоотехник.</w:t>
      </w:r>
    </w:p>
    <w:p w14:paraId="6AB2B109" w14:textId="77777777" w:rsidR="000C1925" w:rsidRPr="00F03BDA" w:rsidRDefault="00EE5F0E" w:rsidP="0004312F">
      <w:r w:rsidRPr="00F03BDA">
        <w:t xml:space="preserve">През 1962 г. с Цонков отделихме доста време да пишем книгата </w:t>
      </w:r>
      <w:r w:rsidR="00503979" w:rsidRPr="00F03BDA">
        <w:t>„</w:t>
      </w:r>
      <w:r w:rsidRPr="00F03BDA">
        <w:t>Племенна работа в птицевъдството”, която бяхме договорили с ДИ „Земиздат”. При една от срещите с акад. Ст. Куманов, ние му предложихме и той прие</w:t>
      </w:r>
      <w:r w:rsidR="00503979" w:rsidRPr="00F03BDA">
        <w:t>,</w:t>
      </w:r>
      <w:r w:rsidRPr="00F03BDA">
        <w:t xml:space="preserve"> да ни бъде водещ съавтор с описание на породите. В краят на годината книгата беше пред</w:t>
      </w:r>
      <w:r w:rsidR="00503979" w:rsidRPr="00F03BDA">
        <w:t>адена за печат.</w:t>
      </w:r>
    </w:p>
    <w:p w14:paraId="643E8E1E" w14:textId="77777777" w:rsidR="000C1925" w:rsidRPr="00F03BDA" w:rsidRDefault="00EE5F0E" w:rsidP="0004312F">
      <w:r w:rsidRPr="00F03BDA">
        <w:lastRenderedPageBreak/>
        <w:t xml:space="preserve"> По време на домаш</w:t>
      </w:r>
      <w:r w:rsidR="00503979" w:rsidRPr="00F03BDA">
        <w:t>ният си отпуск бяхме с цялото</w:t>
      </w:r>
      <w:r w:rsidRPr="00F03BDA">
        <w:t xml:space="preserve"> семейство на Старозагорските бани в бунгалата на ОК на БКП. Заедно със семейството на старият ми приятел Петър Минков прекарахме отлично. Той се опита да лови риба, но не успя да хване нищо. С децата през ден се къпахме на Минералната баня, а през останалото време се скитахме из Средна гора. След тази почивка отидохме само аз и Маринчо на почивка в профсъюзният дом „Дружба” край Варна, за да укрепне здравето му. Тогава една карта струваше 8 лв.</w:t>
      </w:r>
      <w:r w:rsidR="00503979" w:rsidRPr="00F03BDA">
        <w:t xml:space="preserve"> на ден</w:t>
      </w:r>
      <w:r w:rsidRPr="00F03BDA">
        <w:t xml:space="preserve"> – нощувка и храна. През това време Васко беше в Розовец при дядо си Марин. На морето имахме неприятности през първите 2 дни, защото Маринчо непрекъснато </w:t>
      </w:r>
      <w:r w:rsidR="00503979" w:rsidRPr="00F03BDA">
        <w:t>плачеше за баба си Бучи. У</w:t>
      </w:r>
      <w:r w:rsidRPr="00F03BDA">
        <w:t>словно и писахме писмо да дойде до морето и докрая той все я чакаше да пристигне. Накрая забрави и се успокои.</w:t>
      </w:r>
    </w:p>
    <w:p w14:paraId="4EDF0BA9" w14:textId="77777777" w:rsidR="000C1925" w:rsidRPr="00F03BDA" w:rsidRDefault="003A7F1E" w:rsidP="003A7F1E">
      <w:r w:rsidRPr="00F03BDA">
        <w:t>През есента изнасях лекции пред зоотехници от птицефермите на АПК, пред ръководители на люпилните от „</w:t>
      </w:r>
      <w:proofErr w:type="spellStart"/>
      <w:r w:rsidRPr="00F03BDA">
        <w:t>Живснаб</w:t>
      </w:r>
      <w:proofErr w:type="spellEnd"/>
      <w:r w:rsidRPr="00F03BDA">
        <w:t xml:space="preserve">” и </w:t>
      </w:r>
      <w:r w:rsidR="00503979" w:rsidRPr="00F03BDA">
        <w:t>гледачи на птици. На два пъти бя</w:t>
      </w:r>
      <w:r w:rsidRPr="00F03BDA">
        <w:t>х на заседания на Специализираният съвет по животновъдство в София и на два пъти в Министерството на земеделието, където обсъждахме възможностите за изграждане на международен център по междулинейна хибридизация на птиците към СИВ.</w:t>
      </w:r>
      <w:r w:rsidR="00F1168C" w:rsidRPr="00F03BDA">
        <w:t xml:space="preserve"> После</w:t>
      </w:r>
      <w:r w:rsidR="00503979" w:rsidRPr="00F03BDA">
        <w:t>дното тримесечие на годината ми беше</w:t>
      </w:r>
      <w:r w:rsidR="00F1168C" w:rsidRPr="00F03BDA">
        <w:t xml:space="preserve"> изключително натоварен</w:t>
      </w:r>
      <w:r w:rsidR="00503979" w:rsidRPr="00F03BDA">
        <w:t>о</w:t>
      </w:r>
      <w:r w:rsidR="00F1168C" w:rsidRPr="00F03BDA">
        <w:t>.</w:t>
      </w:r>
    </w:p>
    <w:p w14:paraId="5DCF2869" w14:textId="77777777" w:rsidR="000C1925" w:rsidRPr="00F03BDA" w:rsidRDefault="00F1168C" w:rsidP="003A7F1E">
      <w:r w:rsidRPr="00F03BDA">
        <w:t>През д</w:t>
      </w:r>
      <w:r w:rsidR="00503979" w:rsidRPr="00F03BDA">
        <w:t>екември на посещение при нас дойд</w:t>
      </w:r>
      <w:r w:rsidRPr="00F03BDA">
        <w:t>е проф. Ландау и на</w:t>
      </w:r>
      <w:r w:rsidR="00503979" w:rsidRPr="00F03BDA">
        <w:t>учният сътрудник Й. Тласкал от и</w:t>
      </w:r>
      <w:r w:rsidRPr="00F03BDA">
        <w:t>нститута по птицевъдство „Иванка” – гр. Братислава. Преди това Цонков е бил няколко месеца специализант при тях.</w:t>
      </w:r>
    </w:p>
    <w:p w14:paraId="6F4E3210" w14:textId="77777777" w:rsidR="000C1925" w:rsidRPr="00F03BDA" w:rsidRDefault="00F1168C" w:rsidP="003A7F1E">
      <w:r w:rsidRPr="00F03BDA">
        <w:t xml:space="preserve">В края на годината обстановката в семейството ми доста се усложни. Баща ми получи заболяване на простата и започна лечение при съученика си д-р Хр. </w:t>
      </w:r>
      <w:proofErr w:type="spellStart"/>
      <w:r w:rsidRPr="00F03BDA">
        <w:t>Чивачев</w:t>
      </w:r>
      <w:proofErr w:type="spellEnd"/>
      <w:r w:rsidRPr="00F03BDA">
        <w:t xml:space="preserve">. Още в началото той започна погрешно лечение за </w:t>
      </w:r>
      <w:proofErr w:type="spellStart"/>
      <w:r w:rsidRPr="00F03BDA">
        <w:t>папилон</w:t>
      </w:r>
      <w:proofErr w:type="spellEnd"/>
      <w:r w:rsidRPr="00F03BDA">
        <w:t xml:space="preserve"> в пикочният мехур. Това наложи Васко, ученик в 1-ви клас, да ходи сам до училище „Кирил Христов”, а Маринчо го записахме в детската градина на</w:t>
      </w:r>
      <w:r w:rsidR="00503979" w:rsidRPr="00F03BDA">
        <w:t xml:space="preserve"> И</w:t>
      </w:r>
      <w:r w:rsidRPr="00F03BDA">
        <w:t xml:space="preserve">нститута и всеки ден пътуваше с нас. Материално семейството ни беше много по-добре, което ни позволи да внасяме </w:t>
      </w:r>
      <w:r w:rsidR="008E1244" w:rsidRPr="00F03BDA">
        <w:t xml:space="preserve">по </w:t>
      </w:r>
      <w:r w:rsidR="00503979" w:rsidRPr="00F03BDA">
        <w:t xml:space="preserve">20 </w:t>
      </w:r>
      <w:proofErr w:type="spellStart"/>
      <w:r w:rsidR="00503979" w:rsidRPr="00F03BDA">
        <w:t>лв</w:t>
      </w:r>
      <w:proofErr w:type="spellEnd"/>
      <w:r w:rsidR="00503979" w:rsidRPr="00F03BDA">
        <w:t>, а след това и по 50 лв. месечно в ДСК, в</w:t>
      </w:r>
      <w:r w:rsidR="008E1244" w:rsidRPr="00F03BDA">
        <w:t xml:space="preserve"> спестовен </w:t>
      </w:r>
      <w:proofErr w:type="spellStart"/>
      <w:r w:rsidR="008E1244" w:rsidRPr="00F03BDA">
        <w:t>флог</w:t>
      </w:r>
      <w:proofErr w:type="spellEnd"/>
      <w:r w:rsidR="008E1244" w:rsidRPr="00F03BDA">
        <w:t>.</w:t>
      </w:r>
    </w:p>
    <w:p w14:paraId="25E37B90" w14:textId="77777777" w:rsidR="000C1925" w:rsidRPr="00F03BDA" w:rsidRDefault="008E1244" w:rsidP="003A7F1E">
      <w:r w:rsidRPr="00F03BDA">
        <w:t>Новата 1963 г. посрещнахме спазвайки семейните традиции. След 22 ч оставихме децата на родителите ни край елхата, а с Милка отидохме при кумовете.</w:t>
      </w:r>
    </w:p>
    <w:p w14:paraId="2307FE95" w14:textId="77777777" w:rsidR="000C1925" w:rsidRPr="00F03BDA" w:rsidRDefault="008E1244" w:rsidP="003A7F1E">
      <w:r w:rsidRPr="00F03BDA">
        <w:t xml:space="preserve"> Въз основа на Постановление № 149 към МС, АСН издаде заповед № 611 от 24.04.1963 г. за внедряване на СЗЧ-кокошка в практиката. Тази задача се възлагаше на племенните ин</w:t>
      </w:r>
      <w:r w:rsidR="000D176C" w:rsidRPr="00F03BDA">
        <w:t>спекции в Стар</w:t>
      </w:r>
      <w:r w:rsidR="00503979" w:rsidRPr="00F03BDA">
        <w:t>а Загора и Пловдив. През</w:t>
      </w:r>
      <w:r w:rsidR="000D176C" w:rsidRPr="00F03BDA">
        <w:t xml:space="preserve"> година</w:t>
      </w:r>
      <w:r w:rsidR="00503979" w:rsidRPr="00F03BDA">
        <w:t>та</w:t>
      </w:r>
      <w:r w:rsidR="000D176C" w:rsidRPr="00F03BDA">
        <w:t xml:space="preserve"> в размножителните ферми със СЗЧ-кокошка под индивидуален контрол </w:t>
      </w:r>
      <w:r w:rsidR="00B605E9" w:rsidRPr="00F03BDA">
        <w:t xml:space="preserve">бяха </w:t>
      </w:r>
      <w:r w:rsidR="000D176C" w:rsidRPr="00F03BDA">
        <w:t>над 8 хиляди носачки със средна носливост 160 яйца. Най-висока средна такава 210,4 беше получена във фермата на института по памука – гр. Чирпан. По този повод на 15.03.1963 г. Министерството на земеделието проведе там голямо съвещание, ръководено от зам. Министъра Вълчо Матеев. Присъстваха над 200 зоотехници от цялата страна.  На него аз изнесох основният доклад и две лекции по отглеждане на кокошките. По късно такива изнесох и на два семинара по птицевъдство със зоотехници от ОХС Стара Загора и Ямбол.</w:t>
      </w:r>
    </w:p>
    <w:p w14:paraId="04BE679C" w14:textId="77777777" w:rsidR="000C1925" w:rsidRPr="00F03BDA" w:rsidRDefault="000D176C" w:rsidP="003A7F1E">
      <w:r w:rsidRPr="00F03BDA">
        <w:t xml:space="preserve">Обстановката в семейството ми продължаваше да се влошава поради погрешното и неуспешно лечение на баща ми. Д-р Шивачев продължаваше да лекува папилом, а ние с д-р Симеонов бяхме </w:t>
      </w:r>
      <w:proofErr w:type="spellStart"/>
      <w:r w:rsidRPr="00F03BDA">
        <w:t>обедени</w:t>
      </w:r>
      <w:proofErr w:type="spellEnd"/>
      <w:r w:rsidRPr="00F03BDA">
        <w:t xml:space="preserve">, че проблемът е в простатата. От баба знаех, че дядо Стефан почива на </w:t>
      </w:r>
      <w:r w:rsidRPr="00F03BDA">
        <w:lastRenderedPageBreak/>
        <w:t>същата възраст от увеличена простатна жлеза, поради невъзможност да уринира.</w:t>
      </w:r>
      <w:r w:rsidR="005F641F" w:rsidRPr="00F03BDA">
        <w:t xml:space="preserve"> Въ</w:t>
      </w:r>
      <w:r w:rsidR="00B605E9" w:rsidRPr="00F03BDA">
        <w:t>преки това д-р Шивачев на 07 март</w:t>
      </w:r>
      <w:r w:rsidR="005F641F" w:rsidRPr="00F03BDA">
        <w:t xml:space="preserve"> оперира баща ми, за да отстрани несъществуващ папилом  в пикочният му мехур. След операцията той ми се обади да се извини за грешката си, като ме успокои, че след като се възстанови баща ми, ще оперира пак простата.  Тези операции станаха причина баща ми да получи хронично възпаление на два пъти отваряният пикочен мехур, което след това мина по пикочните канали, достигайки бъбреците. В по-късен етап това се оказа и причина за ранната му смърт. За съжаление той продължаваше да вярва на д-р Шивачев.</w:t>
      </w:r>
    </w:p>
    <w:p w14:paraId="1799781B" w14:textId="77777777" w:rsidR="000C1925" w:rsidRPr="00F03BDA" w:rsidRDefault="00AA2920" w:rsidP="003A7F1E">
      <w:r w:rsidRPr="00F03BDA">
        <w:t>На същата дата – 07 март,</w:t>
      </w:r>
      <w:r w:rsidR="005F641F" w:rsidRPr="00F03BDA">
        <w:t xml:space="preserve"> внезапно от инфаркт почина вуйчо Кънчо. Майка понесе смъртта му много тежко. След смъртта на баща им, дядо Георги, той беше поел издръжката на цялото семейство, заедно с 2 сестри и 1 брат. Скоро беше починала и най-голямата леля Марийка.</w:t>
      </w:r>
    </w:p>
    <w:p w14:paraId="75A172A1" w14:textId="77777777" w:rsidR="000C1925" w:rsidRPr="00F03BDA" w:rsidRDefault="005F641F" w:rsidP="003A7F1E">
      <w:r w:rsidRPr="00F03BDA">
        <w:t>След около месец</w:t>
      </w:r>
      <w:r w:rsidR="005178B0" w:rsidRPr="00F03BDA">
        <w:t xml:space="preserve">  д-р Шивач</w:t>
      </w:r>
      <w:r w:rsidRPr="00F03BDA">
        <w:t xml:space="preserve">ев </w:t>
      </w:r>
      <w:r w:rsidR="005178B0" w:rsidRPr="00F03BDA">
        <w:t>оперира баща ми и махна простата жлеза. Но след това раната му не зарастваше и започна дългият и мъчителен процес, за който споменах. Баща ми показа рядка психическа устойчивост до края на живота си.  Той продължи да участва в обществения живот на Стара Загора като общински съветник, а в квартала като председате</w:t>
      </w:r>
      <w:r w:rsidR="00AA2920" w:rsidRPr="00F03BDA">
        <w:t>л на ОФ – организацията. В клубът постави телевиз</w:t>
      </w:r>
      <w:r w:rsidR="005178B0" w:rsidRPr="00F03BDA">
        <w:t>ор и радио-грамофон. Там през деня се събираха предимно пенсионерите, а вечер младежите от квартала. Въпреки лошото си здравословно състояние, винаги беше готов да съветва и помага на съкварталците. Полагаше специални грижи и за внуците си. Аз се чудех от къде намира сили да върши всичко това.</w:t>
      </w:r>
    </w:p>
    <w:p w14:paraId="4DB78DFD" w14:textId="77777777" w:rsidR="000C1925" w:rsidRPr="00F03BDA" w:rsidRDefault="005178B0" w:rsidP="003A7F1E">
      <w:r w:rsidRPr="00F03BDA">
        <w:t>По това време той съдейства на брат ми да се устрои в едностаен апартамент в новопостроен блок от Строителни войски, намиращ се срещу Халите. По този начин моето 4-членно семейство се разшири в 2 стаи от бащината ми къща. Майка ми обаче се настани сама в единствената слънчева стая, а принуди баща ми да не я безп</w:t>
      </w:r>
      <w:r w:rsidR="009A7E64" w:rsidRPr="00F03BDA">
        <w:t xml:space="preserve">окои и той се настани в малката, вътрешна и полутъмна стая.  Това предизвика у него сериозна депресия. Оплака ми се, че майка ми като </w:t>
      </w:r>
      <w:proofErr w:type="spellStart"/>
      <w:r w:rsidR="009A7E64" w:rsidRPr="00F03BDA">
        <w:t>егоистичка</w:t>
      </w:r>
      <w:proofErr w:type="spellEnd"/>
      <w:r w:rsidR="009A7E64" w:rsidRPr="00F03BDA">
        <w:t xml:space="preserve"> и </w:t>
      </w:r>
      <w:proofErr w:type="spellStart"/>
      <w:r w:rsidR="009A7E64" w:rsidRPr="00F03BDA">
        <w:t>еснафка</w:t>
      </w:r>
      <w:proofErr w:type="spellEnd"/>
      <w:r w:rsidR="009A7E64" w:rsidRPr="00F03BDA">
        <w:t>, го е отписала вече от живота си.</w:t>
      </w:r>
    </w:p>
    <w:p w14:paraId="15CEF45C" w14:textId="77777777" w:rsidR="000C1925" w:rsidRPr="00F03BDA" w:rsidRDefault="009A7E64" w:rsidP="003A7F1E">
      <w:r w:rsidRPr="00F03BDA">
        <w:t>Ние с Милка настанихме във вътрешната</w:t>
      </w:r>
      <w:r w:rsidR="00AA2920" w:rsidRPr="00F03BDA">
        <w:t>,</w:t>
      </w:r>
      <w:r w:rsidRPr="00F03BDA">
        <w:t xml:space="preserve"> източна стая двете деца, като закупихме 2 нови пружинни легла. Над това на Васко имаше закачена картина „Мечета в гората”, а над това на Маринчо – „Тримата богатири”, за да го пазят докато спи. Между леглата поставихме трикрилият ни гардероб. В другата стая разположихме нашата спалня, а до нея </w:t>
      </w:r>
      <w:proofErr w:type="spellStart"/>
      <w:r w:rsidRPr="00F03BDA">
        <w:t>разгъваем</w:t>
      </w:r>
      <w:proofErr w:type="spellEnd"/>
      <w:r w:rsidRPr="00F03BDA">
        <w:t xml:space="preserve"> диван. В стаята имаше и нова нафтова печка. През зимата се отоплявахме с нея, като на седмица разходвахме около 20 литра нафта, която струваше 3 лева</w:t>
      </w:r>
      <w:r w:rsidR="00AA2920" w:rsidRPr="00F03BDA">
        <w:t xml:space="preserve"> литърът</w:t>
      </w:r>
      <w:r w:rsidRPr="00F03BDA">
        <w:t xml:space="preserve">. Зад печката имахме вграден стенен гардероб, а до южният прозорец беше масата. Имахме врата, от която по три стъпала се излизаше на двора. Лятната кухня там се ползваше за пране, готвене и миене на съдове. Сега моето семейство беше битово добре устроено. </w:t>
      </w:r>
      <w:proofErr w:type="spellStart"/>
      <w:r w:rsidRPr="00F03BDA">
        <w:t>Схонорарите</w:t>
      </w:r>
      <w:proofErr w:type="spellEnd"/>
      <w:r w:rsidRPr="00F03BDA">
        <w:t xml:space="preserve"> от писателската ми дейност с Милка си направихме първата вноска в ДСК от 1200 лв. Това ни даваше право да набираме </w:t>
      </w:r>
      <w:proofErr w:type="spellStart"/>
      <w:r w:rsidRPr="00F03BDA">
        <w:t>лихво</w:t>
      </w:r>
      <w:proofErr w:type="spellEnd"/>
      <w:r w:rsidRPr="00F03BDA">
        <w:t>-числа за получаване на заем за жилищно строителство от 4200 лв.</w:t>
      </w:r>
      <w:r w:rsidR="006F54BD" w:rsidRPr="00F03BDA">
        <w:t xml:space="preserve"> Същият се изплащаше в 20-годишен срок. С него планирахме в бъдеще да си построим собствен апартамент.</w:t>
      </w:r>
    </w:p>
    <w:p w14:paraId="3F8131E8" w14:textId="77777777" w:rsidR="000C1925" w:rsidRPr="00F03BDA" w:rsidRDefault="006F54BD" w:rsidP="003A7F1E">
      <w:r w:rsidRPr="00F03BDA">
        <w:t>Васко беше вече на 8 години и ходеше сам до училище и до школата за изучаване на френски език. Маринчо идваше всеки ден с нас до детската градина в Института.</w:t>
      </w:r>
    </w:p>
    <w:p w14:paraId="5A646BDE" w14:textId="77777777" w:rsidR="000C1925" w:rsidRPr="00F03BDA" w:rsidRDefault="00AA2920" w:rsidP="003A7F1E">
      <w:r w:rsidRPr="00F03BDA">
        <w:lastRenderedPageBreak/>
        <w:t>От 12 до 15 май</w:t>
      </w:r>
      <w:r w:rsidR="006F54BD" w:rsidRPr="00F03BDA">
        <w:t xml:space="preserve"> бях с кораб на екскурзия до град Одеса. Бяхме 1</w:t>
      </w:r>
      <w:r w:rsidRPr="00F03BDA">
        <w:t>00 души секретари на ППО, организирани</w:t>
      </w:r>
      <w:r w:rsidR="006F54BD" w:rsidRPr="00F03BDA">
        <w:t xml:space="preserve"> от ОК на БКП на града. Струваше по 150 лв. на човек. Одеското пристанище ме изненада с мащаба си и с възможността да приема много кораби наведнъж. Като такова било третото в света. По време на престоят ни пристигна флотилия от 21 траулери (рибарски кораби с 3000 литра водоизместимост) и огромен кораб-майка</w:t>
      </w:r>
      <w:r w:rsidRPr="00F03BDA">
        <w:t xml:space="preserve"> за преработка на улова</w:t>
      </w:r>
      <w:r w:rsidR="006F54BD" w:rsidRPr="00F03BDA">
        <w:t>. Завръщаха се след няколко месечен риболов по световните океани и бяха посрещнати тържествено. След двумесечен ремонт те отново щяха да потеглят.</w:t>
      </w:r>
    </w:p>
    <w:p w14:paraId="598B14A4" w14:textId="3F31B451" w:rsidR="006F54BD" w:rsidRPr="00F03BDA" w:rsidRDefault="006F54BD" w:rsidP="003A7F1E">
      <w:r w:rsidRPr="00F03BDA">
        <w:t xml:space="preserve">Одеса по това време имаше 800 000 души население – доста разнородно. </w:t>
      </w:r>
      <w:proofErr w:type="spellStart"/>
      <w:r w:rsidRPr="00F03BDA">
        <w:t>Савтобуси</w:t>
      </w:r>
      <w:proofErr w:type="spellEnd"/>
      <w:r w:rsidRPr="00F03BDA">
        <w:t xml:space="preserve"> обиколихме всички райони на града, както и един колхоз на 20 км от там. Срещнахме доста българи. С едно момченце, на възрастта на Васко си разменихме адресите, след което те си кореспондираха дълго време. </w:t>
      </w:r>
    </w:p>
    <w:p w14:paraId="47A3AE1F" w14:textId="70DF4C5B" w:rsidR="000C1925" w:rsidRPr="00F03BDA" w:rsidRDefault="00AA2920" w:rsidP="003A7F1E">
      <w:r w:rsidRPr="00F03BDA">
        <w:t>От 27 май до 02 юни</w:t>
      </w:r>
      <w:r w:rsidR="00113F91" w:rsidRPr="00F03BDA">
        <w:t xml:space="preserve"> заедно с Милка и други колеги</w:t>
      </w:r>
      <w:r w:rsidRPr="00F03BDA">
        <w:t>, проведохме обиколка по</w:t>
      </w:r>
      <w:r w:rsidR="00113F91" w:rsidRPr="00F03BDA">
        <w:t xml:space="preserve"> институти</w:t>
      </w:r>
      <w:r w:rsidRPr="00F03BDA">
        <w:t>те</w:t>
      </w:r>
      <w:r w:rsidR="00113F91" w:rsidRPr="00F03BDA">
        <w:t xml:space="preserve"> в страната. В Плевен посети</w:t>
      </w:r>
      <w:r w:rsidRPr="00F03BDA">
        <w:t xml:space="preserve">хме Фуражният и </w:t>
      </w:r>
      <w:proofErr w:type="spellStart"/>
      <w:r w:rsidRPr="00F03BDA">
        <w:t>Лозаро</w:t>
      </w:r>
      <w:proofErr w:type="spellEnd"/>
      <w:r w:rsidRPr="00F03BDA">
        <w:t>-винарски</w:t>
      </w:r>
      <w:r w:rsidR="00113F91" w:rsidRPr="00F03BDA">
        <w:t>т</w:t>
      </w:r>
      <w:r w:rsidRPr="00F03BDA">
        <w:t>е</w:t>
      </w:r>
      <w:r w:rsidR="00113F91" w:rsidRPr="00F03BDA">
        <w:t xml:space="preserve"> институти, както и </w:t>
      </w:r>
      <w:proofErr w:type="spellStart"/>
      <w:r w:rsidR="00113F91" w:rsidRPr="00F03BDA">
        <w:t>Лозаро</w:t>
      </w:r>
      <w:proofErr w:type="spellEnd"/>
      <w:r w:rsidR="00113F91" w:rsidRPr="00F03BDA">
        <w:t xml:space="preserve">-винарско училище. В тях работиха състудентите ми: Рад </w:t>
      </w:r>
      <w:proofErr w:type="spellStart"/>
      <w:r w:rsidR="00113F91" w:rsidRPr="00F03BDA">
        <w:t>Шентов</w:t>
      </w:r>
      <w:proofErr w:type="spellEnd"/>
      <w:r w:rsidR="00113F91" w:rsidRPr="00F03BDA">
        <w:t>, Марин Иванов и Иван Славков. Последният беше от „Мамската” ни г</w:t>
      </w:r>
      <w:r w:rsidRPr="00F03BDA">
        <w:t>рупа. Следващият ден посетихме и</w:t>
      </w:r>
      <w:r w:rsidR="00113F91" w:rsidRPr="00F03BDA">
        <w:t xml:space="preserve">нститута по </w:t>
      </w:r>
      <w:proofErr w:type="spellStart"/>
      <w:r w:rsidR="00113F91" w:rsidRPr="00F03BDA">
        <w:t>царевицарта</w:t>
      </w:r>
      <w:proofErr w:type="spellEnd"/>
      <w:r w:rsidR="00113F91" w:rsidRPr="00F03BDA">
        <w:t xml:space="preserve"> в град Кнежа, където от скоро имаше научен сътрудник-птицевъд – </w:t>
      </w:r>
      <w:proofErr w:type="spellStart"/>
      <w:r w:rsidR="00113F91" w:rsidRPr="00F03BDA">
        <w:t>Томичката</w:t>
      </w:r>
      <w:proofErr w:type="spellEnd"/>
      <w:r w:rsidR="00113F91" w:rsidRPr="00F03BDA">
        <w:t xml:space="preserve">. Вечерта бяхме в Опитната станция по животновъдство – гр. Видин. Разгледахме град Белоградчик и влязохме в „Магурата”. Нощувахме във Видин и след като разгледахме крепостта „Баба Вида” се придвижихме към София през </w:t>
      </w:r>
      <w:proofErr w:type="spellStart"/>
      <w:r w:rsidR="00113F91" w:rsidRPr="00F03BDA">
        <w:t>Петроханския</w:t>
      </w:r>
      <w:r w:rsidR="008F1EC3" w:rsidRPr="00F03BDA">
        <w:t>т</w:t>
      </w:r>
      <w:proofErr w:type="spellEnd"/>
      <w:r w:rsidR="008F1EC3" w:rsidRPr="00F03BDA">
        <w:t xml:space="preserve"> проход. Отбихме се до и</w:t>
      </w:r>
      <w:r w:rsidR="00113F91" w:rsidRPr="00F03BDA">
        <w:t>нститута по животновъдство – Костинброд. Нощувахме в София, като аз и Милка гостувахме на семейство Исаеви. На следващият ден минахме през Перник и Кюстендил и спряхме</w:t>
      </w:r>
      <w:r w:rsidR="008F1EC3" w:rsidRPr="00F03BDA">
        <w:t xml:space="preserve"> на</w:t>
      </w:r>
      <w:r w:rsidR="00113F91" w:rsidRPr="00F03BDA">
        <w:t xml:space="preserve"> Рилският манастир. После посетихме град Петрич, а вечерта нощувахме в хотел в гр. Сандански.</w:t>
      </w:r>
      <w:r w:rsidR="004E582C" w:rsidRPr="00F03BDA">
        <w:t xml:space="preserve"> На следващата сутрин отидохме до Опитната станция по овощарство и лозарство, близо до града. После през Предела, Банско, Якоруда, Велинград, Пазарджик и Пловдив се прибрахме уморени в Стара Загора. </w:t>
      </w:r>
    </w:p>
    <w:p w14:paraId="6D5BAD3B" w14:textId="77777777" w:rsidR="000C1925" w:rsidRPr="00F03BDA" w:rsidRDefault="008F1EC3" w:rsidP="003A7F1E">
      <w:r w:rsidRPr="00F03BDA">
        <w:t>На 13 юни</w:t>
      </w:r>
      <w:r w:rsidR="004E582C" w:rsidRPr="00F03BDA">
        <w:t xml:space="preserve"> представителна група от Института присъства на откриването от Тодор Живков на Азотно-торовия завод.</w:t>
      </w:r>
    </w:p>
    <w:p w14:paraId="7111A5B2" w14:textId="77777777" w:rsidR="000C1925" w:rsidRPr="00F03BDA" w:rsidRDefault="008F1EC3" w:rsidP="003A7F1E">
      <w:r w:rsidRPr="00F03BDA">
        <w:t>На 12 юли</w:t>
      </w:r>
      <w:r w:rsidR="004E582C" w:rsidRPr="00F03BDA">
        <w:t xml:space="preserve"> (Петров ден) много тържествено празнувахме „Деня на птицевъда”. С Цонков мечтаехме в бъдеще да го превърнем в международен празник. Тази година птицевъдният колектив наброяваше 30 души. Познавах всички и се стараех да им помагам</w:t>
      </w:r>
      <w:r w:rsidRPr="00F03BDA">
        <w:t>,</w:t>
      </w:r>
      <w:r w:rsidR="004E582C" w:rsidRPr="00F03BDA">
        <w:t xml:space="preserve"> както в работата ни, така и извън нея. Всеки ден обикалях птицефермата и обичах да разговарям с гледачките. Канех при нужда да идват при мен в канцеларията, но те рядко го правеха. Винаги присъствах на производствените съвещания, които се провеждаха всеки понеделник. През следващите години успях да включа „Деня на птицевъда” в Колективният трудов договор и да осигуря средства за празнуването му. Също така в нашата станция </w:t>
      </w:r>
      <w:r w:rsidR="00E742F0" w:rsidRPr="00F03BDA">
        <w:t>чествахме всички рождени и имени дни. Понякога се събирахме и по други тържествени поводи, като по колективни прояви бяхме водещи и за пример в Института.</w:t>
      </w:r>
    </w:p>
    <w:p w14:paraId="4D0E81D8" w14:textId="77777777" w:rsidR="000C1925" w:rsidRPr="00F03BDA" w:rsidRDefault="00E742F0" w:rsidP="003A7F1E">
      <w:r w:rsidRPr="00F03BDA">
        <w:t>От края на юли, с Милка излязохме в домашен отпуск и бяхме осигурили карти за почивка с децата в гр. Несебър. Изненадващо о</w:t>
      </w:r>
      <w:r w:rsidR="008F1EC3" w:rsidRPr="00F03BDA">
        <w:t>т АСН бях командирован от 01 до 18 август</w:t>
      </w:r>
      <w:r w:rsidRPr="00F03BDA">
        <w:t xml:space="preserve"> в Унгария, по </w:t>
      </w:r>
      <w:r w:rsidRPr="00F03BDA">
        <w:lastRenderedPageBreak/>
        <w:t>договорът за двустранно сътрудничество. Наложи се да се разделя със семейството ми за отпуската.</w:t>
      </w:r>
    </w:p>
    <w:p w14:paraId="40980FC3" w14:textId="77777777" w:rsidR="000C1925" w:rsidRPr="00F03BDA" w:rsidRDefault="00E742F0" w:rsidP="003A7F1E">
      <w:r w:rsidRPr="00F03BDA">
        <w:t xml:space="preserve">Не бях ходил в Унгария от края на войната. Настаниха ни в хотелът на тяхното Министерство на земеделието, в курортната част на Буда. Аз гостувах в техният Институт по птицевъдство, в градчето </w:t>
      </w:r>
      <w:proofErr w:type="spellStart"/>
      <w:r w:rsidRPr="00F03BDA">
        <w:t>Гьодьольо</w:t>
      </w:r>
      <w:proofErr w:type="spellEnd"/>
      <w:r w:rsidRPr="00F03BDA">
        <w:t>, на 35 км от столицата. Там се намираше</w:t>
      </w:r>
      <w:r w:rsidR="008F1EC3" w:rsidRPr="00F03BDA">
        <w:t xml:space="preserve"> Селскостопанският им </w:t>
      </w:r>
      <w:proofErr w:type="spellStart"/>
      <w:r w:rsidR="008F1EC3" w:rsidRPr="00F03BDA">
        <w:t>институт.</w:t>
      </w:r>
      <w:r w:rsidRPr="00F03BDA">
        <w:t>По</w:t>
      </w:r>
      <w:proofErr w:type="spellEnd"/>
      <w:r w:rsidRPr="00F03BDA">
        <w:t xml:space="preserve"> вре</w:t>
      </w:r>
      <w:r w:rsidR="008F1EC3" w:rsidRPr="00F03BDA">
        <w:t>ме на войната там е би</w:t>
      </w:r>
      <w:r w:rsidRPr="00F03BDA">
        <w:t xml:space="preserve">ла </w:t>
      </w:r>
      <w:proofErr w:type="spellStart"/>
      <w:r w:rsidRPr="00F03BDA">
        <w:t>резеденцията</w:t>
      </w:r>
      <w:proofErr w:type="spellEnd"/>
      <w:r w:rsidRPr="00F03BDA">
        <w:t xml:space="preserve"> на регента им </w:t>
      </w:r>
      <w:proofErr w:type="spellStart"/>
      <w:r w:rsidRPr="00F03BDA">
        <w:t>Хорти</w:t>
      </w:r>
      <w:proofErr w:type="spellEnd"/>
      <w:r w:rsidRPr="00F03BDA">
        <w:t>.</w:t>
      </w:r>
      <w:r w:rsidR="00C42629" w:rsidRPr="00F03BDA">
        <w:t xml:space="preserve"> Запознах се най-подробно с проектът им за създаване на международен хибриден център по птицевъдство за страните членки на СИВ. Това съвпадаше с моите разбирания за развитието на отрасъла. Разведоха ме в някои от </w:t>
      </w:r>
      <w:proofErr w:type="spellStart"/>
      <w:r w:rsidR="00C42629" w:rsidRPr="00F03BDA">
        <w:t>тяхните</w:t>
      </w:r>
      <w:proofErr w:type="spellEnd"/>
      <w:r w:rsidR="00C42629" w:rsidRPr="00F03BDA">
        <w:t xml:space="preserve"> строящи се племенни птицеферми. Едната от тях, в стопанство „Бой”, беше в познатия ми </w:t>
      </w:r>
      <w:r w:rsidR="00FA556E" w:rsidRPr="00F03BDA">
        <w:t>от времето на войната район на гр. Мохач. Даже се наложи на кръстовището между гр. Бая и Уидомбовар, аз да посоча правилната посока. Едва тогава колегите разбраха, че съм бил тук и преди.</w:t>
      </w:r>
    </w:p>
    <w:p w14:paraId="24A192F1" w14:textId="77777777" w:rsidR="000C1925" w:rsidRPr="00F03BDA" w:rsidRDefault="004605F1" w:rsidP="003A7F1E">
      <w:r w:rsidRPr="00F03BDA">
        <w:t>В северо</w:t>
      </w:r>
      <w:r w:rsidR="00FA556E" w:rsidRPr="00F03BDA">
        <w:t>западна Унгария посетихме известното с хубавите си коне стопанство „</w:t>
      </w:r>
      <w:proofErr w:type="spellStart"/>
      <w:r w:rsidR="00FA556E" w:rsidRPr="00F03BDA">
        <w:t>Баболна</w:t>
      </w:r>
      <w:proofErr w:type="spellEnd"/>
      <w:r w:rsidR="00FA556E" w:rsidRPr="00F03BDA">
        <w:t>”. Пред администрацията ми се намираше статуя на жребеца „</w:t>
      </w:r>
      <w:proofErr w:type="spellStart"/>
      <w:r w:rsidR="00FA556E" w:rsidRPr="00F03BDA">
        <w:t>О’баян</w:t>
      </w:r>
      <w:proofErr w:type="spellEnd"/>
      <w:r w:rsidR="00FA556E" w:rsidRPr="00F03BDA">
        <w:t>”, родоначалник на линия ездитни коне. На хиподрума в стопанството ми направиха демонстрация с някои от най-елитните си жребци. В един от филиалите на „</w:t>
      </w:r>
      <w:proofErr w:type="spellStart"/>
      <w:r w:rsidR="00FA556E" w:rsidRPr="00F03BDA">
        <w:t>Баболна</w:t>
      </w:r>
      <w:proofErr w:type="spellEnd"/>
      <w:r w:rsidR="00FA556E" w:rsidRPr="00F03BDA">
        <w:t xml:space="preserve">” имаше новострояща </w:t>
      </w:r>
      <w:r w:rsidRPr="00F03BDA">
        <w:t>се племенна птицеферма. С нея щя</w:t>
      </w:r>
      <w:r w:rsidR="00FA556E" w:rsidRPr="00F03BDA">
        <w:t>ха д</w:t>
      </w:r>
      <w:r w:rsidRPr="00F03BDA">
        <w:t>а задоволяват нуждите на северо</w:t>
      </w:r>
      <w:r w:rsidR="00FA556E" w:rsidRPr="00F03BDA">
        <w:t>западна Унгария.</w:t>
      </w:r>
    </w:p>
    <w:p w14:paraId="658EFEFD" w14:textId="77777777" w:rsidR="000C1925" w:rsidRPr="00F03BDA" w:rsidRDefault="00FA556E" w:rsidP="003A7F1E">
      <w:r w:rsidRPr="00F03BDA">
        <w:t xml:space="preserve">Следващата седмица през град </w:t>
      </w:r>
      <w:proofErr w:type="spellStart"/>
      <w:r w:rsidRPr="00F03BDA">
        <w:t>Кечкемед</w:t>
      </w:r>
      <w:proofErr w:type="spellEnd"/>
      <w:r w:rsidRPr="00F03BDA">
        <w:t xml:space="preserve">, близо до </w:t>
      </w:r>
      <w:proofErr w:type="spellStart"/>
      <w:r w:rsidRPr="00F03BDA">
        <w:t>Сегет</w:t>
      </w:r>
      <w:proofErr w:type="spellEnd"/>
      <w:r w:rsidRPr="00F03BDA">
        <w:t xml:space="preserve"> посетих племенната им птицеферма за водоплаващи птици – патки и гъски. Там научих много нови неща за отглеждането и развъ</w:t>
      </w:r>
      <w:r w:rsidR="00306445" w:rsidRPr="00F03BDA">
        <w:t>ждането им.</w:t>
      </w:r>
    </w:p>
    <w:p w14:paraId="39D92F24" w14:textId="77777777" w:rsidR="000C1925" w:rsidRPr="00F03BDA" w:rsidRDefault="00306445" w:rsidP="003A7F1E">
      <w:r w:rsidRPr="00F03BDA">
        <w:t>В почивният неделен ден един колега – Тод Шандор</w:t>
      </w:r>
      <w:r w:rsidR="004605F1" w:rsidRPr="00F03BDA">
        <w:t>,</w:t>
      </w:r>
      <w:r w:rsidRPr="00F03BDA">
        <w:t xml:space="preserve"> ни организира екскурзия с кола по северните брегове на езерото Балатон. Отбихме се и до </w:t>
      </w:r>
      <w:proofErr w:type="spellStart"/>
      <w:r w:rsidRPr="00F03BDA">
        <w:t>Веспрем</w:t>
      </w:r>
      <w:proofErr w:type="spellEnd"/>
      <w:r w:rsidRPr="00F03BDA">
        <w:t xml:space="preserve"> – стара столица на Унгария. Посетихме католическата му църква и присъствахме на празнична литургия. Впечатли ме детският хор, акомпаниран от органа на църквата. Следобед плувахме в Балатон.</w:t>
      </w:r>
    </w:p>
    <w:p w14:paraId="5BF23BE3" w14:textId="1705B7D9" w:rsidR="000C1925" w:rsidRPr="00F03BDA" w:rsidRDefault="00306445" w:rsidP="003A7F1E">
      <w:pPr>
        <w:rPr>
          <w:color w:val="000000" w:themeColor="text1"/>
        </w:rPr>
      </w:pPr>
      <w:r w:rsidRPr="00F03BDA">
        <w:t>На следващият ден ни развеждаха из Будапеща. Посетихме остров Маргит, хълма „</w:t>
      </w:r>
      <w:proofErr w:type="spellStart"/>
      <w:r w:rsidRPr="00F03BDA">
        <w:t>Галер</w:t>
      </w:r>
      <w:proofErr w:type="spellEnd"/>
      <w:r w:rsidRPr="00F03BDA">
        <w:t>” и дворците в Буда. След това разгледахме Историческият музей с паметника на крал Щефан в Пеща.</w:t>
      </w:r>
    </w:p>
    <w:p w14:paraId="76F05C10" w14:textId="77777777" w:rsidR="000C1925" w:rsidRPr="00F03BDA" w:rsidRDefault="002B691C" w:rsidP="003A7F1E">
      <w:r w:rsidRPr="00F03BDA">
        <w:t>Когато се завърнах в България написах доклад към АСН, в</w:t>
      </w:r>
      <w:r w:rsidR="00A51ADE" w:rsidRPr="00F03BDA">
        <w:t xml:space="preserve"> който подробно изложих проекта</w:t>
      </w:r>
      <w:r w:rsidRPr="00F03BDA">
        <w:t xml:space="preserve"> на унгарците за създаване на Хибриден център по птицевъдство към СИВ, както и моето мнение, с предложения по въпроса.</w:t>
      </w:r>
    </w:p>
    <w:p w14:paraId="7E08C187" w14:textId="77777777" w:rsidR="000C1925" w:rsidRPr="00F03BDA" w:rsidRDefault="002B691C" w:rsidP="003A7F1E">
      <w:r w:rsidRPr="00F03BDA">
        <w:t>Завръщайки се в Стара Загора</w:t>
      </w:r>
      <w:r w:rsidR="00A51ADE" w:rsidRPr="00F03BDA">
        <w:t>,</w:t>
      </w:r>
      <w:r w:rsidRPr="00F03BDA">
        <w:t xml:space="preserve"> заварих семейството ми точно върнало се от море. До края на август всички заедно отидохме в село Розовец.</w:t>
      </w:r>
    </w:p>
    <w:p w14:paraId="30F551A7" w14:textId="77777777" w:rsidR="000C1925" w:rsidRPr="00F03BDA" w:rsidRDefault="002B691C" w:rsidP="003A7F1E">
      <w:r w:rsidRPr="00F03BDA">
        <w:t xml:space="preserve">Със заповед  №1644 от 15.08.1963 г. в АСН беше създадена проблемна комисия по птицевъдство към отделението „Животновъдство и ветеринарна </w:t>
      </w:r>
      <w:proofErr w:type="spellStart"/>
      <w:r w:rsidRPr="00F03BDA">
        <w:t>медецина</w:t>
      </w:r>
      <w:proofErr w:type="spellEnd"/>
      <w:r w:rsidRPr="00F03BDA">
        <w:t>”. В тази комисия се обсъждаха и приемаха тематичните научни планове</w:t>
      </w:r>
      <w:r w:rsidR="006E3C56" w:rsidRPr="00F03BDA">
        <w:t>, тези за селекционно-племенна работа и основните направления за развитието на птицевъдст</w:t>
      </w:r>
      <w:r w:rsidR="000A3EBF" w:rsidRPr="00F03BDA">
        <w:t>вото в страната.</w:t>
      </w:r>
    </w:p>
    <w:p w14:paraId="4E4A4603" w14:textId="77777777" w:rsidR="000C1925" w:rsidRPr="00F03BDA" w:rsidRDefault="00A51ADE" w:rsidP="003A7F1E">
      <w:r w:rsidRPr="00F03BDA">
        <w:lastRenderedPageBreak/>
        <w:t>Когато бях в И</w:t>
      </w:r>
      <w:r w:rsidR="000A3EBF" w:rsidRPr="00F03BDA">
        <w:t>нститута, често при мен в канцеларията идваше Кочо Караджов. Той се оказа човек, от който могат да се научат много интересни неща, особено във взаимоотношенията между хората. Според него идеите на социализма са създ</w:t>
      </w:r>
      <w:r w:rsidRPr="00F03BDA">
        <w:t>адени от умни и честни хора и и</w:t>
      </w:r>
      <w:r w:rsidR="000A3EBF" w:rsidRPr="00F03BDA">
        <w:t>мат реална перспектива. Често обаче, когато на висши държавни постове попаднат ограничени и неподходящи хора, се нанасят непоправими б</w:t>
      </w:r>
      <w:r w:rsidRPr="00F03BDA">
        <w:t>еди при реализирането им в живота</w:t>
      </w:r>
      <w:r w:rsidR="000A3EBF" w:rsidRPr="00F03BDA">
        <w:t>. Борбата с подобни хора е почти невъзможна, защото се прикриват зад партийни номенклатури. По-късно той се оказа напълно прав. Между нас се създадоха близки отношения, стабилизирали се при изграждането на птицекомбината в Плевен. Останахме приятели и след пенсионирането ни.</w:t>
      </w:r>
    </w:p>
    <w:p w14:paraId="126CD2D6" w14:textId="77777777" w:rsidR="000C1925" w:rsidRPr="00F03BDA" w:rsidRDefault="000A3EBF" w:rsidP="003A7F1E">
      <w:r w:rsidRPr="00F03BDA">
        <w:t>От това</w:t>
      </w:r>
      <w:r w:rsidR="00903549" w:rsidRPr="00F03BDA">
        <w:t xml:space="preserve"> лято директоръ</w:t>
      </w:r>
      <w:r w:rsidR="00A51ADE" w:rsidRPr="00F03BDA">
        <w:t>т на И</w:t>
      </w:r>
      <w:r w:rsidR="00903549" w:rsidRPr="00F03BDA">
        <w:t>нститута Я</w:t>
      </w:r>
      <w:r w:rsidRPr="00F03BDA">
        <w:t xml:space="preserve">ко Кацаров започна да се оплаква от силно главоболие и често отсъстваше от работа. Заместваше го Христо Кръстанов, а от 01.01.1964 </w:t>
      </w:r>
      <w:r w:rsidR="00A51ADE" w:rsidRPr="00F03BDA">
        <w:t>г. той беше назначен за постоянно</w:t>
      </w:r>
      <w:r w:rsidRPr="00F03BDA">
        <w:t>.</w:t>
      </w:r>
    </w:p>
    <w:p w14:paraId="73E104E0" w14:textId="77777777" w:rsidR="000C1925" w:rsidRPr="00F03BDA" w:rsidRDefault="000A3EBF" w:rsidP="003A7F1E">
      <w:r w:rsidRPr="00F03BDA">
        <w:t>През лятото на 1963 г. беше завършен строежът на Лабораторната постройка и</w:t>
      </w:r>
      <w:r w:rsidR="00A51ADE" w:rsidRPr="00F03BDA">
        <w:t xml:space="preserve"> от 01 септември</w:t>
      </w:r>
      <w:r w:rsidRPr="00F03BDA">
        <w:t xml:space="preserve"> се настанихме в нея.</w:t>
      </w:r>
    </w:p>
    <w:p w14:paraId="1A84FADD" w14:textId="77777777" w:rsidR="000C1925" w:rsidRPr="00F03BDA" w:rsidRDefault="00903549" w:rsidP="003A7F1E">
      <w:r w:rsidRPr="00F03BDA">
        <w:t>М</w:t>
      </w:r>
      <w:r w:rsidR="00A51ADE" w:rsidRPr="00F03BDA">
        <w:t>акар и доста напрегната, 1963 г.</w:t>
      </w:r>
      <w:r w:rsidRPr="00F03BDA">
        <w:t xml:space="preserve"> за</w:t>
      </w:r>
      <w:r w:rsidR="00A51ADE" w:rsidRPr="00F03BDA">
        <w:t xml:space="preserve"> мен и семейството ми беше</w:t>
      </w:r>
      <w:r w:rsidRPr="00F03BDA">
        <w:t xml:space="preserve"> ползотворна, въпреки влошеното здраве на баща ми. С Милка с оптимизъм гледахме бъдещето и направихме вноска за жилищен заем.</w:t>
      </w:r>
    </w:p>
    <w:p w14:paraId="7A98C2EE" w14:textId="77777777" w:rsidR="000C1925" w:rsidRPr="00F03BDA" w:rsidRDefault="00903549" w:rsidP="003A7F1E">
      <w:r w:rsidRPr="00F03BDA">
        <w:t xml:space="preserve">Новата 1964 г. посрещнахме както винаги на семейна трапеза до 22ч., а после с </w:t>
      </w:r>
      <w:proofErr w:type="spellStart"/>
      <w:r w:rsidRPr="00F03BDA">
        <w:t>Инчето</w:t>
      </w:r>
      <w:proofErr w:type="spellEnd"/>
      <w:r w:rsidRPr="00F03BDA">
        <w:t xml:space="preserve"> и Тенко се преместихме в нашата стая и се забавлявахме в Новогодишната нощ.</w:t>
      </w:r>
    </w:p>
    <w:p w14:paraId="517B0BB6" w14:textId="77777777" w:rsidR="000C1925" w:rsidRPr="00F03BDA" w:rsidRDefault="00903549" w:rsidP="003A7F1E">
      <w:r w:rsidRPr="00F03BDA">
        <w:t>Децата растяха. Васко беше вече 2-ри клас и контролиран от родителите ми се оправяше сам в училище. Маринчо навърши 5 години и продължаваше да посещава детската градина в Института и да пътува всеки ден с нас.</w:t>
      </w:r>
    </w:p>
    <w:p w14:paraId="787D2AA4" w14:textId="77777777" w:rsidR="000C1925" w:rsidRPr="00F03BDA" w:rsidRDefault="00903549" w:rsidP="003A7F1E">
      <w:r w:rsidRPr="00F03BDA">
        <w:t>В изпълнение на Разпореждане № 437 от 15.06.1963 г. на МС, в страната бяха създадени 11 елитни племенни птицеферми, в това число и нашата. Същите имаха право да ползват за дейността си средства от фонд „Птицевъдство”. Двамата с Цонков бяхме в комисията, разполагаща със средствата.</w:t>
      </w:r>
      <w:r w:rsidR="00A27979" w:rsidRPr="00F03BDA">
        <w:t xml:space="preserve"> С част от тях през 1964 г. построихме: едно помещение за 2400 носачки с 20 отделения, едно селскостопанско помещение за 600 носачки с 40 отделения и два </w:t>
      </w:r>
      <w:proofErr w:type="spellStart"/>
      <w:r w:rsidR="00A27979" w:rsidRPr="00F03BDA">
        <w:t>аклиматизатора</w:t>
      </w:r>
      <w:proofErr w:type="spellEnd"/>
      <w:r w:rsidR="00A27979" w:rsidRPr="00F03BDA">
        <w:t xml:space="preserve"> за по 2000 броя подрастващи птици. Направихме разширение на люпилнят</w:t>
      </w:r>
      <w:r w:rsidR="00A51ADE" w:rsidRPr="00F03BDA">
        <w:t>а и 2-ри етаж над нея, със</w:t>
      </w:r>
      <w:r w:rsidR="00A27979" w:rsidRPr="00F03BDA">
        <w:t xml:space="preserve"> стаи за техническият и работен персонал. Обзаведохме един празен салон със столове, телевизор и радио-грамофон. В това място провеждахме съвещания и сбирки по различни поводи.</w:t>
      </w:r>
    </w:p>
    <w:p w14:paraId="74D9DA7F" w14:textId="77777777" w:rsidR="000C1925" w:rsidRPr="00F03BDA" w:rsidRDefault="00A27979" w:rsidP="003A7F1E">
      <w:r w:rsidRPr="00F03BDA">
        <w:t xml:space="preserve">През пролетта на 1964 г. </w:t>
      </w:r>
      <w:proofErr w:type="spellStart"/>
      <w:r w:rsidRPr="00F03BDA">
        <w:t>вхесохме</w:t>
      </w:r>
      <w:proofErr w:type="spellEnd"/>
      <w:r w:rsidRPr="00F03BDA">
        <w:t xml:space="preserve"> от Япония еднодневни пилета от 5 </w:t>
      </w:r>
      <w:proofErr w:type="spellStart"/>
      <w:r w:rsidRPr="00F03BDA">
        <w:t>породни</w:t>
      </w:r>
      <w:proofErr w:type="spellEnd"/>
      <w:r w:rsidRPr="00F03BDA">
        <w:t xml:space="preserve"> линии </w:t>
      </w:r>
      <w:r w:rsidR="00A51ADE" w:rsidRPr="00F03BDA">
        <w:t>„</w:t>
      </w:r>
      <w:proofErr w:type="spellStart"/>
      <w:r w:rsidRPr="00F03BDA">
        <w:t>Легхорн</w:t>
      </w:r>
      <w:proofErr w:type="spellEnd"/>
      <w:r w:rsidR="00A51ADE" w:rsidRPr="00F03BDA">
        <w:t>”</w:t>
      </w:r>
      <w:r w:rsidRPr="00F03BDA">
        <w:t>. Бяха пътували 24 часа с</w:t>
      </w:r>
      <w:r w:rsidR="00A51ADE" w:rsidRPr="00F03BDA">
        <w:t>ъс</w:t>
      </w:r>
      <w:r w:rsidRPr="00F03BDA">
        <w:t xml:space="preserve"> самолет</w:t>
      </w:r>
      <w:r w:rsidR="00A51ADE" w:rsidRPr="00F03BDA">
        <w:t>,</w:t>
      </w:r>
      <w:r w:rsidRPr="00F03BDA">
        <w:t xml:space="preserve"> като при нас за първи път ги захранихме. Отгледахме ги изолирано от птицефермата за период от 6 месеца, а след това ги преместихме в новият кокошарник. Приех тези пилета, за да разсея съмненията, че съм бил против вноса на птици от чужбина. </w:t>
      </w:r>
      <w:r w:rsidR="00537FA7" w:rsidRPr="00F03BDA">
        <w:t>През тази година внесохме от Чехословакия 300 броя пуйки от създадената в САЩ порода „</w:t>
      </w:r>
      <w:proofErr w:type="spellStart"/>
      <w:r w:rsidR="00537FA7" w:rsidRPr="00F03BDA">
        <w:t>Бексвилд</w:t>
      </w:r>
      <w:proofErr w:type="spellEnd"/>
      <w:r w:rsidR="00537FA7" w:rsidRPr="00F03BDA">
        <w:t xml:space="preserve">”. </w:t>
      </w:r>
      <w:r w:rsidRPr="00F03BDA">
        <w:t xml:space="preserve">Аз бях единствено против безконтролният внос, защото точно такъв през </w:t>
      </w:r>
      <w:r w:rsidRPr="00F03BDA">
        <w:lastRenderedPageBreak/>
        <w:t xml:space="preserve">1959 г. заразява българските кокошки с респираторна </w:t>
      </w:r>
      <w:proofErr w:type="spellStart"/>
      <w:r w:rsidRPr="00F03BDA">
        <w:t>микоплазмоза</w:t>
      </w:r>
      <w:proofErr w:type="spellEnd"/>
      <w:r w:rsidRPr="00F03BDA">
        <w:t>, болест несъществуваща дотогава у нас.</w:t>
      </w:r>
    </w:p>
    <w:p w14:paraId="64A04354" w14:textId="77777777" w:rsidR="000C1925" w:rsidRPr="00F03BDA" w:rsidRDefault="00537FA7" w:rsidP="003A7F1E">
      <w:r w:rsidRPr="00F03BDA">
        <w:t>Тази година резултатите от селекционната ни работа със СЗЧ-кокошка бяха още по-високи. Средната носливост от 18 000 кокошки беше 167,4 яйца, а само фермата в Института по памука – Чирпан беше със средно по 211,6 яйца. За люпене бяха използвани над 1 300 000 разплодни яйца. Това беше само за Старозагорски окръг. В Пловдивски резултатите ни бяха подобни.</w:t>
      </w:r>
    </w:p>
    <w:p w14:paraId="7343DDD5" w14:textId="77777777" w:rsidR="000C1925" w:rsidRPr="00F03BDA" w:rsidRDefault="00537FA7" w:rsidP="003A7F1E">
      <w:r w:rsidRPr="00F03BDA">
        <w:t>През годината бях включен в комисия към ЦКС за избор и проектиране на място за птицекомбината в Стара Загора. В Костинброд и Русе също започна строителство на такива. Участвах в избор на място за племенна птицеферма и в Хасково.</w:t>
      </w:r>
    </w:p>
    <w:p w14:paraId="0DA218F0" w14:textId="77777777" w:rsidR="000C1925" w:rsidRPr="00F03BDA" w:rsidRDefault="00537FA7" w:rsidP="003A7F1E">
      <w:r w:rsidRPr="00F03BDA">
        <w:t>В Института се включих в провеждането на курсове по изучаване на френски език. Счетохме, че всеки старши научен-сътру</w:t>
      </w:r>
      <w:r w:rsidR="00A51ADE" w:rsidRPr="00F03BDA">
        <w:t>дник трябва да знае минимум</w:t>
      </w:r>
      <w:r w:rsidRPr="00F03BDA">
        <w:t xml:space="preserve"> един западен език.</w:t>
      </w:r>
    </w:p>
    <w:p w14:paraId="1EA359AD" w14:textId="77777777" w:rsidR="000C1925" w:rsidRPr="00F03BDA" w:rsidRDefault="00537FA7" w:rsidP="003A7F1E">
      <w:r w:rsidRPr="00F03BDA">
        <w:t>През юни се срещнахме със секретаря на ОК на БКП – Смолян, от когото получихме обещание за изграждане на почивна станция на Института в този край.</w:t>
      </w:r>
    </w:p>
    <w:p w14:paraId="7BB3F4F2" w14:textId="77777777" w:rsidR="000C1925" w:rsidRPr="00F03BDA" w:rsidRDefault="00F3720D" w:rsidP="003A7F1E">
      <w:r w:rsidRPr="00F03BDA">
        <w:t>После бях основен лектор в София на два курса за зоотехници – птицевъди, организирани от Министерството на земеделието. Бях и в телевизионно предаване за нашата СЗЧ-кокошка.</w:t>
      </w:r>
    </w:p>
    <w:p w14:paraId="41C8E379" w14:textId="77777777" w:rsidR="000C1925" w:rsidRPr="00F03BDA" w:rsidRDefault="00A51ADE" w:rsidP="003A7F1E">
      <w:r w:rsidRPr="00F03BDA">
        <w:t>На 12 юни</w:t>
      </w:r>
      <w:r w:rsidR="00F3720D" w:rsidRPr="00F03BDA">
        <w:t xml:space="preserve"> отново тържествено отбелязахме „Деня на птицевъда”</w:t>
      </w:r>
      <w:r w:rsidRPr="00F03BDA">
        <w:t>.</w:t>
      </w:r>
    </w:p>
    <w:p w14:paraId="52CB60AA" w14:textId="516AB93A" w:rsidR="000C1925" w:rsidRPr="00F03BDA" w:rsidRDefault="00A51ADE" w:rsidP="003A7F1E">
      <w:r w:rsidRPr="00F03BDA">
        <w:t>От 15 юли до 10 август</w:t>
      </w:r>
      <w:r w:rsidR="00F3720D" w:rsidRPr="00F03BDA">
        <w:t xml:space="preserve"> бях в домашен отпуск. С карт</w:t>
      </w:r>
      <w:r w:rsidRPr="00F03BDA">
        <w:t>и за почивка цялото семейство отидо</w:t>
      </w:r>
      <w:r w:rsidR="00F3720D" w:rsidRPr="00F03BDA">
        <w:t xml:space="preserve">хме на море в град Несебър. </w:t>
      </w:r>
      <w:proofErr w:type="spellStart"/>
      <w:r w:rsidR="00F3720D" w:rsidRPr="00F03BDA">
        <w:t>Скорабче</w:t>
      </w:r>
      <w:proofErr w:type="spellEnd"/>
      <w:r w:rsidR="00F3720D" w:rsidRPr="00F03BDA">
        <w:t xml:space="preserve"> от там</w:t>
      </w:r>
      <w:r w:rsidR="004C4300" w:rsidRPr="00F03BDA">
        <w:t>,</w:t>
      </w:r>
      <w:r w:rsidR="00F3720D" w:rsidRPr="00F03BDA">
        <w:t xml:space="preserve"> пътувахме до лонгозните гори на Ропотамо, остров Болшевик и гр. Созопол. </w:t>
      </w:r>
    </w:p>
    <w:p w14:paraId="5F482D14" w14:textId="77777777" w:rsidR="00F3720D" w:rsidRPr="00F03BDA" w:rsidRDefault="004C4300" w:rsidP="003A7F1E">
      <w:r w:rsidRPr="00F03BDA">
        <w:t>Остатъкът</w:t>
      </w:r>
      <w:r w:rsidR="00F3720D" w:rsidRPr="00F03BDA">
        <w:t xml:space="preserve"> от отпуската прекарахме в Розовец.</w:t>
      </w:r>
    </w:p>
    <w:p w14:paraId="6EF63181" w14:textId="77777777" w:rsidR="000C1925" w:rsidRPr="00F03BDA" w:rsidRDefault="00F3720D" w:rsidP="003A7F1E">
      <w:r w:rsidRPr="00F03BDA">
        <w:t>През септември навърших 40 години. Ако беше жива баба ми щеше да каже: „Вече си коджа момче, айол!”</w:t>
      </w:r>
    </w:p>
    <w:p w14:paraId="75D60883" w14:textId="77777777" w:rsidR="000C1925" w:rsidRPr="00F03BDA" w:rsidRDefault="00DE1E85" w:rsidP="003A7F1E">
      <w:r w:rsidRPr="00F03BDA">
        <w:t>Наскоро след завръщането си на работа бях извикан от Ив. Пръмов в селско</w:t>
      </w:r>
      <w:r w:rsidR="004C4300" w:rsidRPr="00F03BDA">
        <w:t>-</w:t>
      </w:r>
      <w:r w:rsidRPr="00F03BDA">
        <w:t xml:space="preserve">стопанският отдел на ЦК на БКП да разработим проект за преустройството на птицевъдството в страната на промишлени основи. За два дни с Цонков го </w:t>
      </w:r>
      <w:proofErr w:type="spellStart"/>
      <w:r w:rsidRPr="00F03BDA">
        <w:t>разраборихме</w:t>
      </w:r>
      <w:proofErr w:type="spellEnd"/>
      <w:r w:rsidRPr="00F03BDA">
        <w:t xml:space="preserve"> и го представихме. Той го прие, но първо ни поиска някои пояснения.</w:t>
      </w:r>
    </w:p>
    <w:p w14:paraId="2F118419" w14:textId="77777777" w:rsidR="000C1925" w:rsidRPr="00F03BDA" w:rsidRDefault="004C4300" w:rsidP="003A7F1E">
      <w:r w:rsidRPr="00F03BDA">
        <w:t>По искане на а</w:t>
      </w:r>
      <w:r w:rsidR="00DE1E85" w:rsidRPr="00F03BDA">
        <w:t xml:space="preserve">кад. Н. </w:t>
      </w:r>
      <w:proofErr w:type="spellStart"/>
      <w:r w:rsidR="00DE1E85" w:rsidRPr="00F03BDA">
        <w:t>Платиканов</w:t>
      </w:r>
      <w:proofErr w:type="spellEnd"/>
      <w:r w:rsidRPr="00F03BDA">
        <w:t>,</w:t>
      </w:r>
      <w:r w:rsidR="00DE1E85" w:rsidRPr="00F03BDA">
        <w:t xml:space="preserve"> наскоро след това изготвих и представих доклад пред </w:t>
      </w:r>
      <w:r w:rsidRPr="00F03BDA">
        <w:t>АСН за „</w:t>
      </w:r>
      <w:r w:rsidR="00DE1E85" w:rsidRPr="00F03BDA">
        <w:t>Състоянието на научноизследователската работа по птицевъдство”, с предложения за подобряването и. Предстоеше общо събрание на АСН, което се провеждаше на всеки 2 години. През същото това време</w:t>
      </w:r>
      <w:r w:rsidRPr="00F03BDA">
        <w:t>,</w:t>
      </w:r>
      <w:r w:rsidR="00DE1E85" w:rsidRPr="00F03BDA">
        <w:t xml:space="preserve"> директорът Кръстанов беше на едномесечно посещение в САЩ. Аз го замествах и следваше да организирам честването на 20-годишнината от 9-ти септември 1944 г. По този повод издадохме юбилеен сборник – албум, с имената и снимките на всички, които са работили в Института за повече от 15 години. Тогава бяхме 38 души.</w:t>
      </w:r>
    </w:p>
    <w:p w14:paraId="4E058C52" w14:textId="77777777" w:rsidR="000C1925" w:rsidRPr="00F03BDA" w:rsidRDefault="00DE1E85" w:rsidP="003A7F1E">
      <w:r w:rsidRPr="00F03BDA">
        <w:lastRenderedPageBreak/>
        <w:t>През септември Кочо Караджов се завърна да работи в Плевен</w:t>
      </w:r>
      <w:r w:rsidR="00737CDC" w:rsidRPr="00F03BDA">
        <w:t>. Ще цитирам какво каза 20 години по-късно пред група чужденци, правещи обиколка на птицекомбината: „Вдигам тост за човека, който ме направи птицевъд. Преди да приема и да започна да се занимавам с угояване на бройлери, аз водих продължителен разговор с него. В заключение той ми каза, че светът винаги ще е гладен за месо, а чрез птицевъдството най-бързо и най-евтино ще се реши този проблем, затова приемай без колебание! Съгласих се, но при условие</w:t>
      </w:r>
      <w:r w:rsidR="004C4300" w:rsidRPr="00F03BDA">
        <w:t>, че той ми помага. Досега</w:t>
      </w:r>
      <w:r w:rsidR="00737CDC" w:rsidRPr="00F03BDA">
        <w:t xml:space="preserve"> винаги е изпълнявал обещанието си и резултатът от съвместната ни дейност е на лице.” След това дойде при мен и ме прегърна. Това беше най-голямата награда, която съм получавал в живота си, макар да му бях само консултант. Нашите близки отношения с бай Кочо продължиха до пенсионирането ни, а приятелството до смъртта му през 2003 г.</w:t>
      </w:r>
    </w:p>
    <w:p w14:paraId="45E50C71" w14:textId="77777777" w:rsidR="00737CDC" w:rsidRPr="00F03BDA" w:rsidRDefault="00737CDC" w:rsidP="003A7F1E">
      <w:r w:rsidRPr="00F03BDA">
        <w:t>И тази година успях да участвам във волейболните прояви на Института. СНИМКА</w:t>
      </w:r>
    </w:p>
    <w:p w14:paraId="7F1B1F0B" w14:textId="77777777" w:rsidR="000C1925" w:rsidRPr="00F03BDA" w:rsidRDefault="000C1925" w:rsidP="003A7F1E"/>
    <w:p w14:paraId="4E82DA96" w14:textId="77777777" w:rsidR="000C1925" w:rsidRPr="00F03BDA" w:rsidRDefault="00737CDC" w:rsidP="003A7F1E">
      <w:r w:rsidRPr="00F03BDA">
        <w:t>И тази 1964 г. беше добра за семейството ми. През нея навърших 40 г. и въпреки болните ми синуси , бях здрав и жизнен и можех да понасям доста физически и умствени натоварвания. Бях натрупал опит като специалист в птицевъдството</w:t>
      </w:r>
      <w:r w:rsidR="00407D74" w:rsidRPr="00F03BDA">
        <w:t>, особено в селекцията на птиците и ме търсеха за мнение от държавните и партийните органи, както и от АСН.</w:t>
      </w:r>
    </w:p>
    <w:p w14:paraId="0D08946C" w14:textId="77777777" w:rsidR="000C1925" w:rsidRPr="00F03BDA" w:rsidRDefault="00407D74" w:rsidP="003A7F1E">
      <w:r w:rsidRPr="00F03BDA">
        <w:t xml:space="preserve">Новата 1965 г. посрещнахме с моите родители край </w:t>
      </w:r>
      <w:proofErr w:type="spellStart"/>
      <w:r w:rsidRPr="00F03BDA">
        <w:t>окрасената</w:t>
      </w:r>
      <w:proofErr w:type="spellEnd"/>
      <w:r w:rsidRPr="00F03BDA">
        <w:t xml:space="preserve"> елха, спазвайки семейните традиции. Баща ми, през ОФ-организацията беше осигурил човек, който преоблечен като дядо Мраз, раздаде подаръци на всички деца в махалата, купени преди това </w:t>
      </w:r>
      <w:r w:rsidR="004C4300" w:rsidRPr="00F03BDA">
        <w:t xml:space="preserve">от родителите им. На 1 </w:t>
      </w:r>
      <w:r w:rsidRPr="00F03BDA">
        <w:t>януари сутринта</w:t>
      </w:r>
      <w:r w:rsidR="004C4300" w:rsidRPr="00F03BDA">
        <w:t>,</w:t>
      </w:r>
      <w:r w:rsidRPr="00F03BDA">
        <w:t xml:space="preserve"> 9-годишният Васко и 5-годишният Маринчо ни сурвакаха за здраве. Същият ден празнувахме имените дни на дядо и внук –Васильовден. Скоро </w:t>
      </w:r>
      <w:r w:rsidR="004C4300" w:rsidRPr="00F03BDA">
        <w:t>след това отпразнувахме заедно К</w:t>
      </w:r>
      <w:r w:rsidRPr="00F03BDA">
        <w:t xml:space="preserve">оледните празници и </w:t>
      </w:r>
      <w:proofErr w:type="spellStart"/>
      <w:r w:rsidRPr="00F03BDA">
        <w:t>Стефановден</w:t>
      </w:r>
      <w:proofErr w:type="spellEnd"/>
      <w:r w:rsidRPr="00F03BDA">
        <w:t>. Спомням си, че на 1-вият ден от Рождество Христово празнуваше и баба ми Руска.</w:t>
      </w:r>
    </w:p>
    <w:p w14:paraId="1D32A43D" w14:textId="77777777" w:rsidR="000C1925" w:rsidRPr="00F03BDA" w:rsidRDefault="00407D74" w:rsidP="003A7F1E">
      <w:r w:rsidRPr="00F03BDA">
        <w:t xml:space="preserve">Баща ми продължаваше да се лекува при д-р Шивачев, защото </w:t>
      </w:r>
      <w:r w:rsidR="004C4300" w:rsidRPr="00F03BDA">
        <w:t>още имаше възпаление на пикочният мехур</w:t>
      </w:r>
      <w:r w:rsidRPr="00F03BDA">
        <w:t>. Наложи се да ограничи дейността си като Общински съветник, член на Контролният съвет на ОКС-Стара Загора и представител на кварталната ОФ организация</w:t>
      </w:r>
      <w:r w:rsidR="00B03694" w:rsidRPr="00F03BDA">
        <w:t>.</w:t>
      </w:r>
    </w:p>
    <w:p w14:paraId="3AD38A0F" w14:textId="77777777" w:rsidR="000C1925" w:rsidRPr="00F03BDA" w:rsidRDefault="00407D74" w:rsidP="003A7F1E">
      <w:r w:rsidRPr="00F03BDA">
        <w:t>Васко беше в 3-ти клас и се оправяше напълно самостоятелно, а Маринчо го водихме до есента в детската градина на Института.</w:t>
      </w:r>
      <w:r w:rsidR="00647EEB" w:rsidRPr="00F03BDA">
        <w:t xml:space="preserve"> Докато бяхме на работа баща ми пое напълно грижата за него и го записа в Езиковата школа с френски език. Честите ми </w:t>
      </w:r>
      <w:proofErr w:type="spellStart"/>
      <w:r w:rsidR="00647EEB" w:rsidRPr="00F03BDA">
        <w:t>отсътвия</w:t>
      </w:r>
      <w:proofErr w:type="spellEnd"/>
      <w:r w:rsidR="00647EEB" w:rsidRPr="00F03BDA">
        <w:t xml:space="preserve"> по работа извън града</w:t>
      </w:r>
      <w:r w:rsidR="00B03694" w:rsidRPr="00F03BDA">
        <w:t>,</w:t>
      </w:r>
      <w:r w:rsidR="00647EEB" w:rsidRPr="00F03BDA">
        <w:t xml:space="preserve"> доста затрудняваха Милка при грижите за семейството.</w:t>
      </w:r>
    </w:p>
    <w:p w14:paraId="60642961" w14:textId="77777777" w:rsidR="000C1925" w:rsidRPr="00F03BDA" w:rsidRDefault="00647EEB" w:rsidP="003A7F1E">
      <w:r w:rsidRPr="00F03BDA">
        <w:t>Цонко Цонков още п</w:t>
      </w:r>
      <w:r w:rsidR="00B03694" w:rsidRPr="00F03BDA">
        <w:t>р</w:t>
      </w:r>
      <w:r w:rsidRPr="00F03BDA">
        <w:t>ез януари ме информира, че ак</w:t>
      </w:r>
      <w:r w:rsidR="00B03694" w:rsidRPr="00F03BDA">
        <w:t>а</w:t>
      </w:r>
      <w:r w:rsidRPr="00F03BDA">
        <w:t>д. Куманов му обещал да го премести в секцията по птицевъдство в Костинброд. До тогава – 25.05.1965 г.</w:t>
      </w:r>
      <w:r w:rsidR="00B03694" w:rsidRPr="00F03BDA">
        <w:t>,</w:t>
      </w:r>
      <w:r w:rsidRPr="00F03BDA">
        <w:t xml:space="preserve"> с него продължихме да работим много добре. Двамата предложихме на ДИ „Земиздат” да напишем една всеобхватна книга за птицевъдството в съавторство с Ди</w:t>
      </w:r>
      <w:r w:rsidR="00B03694" w:rsidRPr="00F03BDA">
        <w:t>м</w:t>
      </w:r>
      <w:r w:rsidRPr="00F03BDA">
        <w:t xml:space="preserve">итър </w:t>
      </w:r>
      <w:proofErr w:type="spellStart"/>
      <w:r w:rsidRPr="00F03BDA">
        <w:t>Бальозов</w:t>
      </w:r>
      <w:proofErr w:type="spellEnd"/>
      <w:r w:rsidRPr="00F03BDA">
        <w:t xml:space="preserve"> и Парашкев Стоев. За целта подготвихме и представихме подробна анотация, като се включиха и ветеринари, за да допълнят раздела за „Болести по птиците”.</w:t>
      </w:r>
      <w:r w:rsidR="00B03694" w:rsidRPr="00F03BDA">
        <w:t xml:space="preserve"> Доц. Ванчев одобри това</w:t>
      </w:r>
      <w:r w:rsidRPr="00F03BDA">
        <w:t xml:space="preserve"> и предложи съавторство в раздела за породите на птиците. Ние също приехме. В София се събрахме целият колектив по написването на </w:t>
      </w:r>
      <w:r w:rsidRPr="00F03BDA">
        <w:lastRenderedPageBreak/>
        <w:t xml:space="preserve">книгата, в състав: Т. Ванчев, Д. </w:t>
      </w:r>
      <w:proofErr w:type="spellStart"/>
      <w:r w:rsidRPr="00F03BDA">
        <w:t>Бальозов</w:t>
      </w:r>
      <w:proofErr w:type="spellEnd"/>
      <w:r w:rsidRPr="00F03BDA">
        <w:t xml:space="preserve">, Ц. Цонков, П. Стоев и Ст. Ножчев. Аз поех отдела за развъждане на птиците, а Цонков </w:t>
      </w:r>
      <w:r w:rsidR="00311B01" w:rsidRPr="00F03BDA">
        <w:t>по инкубацията и отглеждането им. През цялата 1965 г. и първата половина на 1966 г. положих много труд по моя</w:t>
      </w:r>
      <w:r w:rsidR="00B03694" w:rsidRPr="00F03BDA">
        <w:t>т</w:t>
      </w:r>
      <w:r w:rsidR="00311B01" w:rsidRPr="00F03BDA">
        <w:t xml:space="preserve"> раздел, за да се представя като добър теоретик-генетик и практик-селекционер в птицевъдството.</w:t>
      </w:r>
    </w:p>
    <w:p w14:paraId="7D945676" w14:textId="77777777" w:rsidR="000C1925" w:rsidRPr="00F03BDA" w:rsidRDefault="00D1095E" w:rsidP="003A7F1E">
      <w:r w:rsidRPr="00F03BDA">
        <w:t>На 07.07.1965 г. Съвета по селското стопанство към МС взема решение № 343 за създав</w:t>
      </w:r>
      <w:r w:rsidR="00B03694" w:rsidRPr="00F03BDA">
        <w:t>ане на „Развъден център за произ</w:t>
      </w:r>
      <w:r w:rsidRPr="00F03BDA">
        <w:t xml:space="preserve">водство на хибридни птици”. То бе взето от зам. Министъра Стефан Андреев, мой състудент. </w:t>
      </w:r>
      <w:proofErr w:type="spellStart"/>
      <w:r w:rsidRPr="00F03BDA">
        <w:t>Вкомисията</w:t>
      </w:r>
      <w:proofErr w:type="spellEnd"/>
      <w:r w:rsidRPr="00F03BDA">
        <w:t>, която трябваше да избере мястото за строеж на Развъдния център в околностите на София</w:t>
      </w:r>
      <w:r w:rsidR="00B03694" w:rsidRPr="00F03BDA">
        <w:t>,</w:t>
      </w:r>
      <w:r w:rsidRPr="00F03BDA">
        <w:t xml:space="preserve"> бях избран и аз. По предварителна уговорка с Ц. Цонков, аз направих предложение в Министерството за негов директор да бъде назначен той и да реализира изграждането му. Предложението ми беше прието. След раздялата ни по месторабота, отношенията ни с Цонков продължаваха да се развиват на базата на взаимно доверие и творческо сътрудничество. В нашата птицевъдна станция, дълго време след напускането му, никой не успя да го замести пълноценно.</w:t>
      </w:r>
    </w:p>
    <w:p w14:paraId="3EC5E01B" w14:textId="77777777" w:rsidR="000C1925" w:rsidRPr="00F03BDA" w:rsidRDefault="00D1095E" w:rsidP="003A7F1E">
      <w:r w:rsidRPr="00F03BDA">
        <w:t>На негово място, след конкурс, през август 1965 г. беше назначен младият зоотехник Ди</w:t>
      </w:r>
      <w:r w:rsidR="00B03694" w:rsidRPr="00F03BDA">
        <w:t>м</w:t>
      </w:r>
      <w:r w:rsidRPr="00F03BDA">
        <w:t>итър Шарланов от с. Мусачево, Старозагорско.</w:t>
      </w:r>
    </w:p>
    <w:p w14:paraId="483353BC" w14:textId="77777777" w:rsidR="000C1925" w:rsidRPr="00F03BDA" w:rsidRDefault="00D1095E" w:rsidP="003A7F1E">
      <w:r w:rsidRPr="00F03BDA">
        <w:t xml:space="preserve">През лятото </w:t>
      </w:r>
      <w:r w:rsidR="00B03694" w:rsidRPr="00F03BDA">
        <w:t>от АСН ми предложиха да замина з</w:t>
      </w:r>
      <w:r w:rsidRPr="00F03BDA">
        <w:t>а продължителен период в Афганистан, а след това и в Куба, за да подпомогна развитието на птицевъдството в тези страни.</w:t>
      </w:r>
      <w:r w:rsidR="004316BE" w:rsidRPr="00F03BDA">
        <w:t xml:space="preserve"> Отказах, защото считах, че ще съм по</w:t>
      </w:r>
      <w:r w:rsidR="00B03694" w:rsidRPr="00F03BDA">
        <w:t>-полезен за родното такова</w:t>
      </w:r>
      <w:r w:rsidR="004316BE" w:rsidRPr="00F03BDA">
        <w:t>.</w:t>
      </w:r>
    </w:p>
    <w:p w14:paraId="74202AA9" w14:textId="77777777" w:rsidR="000C1925" w:rsidRPr="00F03BDA" w:rsidRDefault="004316BE" w:rsidP="003A7F1E">
      <w:r w:rsidRPr="00F03BDA">
        <w:t xml:space="preserve">Наскоро след това АСН ми предложи 8-месечна специализация в Италия, въз основа </w:t>
      </w:r>
      <w:proofErr w:type="spellStart"/>
      <w:r w:rsidRPr="00F03BDA">
        <w:t>споготбата</w:t>
      </w:r>
      <w:proofErr w:type="spellEnd"/>
      <w:r w:rsidRPr="00F03BDA">
        <w:t xml:space="preserve"> с тази страна</w:t>
      </w:r>
      <w:r w:rsidR="00B03694" w:rsidRPr="00F03BDA">
        <w:t>,</w:t>
      </w:r>
      <w:r w:rsidRPr="00F03BDA">
        <w:t xml:space="preserve"> да бъдат разменени 10 специалисти на </w:t>
      </w:r>
      <w:r w:rsidR="00B03694" w:rsidRPr="00F03BDA">
        <w:t>реципрочни начала. Аз приех, защото условията много ми допаднаха</w:t>
      </w:r>
      <w:r w:rsidRPr="00F03BDA">
        <w:t>, особено финансово. Чрез Комитета за културни връзки с чужбина към МС, изпратих разработената от мен програма за престоя ми в Италия. В нея предвиждах посещение на известни институти и университети. Следваше да замина в началото на юни. За да избегна периодът на отпуските, направих предложение към МС, да замина през месеците септември или октомври, което беше прието. От месец май до краят на август, започнах частни уроци по италиански език.</w:t>
      </w:r>
    </w:p>
    <w:p w14:paraId="11118DA8" w14:textId="77777777" w:rsidR="00C063E7" w:rsidRPr="00F03BDA" w:rsidRDefault="00B03694" w:rsidP="003A7F1E">
      <w:r w:rsidRPr="00F03BDA">
        <w:t>Същото лято от 03 до 16 август</w:t>
      </w:r>
      <w:r w:rsidR="004316BE" w:rsidRPr="00F03BDA">
        <w:t xml:space="preserve"> бях в Чехословакия със комисията за изграждане на Развъдният център, водена от Йордан Милушев. Настаниха ни в градчето </w:t>
      </w:r>
      <w:proofErr w:type="spellStart"/>
      <w:r w:rsidR="004316BE" w:rsidRPr="00F03BDA">
        <w:t>Бероун</w:t>
      </w:r>
      <w:proofErr w:type="spellEnd"/>
      <w:r w:rsidR="004316BE" w:rsidRPr="00F03BDA">
        <w:t xml:space="preserve">, на 20 км западно от Прага. То се намираше близо до село </w:t>
      </w:r>
      <w:proofErr w:type="spellStart"/>
      <w:r w:rsidR="004316BE" w:rsidRPr="00F03BDA">
        <w:t>Хрустенице</w:t>
      </w:r>
      <w:proofErr w:type="spellEnd"/>
      <w:r w:rsidRPr="00F03BDA">
        <w:t>, където беше</w:t>
      </w:r>
      <w:r w:rsidR="00C063E7" w:rsidRPr="00F03BDA">
        <w:t xml:space="preserve"> Чехословашкият Развъден център.</w:t>
      </w:r>
    </w:p>
    <w:p w14:paraId="69742E09" w14:textId="77777777" w:rsidR="000C1925" w:rsidRPr="00F03BDA" w:rsidRDefault="00C063E7" w:rsidP="003A7F1E">
      <w:r w:rsidRPr="00F03BDA">
        <w:t>Посетихме птицекомбината „</w:t>
      </w:r>
      <w:proofErr w:type="spellStart"/>
      <w:r w:rsidRPr="00F03BDA">
        <w:t>Ксаверов</w:t>
      </w:r>
      <w:proofErr w:type="spellEnd"/>
      <w:r w:rsidRPr="00F03BDA">
        <w:t xml:space="preserve">” и тези до градовете </w:t>
      </w:r>
      <w:proofErr w:type="spellStart"/>
      <w:r w:rsidRPr="00F03BDA">
        <w:t>Кладно</w:t>
      </w:r>
      <w:proofErr w:type="spellEnd"/>
      <w:r w:rsidRPr="00F03BDA">
        <w:t xml:space="preserve"> и Пилзен. Пътувайки до тях, се отбихме до известните курорти с минерални извори – Карлови вари и Мариански </w:t>
      </w:r>
      <w:proofErr w:type="spellStart"/>
      <w:r w:rsidRPr="00F03BDA">
        <w:t>лазне</w:t>
      </w:r>
      <w:proofErr w:type="spellEnd"/>
      <w:r w:rsidRPr="00F03BDA">
        <w:t>.</w:t>
      </w:r>
    </w:p>
    <w:p w14:paraId="2916FE77" w14:textId="77777777" w:rsidR="000C1925" w:rsidRPr="00F03BDA" w:rsidRDefault="00C063E7" w:rsidP="003A7F1E">
      <w:r w:rsidRPr="00F03BDA">
        <w:t>След завръщането ми в</w:t>
      </w:r>
      <w:r w:rsidR="00B03694" w:rsidRPr="00F03BDA">
        <w:t xml:space="preserve"> България, изненадващо на 05 октомври</w:t>
      </w:r>
      <w:r w:rsidRPr="00F03BDA">
        <w:t xml:space="preserve"> от Комитета по култура получих писмо, че италианците се отказват от</w:t>
      </w:r>
      <w:r w:rsidR="00B03694" w:rsidRPr="00F03BDA">
        <w:t xml:space="preserve"> мен, като специалист-птицевъд, защото</w:t>
      </w:r>
      <w:r w:rsidRPr="00F03BDA">
        <w:t xml:space="preserve"> поискали такъв от друг профил на животновъдството. Едва след 2 години научих, </w:t>
      </w:r>
      <w:r w:rsidR="00AD3874" w:rsidRPr="00F03BDA">
        <w:t xml:space="preserve">че италианците били изненадани от моята подмяна. Всичко било, заради говедовъда </w:t>
      </w:r>
      <w:proofErr w:type="spellStart"/>
      <w:r w:rsidR="00AD3874" w:rsidRPr="00F03BDA">
        <w:t>ст.н.сътр.Въто</w:t>
      </w:r>
      <w:proofErr w:type="spellEnd"/>
      <w:r w:rsidR="00AD3874" w:rsidRPr="00F03BDA">
        <w:t xml:space="preserve"> Христов, тогава завеждащ отдел Научно-изследователско дело при МССП. Това станало със съдействието на </w:t>
      </w:r>
      <w:r w:rsidR="00AD3874" w:rsidRPr="00F03BDA">
        <w:lastRenderedPageBreak/>
        <w:t xml:space="preserve">„негови” </w:t>
      </w:r>
      <w:r w:rsidR="00B03694" w:rsidRPr="00F03BDA">
        <w:t>хора от ЦК на БКП. След</w:t>
      </w:r>
      <w:r w:rsidR="00AD3874" w:rsidRPr="00F03BDA">
        <w:t xml:space="preserve"> визита </w:t>
      </w:r>
      <w:r w:rsidR="00B03694" w:rsidRPr="00F03BDA">
        <w:t xml:space="preserve">му </w:t>
      </w:r>
      <w:r w:rsidR="00AD3874" w:rsidRPr="00F03BDA">
        <w:t xml:space="preserve">в Италия, той не </w:t>
      </w:r>
      <w:proofErr w:type="spellStart"/>
      <w:r w:rsidR="00AD3874" w:rsidRPr="00F03BDA">
        <w:t>допренесе</w:t>
      </w:r>
      <w:proofErr w:type="spellEnd"/>
      <w:r w:rsidR="00AD3874" w:rsidRPr="00F03BDA">
        <w:t xml:space="preserve"> с нищо за развитието на отрасъла в България, а напусна длъжността</w:t>
      </w:r>
      <w:r w:rsidR="00B03694" w:rsidRPr="00F03BDA">
        <w:t xml:space="preserve"> си, за да стане секретар към ОК</w:t>
      </w:r>
      <w:r w:rsidR="00AD3874" w:rsidRPr="00F03BDA">
        <w:t xml:space="preserve"> на БКП-Враца. Имено такива груби </w:t>
      </w:r>
      <w:proofErr w:type="spellStart"/>
      <w:r w:rsidR="00AD3874" w:rsidRPr="00F03BDA">
        <w:t>кариерасти</w:t>
      </w:r>
      <w:proofErr w:type="spellEnd"/>
      <w:r w:rsidR="00AD3874" w:rsidRPr="00F03BDA">
        <w:t xml:space="preserve"> провалиха идеите на социализма в страната ни. За мен остана обидата и поуката в по-</w:t>
      </w:r>
      <w:proofErr w:type="spellStart"/>
      <w:r w:rsidR="00AD3874" w:rsidRPr="00F03BDA">
        <w:t>нататъчният</w:t>
      </w:r>
      <w:proofErr w:type="spellEnd"/>
      <w:r w:rsidR="00AD3874" w:rsidRPr="00F03BDA">
        <w:t xml:space="preserve"> ми живот. Тук ще цитирам народната мъдрост, която знаех от баба Руска: „Ако искаш да разбереш какъв е един човек – дай му власт</w:t>
      </w:r>
      <w:r w:rsidR="00B03694" w:rsidRPr="00F03BDA">
        <w:t>!</w:t>
      </w:r>
      <w:r w:rsidR="00AD3874" w:rsidRPr="00F03BDA">
        <w:t>”.</w:t>
      </w:r>
    </w:p>
    <w:p w14:paraId="722CE3FC" w14:textId="77777777" w:rsidR="000903D9" w:rsidRPr="00F03BDA" w:rsidRDefault="00AD3874" w:rsidP="003A7F1E">
      <w:r w:rsidRPr="00F03BDA">
        <w:t>През годината редовно участвах в заседанията на Съвета по птицевъдство, на Отделението по животновъдство и ветеринарна медицина в АСН</w:t>
      </w:r>
      <w:r w:rsidR="000903D9" w:rsidRPr="00F03BDA">
        <w:t xml:space="preserve">, на Специализирания съвет по животновъдство в Костинброд и Висшия съвет по </w:t>
      </w:r>
      <w:proofErr w:type="spellStart"/>
      <w:r w:rsidR="000903D9" w:rsidRPr="00F03BDA">
        <w:t>живитновъдство</w:t>
      </w:r>
      <w:proofErr w:type="spellEnd"/>
      <w:r w:rsidR="000903D9" w:rsidRPr="00F03BDA">
        <w:t xml:space="preserve"> към Министерството. Изнесох и цикъл лекции на курсове за зоотехници в градовете: Ямбол, Сливен, Плевен, Стара Загора и на Старозагорските минерални бани. През пролетта, по покана на доц. Т. Ванчев четох лекции по селекция на птиците пред 4-ти курс студенти в Зоотехническият факултет в София. Бях ръководител и лектор на няколко курса за </w:t>
      </w:r>
      <w:proofErr w:type="spellStart"/>
      <w:r w:rsidR="000903D9" w:rsidRPr="00F03BDA">
        <w:t>сексатори</w:t>
      </w:r>
      <w:proofErr w:type="spellEnd"/>
      <w:r w:rsidR="000903D9" w:rsidRPr="00F03BDA">
        <w:t xml:space="preserve"> на пилета в районните люпилни на ЦКС и „</w:t>
      </w:r>
      <w:proofErr w:type="spellStart"/>
      <w:r w:rsidR="000903D9" w:rsidRPr="00F03BDA">
        <w:t>Живснаб</w:t>
      </w:r>
      <w:proofErr w:type="spellEnd"/>
      <w:r w:rsidR="000903D9" w:rsidRPr="00F03BDA">
        <w:t xml:space="preserve">”. Участвах в комисиите по преценка на птиците, представени на пролетните животновъдни изложби в Стара Загора и Ямбол. По същото време ме пратиха на 7-дневна обиколка из птицефермите в Ямболски окръг. Обикалях и всички птицеферми в южна България, където имаше СЗЧ-кокошка. Под индивидуален контрол на носливостта в племенните и размножителните птицеферми вече имахме </w:t>
      </w:r>
      <w:r w:rsidR="00C71979" w:rsidRPr="00F03BDA">
        <w:t>над 28 000 СЗЧ-кокошки. В нашата ферма средната носливост на една кокошка вече беше 213,3 яйца. За люпене от нашата порода бяха продадени на люпилните 2 000 000 яйца, а само в нашата имахме над 350 000 еднодневни пилета.</w:t>
      </w:r>
    </w:p>
    <w:p w14:paraId="3F3322B3" w14:textId="5F129EC0" w:rsidR="000C1925" w:rsidRPr="00F03BDA" w:rsidRDefault="000903D9" w:rsidP="00C71979">
      <w:r w:rsidRPr="00F03BDA">
        <w:t>Поради голямата си ангажираност през тази година, не успях да използвам годишния си отпуск. Наложи се Милка да отиде сама с децата в Розовец.</w:t>
      </w:r>
    </w:p>
    <w:p w14:paraId="27C6F316" w14:textId="77777777" w:rsidR="000C1925" w:rsidRPr="00F03BDA" w:rsidRDefault="00C71979" w:rsidP="003A7F1E">
      <w:r w:rsidRPr="00F03BDA">
        <w:t xml:space="preserve">На 28.08.1965 г. почина </w:t>
      </w:r>
      <w:proofErr w:type="spellStart"/>
      <w:r w:rsidRPr="00F03BDA">
        <w:t>въйчо</w:t>
      </w:r>
      <w:proofErr w:type="spellEnd"/>
      <w:r w:rsidRPr="00F03BDA">
        <w:t xml:space="preserve"> Колю. За мен това беше голяма загуба, защото от роднините го чувствах най-близък. Та нали през 1937-38 г. като ученик в гимназията живях у тях. Той ме беше научил на много неща, особено в общуването с хората и разбирането на техните проблеми. Често му гостувах и той се гордееше с успехите ми. За мен той беше просто – </w:t>
      </w:r>
      <w:proofErr w:type="spellStart"/>
      <w:r w:rsidRPr="00F03BDA">
        <w:t>Коцата</w:t>
      </w:r>
      <w:proofErr w:type="spellEnd"/>
      <w:r w:rsidRPr="00F03BDA">
        <w:t xml:space="preserve">. Винаги ще помня неговият съвет: „И червата да ти се </w:t>
      </w:r>
      <w:proofErr w:type="spellStart"/>
      <w:r w:rsidRPr="00F03BDA">
        <w:t>влачат,</w:t>
      </w:r>
      <w:r w:rsidR="00220095" w:rsidRPr="00F03BDA">
        <w:t>м</w:t>
      </w:r>
      <w:r w:rsidRPr="00F03BDA">
        <w:t>ойто</w:t>
      </w:r>
      <w:proofErr w:type="spellEnd"/>
      <w:r w:rsidRPr="00F03BDA">
        <w:t xml:space="preserve"> момче, ще трябва да намериш сили, а не да хленчиш! Да показваш, че все едно нищо ти няма!” От 1947 г до пенсионирането си през 1951 г., след национализацията го правят директор на завод „Червено знаме”.</w:t>
      </w:r>
    </w:p>
    <w:p w14:paraId="16686677" w14:textId="77777777" w:rsidR="000C1925" w:rsidRPr="00F03BDA" w:rsidRDefault="00C71979" w:rsidP="003A7F1E">
      <w:r w:rsidRPr="00F03BDA">
        <w:t>Тази есен в семейството ни се случи нещо, което доста ни разстрои</w:t>
      </w:r>
      <w:r w:rsidR="00CE3EB6" w:rsidRPr="00F03BDA">
        <w:t>. Всеки ден баща ми водеше Маринчо и неговия връстник Йордан в Школата за изучаване на френски език. След това ги прибираше, като оставаше Йордан по пътя в неговият дом. Една събота, баща ми отишъл да вземе децата, но тях ги нямало. Върна се вкъщи много разтревожен. Имало и други такива случаи, но децата винаги го чакали на детската площадка в Градската градина. Но сега и там ги нямало. И двете семейства тръгнахме из града да ги търсим. Вече много разтревожени към 19ч. сигнализирахме в милицията, а след това проверихме и в Бърза помощ. Нямаше и следа от тях, а вече се беше стъмнило. До 21ч. обикаляхме из града с надеждата, че ще ги намерим. Завръщайки се отчаяни вкъщи, заварихме Маринчо, наскоро доведен от един от механиците в Института. Връщайки се от работа с мотоциклета си, след 19ч. той ги срещнал и спрял при тях. Маринчо му обяснил, че водил Йордан до Института, за да му покаже пилетата.</w:t>
      </w:r>
      <w:r w:rsidR="005052DA" w:rsidRPr="00F03BDA">
        <w:t xml:space="preserve"> От там му казали, че </w:t>
      </w:r>
      <w:r w:rsidR="005052DA" w:rsidRPr="00F03BDA">
        <w:lastRenderedPageBreak/>
        <w:t xml:space="preserve">родителите му ги няма и ги пуснали да си тръгнат обратно към града сами. След като ги намерил, мъжът оставил мотоциклета си и с градският </w:t>
      </w:r>
      <w:proofErr w:type="spellStart"/>
      <w:r w:rsidR="005052DA" w:rsidRPr="00F03BDA">
        <w:t>автобул</w:t>
      </w:r>
      <w:proofErr w:type="spellEnd"/>
      <w:r w:rsidR="005052DA" w:rsidRPr="00F03BDA">
        <w:t xml:space="preserve"> ги довел до дома. Когато отидох в понеделник на работа, се оказа, че доста хора са ги </w:t>
      </w:r>
      <w:proofErr w:type="spellStart"/>
      <w:r w:rsidR="005052DA" w:rsidRPr="00F03BDA">
        <w:t>видяли</w:t>
      </w:r>
      <w:proofErr w:type="spellEnd"/>
      <w:r w:rsidR="005052DA" w:rsidRPr="00F03BDA">
        <w:t xml:space="preserve"> да вървят по пътя сами, но никой не се е погрижил за тях. Всички бяха проявили типичното Бай-</w:t>
      </w:r>
      <w:proofErr w:type="spellStart"/>
      <w:r w:rsidR="005052DA" w:rsidRPr="00F03BDA">
        <w:t>Ганьовско</w:t>
      </w:r>
      <w:proofErr w:type="spellEnd"/>
      <w:r w:rsidR="005052DA" w:rsidRPr="00F03BDA">
        <w:t xml:space="preserve"> безразличие.</w:t>
      </w:r>
    </w:p>
    <w:p w14:paraId="3E2FA40B" w14:textId="77777777" w:rsidR="000C1925" w:rsidRPr="00F03BDA" w:rsidRDefault="005052DA" w:rsidP="003A7F1E">
      <w:r w:rsidRPr="00F03BDA">
        <w:t xml:space="preserve"> Този случай беше сериозен сигнал за нас, че децата ни се нуждаят от близък и постоянен контрол, който моите възрастни родители трудно осъществяваха.</w:t>
      </w:r>
    </w:p>
    <w:p w14:paraId="44B51868" w14:textId="77777777" w:rsidR="000C1925" w:rsidRPr="00F03BDA" w:rsidRDefault="005052DA" w:rsidP="003A7F1E">
      <w:r w:rsidRPr="00F03BDA">
        <w:t>Новата 1966 г. посрещнахме заедно с родителите ми, спазвайки семейните традиции. След като приспахме децата</w:t>
      </w:r>
      <w:r w:rsidR="00CD18E7" w:rsidRPr="00F03BDA">
        <w:t>,</w:t>
      </w:r>
      <w:r w:rsidRPr="00F03BDA">
        <w:t xml:space="preserve"> продължихме забавата с кумовете, като пяхме песни и декламирахме стихотворения. След 02ч. излязохме в центъра на града, където Общината беше организирала градско тържество. Прибрахме се сутринта.</w:t>
      </w:r>
    </w:p>
    <w:p w14:paraId="72762286" w14:textId="77777777" w:rsidR="000C1925" w:rsidRPr="00F03BDA" w:rsidRDefault="005052DA" w:rsidP="003A7F1E">
      <w:r w:rsidRPr="00F03BDA">
        <w:t>На 01.01.1966 г. след като децата ни сурвакаха</w:t>
      </w:r>
      <w:r w:rsidR="00CD18E7" w:rsidRPr="00F03BDA">
        <w:t>,</w:t>
      </w:r>
      <w:r w:rsidRPr="00F03BDA">
        <w:t xml:space="preserve"> празнувахме Васильовден. Родителите ми бяха много щастливи зао</w:t>
      </w:r>
      <w:r w:rsidR="00CD18E7" w:rsidRPr="00F03BDA">
        <w:t>б</w:t>
      </w:r>
      <w:r w:rsidRPr="00F03BDA">
        <w:t xml:space="preserve">иколени от синове, снахи, внучки и внуци. На 11-годишният Васил подарихме ролкови кънки, а на почти 7-годишният Маринчо </w:t>
      </w:r>
      <w:r w:rsidR="00A14E8F" w:rsidRPr="00F03BDA">
        <w:t>футбол</w:t>
      </w:r>
      <w:r w:rsidR="00CD18E7" w:rsidRPr="00F03BDA">
        <w:t>,</w:t>
      </w:r>
      <w:r w:rsidR="00A14E8F" w:rsidRPr="00F03BDA">
        <w:t xml:space="preserve"> с играчи на пружини. Малкият ми син продължаваше да е малко по-слабоват физически от батко си, беше малко затворен, но често ни изненадваше с оригиналните си хрумвания. Всяка вечер Милка им приготвяше закуска и обяд за следващия ден, с оглед  да спести грижи на родителите ми. Тази година купих хладилник „Мраз”, който сложихме така, че да мог</w:t>
      </w:r>
      <w:r w:rsidR="00CD18E7" w:rsidRPr="00F03BDA">
        <w:t>ат да го ползват всички у дома</w:t>
      </w:r>
      <w:r w:rsidR="00A14E8F" w:rsidRPr="00F03BDA">
        <w:t>.</w:t>
      </w:r>
    </w:p>
    <w:p w14:paraId="3917593A" w14:textId="77777777" w:rsidR="000C1925" w:rsidRPr="00F03BDA" w:rsidRDefault="002263BC" w:rsidP="003A7F1E">
      <w:r w:rsidRPr="00F03BDA">
        <w:t>В началото на януари направих обиколка на фермите в Бургаска област. Така поставих началото на дългогодишна съвместна дейност с колегите Костов и Демирева. В резултат на нея бяха построени</w:t>
      </w:r>
      <w:r w:rsidR="00CD18E7" w:rsidRPr="00F03BDA">
        <w:t>,</w:t>
      </w:r>
      <w:r w:rsidRPr="00F03BDA">
        <w:t xml:space="preserve"> по-късно двата </w:t>
      </w:r>
      <w:proofErr w:type="spellStart"/>
      <w:r w:rsidRPr="00F03BDA">
        <w:t>птицекобината</w:t>
      </w:r>
      <w:proofErr w:type="spellEnd"/>
      <w:r w:rsidRPr="00F03BDA">
        <w:t xml:space="preserve"> край гр. </w:t>
      </w:r>
      <w:proofErr w:type="spellStart"/>
      <w:r w:rsidRPr="00F03BDA">
        <w:t>Бургас.и</w:t>
      </w:r>
      <w:proofErr w:type="spellEnd"/>
      <w:r w:rsidRPr="00F03BDA">
        <w:t xml:space="preserve"> племенната птицеферма край гр. Айтос.</w:t>
      </w:r>
    </w:p>
    <w:p w14:paraId="4FC6EB4C" w14:textId="77777777" w:rsidR="000C1925" w:rsidRPr="00F03BDA" w:rsidRDefault="002263BC" w:rsidP="003A7F1E">
      <w:r w:rsidRPr="00F03BDA">
        <w:t>През февруари бях на годишното събрание на АНС и на няколко комисии в Софи</w:t>
      </w:r>
      <w:r w:rsidR="00CD18E7" w:rsidRPr="00F03BDA">
        <w:t>я. В края на ме</w:t>
      </w:r>
      <w:r w:rsidRPr="00F03BDA">
        <w:t>сеца, заедно с проф. Т. Ванчев редактирахме окончателно голямата книга  „Птицевъдство”.</w:t>
      </w:r>
    </w:p>
    <w:p w14:paraId="1D3DABA9" w14:textId="77777777" w:rsidR="000C1925" w:rsidRPr="00F03BDA" w:rsidRDefault="002263BC" w:rsidP="003A7F1E">
      <w:r w:rsidRPr="00F03BDA">
        <w:t>През март участвах в комисия за избор на площадка за изграждане на птицеферма с 100 000 носачки край Сливен. След това бях в Ямбол на съвещание на зоотехниците от птицефермите в окръга.</w:t>
      </w:r>
    </w:p>
    <w:p w14:paraId="61EF3F32" w14:textId="77777777" w:rsidR="000C1925" w:rsidRPr="00F03BDA" w:rsidRDefault="002263BC" w:rsidP="003A7F1E">
      <w:r w:rsidRPr="00F03BDA">
        <w:t>После заминах за София, за да уредя участието си на Световният конгрес по птицевъдство в гр. Киев, УССР.</w:t>
      </w:r>
    </w:p>
    <w:p w14:paraId="325841F9" w14:textId="77777777" w:rsidR="000C1925" w:rsidRPr="00F03BDA" w:rsidRDefault="002263BC" w:rsidP="003A7F1E">
      <w:r w:rsidRPr="00F03BDA">
        <w:t>През април бях отново в столицата на Специализиран научен съвет по животновъдство. После още на няколко подобни в Ямбол и Сливенските минерални бани.</w:t>
      </w:r>
    </w:p>
    <w:p w14:paraId="7EE7BB01" w14:textId="77777777" w:rsidR="000C1925" w:rsidRPr="00F03BDA" w:rsidRDefault="00CD18E7" w:rsidP="003A7F1E">
      <w:r w:rsidRPr="00F03BDA">
        <w:t>През</w:t>
      </w:r>
      <w:r w:rsidR="002263BC" w:rsidRPr="00F03BDA">
        <w:t xml:space="preserve"> май, на курс по животновъдство с 45 зоотехници от цяла южна България изнесох цикъл от лекции.</w:t>
      </w:r>
      <w:r w:rsidRPr="00F03BDA">
        <w:t xml:space="preserve"> От 09 до 15 май</w:t>
      </w:r>
      <w:r w:rsidR="007255A6" w:rsidRPr="00F03BDA">
        <w:t xml:space="preserve"> със служебната кола на Института и заедно с още няколко колеги</w:t>
      </w:r>
      <w:r w:rsidRPr="00F03BDA">
        <w:t>,</w:t>
      </w:r>
      <w:r w:rsidR="007255A6" w:rsidRPr="00F03BDA">
        <w:t xml:space="preserve"> обиколихме фермите в: Карнобат, Балчик, Генера</w:t>
      </w:r>
      <w:r w:rsidRPr="00F03BDA">
        <w:t xml:space="preserve">л Тошево, Плевен, село Якимово, </w:t>
      </w:r>
      <w:r w:rsidR="007255A6" w:rsidRPr="00F03BDA">
        <w:t xml:space="preserve">Ломско, Бургас, село Дончево, </w:t>
      </w:r>
      <w:proofErr w:type="spellStart"/>
      <w:r w:rsidR="007255A6" w:rsidRPr="00F03BDA">
        <w:t>Тулбухенско</w:t>
      </w:r>
      <w:proofErr w:type="spellEnd"/>
      <w:r w:rsidR="007255A6" w:rsidRPr="00F03BDA">
        <w:t xml:space="preserve">, село </w:t>
      </w:r>
      <w:proofErr w:type="spellStart"/>
      <w:r w:rsidR="007255A6" w:rsidRPr="00F03BDA">
        <w:t>Щтръклево</w:t>
      </w:r>
      <w:proofErr w:type="spellEnd"/>
      <w:r w:rsidR="007255A6" w:rsidRPr="00F03BDA">
        <w:t>, Русенско и накрая птицекомбината в Костинброд.</w:t>
      </w:r>
    </w:p>
    <w:p w14:paraId="1AFE157E" w14:textId="77777777" w:rsidR="000C1925" w:rsidRPr="00F03BDA" w:rsidRDefault="007255A6" w:rsidP="003A7F1E">
      <w:r w:rsidRPr="00F03BDA">
        <w:lastRenderedPageBreak/>
        <w:t xml:space="preserve">През юни бях в София при </w:t>
      </w:r>
      <w:proofErr w:type="spellStart"/>
      <w:r w:rsidRPr="00F03BDA">
        <w:t>акд</w:t>
      </w:r>
      <w:proofErr w:type="spellEnd"/>
      <w:r w:rsidRPr="00F03BDA">
        <w:t>. А. Попов във връзка с отпечатването на монографията ни с Ц. Цонков за Старозагорската Червена кокошка.</w:t>
      </w:r>
    </w:p>
    <w:p w14:paraId="208B4DA1" w14:textId="77777777" w:rsidR="000C1925" w:rsidRPr="00F03BDA" w:rsidRDefault="00CD18E7" w:rsidP="003A7F1E">
      <w:r w:rsidRPr="00F03BDA">
        <w:t>От 01 до 31 юли</w:t>
      </w:r>
      <w:r w:rsidR="007255A6" w:rsidRPr="00F03BDA">
        <w:t xml:space="preserve"> бях в домашен отпуск, като само на Петровден ходих до Института за </w:t>
      </w:r>
      <w:r w:rsidRPr="00F03BDA">
        <w:t>„</w:t>
      </w:r>
      <w:r w:rsidR="007255A6" w:rsidRPr="00F03BDA">
        <w:t>Празника на птицевъда</w:t>
      </w:r>
      <w:r w:rsidRPr="00F03BDA">
        <w:t>”</w:t>
      </w:r>
      <w:r w:rsidR="007255A6" w:rsidRPr="00F03BDA">
        <w:t>. След</w:t>
      </w:r>
      <w:r w:rsidRPr="00F03BDA">
        <w:t xml:space="preserve"> това с цялото ми семейство отидо</w:t>
      </w:r>
      <w:r w:rsidR="007255A6" w:rsidRPr="00F03BDA">
        <w:t>хме на почивка в новооткритата станция на Института в близост до гр. Смолян. Там бяхме с още няколко приятелски семейства. Прекарахме 2 много приятни и забавни седмици в Родопите. Последните дни от отпуската прекарахме на село.</w:t>
      </w:r>
    </w:p>
    <w:p w14:paraId="1B2DDE93" w14:textId="77777777" w:rsidR="000C1925" w:rsidRPr="00F03BDA" w:rsidRDefault="00CD18E7" w:rsidP="003A7F1E">
      <w:r w:rsidRPr="00F03BDA">
        <w:t>На 11 август</w:t>
      </w:r>
      <w:r w:rsidR="007255A6" w:rsidRPr="00F03BDA">
        <w:t xml:space="preserve"> заедно с група </w:t>
      </w:r>
      <w:proofErr w:type="spellStart"/>
      <w:r w:rsidR="007255A6" w:rsidRPr="00F03BDA">
        <w:t>спесиалисти</w:t>
      </w:r>
      <w:proofErr w:type="spellEnd"/>
      <w:r w:rsidR="007255A6" w:rsidRPr="00F03BDA">
        <w:t xml:space="preserve"> командировани от АНС и водени от проф. Т. Ванчев, с влака отпътувахме за Киев, за да участваме в 13-тия Световен конгрес по птицевъдство. Той се организира на всеки 4 години от Световната асоциация по птицевъдство със седалище в Лондон.</w:t>
      </w:r>
      <w:r w:rsidR="00F94110" w:rsidRPr="00F03BDA">
        <w:t xml:space="preserve"> Бях член на асоциацията и годишният членски внос беше 12 долара. Годишно от там получавахме по 6 книжки и списанието на Асоциацията.</w:t>
      </w:r>
    </w:p>
    <w:p w14:paraId="49C07303" w14:textId="77777777" w:rsidR="000C1925" w:rsidRPr="00F03BDA" w:rsidRDefault="00CD18E7" w:rsidP="003A7F1E">
      <w:r w:rsidRPr="00F03BDA">
        <w:t>На конгресът</w:t>
      </w:r>
      <w:r w:rsidR="00F94110" w:rsidRPr="00F03BDA">
        <w:t xml:space="preserve"> имаше организирана голяма международна изложба, с участието на всички птицевъдни фирми в света.</w:t>
      </w:r>
      <w:r w:rsidR="008C139E" w:rsidRPr="00F03BDA">
        <w:t xml:space="preserve"> Освен съществуващите породи домашни птици, там бяха демонстрирани и най-съвременните промишлени технологии, рецепти за пълноценно хранене на птиците, лекарствени препарати и ваксини за борба с болестите им.</w:t>
      </w:r>
    </w:p>
    <w:p w14:paraId="77090A1C" w14:textId="77777777" w:rsidR="000C1925" w:rsidRPr="00F03BDA" w:rsidRDefault="008C139E" w:rsidP="003A7F1E">
      <w:r w:rsidRPr="00F03BDA">
        <w:t xml:space="preserve">На конгреса установих контакти с всички по-известни птицевъди. Срещнах се и с познати колеги от специализацията ми в СССР. За целта имахме преводачи от английски, френски, немски и руски език.  Този конгрес се оказа много поучителен и полезен за мен. </w:t>
      </w:r>
      <w:r w:rsidR="005937C1" w:rsidRPr="00F03BDA">
        <w:t>След завръщането си, предоставих донесените от мен материали за ползване в Института.</w:t>
      </w:r>
    </w:p>
    <w:p w14:paraId="30D5D413" w14:textId="77777777" w:rsidR="000C1925" w:rsidRPr="00F03BDA" w:rsidRDefault="005937C1" w:rsidP="003A7F1E">
      <w:r w:rsidRPr="00F03BDA">
        <w:t>В Киев случайно срещнах в автобуса жени-българки в стари наши носии от Подбалканският регион. Още от Кримската война били в Украйна. Отначало се страхуваха да говорят с мен, но след това ми споделиха, че знаят за произхода си и идват от село Кортен, Новозагорско. По време на войната били разселвани, поради желанието им да се върнат в България. Едва през 1956 г. им позволили да се върнат в родното им село. То се намирало на 50 км от Киев. На раздяла им подарих флаконче български парфюм. Впечатли ме, че въпреки изминалите години, те са запазили българските носии и език.</w:t>
      </w:r>
    </w:p>
    <w:p w14:paraId="1635B924" w14:textId="77777777" w:rsidR="000C1925" w:rsidRPr="00F03BDA" w:rsidRDefault="005937C1" w:rsidP="003A7F1E">
      <w:r w:rsidRPr="00F03BDA">
        <w:t xml:space="preserve"> Н</w:t>
      </w:r>
      <w:r w:rsidR="00E57E23" w:rsidRPr="00F03BDA">
        <w:t>а 20 септември</w:t>
      </w:r>
      <w:r w:rsidRPr="00F03BDA">
        <w:t xml:space="preserve"> участвах на заседанието на Съвета по птицевъдство, на който се реши </w:t>
      </w:r>
      <w:r w:rsidR="00E57E23" w:rsidRPr="00F03BDA">
        <w:t xml:space="preserve">за </w:t>
      </w:r>
      <w:r w:rsidRPr="00F03BDA">
        <w:t xml:space="preserve">разплодният материал, с който ще работи Хибридният център за бройлери.  След това останах в София, за да се срещна с проф. Х. Кушнер, който беше на посещение у нас. Скоро след това ми съобщиха, че ще ни гостува Зоя </w:t>
      </w:r>
      <w:proofErr w:type="spellStart"/>
      <w:r w:rsidRPr="00F03BDA">
        <w:t>Духно</w:t>
      </w:r>
      <w:proofErr w:type="spellEnd"/>
      <w:r w:rsidRPr="00F03BDA">
        <w:t xml:space="preserve"> от </w:t>
      </w:r>
      <w:proofErr w:type="spellStart"/>
      <w:r w:rsidRPr="00F03BDA">
        <w:t>Пушкинската</w:t>
      </w:r>
      <w:proofErr w:type="spellEnd"/>
      <w:r w:rsidRPr="00F03BDA">
        <w:t xml:space="preserve"> лаборатория в Ленинград. Уговорих да я пратят за няколко дни и в нашият Институт.</w:t>
      </w:r>
    </w:p>
    <w:p w14:paraId="260C648F" w14:textId="77777777" w:rsidR="000C1925" w:rsidRPr="00F03BDA" w:rsidRDefault="005937C1" w:rsidP="003A7F1E">
      <w:r w:rsidRPr="00F03BDA">
        <w:t>През тази година с Милка разпо</w:t>
      </w:r>
      <w:r w:rsidR="00090886" w:rsidRPr="00F03BDA">
        <w:t xml:space="preserve">лагахме с достатъчно </w:t>
      </w:r>
      <w:proofErr w:type="spellStart"/>
      <w:r w:rsidR="00090886" w:rsidRPr="00F03BDA">
        <w:t>лихво</w:t>
      </w:r>
      <w:proofErr w:type="spellEnd"/>
      <w:r w:rsidR="00090886" w:rsidRPr="00F03BDA">
        <w:t xml:space="preserve">-числа от внесената сума в ДСК и можехме да теглим заем за строителство на собствен апартамент. Понеже нашият и съседните дворове бяха предвидени за строителство на Детска градина, ние бяхме принудени да търсим друго място. Успяхме да се включим в ЖСК „Бетон”, с площадка за строителство на </w:t>
      </w:r>
      <w:proofErr w:type="spellStart"/>
      <w:r w:rsidR="00090886" w:rsidRPr="00F03BDA">
        <w:t>ул</w:t>
      </w:r>
      <w:proofErr w:type="spellEnd"/>
      <w:r w:rsidR="00090886" w:rsidRPr="00F03BDA">
        <w:t>.”Хаджи Димитър Асенов”.</w:t>
      </w:r>
    </w:p>
    <w:p w14:paraId="447A8A8E" w14:textId="77777777" w:rsidR="000C1925" w:rsidRPr="00F03BDA" w:rsidRDefault="00090886" w:rsidP="003A7F1E">
      <w:r w:rsidRPr="00F03BDA">
        <w:lastRenderedPageBreak/>
        <w:t>От тази есен Васко беше в 5-ти клас, а Маринчо в 1-ви. На болният ми баща му ставаш</w:t>
      </w:r>
      <w:r w:rsidR="009423D2" w:rsidRPr="00F03BDA">
        <w:t>е все по-трудно да ни помага. Ле</w:t>
      </w:r>
      <w:r w:rsidRPr="00F03BDA">
        <w:t>чението му продължаваше да е все така неуспешно. Майка ми започна да настоява Милка да напусне работа и да се зани</w:t>
      </w:r>
      <w:r w:rsidR="009423D2" w:rsidRPr="00F03BDA">
        <w:t>м</w:t>
      </w:r>
      <w:r w:rsidRPr="00F03BDA">
        <w:t>ава с децата. Включването ни в строителство и тегленето на заем</w:t>
      </w:r>
      <w:r w:rsidR="009423D2" w:rsidRPr="00F03BDA">
        <w:t>,</w:t>
      </w:r>
      <w:r w:rsidRPr="00F03BDA">
        <w:t xml:space="preserve"> не ни позволяваше да се лишим от </w:t>
      </w:r>
      <w:proofErr w:type="spellStart"/>
      <w:r w:rsidRPr="00F03BDA">
        <w:t>Милкината</w:t>
      </w:r>
      <w:proofErr w:type="spellEnd"/>
      <w:r w:rsidRPr="00F03BDA">
        <w:t xml:space="preserve"> заплата. Постоянното мърморене по този въпрос</w:t>
      </w:r>
      <w:r w:rsidR="009423D2" w:rsidRPr="00F03BDA">
        <w:t>,</w:t>
      </w:r>
      <w:r w:rsidRPr="00F03BDA">
        <w:t xml:space="preserve"> изнервяше обстановката вкъщи. Това изискваше от моя страна сериозен разговор с родителите ми.</w:t>
      </w:r>
      <w:r w:rsidR="008C1896" w:rsidRPr="00F03BDA">
        <w:t xml:space="preserve"> Обясних им, че ще наемем жена да се грижи за тях</w:t>
      </w:r>
      <w:r w:rsidR="009423D2" w:rsidRPr="00F03BDA">
        <w:t>, докато сме на работа. С мн</w:t>
      </w:r>
      <w:r w:rsidR="008C1896" w:rsidRPr="00F03BDA">
        <w:t>ого остър тон майка ми заяви, че няма да допусне чужд човек в дома ни. Баща ми мъл</w:t>
      </w:r>
      <w:r w:rsidR="009423D2" w:rsidRPr="00F03BDA">
        <w:t xml:space="preserve">чеше при всички нейни реплики. </w:t>
      </w:r>
      <w:r w:rsidR="008C1896" w:rsidRPr="00F03BDA">
        <w:t xml:space="preserve">Питах го за мнението му по този проблем. Той </w:t>
      </w:r>
      <w:proofErr w:type="spellStart"/>
      <w:r w:rsidR="008C1896" w:rsidRPr="00F03BDA">
        <w:t>депломатично</w:t>
      </w:r>
      <w:proofErr w:type="spellEnd"/>
      <w:r w:rsidR="008C1896" w:rsidRPr="00F03BDA">
        <w:t xml:space="preserve"> оправда майка ми. Аз не издържах и и</w:t>
      </w:r>
      <w:r w:rsidR="009423D2" w:rsidRPr="00F03BDA">
        <w:t>м казах, че</w:t>
      </w:r>
      <w:r w:rsidR="008C1896" w:rsidRPr="00F03BDA">
        <w:t xml:space="preserve"> те повече няма да се занимават с внуците си. На следващ</w:t>
      </w:r>
      <w:r w:rsidR="009423D2" w:rsidRPr="00F03BDA">
        <w:t>ият ден взехме с нас Маринчо в И</w:t>
      </w:r>
      <w:r w:rsidR="008C1896" w:rsidRPr="00F03BDA">
        <w:t xml:space="preserve">нститута и в обедната си почивка Милка го заведе на училище. Васко отиде сам на училище. След работа взехме Маринчо и се прибрахме. Това се </w:t>
      </w:r>
      <w:proofErr w:type="spellStart"/>
      <w:r w:rsidR="008C1896" w:rsidRPr="00F03BDA">
        <w:t>повторяше</w:t>
      </w:r>
      <w:proofErr w:type="spellEnd"/>
      <w:r w:rsidR="008C1896" w:rsidRPr="00F03BDA">
        <w:t xml:space="preserve"> всеки ден и така се отделихме напълно от родителите ни, макар и да живеехме в един дом. До тогава ги снабдявахме с хранителни продукти, които готвеше майка ми и се хранехме заедно. През зимата аз им чистех и зареждах печката. Баща ми понесе много тежко тази раздяла, а майка ми с нищо не промени начина си на живот. Аз се чувствах неловко пред болния ми баща, но </w:t>
      </w:r>
      <w:proofErr w:type="spellStart"/>
      <w:r w:rsidR="008C1896" w:rsidRPr="00F03BDA">
        <w:t>тагава</w:t>
      </w:r>
      <w:proofErr w:type="spellEnd"/>
      <w:r w:rsidR="008C1896" w:rsidRPr="00F03BDA">
        <w:t xml:space="preserve"> не направих нищо</w:t>
      </w:r>
      <w:r w:rsidR="0033472F" w:rsidRPr="00F03BDA">
        <w:t>.</w:t>
      </w:r>
    </w:p>
    <w:p w14:paraId="2C2243CD" w14:textId="77777777" w:rsidR="000C1925" w:rsidRPr="00F03BDA" w:rsidRDefault="0033472F" w:rsidP="003A7F1E">
      <w:r w:rsidRPr="00F03BDA">
        <w:t xml:space="preserve">Десетина дни след това получих писмо, че Зоя </w:t>
      </w:r>
      <w:proofErr w:type="spellStart"/>
      <w:r w:rsidRPr="00F03BDA">
        <w:t>Духно</w:t>
      </w:r>
      <w:proofErr w:type="spellEnd"/>
      <w:r w:rsidRPr="00F03BDA">
        <w:t xml:space="preserve"> е пристигнала.</w:t>
      </w:r>
      <w:r w:rsidR="009423D2" w:rsidRPr="00F03BDA">
        <w:t xml:space="preserve"> Трябваше да ни </w:t>
      </w:r>
      <w:proofErr w:type="spellStart"/>
      <w:r w:rsidR="009423D2" w:rsidRPr="00F03BDA">
        <w:t>гостива</w:t>
      </w:r>
      <w:proofErr w:type="spellEnd"/>
      <w:r w:rsidR="009423D2" w:rsidRPr="00F03BDA">
        <w:t xml:space="preserve"> от 14 до 18</w:t>
      </w:r>
      <w:r w:rsidRPr="00F03BDA">
        <w:t xml:space="preserve"> октомври. Посрещнах я със служебната кола и я заведох в Института. До краят на деня я запознах с колегите и я разведох навсякъде. Вечерта гостува у дома, като спа на леглото на Маринчо. На следващият ден я водих до Велико Търново. На връщане минахме през връх „св. Никола”, като посетихме Руския</w:t>
      </w:r>
      <w:r w:rsidR="009423D2" w:rsidRPr="00F03BDA">
        <w:t>т</w:t>
      </w:r>
      <w:r w:rsidRPr="00F03BDA">
        <w:t xml:space="preserve"> паметник и гробища, а в село Шипка и Руската църква. На третият ден с колата я заведох в София, където разгледахме църквата „с</w:t>
      </w:r>
      <w:r w:rsidR="009423D2" w:rsidRPr="00F03BDA">
        <w:t>в. Александър Невски”, паметникът</w:t>
      </w:r>
      <w:r w:rsidRPr="00F03BDA">
        <w:t xml:space="preserve"> на „Цар Освободител” и Руския</w:t>
      </w:r>
      <w:r w:rsidR="009423D2" w:rsidRPr="00F03BDA">
        <w:t>т</w:t>
      </w:r>
      <w:r w:rsidRPr="00F03BDA">
        <w:t xml:space="preserve"> паметник. Последният ден я водих в птицекомбината в Стара Загора, а следобед на паметника на „Подполковник Калитин”, Аязмото и разгледахме града. Късно следобед я изпратих към Разград, където щеше да продължи визитата и в България.</w:t>
      </w:r>
    </w:p>
    <w:p w14:paraId="398FDDA0" w14:textId="77777777" w:rsidR="000C1925" w:rsidRPr="00F03BDA" w:rsidRDefault="00292E86" w:rsidP="003A7F1E">
      <w:r w:rsidRPr="00F03BDA">
        <w:t xml:space="preserve">Периодът 1961-1966 г. беше най-напрегнатия и ползотворен в моята дейност като специалист-птицевъд. Постоянно бях търсен и ползван от МЗИП и АСН, като консултант при решаване на проблемите на птицевъдството в страната, особено при производството на разплоден материал, при строителството на птицекомбинати и при селекционната работа с птиците. Редовно изнасях лекции в </w:t>
      </w:r>
      <w:r w:rsidR="009423D2" w:rsidRPr="00F03BDA">
        <w:t>Зоотехническият факултет, на кур</w:t>
      </w:r>
      <w:r w:rsidRPr="00F03BDA">
        <w:t xml:space="preserve">сове пред </w:t>
      </w:r>
      <w:proofErr w:type="spellStart"/>
      <w:r w:rsidRPr="00F03BDA">
        <w:t>зоотехнци</w:t>
      </w:r>
      <w:proofErr w:type="spellEnd"/>
      <w:r w:rsidRPr="00F03BDA">
        <w:t xml:space="preserve">, бригадири, гледачи на птици и подготовка на </w:t>
      </w:r>
      <w:proofErr w:type="spellStart"/>
      <w:r w:rsidRPr="00F03BDA">
        <w:t>сексатори</w:t>
      </w:r>
      <w:proofErr w:type="spellEnd"/>
      <w:r w:rsidRPr="00F03BDA">
        <w:t xml:space="preserve"> в люпилните. Въпреки честото ми отсъствие от Института, селекционната работа със СЗЧ-кокошка беше успешна и достигна до 218 яйца средно на носачка.</w:t>
      </w:r>
    </w:p>
    <w:p w14:paraId="5F3607E8" w14:textId="77777777" w:rsidR="000C1925" w:rsidRPr="00F03BDA" w:rsidRDefault="00292E86" w:rsidP="003A7F1E">
      <w:r w:rsidRPr="00F03BDA">
        <w:t>Въпреки създадените трудности в семейството ми, с Милка успяхме да се включим в ЖСК „Бетон” и да започнем строителството на собствен апартамент. Налагаше се да намеря начин да отделям повече време на съпруга, деца и родители.</w:t>
      </w:r>
    </w:p>
    <w:p w14:paraId="36DA45BE" w14:textId="77777777" w:rsidR="00292E86" w:rsidRPr="00F03BDA" w:rsidRDefault="00292E86" w:rsidP="003A7F1E">
      <w:r w:rsidRPr="00F03BDA">
        <w:t>Използването ми като един от водещите птицевъди-специалисти в страната, създаваше условия за надценяване на собствените ми възможности. Следваше да водя вътрешна борба, за</w:t>
      </w:r>
      <w:r w:rsidR="009423D2" w:rsidRPr="00F03BDA">
        <w:t xml:space="preserve"> д</w:t>
      </w:r>
      <w:r w:rsidRPr="00F03BDA">
        <w:t xml:space="preserve">а се съхраня такъв, какъвто бях преди – обикновен човек, който е готов винаги да се учи и </w:t>
      </w:r>
      <w:r w:rsidRPr="00F03BDA">
        <w:lastRenderedPageBreak/>
        <w:t>работи, като уважава и разчита на тия, които са около него, особено семейството си. Дано да съу</w:t>
      </w:r>
      <w:r w:rsidR="009423D2" w:rsidRPr="00F03BDA">
        <w:t>м</w:t>
      </w:r>
      <w:r w:rsidRPr="00F03BDA">
        <w:t>ея да се съхраня такъв до края на живота си!</w:t>
      </w:r>
    </w:p>
    <w:p w14:paraId="6EB26A87" w14:textId="77777777" w:rsidR="0040754C" w:rsidRPr="00F03BDA" w:rsidRDefault="0040754C" w:rsidP="003A7F1E"/>
    <w:p w14:paraId="4DADBB72" w14:textId="77777777" w:rsidR="0073218F" w:rsidRPr="00F03BDA" w:rsidRDefault="0073218F" w:rsidP="00E7584A">
      <w:pPr>
        <w:pStyle w:val="Heading1"/>
      </w:pPr>
    </w:p>
    <w:p w14:paraId="1CFCEEBD" w14:textId="77777777" w:rsidR="0073218F" w:rsidRPr="00F03BDA" w:rsidRDefault="0073218F" w:rsidP="00E7584A">
      <w:pPr>
        <w:pStyle w:val="Heading1"/>
      </w:pPr>
    </w:p>
    <w:p w14:paraId="2E5F98D6" w14:textId="77777777" w:rsidR="0040754C" w:rsidRPr="00F03BDA" w:rsidRDefault="0040754C" w:rsidP="00E7584A">
      <w:pPr>
        <w:pStyle w:val="Heading1"/>
      </w:pPr>
      <w:r w:rsidRPr="00F03BDA">
        <w:t>13. ЗАМЕСТНИК-ДИРЕКТОР ПО НАУКАТА, СТАРШИ НАУЧЕН СЪТРУДНИК 1-ВА СТЕПЕН И ЗАВЕЖДАЩ СЕКЦИЯ „ПТИЦЕВЪДСТВО”</w:t>
      </w:r>
      <w:r w:rsidR="00E7584A" w:rsidRPr="00F03BDA">
        <w:br/>
      </w:r>
      <w:r w:rsidR="009423D2" w:rsidRPr="00F03BDA">
        <w:t>196</w:t>
      </w:r>
      <w:r w:rsidRPr="00F03BDA">
        <w:t>6-1973</w:t>
      </w:r>
      <w:r w:rsidR="00331F80" w:rsidRPr="00F03BDA">
        <w:t xml:space="preserve"> Г.</w:t>
      </w:r>
    </w:p>
    <w:p w14:paraId="24770ADB" w14:textId="77777777" w:rsidR="00331F80" w:rsidRPr="00F03BDA" w:rsidRDefault="00331F80" w:rsidP="00331F80">
      <w:pPr>
        <w:rPr>
          <w:b/>
        </w:rPr>
      </w:pPr>
    </w:p>
    <w:p w14:paraId="05E8477B" w14:textId="77777777" w:rsidR="00331F80" w:rsidRPr="00F03BDA" w:rsidRDefault="00331F80" w:rsidP="00331F80">
      <w:pPr>
        <w:rPr>
          <w:b/>
        </w:rPr>
      </w:pPr>
    </w:p>
    <w:p w14:paraId="3B0AFDF2" w14:textId="77777777" w:rsidR="00331F80" w:rsidRPr="00F03BDA" w:rsidRDefault="00331F80" w:rsidP="00331F80">
      <w:pPr>
        <w:rPr>
          <w:b/>
        </w:rPr>
      </w:pPr>
    </w:p>
    <w:p w14:paraId="2FBCF299" w14:textId="77777777" w:rsidR="000C1925" w:rsidRPr="00F03BDA" w:rsidRDefault="000C1925" w:rsidP="00331F80">
      <w:pPr>
        <w:rPr>
          <w:b/>
        </w:rPr>
      </w:pPr>
    </w:p>
    <w:p w14:paraId="7EB3AE92" w14:textId="77777777" w:rsidR="000C1925" w:rsidRPr="00F03BDA" w:rsidRDefault="00331F80" w:rsidP="00331F80">
      <w:r w:rsidRPr="00F03BDA">
        <w:t>Новата 1967 г. посрещнах</w:t>
      </w:r>
      <w:r w:rsidR="009423D2" w:rsidRPr="00F03BDA">
        <w:t>м</w:t>
      </w:r>
      <w:r w:rsidRPr="00F03BDA">
        <w:t xml:space="preserve">е без родителите ми, спазвайки семейните традиции. След 22 ч. на гости ни дойдоха кумовете с дъщеричката си Ваня. След като децата заспаха, заедно с кумовете отидохме </w:t>
      </w:r>
      <w:proofErr w:type="spellStart"/>
      <w:r w:rsidRPr="00F03BDA">
        <w:t>наобщоградско</w:t>
      </w:r>
      <w:r w:rsidR="009423D2" w:rsidRPr="00F03BDA">
        <w:t>то</w:t>
      </w:r>
      <w:proofErr w:type="spellEnd"/>
      <w:r w:rsidR="009423D2" w:rsidRPr="00F03BDA">
        <w:t xml:space="preserve"> увеселение в центъра на градът. Сутринта децата </w:t>
      </w:r>
      <w:proofErr w:type="spellStart"/>
      <w:r w:rsidRPr="00F03BDA">
        <w:t>суровакаха</w:t>
      </w:r>
      <w:proofErr w:type="spellEnd"/>
      <w:r w:rsidRPr="00F03BDA">
        <w:t xml:space="preserve"> за здраве всички вкъщи, а след това ходиха и при семейството на брат ми.</w:t>
      </w:r>
    </w:p>
    <w:p w14:paraId="4E3D12D2" w14:textId="77777777" w:rsidR="000C1925" w:rsidRPr="00F03BDA" w:rsidRDefault="009423D2" w:rsidP="00331F80">
      <w:r w:rsidRPr="00F03BDA">
        <w:t>На 1</w:t>
      </w:r>
      <w:r w:rsidR="00331F80" w:rsidRPr="00F03BDA">
        <w:t xml:space="preserve"> януари обядвахме сами, защото родителите ми бяха в брат ми, където се гощаваха с подарената от мен пуйка. Беше ми обидно, макар че вината беше и моя. Преди майка ми не понасяше братовата жена Златка, а сега търсеше компанията и.</w:t>
      </w:r>
    </w:p>
    <w:p w14:paraId="1807DED4" w14:textId="77777777" w:rsidR="000C1925" w:rsidRPr="00F03BDA" w:rsidRDefault="00331F80" w:rsidP="00331F80">
      <w:r w:rsidRPr="00F03BDA">
        <w:t>След зимната ваканция не водехме повече Маринчо с нас в Института. Подготвяхме от вечерта всичко необходимо на децата. Сутринта изпращахме Васил на училище, а Маринчо оставяхме да спи до късно. От</w:t>
      </w:r>
      <w:r w:rsidR="00B576EB" w:rsidRPr="00F03BDA">
        <w:t>начало, в обедната си почивка Ми</w:t>
      </w:r>
      <w:r w:rsidRPr="00F03BDA">
        <w:t>лка ходеше да го изпраща до училище</w:t>
      </w:r>
      <w:r w:rsidR="00B425AC" w:rsidRPr="00F03BDA">
        <w:t>. Като се позатопли времето</w:t>
      </w:r>
      <w:r w:rsidR="00B576EB" w:rsidRPr="00F03BDA">
        <w:t>,</w:t>
      </w:r>
      <w:r w:rsidR="00B425AC" w:rsidRPr="00F03BDA">
        <w:t xml:space="preserve"> Васко пое грижата за брат си, след като се завърнеше на обяд от училище.</w:t>
      </w:r>
    </w:p>
    <w:p w14:paraId="00FC2B02" w14:textId="77777777" w:rsidR="000C1925" w:rsidRPr="00F03BDA" w:rsidRDefault="00B425AC" w:rsidP="00331F80">
      <w:r w:rsidRPr="00F03BDA">
        <w:t>През април се случи прои</w:t>
      </w:r>
      <w:r w:rsidR="00B576EB" w:rsidRPr="00F03BDA">
        <w:t>зшествие с В</w:t>
      </w:r>
      <w:r w:rsidRPr="00F03BDA">
        <w:t xml:space="preserve">асил, което доста ни разтревожи. Като ученик в 5-ти клас той учеше в Единното училище. Физически беше здраво момче, караше ролкови кънки и </w:t>
      </w:r>
      <w:r w:rsidRPr="00F03BDA">
        <w:lastRenderedPageBreak/>
        <w:t xml:space="preserve">тренираше следобед спорт в двора на училището. В неделен ден посещавахме стадиона и тримата бягахме по пистата. Понякога правихме преходи до село </w:t>
      </w:r>
      <w:proofErr w:type="spellStart"/>
      <w:r w:rsidRPr="00F03BDA">
        <w:t>Катлуджа</w:t>
      </w:r>
      <w:proofErr w:type="spellEnd"/>
      <w:r w:rsidRPr="00F03BDA">
        <w:t xml:space="preserve"> и Ай-бунар.</w:t>
      </w:r>
    </w:p>
    <w:p w14:paraId="650AA3D9" w14:textId="77777777" w:rsidR="000C1925" w:rsidRPr="00F03BDA" w:rsidRDefault="00B425AC" w:rsidP="00331F80">
      <w:r w:rsidRPr="00F03BDA">
        <w:t>В денят на произшествието</w:t>
      </w:r>
      <w:r w:rsidR="00866BB4" w:rsidRPr="00F03BDA">
        <w:t>,</w:t>
      </w:r>
      <w:r w:rsidRPr="00F03BDA">
        <w:t xml:space="preserve"> Васко бил на спортен полуден, а след това на урок по френски език. Вечерта се върна по-рано от обикновено, каза че е уморен и си легна да спи. На следващият ден стана с нас и отиде на училище. Към 10 часа се обади учителката, за да каже, че Васко е припаднал по време на час. На лекаря обяснил, че предният ден е паднал от лоста и си е ударил главата. Бил за кратко в безсъзнание, но се оправил. В школата за чужди езици получил втори припадък и затова учителката го пратила по-рано вкъщи, поръчвайки му да ни уведоми. Той обаче не каза нищо.</w:t>
      </w:r>
      <w:r w:rsidR="00F12198" w:rsidRPr="00F03BDA">
        <w:t xml:space="preserve"> Училищният лекар го завел в болницата, където разбират, че има комоцио. Наложи се Васко да почива една седмица вкъщи и за щастие нямаше нов припадък. Само се оплакваше от главоболие и че някога губи памет.</w:t>
      </w:r>
    </w:p>
    <w:p w14:paraId="643C978B" w14:textId="77777777" w:rsidR="000C1925" w:rsidRPr="00F03BDA" w:rsidRDefault="00F12198" w:rsidP="00331F80">
      <w:r w:rsidRPr="00F03BDA">
        <w:t xml:space="preserve">В същото време здравословното състояние на баща ми започна да се влошава. Оплакваше се от болки в кръста – сигнал, че възпалението е обхванало пикочния </w:t>
      </w:r>
      <w:proofErr w:type="spellStart"/>
      <w:r w:rsidRPr="00F03BDA">
        <w:t>михур</w:t>
      </w:r>
      <w:proofErr w:type="spellEnd"/>
      <w:r w:rsidRPr="00F03BDA">
        <w:t xml:space="preserve"> и бъбреците. Д-р Шивачев обаче, съвсем неправилно свързваше тези болки с шипове в кръста. През април баща ми получи остра бъбречна криза. В болницата установили, че има </w:t>
      </w:r>
      <w:proofErr w:type="spellStart"/>
      <w:r w:rsidRPr="00F03BDA">
        <w:t>отряване</w:t>
      </w:r>
      <w:proofErr w:type="spellEnd"/>
      <w:r w:rsidRPr="00F03BDA">
        <w:t xml:space="preserve"> с </w:t>
      </w:r>
      <w:proofErr w:type="spellStart"/>
      <w:r w:rsidRPr="00F03BDA">
        <w:t>уреати</w:t>
      </w:r>
      <w:proofErr w:type="spellEnd"/>
      <w:r w:rsidRPr="00F03BDA">
        <w:t xml:space="preserve"> в кръвта</w:t>
      </w:r>
      <w:r w:rsidR="00105791" w:rsidRPr="00F03BDA">
        <w:t>, поради слаба дейност на бъбреците. Оказа се, че единият бъбрек напълно не работи, а другият много слабо. С</w:t>
      </w:r>
      <w:r w:rsidR="00866BB4" w:rsidRPr="00F03BDA">
        <w:t>лед 20 дни прекарани в болницата</w:t>
      </w:r>
      <w:r w:rsidR="00105791" w:rsidRPr="00F03BDA">
        <w:t xml:space="preserve">, той беше изписан за лечение вкъщи, при строга диета. </w:t>
      </w:r>
      <w:proofErr w:type="spellStart"/>
      <w:r w:rsidR="00105791" w:rsidRPr="00F03BDA">
        <w:t>Аз</w:t>
      </w:r>
      <w:r w:rsidR="00CF6282" w:rsidRPr="00F03BDA">
        <w:t>възстанових</w:t>
      </w:r>
      <w:proofErr w:type="spellEnd"/>
      <w:r w:rsidR="00CF6282" w:rsidRPr="00F03BDA">
        <w:t xml:space="preserve"> напълно близките си отношения с него, но не и с майка ми.</w:t>
      </w:r>
    </w:p>
    <w:p w14:paraId="038EA164" w14:textId="77777777" w:rsidR="000C1925" w:rsidRPr="00F03BDA" w:rsidRDefault="00CF6282" w:rsidP="00331F80">
      <w:r w:rsidRPr="00F03BDA">
        <w:t>През месец май си купихме руски телевизор „Темп”. Баща ми започна да идва всеки ден в на</w:t>
      </w:r>
      <w:r w:rsidR="00866BB4" w:rsidRPr="00F03BDA">
        <w:t>шата стая, за да го гледа</w:t>
      </w:r>
      <w:r w:rsidRPr="00F03BDA">
        <w:t>.</w:t>
      </w:r>
    </w:p>
    <w:p w14:paraId="11D23067" w14:textId="77777777" w:rsidR="000C1925" w:rsidRPr="00F03BDA" w:rsidRDefault="00A3711B" w:rsidP="00331F80">
      <w:r w:rsidRPr="00F03BDA">
        <w:t>Подготвях моите раздели в книгата „Птицевъдство” и отпечатването на монографията за „Старозагорската Червена кокошка”.</w:t>
      </w:r>
    </w:p>
    <w:p w14:paraId="4797A64D" w14:textId="77777777" w:rsidR="000C1925" w:rsidRPr="00F03BDA" w:rsidRDefault="00A3711B" w:rsidP="00331F80">
      <w:r w:rsidRPr="00F03BDA">
        <w:t>Със заповед № 458 от 15.05.1967 г. на Предсе</w:t>
      </w:r>
      <w:r w:rsidR="00866BB4" w:rsidRPr="00F03BDA">
        <w:t>дателя на АСН, бях назначен за з</w:t>
      </w:r>
      <w:r w:rsidRPr="00F03BDA">
        <w:t xml:space="preserve">ам.-Директор по науката, като оставах и завеждащ на секция „Птицевъдство”. Дотогава  месечната ми заплата беше в размер от 232 </w:t>
      </w:r>
      <w:proofErr w:type="spellStart"/>
      <w:r w:rsidRPr="00F03BDA">
        <w:t>лв</w:t>
      </w:r>
      <w:proofErr w:type="spellEnd"/>
      <w:r w:rsidRPr="00F03BDA">
        <w:t xml:space="preserve">, а сега </w:t>
      </w:r>
      <w:r w:rsidR="00866BB4" w:rsidRPr="00F03BDA">
        <w:t>ставаше 282 лв. Въпреки стремежът си</w:t>
      </w:r>
      <w:r w:rsidRPr="00F03BDA">
        <w:t xml:space="preserve"> да отбягвам административната длъжност, сега отново бях натоварен с такава.</w:t>
      </w:r>
    </w:p>
    <w:p w14:paraId="1FD3AB5F" w14:textId="77777777" w:rsidR="000C1925" w:rsidRPr="00F03BDA" w:rsidRDefault="00A3711B" w:rsidP="00331F80">
      <w:r w:rsidRPr="00F03BDA">
        <w:t xml:space="preserve">Наскоро след това от АСН ми предложиха да бъда командирован в университета в Падуа, Италия. Понеже издръжката беше доста мизерна, около 80 000 </w:t>
      </w:r>
      <w:proofErr w:type="spellStart"/>
      <w:r w:rsidRPr="00F03BDA">
        <w:t>пизети</w:t>
      </w:r>
      <w:proofErr w:type="spellEnd"/>
      <w:r w:rsidRPr="00F03BDA">
        <w:t xml:space="preserve"> месечно, аз отказах. Мотивирах се с тежкото здравословно състояние на баща ми.</w:t>
      </w:r>
    </w:p>
    <w:p w14:paraId="1662155C" w14:textId="77777777" w:rsidR="000C1925" w:rsidRPr="00F03BDA" w:rsidRDefault="00D22752" w:rsidP="00331F80">
      <w:r w:rsidRPr="00F03BDA">
        <w:t xml:space="preserve">В работа, бях натоварен от АСН за председател, като заместник на проф. Т. Ванчев, докато той беше за 2 години по работа в Италия. Проблемната комисия, която </w:t>
      </w:r>
      <w:proofErr w:type="spellStart"/>
      <w:r w:rsidRPr="00F03BDA">
        <w:t>председателсвах</w:t>
      </w:r>
      <w:proofErr w:type="spellEnd"/>
      <w:r w:rsidRPr="00F03BDA">
        <w:t>, обсъждаше и приемаше тематичните планове за научна дейност на птицевъдството на всички научни звена към АСН и ВУЗ-</w:t>
      </w:r>
      <w:proofErr w:type="spellStart"/>
      <w:r w:rsidRPr="00F03BDA">
        <w:t>вете</w:t>
      </w:r>
      <w:proofErr w:type="spellEnd"/>
      <w:r w:rsidRPr="00F03BDA">
        <w:t xml:space="preserve">. Отделно от това се занимавах с племенната работа с </w:t>
      </w:r>
      <w:proofErr w:type="spellStart"/>
      <w:r w:rsidRPr="00F03BDA">
        <w:t>общоползвателното</w:t>
      </w:r>
      <w:proofErr w:type="spellEnd"/>
      <w:r w:rsidRPr="00F03BDA">
        <w:t xml:space="preserve"> и яйценосното направление при кокошките в страната. Редовно участвах в заседания</w:t>
      </w:r>
      <w:r w:rsidR="00866BB4" w:rsidRPr="00F03BDA">
        <w:t>та на Специализирания съвет по п</w:t>
      </w:r>
      <w:r w:rsidRPr="00F03BDA">
        <w:t>тицевъдство при ИЖ – Костинброд. На тях избирахме новите научни сътрудници 1-ва сте</w:t>
      </w:r>
      <w:r w:rsidR="00866BB4" w:rsidRPr="00F03BDA">
        <w:t>пен. На 06 април</w:t>
      </w:r>
      <w:r w:rsidRPr="00F03BDA">
        <w:t xml:space="preserve"> изнесох цикъл лекции по птицевъдство пред </w:t>
      </w:r>
      <w:r w:rsidRPr="00F03BDA">
        <w:lastRenderedPageBreak/>
        <w:t>зоотехници в Старозагорски, Пазарджишки и Пловдивски окръзи, а после и пред такива от Бургаски, Ямболски, Сливенски и Хасковски окръзи.</w:t>
      </w:r>
    </w:p>
    <w:p w14:paraId="4BDA2697" w14:textId="77777777" w:rsidR="000C1925" w:rsidRPr="00F03BDA" w:rsidRDefault="00793616" w:rsidP="00331F80">
      <w:r w:rsidRPr="00F03BDA">
        <w:t>Същата пролет участвах в окончателната разработка и приема плана за развитие и производств</w:t>
      </w:r>
      <w:r w:rsidR="00866BB4" w:rsidRPr="00F03BDA">
        <w:t>о в страната на птицевъдството за</w:t>
      </w:r>
      <w:r w:rsidRPr="00F03BDA">
        <w:t xml:space="preserve"> периода 1971-1975 г. Той беше одобрен от АСН и предаден за отпечатване.</w:t>
      </w:r>
    </w:p>
    <w:p w14:paraId="0B07433A" w14:textId="77777777" w:rsidR="000C1925" w:rsidRPr="00F03BDA" w:rsidRDefault="00793616" w:rsidP="00331F80">
      <w:r w:rsidRPr="00F03BDA">
        <w:t xml:space="preserve">Обиколих птицефермите в Чирпанско, а после и </w:t>
      </w:r>
      <w:proofErr w:type="spellStart"/>
      <w:r w:rsidRPr="00F03BDA">
        <w:t>пуйкофермите</w:t>
      </w:r>
      <w:proofErr w:type="spellEnd"/>
      <w:r w:rsidRPr="00F03BDA">
        <w:t xml:space="preserve"> около Велико Търново.</w:t>
      </w:r>
    </w:p>
    <w:p w14:paraId="30AACFC7" w14:textId="77777777" w:rsidR="000C1925" w:rsidRPr="00F03BDA" w:rsidRDefault="00793616" w:rsidP="00331F80">
      <w:r w:rsidRPr="00F03BDA">
        <w:t>По същ</w:t>
      </w:r>
      <w:r w:rsidR="00866BB4" w:rsidRPr="00F03BDA">
        <w:t>ото време като зам. Директор в И</w:t>
      </w:r>
      <w:r w:rsidRPr="00F03BDA">
        <w:t>нститута по науката, поех контрола по изпълнението на научният тематичен план, да се занимавам с библиотеката и изграждането на информационен център, както и с подготовката на всички млади научни сътрудници, като уреждане на аспирантури, специализации, участие в курсове по чужди езици и други.</w:t>
      </w:r>
    </w:p>
    <w:p w14:paraId="23F1D89E" w14:textId="77777777" w:rsidR="000C1925" w:rsidRPr="00F03BDA" w:rsidRDefault="00793616" w:rsidP="00331F80">
      <w:r w:rsidRPr="00F03BDA">
        <w:t>Поради боледуването на баща ми, обстановката в семейството ми продължаваше да се влошава. През юни той беше отново в болницата на д-р Шивачев и след като го изписаха, той продължи да отслабва и запада.</w:t>
      </w:r>
    </w:p>
    <w:p w14:paraId="100FD847" w14:textId="77777777" w:rsidR="000C1925" w:rsidRPr="00F03BDA" w:rsidRDefault="00866BB4" w:rsidP="00331F80">
      <w:r w:rsidRPr="00F03BDA">
        <w:t>В края</w:t>
      </w:r>
      <w:r w:rsidR="00793616" w:rsidRPr="00F03BDA">
        <w:t xml:space="preserve"> на юли бяхме в домашен отпуск и с Милка и децата отидохме в Несебър за 14 дни. След това всички заминахме за Розовец, където Васко остана до края на ваканцията, а Маринчо се върна с нас в Стара Загора. При завръщането ни заварихме баща ми отново в болницата. Бъбреците му почти не работеха и се наложи периодически да му преливат кръв.</w:t>
      </w:r>
      <w:r w:rsidR="00313E2D" w:rsidRPr="00F03BDA">
        <w:t xml:space="preserve"> Всеки ден след работа го посещав</w:t>
      </w:r>
      <w:r w:rsidRPr="00F03BDA">
        <w:t>ах. Преустанових също всичките с</w:t>
      </w:r>
      <w:r w:rsidR="00313E2D" w:rsidRPr="00F03BDA">
        <w:t>и командировки. Единствено пътувах до София, за да организирам посрещането на румънският Министър на земеделието. В началото на септември състоянието на баща ми рязко се влоши. На няколко пъти изпадна в кома. Наложи се майка да стои непрекъснато при него в болницата. След разговор с д-р Шивачев, той се съгласи да извикаме доктор-уролог от София. Изпратиха доцент от Медицинската академия. Той го прегледа обстойно и назначи лечение. Не ни даде никакви надежди, защото сме го потърсили много късно.</w:t>
      </w:r>
    </w:p>
    <w:p w14:paraId="4AE8DC15" w14:textId="77777777" w:rsidR="000C1925" w:rsidRPr="00F03BDA" w:rsidRDefault="00313E2D" w:rsidP="00331F80">
      <w:r w:rsidRPr="00F03BDA">
        <w:t xml:space="preserve">Няколко дни преди да почине, сварих в коридора на болницата майка ми да плаче. Обясни ми, че той и я изгонил от стаята си. Влязох при него и попитах защо е постъпил така, а той ми отговори: „Защото майка ти се опита да разруши вярата </w:t>
      </w:r>
      <w:r w:rsidR="00866BB4" w:rsidRPr="00F03BDA">
        <w:t>м</w:t>
      </w:r>
      <w:r w:rsidRPr="00F03BDA">
        <w:t>и в собствените ми синове!” По това време и брат ми също го посещаваше</w:t>
      </w:r>
      <w:r w:rsidR="00866BB4" w:rsidRPr="00F03BDA">
        <w:t xml:space="preserve"> всеки ден. До последният си час</w:t>
      </w:r>
      <w:r w:rsidRPr="00F03BDA">
        <w:t>, въпреки агитацията ми, баща ми не допусна майка ми до себе си.</w:t>
      </w:r>
    </w:p>
    <w:p w14:paraId="624FE59F" w14:textId="77777777" w:rsidR="000C1925" w:rsidRPr="00F03BDA" w:rsidRDefault="00313E2D" w:rsidP="00331F80">
      <w:r w:rsidRPr="00F03BDA">
        <w:t>През последните няколко дни от живота му, Милка води няколко пъти децата при дядо им. По този повод той винаги подчертаваше, че не се бои от смъртта.</w:t>
      </w:r>
      <w:r w:rsidR="006E7195" w:rsidRPr="00F03BDA">
        <w:t xml:space="preserve"> Чрез синовете и внуците, които имал, неговият живот продължавал. Даже обещал на Васко, като </w:t>
      </w:r>
      <w:proofErr w:type="spellStart"/>
      <w:r w:rsidR="006E7195" w:rsidRPr="00F03BDA">
        <w:t>оздраве</w:t>
      </w:r>
      <w:proofErr w:type="spellEnd"/>
      <w:r w:rsidR="006E7195" w:rsidRPr="00F03BDA">
        <w:t>, в длъжността му на общински съветник</w:t>
      </w:r>
      <w:r w:rsidR="00866BB4" w:rsidRPr="00F03BDA">
        <w:t>,</w:t>
      </w:r>
      <w:r w:rsidR="006E7195" w:rsidRPr="00F03BDA">
        <w:t xml:space="preserve"> да асфалтира нашата улица, за да може да кара ролкови кънки там.</w:t>
      </w:r>
    </w:p>
    <w:p w14:paraId="2E28F65B" w14:textId="77777777" w:rsidR="000C1925" w:rsidRPr="00F03BDA" w:rsidRDefault="006E7195" w:rsidP="00331F80">
      <w:r w:rsidRPr="00F03BDA">
        <w:t xml:space="preserve">Два дни преди да почине ме помоли да го прибера вкъщи, където желаел да завърши живота си. </w:t>
      </w:r>
      <w:proofErr w:type="spellStart"/>
      <w:r w:rsidRPr="00F03BDA">
        <w:t>Обедих</w:t>
      </w:r>
      <w:proofErr w:type="spellEnd"/>
      <w:r w:rsidRPr="00F03BDA">
        <w:t xml:space="preserve"> го, че не бива да се </w:t>
      </w:r>
      <w:proofErr w:type="spellStart"/>
      <w:r w:rsidRPr="00F03BDA">
        <w:t>предаваме,а</w:t>
      </w:r>
      <w:proofErr w:type="spellEnd"/>
      <w:r w:rsidRPr="00F03BDA">
        <w:t xml:space="preserve"> </w:t>
      </w:r>
      <w:proofErr w:type="spellStart"/>
      <w:r w:rsidRPr="00F03BDA">
        <w:t>тойказа</w:t>
      </w:r>
      <w:proofErr w:type="spellEnd"/>
      <w:r w:rsidRPr="00F03BDA">
        <w:t>: „Прав си, синко! Ще остана да се боря за още малко живот.”</w:t>
      </w:r>
    </w:p>
    <w:p w14:paraId="747FC29E" w14:textId="77777777" w:rsidR="000C1925" w:rsidRPr="00F03BDA" w:rsidRDefault="00866BB4" w:rsidP="00331F80">
      <w:r w:rsidRPr="00F03BDA">
        <w:lastRenderedPageBreak/>
        <w:t>На 21</w:t>
      </w:r>
      <w:r w:rsidR="006E7195" w:rsidRPr="00F03BDA">
        <w:t xml:space="preserve"> септември беше моят 43-ти рожден ден. Баща ми го честити, изразявайки удовлетворението си от моите птицевъдни и научни успехи. След това подчерта, че винаги се е гордял и с двамата си сина. Накрая, след като разговаряхме по различни теми, той изрази </w:t>
      </w:r>
      <w:proofErr w:type="spellStart"/>
      <w:r w:rsidR="006E7195" w:rsidRPr="00F03BDA">
        <w:t>претиснението</w:t>
      </w:r>
      <w:proofErr w:type="spellEnd"/>
      <w:r w:rsidR="006E7195" w:rsidRPr="00F03BDA">
        <w:t xml:space="preserve"> си за Съветско- Китайските отношения.</w:t>
      </w:r>
    </w:p>
    <w:p w14:paraId="645A2520" w14:textId="77777777" w:rsidR="000C1925" w:rsidRPr="00F03BDA" w:rsidRDefault="00866BB4" w:rsidP="00331F80">
      <w:r w:rsidRPr="00F03BDA">
        <w:t>На 22</w:t>
      </w:r>
      <w:r w:rsidR="006E7195" w:rsidRPr="00F03BDA">
        <w:t xml:space="preserve"> септември, когато бях при него, той ми се оплака, че отново го унася и ако не му прелеят  кръв, ще следва кома и после краят. Аз го посъветвах да поспи малко и излязох от стаята</w:t>
      </w:r>
      <w:r w:rsidRPr="00F03BDA">
        <w:t>,</w:t>
      </w:r>
      <w:r w:rsidR="006E7195" w:rsidRPr="00F03BDA">
        <w:t xml:space="preserve"> като предупредих майка да не го безпокои. Към 17:30 ч., когато се върнах в болницата сварих баща ми изпаднал в кома. Д-р Иванов му правеше безрезултатни сърдечни масажи. Бях до него до последният му дъх в 18:00ч. После излязох и позволих на майка ми най-после да влезе при него.</w:t>
      </w:r>
    </w:p>
    <w:p w14:paraId="714F3508" w14:textId="77777777" w:rsidR="000C1925" w:rsidRPr="00F03BDA" w:rsidRDefault="003F3491" w:rsidP="00331F80">
      <w:r w:rsidRPr="00F03BDA">
        <w:t xml:space="preserve">Някакси не можех да приема факта, че този който ме </w:t>
      </w:r>
      <w:proofErr w:type="spellStart"/>
      <w:r w:rsidRPr="00F03BDA">
        <w:t>есъздал</w:t>
      </w:r>
      <w:proofErr w:type="spellEnd"/>
      <w:r w:rsidRPr="00F03BDA">
        <w:t>, отгледал, възпитал и винаги ми е бил пример в живота, вече го няма.</w:t>
      </w:r>
      <w:r w:rsidR="00447D02" w:rsidRPr="00F03BDA">
        <w:t xml:space="preserve"> Като учител и педагог, умееше да държи мен и брат ми на разстояние от себе си, но </w:t>
      </w:r>
      <w:proofErr w:type="spellStart"/>
      <w:r w:rsidR="00447D02" w:rsidRPr="00F03BDA">
        <w:t>зедно</w:t>
      </w:r>
      <w:proofErr w:type="spellEnd"/>
      <w:r w:rsidR="00447D02" w:rsidRPr="00F03BDA">
        <w:t xml:space="preserve"> с това винаги да ни контролира и възпитава. Можеше още дълги години да е полезен на внуците си, но за съжаление не успя да навърши 70 години.</w:t>
      </w:r>
    </w:p>
    <w:p w14:paraId="06B27024" w14:textId="77777777" w:rsidR="000C1925" w:rsidRPr="00F03BDA" w:rsidRDefault="00447D02" w:rsidP="00331F80">
      <w:r w:rsidRPr="00F03BDA">
        <w:t>С майка ми се прибрахме вкъщи, за да уредим погребението на следващият ден. Стана ми неприятно, че плачейки тя започна да го обвинява, че я е оставил материално неосигурена. Даже къщата, която заедно построили</w:t>
      </w:r>
      <w:r w:rsidR="0012167E" w:rsidRPr="00F03BDA">
        <w:t>,</w:t>
      </w:r>
      <w:r w:rsidRPr="00F03BDA">
        <w:t xml:space="preserve"> се водила само на негово име. Успокоих я, че няма да я оставим на улицата. Докато с Милка подготвяхме погребението му, майка ми се ровеше в книжата на баща ми, търсейк</w:t>
      </w:r>
      <w:r w:rsidR="0012167E" w:rsidRPr="00F03BDA">
        <w:t>и скрити негови пари. Казах и</w:t>
      </w:r>
      <w:r w:rsidRPr="00F03BDA">
        <w:t>, че аз поемам всички нейни разноски оттук нататък.</w:t>
      </w:r>
    </w:p>
    <w:p w14:paraId="0684CEDA" w14:textId="77777777" w:rsidR="000C1925" w:rsidRPr="00F03BDA" w:rsidRDefault="00447D02" w:rsidP="00331F80">
      <w:r w:rsidRPr="00F03BDA">
        <w:t>От патолога на болницата р</w:t>
      </w:r>
      <w:r w:rsidR="0012167E" w:rsidRPr="00F03BDA">
        <w:t>азбрах, че единият бъбрек на бащ</w:t>
      </w:r>
      <w:r w:rsidRPr="00F03BDA">
        <w:t>а ми е бил напълно атрофирал, а д</w:t>
      </w:r>
      <w:r w:rsidR="0012167E" w:rsidRPr="00F03BDA">
        <w:t>р</w:t>
      </w:r>
      <w:r w:rsidRPr="00F03BDA">
        <w:t xml:space="preserve">угият е бил с гноен </w:t>
      </w:r>
      <w:proofErr w:type="spellStart"/>
      <w:r w:rsidRPr="00F03BDA">
        <w:t>абцес</w:t>
      </w:r>
      <w:proofErr w:type="spellEnd"/>
      <w:r w:rsidRPr="00F03BDA">
        <w:t xml:space="preserve">. С брат ми уредихме да бъде погребан в стария гроб на леля ни Марийка в гробищата до гарата (Хаджи Йорговите гробища), а не </w:t>
      </w:r>
      <w:proofErr w:type="spellStart"/>
      <w:r w:rsidRPr="00F03BDA">
        <w:t>Могилските</w:t>
      </w:r>
      <w:proofErr w:type="spellEnd"/>
      <w:r w:rsidRPr="00F03BDA">
        <w:t>, където беше гроба на баба ми. От Института взех едно шиле и устроих курбан. Освен семейният некролог, такива му отпечатаха и кварталната ОФ организация, Общинският народен съвет и Окръжният кооперативен съюз.</w:t>
      </w:r>
    </w:p>
    <w:p w14:paraId="30003665" w14:textId="77777777" w:rsidR="000C1925" w:rsidRPr="00F03BDA" w:rsidRDefault="006C0304" w:rsidP="00331F80">
      <w:r w:rsidRPr="00F03BDA">
        <w:t xml:space="preserve">На 24 септември с микробуса на Института пренесохме тялото на баща ми от моргата в къщата. Много </w:t>
      </w:r>
      <w:r w:rsidR="0012167E" w:rsidRPr="00F03BDA">
        <w:t>хора от различни организации дойд</w:t>
      </w:r>
      <w:r w:rsidRPr="00F03BDA">
        <w:t>оха да отдадат почит. Не присъстваха само представители на БКП, партията, на която беше служил и вярвал, макар че беше изключен от нея през 1949 г. По пътя до гробищата ни последва повече от 300 метра дълга колона от негови приятели и познати. Почувствах се горд, че съм син на толкова уважаван човек. Оказа се, че не съм познавал толкова добре баща си, не само като комунист-тесняк, но и като общественик, кооперативен деятел и два мандата градски общински съветн</w:t>
      </w:r>
      <w:r w:rsidR="0012167E" w:rsidRPr="00F03BDA">
        <w:t>ик. На гроба му положиха венци О</w:t>
      </w:r>
      <w:r w:rsidRPr="00F03BDA">
        <w:t>бщинският народен съвет и Отечественият фронт.</w:t>
      </w:r>
    </w:p>
    <w:p w14:paraId="1333992F" w14:textId="77777777" w:rsidR="000C1925" w:rsidRPr="00F03BDA" w:rsidRDefault="006C0304" w:rsidP="00331F80">
      <w:r w:rsidRPr="00F03BDA">
        <w:t xml:space="preserve">Месец по-късно, чрез нотариус уредихме оставеното от баща ми наследство. Майка ми, брат ми и аз получихме по една трета от къщата и двора. Майка ми беше много недоволна, че баща ми няма пари на влог, освен едни 45 лева. Оказа се, че за 45 години съвместен живот и тя не го е познавала добре. Прав беше той, когато веднъж я нарече </w:t>
      </w:r>
      <w:proofErr w:type="spellStart"/>
      <w:r w:rsidRPr="00F03BDA">
        <w:t>еснафка</w:t>
      </w:r>
      <w:proofErr w:type="spellEnd"/>
      <w:r w:rsidRPr="00F03BDA">
        <w:t>.</w:t>
      </w:r>
    </w:p>
    <w:p w14:paraId="3D886768" w14:textId="77777777" w:rsidR="000C1925" w:rsidRPr="00F03BDA" w:rsidRDefault="006C0304" w:rsidP="00331F80">
      <w:r w:rsidRPr="00F03BDA">
        <w:lastRenderedPageBreak/>
        <w:t xml:space="preserve">До края на годината вниманието ми беше ангажирано със строителството на </w:t>
      </w:r>
      <w:r w:rsidR="0012167E" w:rsidRPr="00F03BDA">
        <w:t>ЖСК „Бетон”. Почти всеки ден с</w:t>
      </w:r>
      <w:r w:rsidRPr="00F03BDA">
        <w:t xml:space="preserve"> другите семейства, включени в нея, разчиствахме площадката за бъдещото строителство.</w:t>
      </w:r>
      <w:r w:rsidR="00085CB2" w:rsidRPr="00F03BDA">
        <w:t xml:space="preserve"> В края на годината се разпределиха апартаментите, като предимство имаха тези, с </w:t>
      </w:r>
      <w:proofErr w:type="spellStart"/>
      <w:r w:rsidR="00085CB2" w:rsidRPr="00F03BDA">
        <w:t>очуждени</w:t>
      </w:r>
      <w:proofErr w:type="spellEnd"/>
      <w:r w:rsidR="00085CB2" w:rsidRPr="00F03BDA">
        <w:t xml:space="preserve"> имоти и основатели на кооперацията. Имахме право да изберем между 6-тия и 1-вия етажи. Избрахме този на първият, с площ 95 км2 и прилежащи мазе и таван.</w:t>
      </w:r>
    </w:p>
    <w:p w14:paraId="34F3D7A0" w14:textId="77777777" w:rsidR="000C1925" w:rsidRPr="00F03BDA" w:rsidRDefault="0012167E" w:rsidP="00331F80">
      <w:r w:rsidRPr="00F03BDA">
        <w:t>На 1</w:t>
      </w:r>
      <w:r w:rsidR="00085CB2" w:rsidRPr="00F03BDA">
        <w:t xml:space="preserve"> ноември организирах посещение на проф. Е. Е. </w:t>
      </w:r>
      <w:proofErr w:type="spellStart"/>
      <w:r w:rsidR="00085CB2" w:rsidRPr="00F03BDA">
        <w:t>Пенионжкевич</w:t>
      </w:r>
      <w:proofErr w:type="spellEnd"/>
      <w:r w:rsidR="00085CB2" w:rsidRPr="00F03BDA">
        <w:t>, председател на Световната асоциация по птицевъдство. С него водихме ползотворни разговори.</w:t>
      </w:r>
    </w:p>
    <w:p w14:paraId="09A3DC9C" w14:textId="77777777" w:rsidR="000C1925" w:rsidRPr="00F03BDA" w:rsidRDefault="00085CB2" w:rsidP="00331F80">
      <w:r w:rsidRPr="00F03BDA">
        <w:t>Редовно участвах в заседания на Специализираният научен съвет по животновъдство и Проблемната комисия по птицевъдство към АСН. Участвах и се изказах на две окръжни съвещания в Ста</w:t>
      </w:r>
      <w:r w:rsidR="0012167E" w:rsidRPr="00F03BDA">
        <w:t>ра Загора. Едното беше на БЗНС-а</w:t>
      </w:r>
      <w:r w:rsidRPr="00F03BDA">
        <w:t>ктивисти, а другото пред ветеринарни лекари.</w:t>
      </w:r>
    </w:p>
    <w:p w14:paraId="6E530B16" w14:textId="77777777" w:rsidR="000C1925" w:rsidRPr="00F03BDA" w:rsidRDefault="00085CB2" w:rsidP="00331F80">
      <w:r w:rsidRPr="00F03BDA">
        <w:t>През декември заедно с още н</w:t>
      </w:r>
      <w:r w:rsidR="00821827" w:rsidRPr="00F03BDA">
        <w:t>яколко колеги разработихме планът</w:t>
      </w:r>
      <w:r w:rsidRPr="00F03BDA">
        <w:t xml:space="preserve"> за строителство на племенна пуйкоферма в Института. Председателят на АСН ак</w:t>
      </w:r>
      <w:r w:rsidR="00821827" w:rsidRPr="00F03BDA">
        <w:t>а</w:t>
      </w:r>
      <w:r w:rsidRPr="00F03BDA">
        <w:t xml:space="preserve">д. Т. </w:t>
      </w:r>
      <w:proofErr w:type="spellStart"/>
      <w:r w:rsidRPr="00F03BDA">
        <w:t>Черноколев</w:t>
      </w:r>
      <w:proofErr w:type="spellEnd"/>
      <w:r w:rsidRPr="00F03BDA">
        <w:t>, искаше да я направи водеща не само в страната, но и в страните членки на СИВ. Пои този повод изготвих доклад</w:t>
      </w:r>
      <w:r w:rsidR="00821827" w:rsidRPr="00F03BDA">
        <w:t>,</w:t>
      </w:r>
      <w:r w:rsidRPr="00F03BDA">
        <w:t xml:space="preserve"> един от колегите да бъде изпратен за една година в САЩ.</w:t>
      </w:r>
    </w:p>
    <w:p w14:paraId="02DD3099" w14:textId="77777777" w:rsidR="000C1925" w:rsidRPr="00F03BDA" w:rsidRDefault="00085CB2" w:rsidP="00331F80">
      <w:r w:rsidRPr="00F03BDA">
        <w:t xml:space="preserve">Сега ми е трудно да направя точна оценка на </w:t>
      </w:r>
      <w:r w:rsidR="00D2720A" w:rsidRPr="00F03BDA">
        <w:t>изминалата 1967 г. През нея загубих баща си, но бях назначен за зам. Директор. Беше избран ап</w:t>
      </w:r>
      <w:r w:rsidR="00821827" w:rsidRPr="00F03BDA">
        <w:t>артаментът, в който след това щях да живея</w:t>
      </w:r>
      <w:r w:rsidR="00D2720A" w:rsidRPr="00F03BDA">
        <w:t xml:space="preserve"> до края на живота си.</w:t>
      </w:r>
    </w:p>
    <w:p w14:paraId="7A9E1CBE" w14:textId="77777777" w:rsidR="000C1925" w:rsidRPr="00F03BDA" w:rsidRDefault="00485739" w:rsidP="00331F80">
      <w:r w:rsidRPr="00F03BDA">
        <w:t>Новата 1968 г. посрещнахме заедно с майка ми. Пред баницата с късметите почетохме паметта на баща ми. Много съжалявах, че миналата Новогодишна нощ не</w:t>
      </w:r>
      <w:r w:rsidR="004955EB" w:rsidRPr="00F03BDA">
        <w:t xml:space="preserve"> бяхме заедно с него. Аз наруших</w:t>
      </w:r>
      <w:r w:rsidRPr="00F03BDA">
        <w:t xml:space="preserve"> девизът от студентските м години, да не върша това, което не желая други да вършат с мен.</w:t>
      </w:r>
    </w:p>
    <w:p w14:paraId="1EC1A9F3" w14:textId="77777777" w:rsidR="000C1925" w:rsidRPr="00F03BDA" w:rsidRDefault="00485739" w:rsidP="00331F80">
      <w:r w:rsidRPr="00F03BDA">
        <w:t xml:space="preserve">Строителството на ЖСК „Бетон” се забави и започна едва в края на 1968 г. Нашият апартамент беше с цена  9300 </w:t>
      </w:r>
      <w:proofErr w:type="spellStart"/>
      <w:r w:rsidRPr="00F03BDA">
        <w:t>лв</w:t>
      </w:r>
      <w:proofErr w:type="spellEnd"/>
      <w:r w:rsidRPr="00F03BDA">
        <w:t xml:space="preserve">, която осигурих с жилищен заем от 4200 </w:t>
      </w:r>
      <w:proofErr w:type="spellStart"/>
      <w:r w:rsidRPr="00F03BDA">
        <w:t>лв</w:t>
      </w:r>
      <w:proofErr w:type="spellEnd"/>
      <w:r w:rsidRPr="00F03BDA">
        <w:t xml:space="preserve"> от Държавна спестовна каса и 5100 </w:t>
      </w:r>
      <w:proofErr w:type="spellStart"/>
      <w:r w:rsidRPr="00F03BDA">
        <w:t>лв</w:t>
      </w:r>
      <w:proofErr w:type="spellEnd"/>
      <w:r w:rsidRPr="00F03BDA">
        <w:t xml:space="preserve"> лични средства. С Милка останахме почти без никакви запаси от пари.</w:t>
      </w:r>
    </w:p>
    <w:p w14:paraId="06A1A2AD" w14:textId="77777777" w:rsidR="000C1925" w:rsidRPr="00F03BDA" w:rsidRDefault="00485739" w:rsidP="00331F80">
      <w:r w:rsidRPr="00F03BDA">
        <w:t xml:space="preserve">През тази година нашата племенна кокошоферма произвеждаше най-високопродуктивните пилета в страната от яйценосното и </w:t>
      </w:r>
      <w:proofErr w:type="spellStart"/>
      <w:r w:rsidRPr="00F03BDA">
        <w:t>общоползвателно</w:t>
      </w:r>
      <w:proofErr w:type="spellEnd"/>
      <w:r w:rsidRPr="00F03BDA">
        <w:t xml:space="preserve"> направление при кокошките. Единствени ние произвеждахме разплоден материал при пуйките. Все още обаче изоставахме от нивото на напредналите в птицевъдно отношение страни. Надявах се, че с подобряването на материалната ни база, през следващите години ще успеем да се изравним с тях. Често се опитваха да ме убедят, че е по-лесно да се купуват и ползват готови хибридни кокошки от известни чужди птицеферми</w:t>
      </w:r>
      <w:r w:rsidR="00A0289A" w:rsidRPr="00F03BDA">
        <w:t>. С нашите резултати от селекционната ни работа, успяхме да ги опровергаем.</w:t>
      </w:r>
    </w:p>
    <w:p w14:paraId="01EA80B2" w14:textId="77777777" w:rsidR="000C1925" w:rsidRPr="00F03BDA" w:rsidRDefault="00A0289A" w:rsidP="00331F80">
      <w:r w:rsidRPr="00F03BDA">
        <w:t xml:space="preserve">След многобройни лекции и съвети през пролетта, от АСН ме изпратиха в ГДР по </w:t>
      </w:r>
      <w:proofErr w:type="spellStart"/>
      <w:r w:rsidRPr="00F03BDA">
        <w:t>безвалутен</w:t>
      </w:r>
      <w:proofErr w:type="spellEnd"/>
      <w:r w:rsidRPr="00F03BDA">
        <w:t xml:space="preserve"> обмен, с цел запознаване със селекционно-племенната им работа в птицевъдството. Прелитайки над Чехословакия си мислих за случващата се в този момент Пражка пролет. Тогава, въпреки че бяха материално и </w:t>
      </w:r>
      <w:proofErr w:type="spellStart"/>
      <w:r w:rsidRPr="00F03BDA">
        <w:t>кутурно</w:t>
      </w:r>
      <w:proofErr w:type="spellEnd"/>
      <w:r w:rsidRPr="00F03BDA">
        <w:t xml:space="preserve"> по-добре от нас</w:t>
      </w:r>
      <w:r w:rsidR="004955EB" w:rsidRPr="00F03BDA">
        <w:t>,</w:t>
      </w:r>
      <w:r w:rsidRPr="00F03BDA">
        <w:t xml:space="preserve"> се случваха</w:t>
      </w:r>
      <w:r w:rsidR="004955EB" w:rsidRPr="00F03BDA">
        <w:t xml:space="preserve"> метежни събития, които не можех</w:t>
      </w:r>
      <w:r w:rsidRPr="00F03BDA">
        <w:t xml:space="preserve"> да си обясня.</w:t>
      </w:r>
    </w:p>
    <w:p w14:paraId="1C57E8D6" w14:textId="77777777" w:rsidR="000C1925" w:rsidRPr="00F03BDA" w:rsidRDefault="00A0289A" w:rsidP="00331F80">
      <w:r w:rsidRPr="00F03BDA">
        <w:lastRenderedPageBreak/>
        <w:t xml:space="preserve">В ГДР, на летище </w:t>
      </w:r>
      <w:proofErr w:type="spellStart"/>
      <w:r w:rsidRPr="00F03BDA">
        <w:t>Шьонефелд</w:t>
      </w:r>
      <w:proofErr w:type="spellEnd"/>
      <w:r w:rsidRPr="00F03BDA">
        <w:t xml:space="preserve">, южно от Берлин, бях посрещнат от колежката д-р Целе и българка-преводачка. Докато пътувахме към Института им по птицевъдство в </w:t>
      </w:r>
      <w:proofErr w:type="spellStart"/>
      <w:r w:rsidRPr="00F03BDA">
        <w:t>Ротенау</w:t>
      </w:r>
      <w:proofErr w:type="spellEnd"/>
      <w:r w:rsidRPr="00F03BDA">
        <w:t xml:space="preserve">, бях запознат с програмата на пребиваването ми. В </w:t>
      </w:r>
      <w:proofErr w:type="spellStart"/>
      <w:r w:rsidRPr="00F03BDA">
        <w:t>Ротенау</w:t>
      </w:r>
      <w:proofErr w:type="spellEnd"/>
      <w:r w:rsidRPr="00F03BDA">
        <w:t xml:space="preserve"> института беше само за работа с бройлери. Друг имаше в </w:t>
      </w:r>
      <w:proofErr w:type="spellStart"/>
      <w:r w:rsidRPr="00F03BDA">
        <w:t>Мербиц</w:t>
      </w:r>
      <w:proofErr w:type="spellEnd"/>
      <w:r w:rsidRPr="00F03BDA">
        <w:t xml:space="preserve">, който беше за яйценосното направление при кокошките. В </w:t>
      </w:r>
      <w:proofErr w:type="spellStart"/>
      <w:r w:rsidRPr="00F03BDA">
        <w:t>Ротенау</w:t>
      </w:r>
      <w:proofErr w:type="spellEnd"/>
      <w:r w:rsidRPr="00F03BDA">
        <w:t xml:space="preserve"> бях приет от д-р </w:t>
      </w:r>
      <w:proofErr w:type="spellStart"/>
      <w:r w:rsidRPr="00F03BDA">
        <w:t>Енгелхард</w:t>
      </w:r>
      <w:proofErr w:type="spellEnd"/>
      <w:r w:rsidRPr="00F03BDA">
        <w:t xml:space="preserve">, с когото имах полезен разговор. </w:t>
      </w:r>
      <w:r w:rsidR="005D799B" w:rsidRPr="00F03BDA">
        <w:t xml:space="preserve">Институтът беше нов и много добре </w:t>
      </w:r>
      <w:proofErr w:type="spellStart"/>
      <w:r w:rsidR="005D799B" w:rsidRPr="00F03BDA">
        <w:t>обурудван</w:t>
      </w:r>
      <w:proofErr w:type="spellEnd"/>
      <w:r w:rsidR="005D799B" w:rsidRPr="00F03BDA">
        <w:t xml:space="preserve"> с лаборатории и апаратура. Имаше собствен генофонд предимно от вносни породи. Бяха в договорни отношения с нашият ХЦП-</w:t>
      </w:r>
      <w:proofErr w:type="spellStart"/>
      <w:r w:rsidR="005D799B" w:rsidRPr="00F03BDA">
        <w:t>Рониславци</w:t>
      </w:r>
      <w:proofErr w:type="spellEnd"/>
      <w:r w:rsidR="005D799B" w:rsidRPr="00F03BDA">
        <w:t xml:space="preserve"> за размяна на разплоден материал.</w:t>
      </w:r>
    </w:p>
    <w:p w14:paraId="738C07BF" w14:textId="77777777" w:rsidR="000C1925" w:rsidRPr="00F03BDA" w:rsidRDefault="005D799B" w:rsidP="00331F80">
      <w:r w:rsidRPr="00F03BDA">
        <w:t xml:space="preserve">Всяка вечер бях канен от колегите в домовете им на разговори и да гледаме телевизия. В колегата д-р </w:t>
      </w:r>
      <w:proofErr w:type="spellStart"/>
      <w:r w:rsidRPr="00F03BDA">
        <w:t>Енгелхард</w:t>
      </w:r>
      <w:proofErr w:type="spellEnd"/>
      <w:r w:rsidRPr="00F03BDA">
        <w:t xml:space="preserve"> гледахме мач между западногерманският „Шалке-04”и </w:t>
      </w:r>
      <w:proofErr w:type="spellStart"/>
      <w:r w:rsidRPr="00F03BDA">
        <w:t>портогалският</w:t>
      </w:r>
      <w:proofErr w:type="spellEnd"/>
      <w:r w:rsidRPr="00F03BDA">
        <w:t xml:space="preserve"> „Порто”. Последният победи и докторът изрази недоволството си. Синът му го успокои, че „Шалке-04” е западногермански, а не източно, което още повече подразни баща му.</w:t>
      </w:r>
    </w:p>
    <w:p w14:paraId="5E122F75" w14:textId="77777777" w:rsidR="000C1925" w:rsidRPr="00F03BDA" w:rsidRDefault="005D799B" w:rsidP="00331F80">
      <w:r w:rsidRPr="00F03BDA">
        <w:t>Най-до</w:t>
      </w:r>
      <w:r w:rsidR="004955EB" w:rsidRPr="00F03BDA">
        <w:t>волен бях при посещението си в Институтът</w:t>
      </w:r>
      <w:r w:rsidRPr="00F03BDA">
        <w:t xml:space="preserve"> в </w:t>
      </w:r>
      <w:proofErr w:type="spellStart"/>
      <w:r w:rsidRPr="00F03BDA">
        <w:t>Мербиц</w:t>
      </w:r>
      <w:proofErr w:type="spellEnd"/>
      <w:r w:rsidRPr="00F03BDA">
        <w:t xml:space="preserve">, близо до град Хале. Срещата ми с проф. </w:t>
      </w:r>
      <w:proofErr w:type="spellStart"/>
      <w:r w:rsidRPr="00F03BDA">
        <w:t>Брандш</w:t>
      </w:r>
      <w:proofErr w:type="spellEnd"/>
      <w:r w:rsidRPr="00F03BDA">
        <w:t xml:space="preserve">, постави на изпитание моите познания по генетика и селекция на птиците. Той ме превъзхождаше като теоретик, а аз бях по-добър в практическата </w:t>
      </w:r>
      <w:proofErr w:type="spellStart"/>
      <w:r w:rsidRPr="00F03BDA">
        <w:t>рабоата</w:t>
      </w:r>
      <w:proofErr w:type="spellEnd"/>
      <w:r w:rsidRPr="00F03BDA">
        <w:t>.</w:t>
      </w:r>
      <w:r w:rsidR="00111672" w:rsidRPr="00F03BDA">
        <w:t xml:space="preserve"> Той произхождаше от Трансилванските немци в Румъния, преселили се в ГДР след войната.</w:t>
      </w:r>
    </w:p>
    <w:p w14:paraId="7AB38C1E" w14:textId="77777777" w:rsidR="000C1925" w:rsidRPr="00F03BDA" w:rsidRDefault="00111672" w:rsidP="00331F80">
      <w:r w:rsidRPr="00F03BDA">
        <w:t xml:space="preserve">През почивният ден ме водиха в планината Харц и замъкът близо го градчето </w:t>
      </w:r>
      <w:proofErr w:type="spellStart"/>
      <w:r w:rsidRPr="00F03BDA">
        <w:t>Венигероде</w:t>
      </w:r>
      <w:proofErr w:type="spellEnd"/>
      <w:r w:rsidRPr="00F03BDA">
        <w:t xml:space="preserve">. Обядвахме в ресторант на хълм край града. От там си купих устна хармоника – </w:t>
      </w:r>
      <w:proofErr w:type="spellStart"/>
      <w:r w:rsidRPr="00F03BDA">
        <w:t>пиколка</w:t>
      </w:r>
      <w:proofErr w:type="spellEnd"/>
      <w:r w:rsidRPr="00F03BDA">
        <w:t xml:space="preserve"> и при почивките свирих на нея. Накрая ме водиха на футболен мач в град Магдебург.</w:t>
      </w:r>
    </w:p>
    <w:p w14:paraId="55135B53" w14:textId="77777777" w:rsidR="000C1925" w:rsidRPr="00F03BDA" w:rsidRDefault="00111672" w:rsidP="00331F80">
      <w:r w:rsidRPr="00F03BDA">
        <w:t xml:space="preserve">Посетихме един птицекомбинат край град </w:t>
      </w:r>
      <w:proofErr w:type="spellStart"/>
      <w:r w:rsidRPr="00F03BDA">
        <w:t>Лайбциг</w:t>
      </w:r>
      <w:proofErr w:type="spellEnd"/>
      <w:r w:rsidRPr="00F03BDA">
        <w:t xml:space="preserve">, а после и града. Там беше музеят „Г. Димитров”, в сградата, където се е водил </w:t>
      </w:r>
      <w:proofErr w:type="spellStart"/>
      <w:r w:rsidRPr="00F03BDA">
        <w:t>Лайбцигският</w:t>
      </w:r>
      <w:proofErr w:type="spellEnd"/>
      <w:r w:rsidRPr="00F03BDA">
        <w:t xml:space="preserve"> процес.</w:t>
      </w:r>
    </w:p>
    <w:p w14:paraId="62A365E1" w14:textId="77777777" w:rsidR="000C1925" w:rsidRPr="00F03BDA" w:rsidRDefault="00111672" w:rsidP="00331F80">
      <w:r w:rsidRPr="00F03BDA">
        <w:t>Послед</w:t>
      </w:r>
      <w:r w:rsidR="004955EB" w:rsidRPr="00F03BDA">
        <w:t>ните два дни, заедно с преводача</w:t>
      </w:r>
      <w:r w:rsidRPr="00F03BDA">
        <w:t xml:space="preserve"> си бяхме в Берлин. Там посетихме всички големи забележителности. Особено ме впечатли паметника на Съветската армия в </w:t>
      </w:r>
      <w:proofErr w:type="spellStart"/>
      <w:r w:rsidRPr="00F03BDA">
        <w:t>Трептов</w:t>
      </w:r>
      <w:proofErr w:type="spellEnd"/>
      <w:r w:rsidRPr="00F03BDA">
        <w:t xml:space="preserve"> парк. Отделихме половин ден за град Потсдам и дворецът на Пруските крале, където е подписано Потсдамското споразумение през 1945 г.</w:t>
      </w:r>
    </w:p>
    <w:p w14:paraId="318843B4" w14:textId="77777777" w:rsidR="000C1925" w:rsidRPr="00F03BDA" w:rsidRDefault="00111672" w:rsidP="00331F80">
      <w:r w:rsidRPr="00F03BDA">
        <w:t xml:space="preserve">За мен посещението в ГДР беше изключително полезно, не само </w:t>
      </w:r>
      <w:r w:rsidR="006D0500" w:rsidRPr="00F03BDA">
        <w:t xml:space="preserve">в областта на </w:t>
      </w:r>
      <w:proofErr w:type="spellStart"/>
      <w:r w:rsidR="006D0500" w:rsidRPr="00F03BDA">
        <w:t>птицвъдството</w:t>
      </w:r>
      <w:proofErr w:type="spellEnd"/>
      <w:r w:rsidR="006D0500" w:rsidRPr="00F03BDA">
        <w:t xml:space="preserve">, но и с  запознаването ми с </w:t>
      </w:r>
      <w:proofErr w:type="spellStart"/>
      <w:r w:rsidR="006D0500" w:rsidRPr="00F03BDA">
        <w:t>неските</w:t>
      </w:r>
      <w:proofErr w:type="spellEnd"/>
      <w:r w:rsidR="006D0500" w:rsidRPr="00F03BDA">
        <w:t xml:space="preserve"> културни забележителности, които сравнявах с тези, които през 1945 г. бях разглеждал в Австрия.</w:t>
      </w:r>
    </w:p>
    <w:p w14:paraId="539A177F" w14:textId="77777777" w:rsidR="000C1925" w:rsidRPr="00F03BDA" w:rsidRDefault="006D0500" w:rsidP="00331F80">
      <w:r w:rsidRPr="00F03BDA">
        <w:t>След завръщането си изготвих подробен доклад до АСН, като посочих това, което може да се ползва от техният опит.</w:t>
      </w:r>
    </w:p>
    <w:p w14:paraId="59844B70" w14:textId="77777777" w:rsidR="000C1925" w:rsidRPr="00F03BDA" w:rsidRDefault="006D0500" w:rsidP="00331F80">
      <w:r w:rsidRPr="00F03BDA">
        <w:t>От средата на юли до 10 август бях в домашен отпуск, но без Милка, заради служебна заетост. По това време Васко беше в Розовец, а ние с Маринчо на почивка в гр. Несебър. Аз следваше да лекувам синузита си, а той болните сливици. Прекарахме чудесно, кат</w:t>
      </w:r>
      <w:r w:rsidR="004955EB" w:rsidRPr="00F03BDA">
        <w:t>о последните 3 дни дойде и съпругата ми</w:t>
      </w:r>
      <w:r w:rsidRPr="00F03BDA">
        <w:t>. След това заедно заминахме за Розовец.</w:t>
      </w:r>
    </w:p>
    <w:p w14:paraId="434EDB88" w14:textId="77777777" w:rsidR="000C1925" w:rsidRPr="00F03BDA" w:rsidRDefault="006D0500" w:rsidP="00331F80">
      <w:r w:rsidRPr="00F03BDA">
        <w:t>Тази 1968 г. беше доста ползотворна и успешна, макар и много натоварена. Заместник-директорската длъжност пречеше на работата ми по селекция на птиците.</w:t>
      </w:r>
    </w:p>
    <w:p w14:paraId="4348D410" w14:textId="77777777" w:rsidR="000C1925" w:rsidRPr="00F03BDA" w:rsidRDefault="006D0500" w:rsidP="00331F80">
      <w:r w:rsidRPr="00F03BDA">
        <w:lastRenderedPageBreak/>
        <w:t>Новата 1969 г. посрещнахме, спазвайки семейните традиции</w:t>
      </w:r>
      <w:r w:rsidR="00340175" w:rsidRPr="00F03BDA">
        <w:t xml:space="preserve">. Разполагахме с печена пуйка, свински пържоли и всякакви напитки. Последните произвеждаше и ни </w:t>
      </w:r>
      <w:proofErr w:type="spellStart"/>
      <w:r w:rsidR="00340175" w:rsidRPr="00F03BDA">
        <w:t>изращаше</w:t>
      </w:r>
      <w:proofErr w:type="spellEnd"/>
      <w:r w:rsidR="00340175" w:rsidRPr="00F03BDA">
        <w:t xml:space="preserve"> от село дядо Марин. Милка приготви вкусна торта за именият ден на Васко. Богато </w:t>
      </w:r>
      <w:proofErr w:type="spellStart"/>
      <w:r w:rsidR="00340175" w:rsidRPr="00F03BDA">
        <w:t>окрасената</w:t>
      </w:r>
      <w:proofErr w:type="spellEnd"/>
      <w:r w:rsidR="00340175" w:rsidRPr="00F03BDA">
        <w:t xml:space="preserve"> елха съхранихме и за Коледните празници. Като по-малък</w:t>
      </w:r>
      <w:r w:rsidR="004955EB" w:rsidRPr="00F03BDA">
        <w:t>,</w:t>
      </w:r>
      <w:r w:rsidR="00340175" w:rsidRPr="00F03BDA">
        <w:t xml:space="preserve"> ни сурвакаше само Маринчо. След Нова година с кумовете излязохме на градското тържество на площада.</w:t>
      </w:r>
    </w:p>
    <w:p w14:paraId="5BFC339E" w14:textId="77777777" w:rsidR="000C1925" w:rsidRPr="00F03BDA" w:rsidRDefault="004955EB" w:rsidP="00331F80">
      <w:r w:rsidRPr="00F03BDA">
        <w:t>На 1</w:t>
      </w:r>
      <w:r w:rsidR="00340175" w:rsidRPr="00F03BDA">
        <w:t xml:space="preserve"> януари празнувахме именият ден на Васко, като не забравихме да споменем и дядо </w:t>
      </w:r>
      <w:r w:rsidR="002A3B62" w:rsidRPr="00F03BDA">
        <w:t>му Васил.</w:t>
      </w:r>
    </w:p>
    <w:p w14:paraId="75550B03" w14:textId="77777777" w:rsidR="000C1925" w:rsidRPr="00F03BDA" w:rsidRDefault="002A3B62" w:rsidP="00331F80">
      <w:r w:rsidRPr="00F03BDA">
        <w:t xml:space="preserve">Въпреки че бяхме вложили всичките си спестявания в строителството на апартамент, </w:t>
      </w:r>
      <w:r w:rsidR="00ED1E2E" w:rsidRPr="00F03BDA">
        <w:t xml:space="preserve">заплатите ни </w:t>
      </w:r>
      <w:r w:rsidRPr="00F03BDA">
        <w:t xml:space="preserve">с Милка </w:t>
      </w:r>
      <w:r w:rsidR="00ED1E2E" w:rsidRPr="00F03BDA">
        <w:t>позволяваха</w:t>
      </w:r>
      <w:r w:rsidRPr="00F03BDA">
        <w:t xml:space="preserve"> да живеем добре.</w:t>
      </w:r>
      <w:r w:rsidR="00ED1E2E" w:rsidRPr="00F03BDA">
        <w:t xml:space="preserve"> През юни ходихме на 10-дневна екскурзия в Съветският съюз – Москва, Рига и Ленинград.</w:t>
      </w:r>
    </w:p>
    <w:p w14:paraId="5A947164" w14:textId="77777777" w:rsidR="000C1925" w:rsidRPr="00F03BDA" w:rsidRDefault="00ED1E2E" w:rsidP="00331F80">
      <w:r w:rsidRPr="00F03BDA">
        <w:t xml:space="preserve"> През годината строителството на ЖСК „Бетон” вървеше успешно и нашият апартамент вече беше оформен. През лятото с проектант от завод „Мебел”</w:t>
      </w:r>
      <w:r w:rsidR="004955EB" w:rsidRPr="00F03BDA">
        <w:t>,</w:t>
      </w:r>
      <w:r w:rsidRPr="00F03BDA">
        <w:t xml:space="preserve"> направихме вътрешната му облиц</w:t>
      </w:r>
      <w:r w:rsidR="004955EB" w:rsidRPr="00F03BDA">
        <w:t>овка</w:t>
      </w:r>
      <w:r w:rsidRPr="00F03BDA">
        <w:t xml:space="preserve"> и мебелировка. Планувахме да купим нова спалня и гардероб. Всичко общо щеше да струва около 2000 лв.  Тормозех се от мисълта, че трябва да напусна дома на дедите ми, но така или иначе там беше предвидено да се строи детска площадка.</w:t>
      </w:r>
    </w:p>
    <w:p w14:paraId="0BCEFA8C" w14:textId="77777777" w:rsidR="000C1925" w:rsidRPr="00F03BDA" w:rsidRDefault="00ED1E2E" w:rsidP="00331F80">
      <w:proofErr w:type="spellStart"/>
      <w:r w:rsidRPr="00F03BDA">
        <w:t>Вкрая</w:t>
      </w:r>
      <w:proofErr w:type="spellEnd"/>
      <w:r w:rsidRPr="00F03BDA">
        <w:t xml:space="preserve"> на годината всичко по строителството на племенната пуйкоферма беше готово и предадено към Експертният съвет на МЗХП за одобрение.</w:t>
      </w:r>
    </w:p>
    <w:p w14:paraId="1E6E91F2" w14:textId="77777777" w:rsidR="000C1925" w:rsidRPr="00F03BDA" w:rsidRDefault="004955EB" w:rsidP="00331F80">
      <w:r w:rsidRPr="00F03BDA">
        <w:t>Като зам. Директор на И</w:t>
      </w:r>
      <w:r w:rsidR="00ED1E2E" w:rsidRPr="00F03BDA">
        <w:t>нститута, участвах активно при проектирането на</w:t>
      </w:r>
      <w:r w:rsidRPr="00F03BDA">
        <w:t xml:space="preserve"> „Домът на животновъда”. В края</w:t>
      </w:r>
      <w:r w:rsidR="00ED1E2E" w:rsidRPr="00F03BDA">
        <w:t xml:space="preserve"> на годината всичко беше готово, за да започне строителството му през 1970 г. Цялата година обикалях страната и изнасях лекции пред различни </w:t>
      </w:r>
      <w:proofErr w:type="spellStart"/>
      <w:r w:rsidR="00ED1E2E" w:rsidRPr="00F03BDA">
        <w:t>бъдеши</w:t>
      </w:r>
      <w:proofErr w:type="spellEnd"/>
      <w:r w:rsidR="00ED1E2E" w:rsidRPr="00F03BDA">
        <w:t xml:space="preserve"> и настоящи специалисти.</w:t>
      </w:r>
    </w:p>
    <w:p w14:paraId="12E1B687" w14:textId="77777777" w:rsidR="000C1925" w:rsidRPr="00F03BDA" w:rsidRDefault="00581CE3" w:rsidP="00331F80">
      <w:r w:rsidRPr="00F03BDA">
        <w:t>През юли Васко завърши с отличие 7-ми клас и на есен беше приет с френски език в Езиковата гимназия. От средата на юли отново бяхме в отпуск. Пак почивахме в Несебър, а после в Розовец, където Васко остана до края на ваканцията.</w:t>
      </w:r>
    </w:p>
    <w:p w14:paraId="782402B3" w14:textId="77777777" w:rsidR="000C1925" w:rsidRPr="00F03BDA" w:rsidRDefault="00581CE3" w:rsidP="00331F80">
      <w:r w:rsidRPr="00F03BDA">
        <w:t>След завръщането си на работа бях в АСН, където приехме научните планове за 1970 г. Цяла есен продължих  да обикалям племенните птицеферми в южна България, а през месец ноември присъствах на Юбилейната научна сесия на ИЖ-Костинброд, а след нея и на научн</w:t>
      </w:r>
      <w:r w:rsidR="00E65067" w:rsidRPr="00F03BDA">
        <w:t>ата сесия на ХЦП-</w:t>
      </w:r>
      <w:proofErr w:type="spellStart"/>
      <w:r w:rsidR="00E65067" w:rsidRPr="00F03BDA">
        <w:t>Раниславци</w:t>
      </w:r>
      <w:proofErr w:type="spellEnd"/>
      <w:r w:rsidR="00E65067" w:rsidRPr="00F03BDA">
        <w:t>. Н</w:t>
      </w:r>
      <w:r w:rsidRPr="00F03BDA">
        <w:t>а двете последни места изнесох доклада: „Съвременни тенденции в селекцията на птиците”.</w:t>
      </w:r>
    </w:p>
    <w:p w14:paraId="18888CEF" w14:textId="77777777" w:rsidR="000C1925" w:rsidRPr="00F03BDA" w:rsidRDefault="00E65067" w:rsidP="00331F80">
      <w:r w:rsidRPr="00F03BDA">
        <w:t>На 2</w:t>
      </w:r>
      <w:r w:rsidR="00581CE3" w:rsidRPr="00F03BDA">
        <w:t xml:space="preserve"> декември проведохме Юбилейна научна сесия „25 години ИЖ-Стара Загора”. На нея изнесох доклада: „Исторически преглед на научната дейност по птицевъдство в ИЖ-Стара Загора”.</w:t>
      </w:r>
    </w:p>
    <w:p w14:paraId="499362B3" w14:textId="77777777" w:rsidR="000C1925" w:rsidRPr="00F03BDA" w:rsidRDefault="00581CE3" w:rsidP="00331F80">
      <w:r w:rsidRPr="00F03BDA">
        <w:t>Тази година беше отпечатана книгата „Птицевъдство”, 365 страници от ДИ „Земиздат”. Аз бях автор на разделите: Развъждане на птици</w:t>
      </w:r>
      <w:r w:rsidR="003C1DB0" w:rsidRPr="00F03BDA">
        <w:t>те, Отглеждане на водоплаващите и Подготовка на продукцията за пазара – общо 90 страници.</w:t>
      </w:r>
    </w:p>
    <w:p w14:paraId="363E3782" w14:textId="77777777" w:rsidR="000C1925" w:rsidRPr="00F03BDA" w:rsidRDefault="003C1DB0" w:rsidP="00331F80">
      <w:r w:rsidRPr="00F03BDA">
        <w:lastRenderedPageBreak/>
        <w:t xml:space="preserve">Под мое ръководство, с колеги </w:t>
      </w:r>
      <w:proofErr w:type="spellStart"/>
      <w:r w:rsidRPr="00F03BDA">
        <w:t>разработихмепроекто</w:t>
      </w:r>
      <w:proofErr w:type="spellEnd"/>
      <w:r w:rsidRPr="00F03BDA">
        <w:t xml:space="preserve">-заданието за изграждането на птицеферма за над 100 000 кокошки-носачки до Пазарджик. Бях </w:t>
      </w:r>
      <w:proofErr w:type="spellStart"/>
      <w:r w:rsidRPr="00F03BDA">
        <w:t>рецезент</w:t>
      </w:r>
      <w:proofErr w:type="spellEnd"/>
      <w:r w:rsidRPr="00F03BDA">
        <w:t xml:space="preserve"> на </w:t>
      </w:r>
      <w:proofErr w:type="spellStart"/>
      <w:r w:rsidRPr="00F03BDA">
        <w:t>проекто</w:t>
      </w:r>
      <w:proofErr w:type="spellEnd"/>
      <w:r w:rsidRPr="00F03BDA">
        <w:t xml:space="preserve">-заданието на „Контролна станция по птицевъдство”, която следваше да се построи в </w:t>
      </w:r>
      <w:proofErr w:type="spellStart"/>
      <w:r w:rsidRPr="00F03BDA">
        <w:t>Петроханският</w:t>
      </w:r>
      <w:proofErr w:type="spellEnd"/>
      <w:r w:rsidRPr="00F03BDA">
        <w:t xml:space="preserve"> проход.</w:t>
      </w:r>
    </w:p>
    <w:p w14:paraId="0BE43ED6" w14:textId="7A8CCCAC" w:rsidR="00182F30" w:rsidRPr="00F03BDA" w:rsidRDefault="003C1DB0" w:rsidP="005B6708">
      <w:r w:rsidRPr="00F03BDA">
        <w:t>През ноември беше обявен конкурс за старши научен сътрудник 1-ва степен по птицевъдство</w:t>
      </w:r>
      <w:r w:rsidR="00182F30" w:rsidRPr="00F03BDA">
        <w:t>,</w:t>
      </w:r>
      <w:r w:rsidRPr="00F03BDA">
        <w:t xml:space="preserve"> в ИЖ-Стара Загора. В него участвах, без </w:t>
      </w:r>
      <w:r w:rsidR="00182F30" w:rsidRPr="00F03BDA">
        <w:t>да очаквам друг кандидат. Н</w:t>
      </w:r>
      <w:r w:rsidRPr="00F03BDA">
        <w:t>аучна</w:t>
      </w:r>
      <w:r w:rsidR="00182F30" w:rsidRPr="00F03BDA">
        <w:t>та</w:t>
      </w:r>
      <w:r w:rsidRPr="00F03BDA">
        <w:t xml:space="preserve"> степен беше равностойна на професор във ВУЗ-овете и беше въведена за научните институти към БАН, АСН и Медицинската академия. Тази година се очертаваше да приключи много успешно в личен план, но на годишното отчетно събрание на Партийният комитет на института</w:t>
      </w:r>
      <w:r w:rsidR="007335D8" w:rsidRPr="00F03BDA">
        <w:t xml:space="preserve"> след добрата оценка за мен, беше посочено, че се обграждам от безпартийни колеги, а даже и с народни врагове. По-късно разбрах, че оценката за мен е направена нарочно от колеги, които са искали да ме злепоставят. За щастие те така и не успяха.</w:t>
      </w:r>
    </w:p>
    <w:p w14:paraId="4E4B4B98" w14:textId="0457834D" w:rsidR="000C1925" w:rsidRPr="00F03BDA" w:rsidRDefault="007335D8" w:rsidP="005B6708">
      <w:r w:rsidRPr="00F03BDA">
        <w:t xml:space="preserve">Новата 1970 г. посрещнахме в бащиният ми дом за последен път. Васко беше вече 8-ми подготвителен </w:t>
      </w:r>
      <w:r w:rsidR="00A2312D" w:rsidRPr="00F03BDA">
        <w:t>клас в гимназията, а Маринчо в 5</w:t>
      </w:r>
      <w:r w:rsidRPr="00F03BDA">
        <w:t>-ти. Последният много обичаше анимационните филми, любов, която съхрани и като голямо момче.</w:t>
      </w:r>
    </w:p>
    <w:p w14:paraId="399FD45F" w14:textId="2C54C923" w:rsidR="000C1925" w:rsidRPr="00F03BDA" w:rsidRDefault="00DC36FC" w:rsidP="005B6708">
      <w:r w:rsidRPr="00F03BDA">
        <w:t>Обзаведохме апартамента с някои стари, но и много нови мебели. През юни и юли с Милка започнахме да пренасяме с куфари и дрехи и друга дребна покъщнина.</w:t>
      </w:r>
    </w:p>
    <w:p w14:paraId="43A3054C" w14:textId="77777777" w:rsidR="000C1925" w:rsidRPr="00F03BDA" w:rsidRDefault="00DC36FC" w:rsidP="005B6708">
      <w:r w:rsidRPr="00F03BDA">
        <w:t>В конкурса за старши научен сътрудник 1-ва степан участвах с отпечатани: 37 научни публикации, 10 научно-популярни книги и 35 популярни статии. Това му осигуряваше успешен избор в Специализираният научен съвет по животновъдство.</w:t>
      </w:r>
    </w:p>
    <w:p w14:paraId="600F04B5" w14:textId="4BB504FA" w:rsidR="000C1925" w:rsidRPr="00F03BDA" w:rsidRDefault="00DC36FC" w:rsidP="005B6708">
      <w:r w:rsidRPr="00F03BDA">
        <w:t xml:space="preserve">През това време работата в </w:t>
      </w:r>
      <w:proofErr w:type="spellStart"/>
      <w:r w:rsidRPr="00F03BDA">
        <w:t>Интитута</w:t>
      </w:r>
      <w:proofErr w:type="spellEnd"/>
      <w:r w:rsidRPr="00F03BDA">
        <w:t xml:space="preserve"> продължаваше да се развива успешно. За това заслуга имаха целият колектив. На базата на съхраненият от времето на акад. Ст. Куманов архив и въведеното от времето на моя</w:t>
      </w:r>
      <w:r w:rsidR="00530840" w:rsidRPr="00F03BDA">
        <w:t>т</w:t>
      </w:r>
      <w:r w:rsidRPr="00F03BDA">
        <w:t xml:space="preserve"> учител Иван Табаков книговодство, което значително подобрих при воденето на селекционна и опитна работа при птиците, беше създаден много по-обширен архив. Той се съхраняваше в отделно помещение, сортиран по години и постоянно се допълваше. За него </w:t>
      </w:r>
      <w:proofErr w:type="spellStart"/>
      <w:r w:rsidRPr="00F03BDA">
        <w:t>отвоваряше</w:t>
      </w:r>
      <w:proofErr w:type="spellEnd"/>
      <w:r w:rsidRPr="00F03BDA">
        <w:t xml:space="preserve"> специално натоварен техник, под мой контрол.</w:t>
      </w:r>
    </w:p>
    <w:p w14:paraId="3B347443" w14:textId="706E4DF5" w:rsidR="000C1925" w:rsidRPr="00F03BDA" w:rsidRDefault="00DC36FC" w:rsidP="005B6708">
      <w:r w:rsidRPr="00F03BDA">
        <w:t>Във фермата тогава разполагахме с 15000 кокошки-носачки под индивидуален контрол на носливостта и 1200 пуйки-носачки. Споменах вече и за сравнително добрата люпилня.</w:t>
      </w:r>
      <w:r w:rsidR="00C33879" w:rsidRPr="00F03BDA">
        <w:t xml:space="preserve"> След окончателното оформяне на племенната кокошоферма</w:t>
      </w:r>
      <w:r w:rsidR="00530840" w:rsidRPr="00F03BDA">
        <w:t>,</w:t>
      </w:r>
      <w:r w:rsidR="00C33879" w:rsidRPr="00F03BDA">
        <w:t xml:space="preserve"> трябваше да имаме над 20000 кокошки-носачки и над 5000 пуйки.</w:t>
      </w:r>
    </w:p>
    <w:p w14:paraId="665D0661" w14:textId="0694EB3B" w:rsidR="000C1925" w:rsidRPr="00F03BDA" w:rsidRDefault="00C33879" w:rsidP="005B6708">
      <w:r w:rsidRPr="00F03BDA">
        <w:t>В Лабораторията към птицевъдната секция имахме оборудване за изследване на качеството на яйцата, а също така и за изследване на кръвните групи от двата вида птици. Техническият ни персонал беше снабден с малки машини „Елка” и две големи такива. С тях се обработваха данните от селекционната работа. Само с материална база от най-</w:t>
      </w:r>
      <w:proofErr w:type="spellStart"/>
      <w:r w:rsidRPr="00F03BDA">
        <w:t>съвремено</w:t>
      </w:r>
      <w:proofErr w:type="spellEnd"/>
      <w:r w:rsidRPr="00F03BDA">
        <w:t xml:space="preserve"> ниво, можеш</w:t>
      </w:r>
      <w:r w:rsidR="00530840" w:rsidRPr="00F03BDA">
        <w:t>е</w:t>
      </w:r>
      <w:r w:rsidRPr="00F03BDA">
        <w:t xml:space="preserve"> да </w:t>
      </w:r>
      <w:r w:rsidR="00530840" w:rsidRPr="00F03BDA">
        <w:t xml:space="preserve">се </w:t>
      </w:r>
      <w:r w:rsidRPr="00F03BDA">
        <w:t>пост</w:t>
      </w:r>
      <w:r w:rsidR="00530840" w:rsidRPr="00F03BDA">
        <w:t>игне</w:t>
      </w:r>
      <w:r w:rsidRPr="00F03BDA">
        <w:t xml:space="preserve"> ефективна селекционна дейност. Така можех да получа птици, които да са с продуктивни възможности като тези на развитите страни. Необходимо беше да се освободя от административните си задължения като зам. Директор на </w:t>
      </w:r>
      <w:proofErr w:type="spellStart"/>
      <w:r w:rsidRPr="00F03BDA">
        <w:t>Иститута</w:t>
      </w:r>
      <w:proofErr w:type="spellEnd"/>
      <w:r w:rsidRPr="00F03BDA">
        <w:t xml:space="preserve"> и освен това колегите-птицевъди да започнат да ми помагат по-активно. При някои от тях, под „чадъра на науката”, се </w:t>
      </w:r>
      <w:r w:rsidRPr="00F03BDA">
        <w:lastRenderedPageBreak/>
        <w:t>забелязваше тенденция за спокойна работа, без напрежение. Не им се нравеха моите темпове на работа.</w:t>
      </w:r>
    </w:p>
    <w:p w14:paraId="19CAA17D" w14:textId="52B1A6C4" w:rsidR="000C1925" w:rsidRPr="00F03BDA" w:rsidRDefault="00C33879" w:rsidP="005B6708">
      <w:r w:rsidRPr="00F03BDA">
        <w:t xml:space="preserve">Тази пролет при нас на посещение пристигна колегата </w:t>
      </w:r>
      <w:proofErr w:type="spellStart"/>
      <w:r w:rsidRPr="00F03BDA">
        <w:t>Кришка</w:t>
      </w:r>
      <w:proofErr w:type="spellEnd"/>
      <w:r w:rsidRPr="00F03BDA">
        <w:t>, от Ин</w:t>
      </w:r>
      <w:r w:rsidR="00530840" w:rsidRPr="00F03BDA">
        <w:t>ститутът</w:t>
      </w:r>
      <w:r w:rsidRPr="00F03BDA">
        <w:t xml:space="preserve"> по хранене на селскостопанските животни в град Бърно, Чехословакия. С него имахме полезни разговори. Оказа се, че и той като мен участвал във войната като пиротехник, но в немската армия.</w:t>
      </w:r>
      <w:r w:rsidR="005F7B35" w:rsidRPr="00F03BDA">
        <w:t xml:space="preserve"> Доста говорихме за това и за моите скитания из Австрия и до Бърно през лятото на 1945 г.</w:t>
      </w:r>
    </w:p>
    <w:p w14:paraId="0DA2019E" w14:textId="1A10FCF2" w:rsidR="000C1925" w:rsidRPr="00F03BDA" w:rsidRDefault="005F7B35" w:rsidP="005B6708">
      <w:r w:rsidRPr="00F03BDA">
        <w:t xml:space="preserve">До средата на юли се наложи няколко пъти да пътувам до София за различни срещи и лекции, както </w:t>
      </w:r>
      <w:r w:rsidR="00530840" w:rsidRPr="00F03BDA">
        <w:t>и да обиколя птицефермите в юго</w:t>
      </w:r>
      <w:r w:rsidRPr="00F03BDA">
        <w:t>източна България.</w:t>
      </w:r>
    </w:p>
    <w:p w14:paraId="1B24CFA2" w14:textId="4A66475A" w:rsidR="00DD0A2D" w:rsidRPr="00F03BDA" w:rsidRDefault="00530840" w:rsidP="005B6708">
      <w:r w:rsidRPr="00F03BDA">
        <w:t>От 15 до 20 юли</w:t>
      </w:r>
      <w:r w:rsidR="005F7B35" w:rsidRPr="00F03BDA">
        <w:t xml:space="preserve"> с Цонков бяхме в ХЦП-</w:t>
      </w:r>
      <w:proofErr w:type="spellStart"/>
      <w:r w:rsidR="005F7B35" w:rsidRPr="00F03BDA">
        <w:t>Раниславци</w:t>
      </w:r>
      <w:proofErr w:type="spellEnd"/>
      <w:r w:rsidR="005F7B35" w:rsidRPr="00F03BDA">
        <w:t>, където създадохме клон на Световната асоциа</w:t>
      </w:r>
      <w:r w:rsidRPr="00F03BDA">
        <w:t>ция по птицевъдство, на която</w:t>
      </w:r>
      <w:r w:rsidR="005F7B35" w:rsidRPr="00F03BDA">
        <w:t xml:space="preserve"> аз бях единствен стар член от 1962 г. Поставихме си за цел, чрез АСН и МЗХП да осигурим повече колеги-птицевъди да участват през септември на 14-тия Световен конгрес на Асоциацията в град Мадрид, Испания. За същият конгрес аз вече имах лична покана.</w:t>
      </w:r>
    </w:p>
    <w:p w14:paraId="6E3E4D65" w14:textId="45814A0B" w:rsidR="000C1925" w:rsidRPr="00F03BDA" w:rsidRDefault="005F7B35" w:rsidP="005B6708">
      <w:r w:rsidRPr="00F03BDA">
        <w:t>През септември ХЦП-</w:t>
      </w:r>
      <w:proofErr w:type="spellStart"/>
      <w:r w:rsidRPr="00F03BDA">
        <w:t>Раниславци</w:t>
      </w:r>
      <w:proofErr w:type="spellEnd"/>
      <w:r w:rsidRPr="00F03BDA">
        <w:t xml:space="preserve"> бе трансформиран в Научно-изследователски институт по птицевъдство</w:t>
      </w:r>
      <w:r w:rsidR="00DD0A2D" w:rsidRPr="00F03BDA">
        <w:t xml:space="preserve"> (НИИП)</w:t>
      </w:r>
      <w:r w:rsidRPr="00F03BDA">
        <w:t xml:space="preserve"> с Хибриден център</w:t>
      </w:r>
      <w:r w:rsidR="00DD0A2D" w:rsidRPr="00F03BDA">
        <w:t xml:space="preserve"> (ХЦ)</w:t>
      </w:r>
      <w:r w:rsidRPr="00F03BDA">
        <w:t xml:space="preserve"> към него.</w:t>
      </w:r>
    </w:p>
    <w:p w14:paraId="672C09D5" w14:textId="0C0268A8" w:rsidR="000C1925" w:rsidRPr="00F03BDA" w:rsidRDefault="005F7B35" w:rsidP="005B6708">
      <w:r w:rsidRPr="00F03BDA">
        <w:t>Беше преустановена дейността на Съвета по птицевъдство към АСН, като неговите функции</w:t>
      </w:r>
      <w:r w:rsidR="00DD0A2D" w:rsidRPr="00F03BDA">
        <w:t xml:space="preserve"> пое Н</w:t>
      </w:r>
      <w:r w:rsidRPr="00F03BDA">
        <w:t>аучният съвет към НИИП с ХЦ.</w:t>
      </w:r>
    </w:p>
    <w:p w14:paraId="1F82312F" w14:textId="5375B4A5" w:rsidR="000C1925" w:rsidRPr="00F03BDA" w:rsidRDefault="005F7B35" w:rsidP="005B6708">
      <w:r w:rsidRPr="00F03BDA">
        <w:t xml:space="preserve">Като зам. Директор на Института </w:t>
      </w:r>
      <w:proofErr w:type="spellStart"/>
      <w:r w:rsidRPr="00F03BDA">
        <w:t>разшерих</w:t>
      </w:r>
      <w:proofErr w:type="spellEnd"/>
      <w:r w:rsidRPr="00F03BDA">
        <w:t xml:space="preserve"> и обогатих библиотеката и я трансформирах в Информационен център.</w:t>
      </w:r>
      <w:r w:rsidR="00B02979" w:rsidRPr="00F03BDA">
        <w:t xml:space="preserve"> Уредих да получаваме всички възможни списания и справочници по животновъдство и птицевъдство, издавани не само у нас, но и по света. С наети преводачи от английски, френски, немски, испански и италиански превеждахме съдържанието им, като преди това исках справка дали някои от тях вече не са превеждани и са в Централният информационен център към АСН. Литературата се полз</w:t>
      </w:r>
      <w:r w:rsidR="00DD0A2D" w:rsidRPr="00F03BDA">
        <w:t xml:space="preserve">ваше само в </w:t>
      </w:r>
      <w:proofErr w:type="spellStart"/>
      <w:r w:rsidR="00DD0A2D" w:rsidRPr="00F03BDA">
        <w:t>четалнята</w:t>
      </w:r>
      <w:proofErr w:type="spellEnd"/>
      <w:r w:rsidR="00DD0A2D" w:rsidRPr="00F03BDA">
        <w:t xml:space="preserve"> на центърът</w:t>
      </w:r>
      <w:r w:rsidR="00B02979" w:rsidRPr="00F03BDA">
        <w:t>.</w:t>
      </w:r>
    </w:p>
    <w:p w14:paraId="60A594C4" w14:textId="77777777" w:rsidR="000C1925" w:rsidRPr="00F03BDA" w:rsidRDefault="00B02979" w:rsidP="005B6708">
      <w:r w:rsidRPr="00F03BDA">
        <w:t>По примера на моята картотека, която поддържах в кабинета си, препоръчах и колегите да си създадат такива. За целта закупихме специални шкафчета и картончета. Така с кратка анотация регистрирах всички книги, статии от списания и други. Картоните бяха сортирани по направления и при нужда намирах съответният картон и по него ползвах източника в библиотеката. Някои колеги не приемаха този начин на ползване на литературата, очаквайки всичко да им се поднесе „на тепсия”.</w:t>
      </w:r>
    </w:p>
    <w:p w14:paraId="4B4901FD" w14:textId="659FFFF2" w:rsidR="000C1925" w:rsidRPr="00F03BDA" w:rsidRDefault="00B02979" w:rsidP="005B6708">
      <w:r w:rsidRPr="00F03BDA">
        <w:t xml:space="preserve">Когато през юли излязохме в домашен отпуск, Милка </w:t>
      </w:r>
      <w:proofErr w:type="spellStart"/>
      <w:r w:rsidRPr="00F03BDA">
        <w:t>внезапто</w:t>
      </w:r>
      <w:proofErr w:type="spellEnd"/>
      <w:r w:rsidRPr="00F03BDA">
        <w:t xml:space="preserve"> се разболя от </w:t>
      </w:r>
      <w:proofErr w:type="spellStart"/>
      <w:r w:rsidRPr="00F03BDA">
        <w:t>дезинтерия</w:t>
      </w:r>
      <w:proofErr w:type="spellEnd"/>
      <w:r w:rsidRPr="00F03BDA">
        <w:t xml:space="preserve"> и прекара 9 дни в болницата. Отказахме се от почивка на морето и изпратихме децата в Розовец. След като жена ми се възстанови, се настанихме в новия</w:t>
      </w:r>
      <w:r w:rsidR="00997EA6" w:rsidRPr="00F03BDA">
        <w:t>т</w:t>
      </w:r>
      <w:r w:rsidRPr="00F03BDA">
        <w:t xml:space="preserve"> ни апартамент, а майка ми остана сама в бащи</w:t>
      </w:r>
      <w:r w:rsidR="00040415" w:rsidRPr="00F03BDA">
        <w:t xml:space="preserve">ният ни дом. Частта от къщата, в която не живееше смятахме да я отдаваме под наем до </w:t>
      </w:r>
      <w:proofErr w:type="spellStart"/>
      <w:r w:rsidR="00040415" w:rsidRPr="00F03BDA">
        <w:t>очуждаването</w:t>
      </w:r>
      <w:proofErr w:type="spellEnd"/>
      <w:r w:rsidR="00040415" w:rsidRPr="00F03BDA">
        <w:t xml:space="preserve"> и. След това имахме право на един апартамент, а аз смятах до една-две години да изплатя делът на брат ми.</w:t>
      </w:r>
    </w:p>
    <w:p w14:paraId="4ADE1822" w14:textId="462AD73B" w:rsidR="000C1925" w:rsidRPr="00F03BDA" w:rsidRDefault="00EF242D" w:rsidP="005B6708">
      <w:r w:rsidRPr="00F03BDA">
        <w:lastRenderedPageBreak/>
        <w:t>През август внезапно се омъжи ма</w:t>
      </w:r>
      <w:r w:rsidR="00997EA6" w:rsidRPr="00F03BDA">
        <w:t xml:space="preserve">лката дъщеря на брат ми – </w:t>
      </w:r>
      <w:proofErr w:type="spellStart"/>
      <w:r w:rsidR="00997EA6" w:rsidRPr="00F03BDA">
        <w:t>Краси</w:t>
      </w:r>
      <w:r w:rsidRPr="00F03BDA">
        <w:t>то</w:t>
      </w:r>
      <w:proofErr w:type="spellEnd"/>
      <w:r w:rsidRPr="00F03BDA">
        <w:t xml:space="preserve">. По този повод той настоя веднага да му броя парите за неговият дял. Затова трябваше да тегля нов заем от ДСК. По същото време </w:t>
      </w:r>
      <w:r w:rsidR="00997EA6" w:rsidRPr="00F03BDA">
        <w:t>платих</w:t>
      </w:r>
      <w:r w:rsidRPr="00F03BDA">
        <w:t xml:space="preserve"> 1000 лева, за да участвам на Световния</w:t>
      </w:r>
      <w:r w:rsidR="00997EA6" w:rsidRPr="00F03BDA">
        <w:t>т</w:t>
      </w:r>
      <w:r w:rsidRPr="00F03BDA">
        <w:t xml:space="preserve"> конгрес по птицевъдство в Мадрид, защото АСН ни осигуряваха само пътните разноски. Изненадващо майка ми поиска да и платя и нейният дял от къщата. Доводът и беше, че трябвало да има пари в случай, че ако нещо се случи с мен и Милка я изгони от апартамента. Бях много възмутен от еснафските и разсъждения. Отказах да платя и на двамата и решихме да продадем къщата и да разделим парите. Няколко дни по-късно брат ми продаде бащиният ни дом за 12500 лева и всеки получи по 4165. Майка ми пренесе в нас само личните си вещи, а аз взех само шевната машина на баба и иконата на „Св. Николай Чудотворец”, донесена от дядо ми Стефан при посещението му в Русия, както и нашата стара печка с горно гориво. Останалите вещи – основно мебели, брат ми натовари в два камиона и лично прибра получената сума.</w:t>
      </w:r>
    </w:p>
    <w:p w14:paraId="4550A64B" w14:textId="748FD6FC" w:rsidR="000C1925" w:rsidRPr="00F03BDA" w:rsidRDefault="00EF242D" w:rsidP="005B6708">
      <w:r w:rsidRPr="00F03BDA">
        <w:t>Майка ми поиска срещу 2000 лева да и предпиша едната стая в апартамента, но аз обиден отказах. С тези действия, тя доказваше мнението, което баща ми имаше за нея.</w:t>
      </w:r>
    </w:p>
    <w:p w14:paraId="42087233" w14:textId="77777777" w:rsidR="000C1925" w:rsidRPr="00F03BDA" w:rsidRDefault="00EF242D" w:rsidP="005B6708">
      <w:r w:rsidRPr="00F03BDA">
        <w:t>Световн</w:t>
      </w:r>
      <w:r w:rsidR="00997EA6" w:rsidRPr="00F03BDA">
        <w:t>ият конгрес се откриваше на 7</w:t>
      </w:r>
      <w:r w:rsidRPr="00F03BDA">
        <w:t xml:space="preserve"> септември. По това време ние имахме само търговско представителство в Испания</w:t>
      </w:r>
      <w:r w:rsidR="00997EA6" w:rsidRPr="00F03BDA">
        <w:t>. С д-р Г. Петк</w:t>
      </w:r>
      <w:r w:rsidR="0054006E" w:rsidRPr="00F03BDA">
        <w:t>ов следваше да отидем ден по-рано до</w:t>
      </w:r>
      <w:r w:rsidR="00997EA6" w:rsidRPr="00F03BDA">
        <w:t xml:space="preserve"> Париж, Франция. От там </w:t>
      </w:r>
      <w:r w:rsidR="0054006E" w:rsidRPr="00F03BDA">
        <w:t xml:space="preserve"> да уредим визите си за Испания.</w:t>
      </w:r>
    </w:p>
    <w:p w14:paraId="5911D808" w14:textId="77777777" w:rsidR="000C1925" w:rsidRPr="00F03BDA" w:rsidRDefault="00997EA6" w:rsidP="005B6708">
      <w:r w:rsidRPr="00F03BDA">
        <w:t>Преди това, на 1</w:t>
      </w:r>
      <w:r w:rsidR="0054006E" w:rsidRPr="00F03BDA">
        <w:t xml:space="preserve"> септември, със семейството пътувахме до София за сватбата на Красимира. Нейният свекър – Марко, се оказа колега пиротехник. След тържеството се върнахме със самолет до Стара Загора.</w:t>
      </w:r>
    </w:p>
    <w:p w14:paraId="1C998C04" w14:textId="4D37789C" w:rsidR="000C1925" w:rsidRPr="00F03BDA" w:rsidRDefault="0054006E" w:rsidP="005B6708">
      <w:r w:rsidRPr="00F03BDA">
        <w:t>На следващият ден с д-р Г. Петков отлетяхме за Париж. Вре</w:t>
      </w:r>
      <w:r w:rsidR="00997EA6" w:rsidRPr="00F03BDA">
        <w:t xml:space="preserve">мето беше </w:t>
      </w:r>
      <w:proofErr w:type="spellStart"/>
      <w:r w:rsidR="00997EA6" w:rsidRPr="00F03BDA">
        <w:t>чудестно</w:t>
      </w:r>
      <w:proofErr w:type="spellEnd"/>
      <w:r w:rsidR="00997EA6" w:rsidRPr="00F03BDA">
        <w:t xml:space="preserve"> и с интерес наблюдавах панорамата под нас</w:t>
      </w:r>
      <w:r w:rsidRPr="00F03BDA">
        <w:t>. Красиво беше д</w:t>
      </w:r>
      <w:r w:rsidR="00997EA6" w:rsidRPr="00F03BDA">
        <w:t>а прелитаме над австрийските и ш</w:t>
      </w:r>
      <w:r w:rsidRPr="00F03BDA">
        <w:t>вейцарските Алпи. Колегата наскоро се беше завърнал от Париж и щеше да ми бъде гид. На летище „</w:t>
      </w:r>
      <w:proofErr w:type="spellStart"/>
      <w:r w:rsidRPr="00F03BDA">
        <w:t>Бурже</w:t>
      </w:r>
      <w:proofErr w:type="spellEnd"/>
      <w:r w:rsidRPr="00F03BDA">
        <w:t xml:space="preserve">” той бързо се оправи с формалностите и с автобус се </w:t>
      </w:r>
      <w:proofErr w:type="spellStart"/>
      <w:r w:rsidRPr="00F03BDA">
        <w:t>предвижихме</w:t>
      </w:r>
      <w:proofErr w:type="spellEnd"/>
      <w:r w:rsidRPr="00F03BDA">
        <w:t xml:space="preserve"> до нашето</w:t>
      </w:r>
      <w:r w:rsidR="00997EA6" w:rsidRPr="00F03BDA">
        <w:t xml:space="preserve"> посолство в града.  Н</w:t>
      </w:r>
      <w:r w:rsidRPr="00F03BDA">
        <w:t>астанихме в хотел „</w:t>
      </w:r>
      <w:proofErr w:type="spellStart"/>
      <w:r w:rsidRPr="00F03BDA">
        <w:t>Примавера</w:t>
      </w:r>
      <w:proofErr w:type="spellEnd"/>
      <w:r w:rsidRPr="00F03BDA">
        <w:t>” – евтин и удобен, разположен на улица „</w:t>
      </w:r>
      <w:proofErr w:type="spellStart"/>
      <w:r w:rsidRPr="00F03BDA">
        <w:t>Алезия</w:t>
      </w:r>
      <w:proofErr w:type="spellEnd"/>
      <w:r w:rsidRPr="00F03BDA">
        <w:t xml:space="preserve">”. На вечер цената беше по 15 франка. След кратка почивка излязохме на разходка по забележителностите. Движехме се пешком, за да не плащаме по 2 франка за всяко влизане в Парижкото метро. </w:t>
      </w:r>
      <w:r w:rsidR="0073218F" w:rsidRPr="00F03BDA">
        <w:t xml:space="preserve">     </w:t>
      </w:r>
      <w:r w:rsidRPr="00F03BDA">
        <w:t xml:space="preserve">Първите впечатления от града малко ме разочароваха. </w:t>
      </w:r>
      <w:r w:rsidR="005D27D7" w:rsidRPr="00F03BDA">
        <w:t>Главните магистр</w:t>
      </w:r>
      <w:r w:rsidR="00997EA6" w:rsidRPr="00F03BDA">
        <w:t>али бяха пренатоварени от движещи</w:t>
      </w:r>
      <w:r w:rsidR="005D27D7" w:rsidRPr="00F03BDA">
        <w:t xml:space="preserve"> се автомобили, а по-малките от паркирани такива. Беше много шумно и въздухът замърсен.</w:t>
      </w:r>
      <w:r w:rsidR="00997EA6" w:rsidRPr="00F03BDA">
        <w:t xml:space="preserve"> Повечето хора, които видях</w:t>
      </w:r>
      <w:r w:rsidR="005D27D7" w:rsidRPr="00F03BDA">
        <w:t xml:space="preserve"> по улиците бяха араби или негри, които просеха пари от всеки.</w:t>
      </w:r>
    </w:p>
    <w:p w14:paraId="499D3884" w14:textId="641AC446" w:rsidR="000C1925" w:rsidRPr="00F03BDA" w:rsidRDefault="005D27D7" w:rsidP="005B6708">
      <w:r w:rsidRPr="00F03BDA">
        <w:t>На следващият ден отидохме до Испанското посолство и въпреки многото чака</w:t>
      </w:r>
      <w:r w:rsidR="00997EA6" w:rsidRPr="00F03BDA">
        <w:t>щи, като видяха поканите ни за Конгреса, ни оформиха в</w:t>
      </w:r>
      <w:r w:rsidRPr="00F03BDA">
        <w:t>изите за по-малко от половин час. Щяхме да пътуваме по линията Амстердам, Париж, Мадрид, а след това самолетът продължаваше към Каракас, Венецуела.</w:t>
      </w:r>
    </w:p>
    <w:p w14:paraId="2F8DE93C" w14:textId="6AC43827" w:rsidR="005D27D7" w:rsidRPr="00F03BDA" w:rsidRDefault="005D27D7" w:rsidP="005B6708">
      <w:pPr>
        <w:rPr>
          <w:color w:val="FF0000"/>
        </w:rPr>
      </w:pPr>
      <w:r w:rsidRPr="00F03BDA">
        <w:t>До тръгването си от Париж, успях да посетя сградата на Кметството, катедралата „</w:t>
      </w:r>
      <w:proofErr w:type="spellStart"/>
      <w:r w:rsidRPr="00F03BDA">
        <w:t>Нот’р</w:t>
      </w:r>
      <w:proofErr w:type="spellEnd"/>
      <w:r w:rsidRPr="00F03BDA">
        <w:t xml:space="preserve"> Дам дьо Пари”, Страсбургският дворец и Лувъра. Тук отделихме само няколко часа, което беше крайно недост</w:t>
      </w:r>
      <w:r w:rsidR="00997EA6" w:rsidRPr="00F03BDA">
        <w:t>атъчно. Минах покрай Пантеона, О</w:t>
      </w:r>
      <w:r w:rsidRPr="00F03BDA">
        <w:t xml:space="preserve">перата и Айфеловата кула.  На последната не се качих, </w:t>
      </w:r>
      <w:r w:rsidRPr="00F03BDA">
        <w:lastRenderedPageBreak/>
        <w:t xml:space="preserve">защото </w:t>
      </w:r>
      <w:r w:rsidR="00997EA6" w:rsidRPr="00F03BDA">
        <w:t xml:space="preserve">входът </w:t>
      </w:r>
      <w:r w:rsidRPr="00F03BDA">
        <w:t xml:space="preserve">струваше 50 франка. Доста време обикалях из Студентският квартал, Букинистите край река Сена и по Шан де </w:t>
      </w:r>
      <w:proofErr w:type="spellStart"/>
      <w:r w:rsidRPr="00F03BDA">
        <w:t>Лизе</w:t>
      </w:r>
      <w:proofErr w:type="spellEnd"/>
      <w:r w:rsidR="00997EA6" w:rsidRPr="00F03BDA">
        <w:t xml:space="preserve"> и</w:t>
      </w:r>
      <w:r w:rsidRPr="00F03BDA">
        <w:t xml:space="preserve"> до Триумфалната арка. Д-р Петков ме води и до църквата „</w:t>
      </w:r>
      <w:proofErr w:type="spellStart"/>
      <w:r w:rsidRPr="00F03BDA">
        <w:t>Сакрекьор</w:t>
      </w:r>
      <w:proofErr w:type="spellEnd"/>
      <w:r w:rsidRPr="00F03BDA">
        <w:t xml:space="preserve">” и близкия до нея пазар Бон </w:t>
      </w:r>
      <w:proofErr w:type="spellStart"/>
      <w:r w:rsidRPr="00F03BDA">
        <w:t>Марше</w:t>
      </w:r>
      <w:proofErr w:type="spellEnd"/>
      <w:r w:rsidRPr="00F03BDA">
        <w:t xml:space="preserve">. Изпратих писмо до Милка. </w:t>
      </w:r>
    </w:p>
    <w:p w14:paraId="72396EFF" w14:textId="727F29B5" w:rsidR="000C1925" w:rsidRPr="00F03BDA" w:rsidRDefault="00B25E3C" w:rsidP="005B6708">
      <w:pPr>
        <w:rPr>
          <w:color w:val="000000" w:themeColor="text1"/>
        </w:rPr>
      </w:pPr>
      <w:r w:rsidRPr="00F03BDA">
        <w:rPr>
          <w:color w:val="000000" w:themeColor="text1"/>
        </w:rPr>
        <w:t>В нашият хотел живееха доста пенсионери-самотници и им излизаше по-евтино, отколкото на квартира. Когато работили били материално добре, но като се пенсионирали изпаднали в тежко финансово състояние. Споделиха с нас, че до края на живота си ня</w:t>
      </w:r>
      <w:r w:rsidR="00997EA6" w:rsidRPr="00F03BDA">
        <w:rPr>
          <w:color w:val="000000" w:themeColor="text1"/>
        </w:rPr>
        <w:t>мало да имат сигурност и може</w:t>
      </w:r>
      <w:r w:rsidRPr="00F03BDA">
        <w:rPr>
          <w:color w:val="000000" w:themeColor="text1"/>
        </w:rPr>
        <w:t xml:space="preserve"> да бъдат изхвърлени на улицата.</w:t>
      </w:r>
    </w:p>
    <w:p w14:paraId="2064226D" w14:textId="02C8F582" w:rsidR="000C1925" w:rsidRPr="00F03BDA" w:rsidRDefault="00997EA6" w:rsidP="005B6708">
      <w:pPr>
        <w:rPr>
          <w:color w:val="000000" w:themeColor="text1"/>
        </w:rPr>
      </w:pPr>
      <w:r w:rsidRPr="00F03BDA">
        <w:rPr>
          <w:color w:val="000000" w:themeColor="text1"/>
        </w:rPr>
        <w:t>На 6</w:t>
      </w:r>
      <w:r w:rsidR="00B25E3C" w:rsidRPr="00F03BDA">
        <w:rPr>
          <w:color w:val="000000" w:themeColor="text1"/>
        </w:rPr>
        <w:t xml:space="preserve"> септември излетяхме от летище „Орли” със самолет „Боинг” за Мадрид. Времето отново беше безоблачно и наблюдавах Атлантическият океан, преминавайки над град Бордо. След това прелетяхме</w:t>
      </w:r>
      <w:r w:rsidRPr="00F03BDA">
        <w:rPr>
          <w:color w:val="000000" w:themeColor="text1"/>
        </w:rPr>
        <w:t xml:space="preserve"> и над </w:t>
      </w:r>
      <w:proofErr w:type="spellStart"/>
      <w:r w:rsidRPr="00F03BDA">
        <w:rPr>
          <w:color w:val="000000" w:themeColor="text1"/>
        </w:rPr>
        <w:t>Перинеите</w:t>
      </w:r>
      <w:proofErr w:type="spellEnd"/>
      <w:r w:rsidRPr="00F03BDA">
        <w:rPr>
          <w:color w:val="000000" w:themeColor="text1"/>
        </w:rPr>
        <w:t>. П</w:t>
      </w:r>
      <w:r w:rsidR="00B25E3C" w:rsidRPr="00F03BDA">
        <w:rPr>
          <w:color w:val="000000" w:themeColor="text1"/>
        </w:rPr>
        <w:t>анорамата се промени и вместо зелена стана тъмнокафява, като се зеленееше само около речните корита. Разбрахме, че това лято в Испания е било доста сухо.</w:t>
      </w:r>
    </w:p>
    <w:p w14:paraId="3C8977C1" w14:textId="77777777" w:rsidR="000C1925" w:rsidRPr="00F03BDA" w:rsidRDefault="00B25E3C" w:rsidP="005B6708">
      <w:pPr>
        <w:rPr>
          <w:color w:val="000000" w:themeColor="text1"/>
        </w:rPr>
      </w:pPr>
      <w:r w:rsidRPr="00F03BDA">
        <w:rPr>
          <w:color w:val="000000" w:themeColor="text1"/>
        </w:rPr>
        <w:t xml:space="preserve">Летището на Мадрид беше ново, построено на високо </w:t>
      </w:r>
      <w:proofErr w:type="spellStart"/>
      <w:r w:rsidRPr="00F03BDA">
        <w:rPr>
          <w:color w:val="000000" w:themeColor="text1"/>
        </w:rPr>
        <w:t>плато,на</w:t>
      </w:r>
      <w:proofErr w:type="spellEnd"/>
      <w:r w:rsidRPr="00F03BDA">
        <w:rPr>
          <w:color w:val="000000" w:themeColor="text1"/>
        </w:rPr>
        <w:t xml:space="preserve"> 40 км от града. Митническата </w:t>
      </w:r>
      <w:r w:rsidR="00A2312D" w:rsidRPr="00F03BDA">
        <w:rPr>
          <w:color w:val="000000" w:themeColor="text1"/>
        </w:rPr>
        <w:t>проверка за всички участници в К</w:t>
      </w:r>
      <w:r w:rsidRPr="00F03BDA">
        <w:rPr>
          <w:color w:val="000000" w:themeColor="text1"/>
        </w:rPr>
        <w:t>онгреса беше формална. Отведоха ни със специален автобус, в предварител</w:t>
      </w:r>
      <w:r w:rsidR="00A2312D" w:rsidRPr="00F03BDA">
        <w:rPr>
          <w:color w:val="000000" w:themeColor="text1"/>
        </w:rPr>
        <w:t>но резервирани хотели. С докторът</w:t>
      </w:r>
      <w:r w:rsidRPr="00F03BDA">
        <w:rPr>
          <w:color w:val="000000" w:themeColor="text1"/>
        </w:rPr>
        <w:t xml:space="preserve"> бяхме настанени в един старинен, но отвътре съвременно обзаведен хотел, в близост до Централния</w:t>
      </w:r>
      <w:r w:rsidR="00A2312D" w:rsidRPr="00F03BDA">
        <w:rPr>
          <w:color w:val="000000" w:themeColor="text1"/>
        </w:rPr>
        <w:t>т</w:t>
      </w:r>
      <w:r w:rsidRPr="00F03BDA">
        <w:rPr>
          <w:color w:val="000000" w:themeColor="text1"/>
        </w:rPr>
        <w:t xml:space="preserve"> парк в Мадрид.</w:t>
      </w:r>
    </w:p>
    <w:p w14:paraId="00C3FDE2" w14:textId="136FE86A" w:rsidR="000C1925" w:rsidRPr="00F03BDA" w:rsidRDefault="00B25E3C" w:rsidP="005B6708">
      <w:pPr>
        <w:rPr>
          <w:color w:val="000000" w:themeColor="text1"/>
        </w:rPr>
      </w:pPr>
      <w:r w:rsidRPr="00F03BDA">
        <w:rPr>
          <w:color w:val="000000" w:themeColor="text1"/>
        </w:rPr>
        <w:t>След като починахме кратко</w:t>
      </w:r>
      <w:r w:rsidR="00A2312D" w:rsidRPr="00F03BDA">
        <w:rPr>
          <w:color w:val="000000" w:themeColor="text1"/>
        </w:rPr>
        <w:t>,</w:t>
      </w:r>
      <w:r w:rsidRPr="00F03BDA">
        <w:rPr>
          <w:color w:val="000000" w:themeColor="text1"/>
        </w:rPr>
        <w:t xml:space="preserve"> излязохме да разгледаме града, като най-напред посетихме конгресната зала. Тя беше в северният край на булевард „Генералисимус Франко”. </w:t>
      </w:r>
      <w:r w:rsidR="00D9388C" w:rsidRPr="00F03BDA">
        <w:rPr>
          <w:color w:val="000000" w:themeColor="text1"/>
        </w:rPr>
        <w:t>Независимо, че беше 30 градуса, обикаляхме центъра чак докато се стъмни. Преобладаваха старинни постройки, а по площадите се издигаха паметници, напомнящи за историята на Мадрид. Особено оригинални бяха тези на дон Кихот и Санчо Панса. Беше пълно и с магазини за сувенири. В центърът имаше и район с многоетажни съвременни сгради, предимно банки и универсални магазини.</w:t>
      </w:r>
    </w:p>
    <w:p w14:paraId="79EF879D" w14:textId="77777777" w:rsidR="000C1925" w:rsidRPr="00F03BDA" w:rsidRDefault="00A2312D" w:rsidP="005B6708">
      <w:pPr>
        <w:rPr>
          <w:color w:val="000000" w:themeColor="text1"/>
        </w:rPr>
      </w:pPr>
      <w:r w:rsidRPr="00F03BDA">
        <w:rPr>
          <w:color w:val="000000" w:themeColor="text1"/>
        </w:rPr>
        <w:t>Организацията на К</w:t>
      </w:r>
      <w:r w:rsidR="00D9388C" w:rsidRPr="00F03BDA">
        <w:rPr>
          <w:color w:val="000000" w:themeColor="text1"/>
        </w:rPr>
        <w:t>онгреса беше отлична. При регистрацията, ни дадоха в три тома докладите и съобщения</w:t>
      </w:r>
      <w:r w:rsidRPr="00F03BDA">
        <w:rPr>
          <w:color w:val="000000" w:themeColor="text1"/>
        </w:rPr>
        <w:t>та преведени на един от езиците:</w:t>
      </w:r>
      <w:r w:rsidR="00D9388C" w:rsidRPr="00F03BDA">
        <w:rPr>
          <w:color w:val="000000" w:themeColor="text1"/>
        </w:rPr>
        <w:t xml:space="preserve"> испански, английски, френски и немски и кратки резюмета на руски език. Навсякъде имаше и преводачи на някой от посочените езици. Всеки делегат носеше на ревера си табелка с изписани на латиница името и фамилията, нацията и езика, който ползва. Много от делегатите познавах по имена от четената литература или от конгреса в Киев.</w:t>
      </w:r>
    </w:p>
    <w:p w14:paraId="75327AEF" w14:textId="4733E507" w:rsidR="000C1925" w:rsidRPr="00F03BDA" w:rsidRDefault="00A2312D" w:rsidP="005B6708">
      <w:pPr>
        <w:rPr>
          <w:color w:val="000000" w:themeColor="text1"/>
        </w:rPr>
      </w:pPr>
      <w:r w:rsidRPr="00F03BDA">
        <w:rPr>
          <w:color w:val="000000" w:themeColor="text1"/>
        </w:rPr>
        <w:t>На 7</w:t>
      </w:r>
      <w:r w:rsidR="00D9388C" w:rsidRPr="00F03BDA">
        <w:rPr>
          <w:color w:val="000000" w:themeColor="text1"/>
        </w:rPr>
        <w:t xml:space="preserve"> септември </w:t>
      </w:r>
      <w:r w:rsidRPr="00F03BDA">
        <w:rPr>
          <w:color w:val="000000" w:themeColor="text1"/>
        </w:rPr>
        <w:t>К</w:t>
      </w:r>
      <w:r w:rsidR="00D9388C" w:rsidRPr="00F03BDA">
        <w:rPr>
          <w:color w:val="000000" w:themeColor="text1"/>
        </w:rPr>
        <w:t xml:space="preserve">онгреса откри проф. З. З. </w:t>
      </w:r>
      <w:proofErr w:type="spellStart"/>
      <w:r w:rsidR="00D9388C" w:rsidRPr="00F03BDA">
        <w:rPr>
          <w:color w:val="000000" w:themeColor="text1"/>
        </w:rPr>
        <w:t>Панионжкевич</w:t>
      </w:r>
      <w:proofErr w:type="spellEnd"/>
      <w:r w:rsidR="00D9388C" w:rsidRPr="00F03BDA">
        <w:rPr>
          <w:color w:val="000000" w:themeColor="text1"/>
        </w:rPr>
        <w:t>, председ</w:t>
      </w:r>
      <w:r w:rsidRPr="00F03BDA">
        <w:rPr>
          <w:color w:val="000000" w:themeColor="text1"/>
        </w:rPr>
        <w:t>ател на Световната асоциация по</w:t>
      </w:r>
      <w:r w:rsidR="00D9388C" w:rsidRPr="00F03BDA">
        <w:rPr>
          <w:color w:val="000000" w:themeColor="text1"/>
        </w:rPr>
        <w:t xml:space="preserve"> птицевъдство. Той беше избран през 1966 г. Приветствие от домакините поднесе и принц Хуан Карлос, син на сваления с референдум през 1936 г. крал на Испания. Вече старият Франко, го беше определил </w:t>
      </w:r>
      <w:r w:rsidRPr="00F03BDA">
        <w:rPr>
          <w:color w:val="000000" w:themeColor="text1"/>
        </w:rPr>
        <w:t xml:space="preserve">за свой </w:t>
      </w:r>
      <w:proofErr w:type="spellStart"/>
      <w:r w:rsidRPr="00F03BDA">
        <w:rPr>
          <w:color w:val="000000" w:themeColor="text1"/>
        </w:rPr>
        <w:t>заметник</w:t>
      </w:r>
      <w:proofErr w:type="spellEnd"/>
      <w:r w:rsidRPr="00F03BDA">
        <w:rPr>
          <w:color w:val="000000" w:themeColor="text1"/>
        </w:rPr>
        <w:t xml:space="preserve"> след смъртта си</w:t>
      </w:r>
      <w:r w:rsidR="00D9388C" w:rsidRPr="00F03BDA">
        <w:rPr>
          <w:color w:val="000000" w:themeColor="text1"/>
        </w:rPr>
        <w:t>.</w:t>
      </w:r>
      <w:r w:rsidR="00220669" w:rsidRPr="00F03BDA">
        <w:rPr>
          <w:color w:val="000000" w:themeColor="text1"/>
        </w:rPr>
        <w:t xml:space="preserve"> Късно следобед, след приключване на работна част, се устройваха коктейли, където ползотворните разговори продължаваха. Имаше организирани и групови посещения на най-интересните музеи на Мадрид, в които участвах. По врем</w:t>
      </w:r>
      <w:r w:rsidRPr="00F03BDA">
        <w:rPr>
          <w:color w:val="000000" w:themeColor="text1"/>
        </w:rPr>
        <w:t>е на конгреса, се състоеше</w:t>
      </w:r>
      <w:r w:rsidR="00220669" w:rsidRPr="00F03BDA">
        <w:rPr>
          <w:color w:val="000000" w:themeColor="text1"/>
        </w:rPr>
        <w:t xml:space="preserve"> и международна птицевъдна изложба. С колегата Петков се срещнахме с делегатите от СССР и </w:t>
      </w:r>
      <w:r w:rsidRPr="00F03BDA">
        <w:rPr>
          <w:color w:val="000000" w:themeColor="text1"/>
        </w:rPr>
        <w:t xml:space="preserve">тези на </w:t>
      </w:r>
      <w:r w:rsidR="00220669" w:rsidRPr="00F03BDA">
        <w:rPr>
          <w:color w:val="000000" w:themeColor="text1"/>
        </w:rPr>
        <w:t xml:space="preserve">останалите членки на СИВ. Лични срещи имах с проф. Перо, водач на френската делегация и с професорите </w:t>
      </w:r>
      <w:proofErr w:type="spellStart"/>
      <w:r w:rsidR="00220669" w:rsidRPr="00F03BDA">
        <w:rPr>
          <w:color w:val="000000" w:themeColor="text1"/>
        </w:rPr>
        <w:t>Джап</w:t>
      </w:r>
      <w:proofErr w:type="spellEnd"/>
      <w:r w:rsidR="00220669" w:rsidRPr="00F03BDA">
        <w:rPr>
          <w:color w:val="000000" w:themeColor="text1"/>
        </w:rPr>
        <w:t xml:space="preserve"> и </w:t>
      </w:r>
      <w:proofErr w:type="spellStart"/>
      <w:r w:rsidR="00220669" w:rsidRPr="00F03BDA">
        <w:rPr>
          <w:color w:val="000000" w:themeColor="text1"/>
        </w:rPr>
        <w:t>Абланалп</w:t>
      </w:r>
      <w:proofErr w:type="spellEnd"/>
      <w:r w:rsidR="00220669" w:rsidRPr="00F03BDA">
        <w:rPr>
          <w:color w:val="000000" w:themeColor="text1"/>
        </w:rPr>
        <w:t xml:space="preserve"> от САЩ.</w:t>
      </w:r>
    </w:p>
    <w:p w14:paraId="2CA31398" w14:textId="2CE61210" w:rsidR="000C1925" w:rsidRPr="00F03BDA" w:rsidRDefault="00220669" w:rsidP="005B6708">
      <w:pPr>
        <w:rPr>
          <w:color w:val="000000" w:themeColor="text1"/>
        </w:rPr>
      </w:pPr>
      <w:r w:rsidRPr="00F03BDA">
        <w:rPr>
          <w:color w:val="000000" w:themeColor="text1"/>
        </w:rPr>
        <w:lastRenderedPageBreak/>
        <w:t xml:space="preserve">Само аз, като редовен член на асоциацията от 5 години имах делегатска карта и пряко участвах в изборът на новото </w:t>
      </w:r>
      <w:proofErr w:type="spellStart"/>
      <w:r w:rsidRPr="00F03BDA">
        <w:rPr>
          <w:color w:val="000000" w:themeColor="text1"/>
        </w:rPr>
        <w:t>ръководство.При</w:t>
      </w:r>
      <w:proofErr w:type="spellEnd"/>
      <w:r w:rsidRPr="00F03BDA">
        <w:rPr>
          <w:color w:val="000000" w:themeColor="text1"/>
        </w:rPr>
        <w:t xml:space="preserve"> пристигането си на конгреса, </w:t>
      </w:r>
      <w:proofErr w:type="spellStart"/>
      <w:r w:rsidRPr="00F03BDA">
        <w:rPr>
          <w:color w:val="000000" w:themeColor="text1"/>
        </w:rPr>
        <w:t>проф</w:t>
      </w:r>
      <w:proofErr w:type="spellEnd"/>
      <w:r w:rsidRPr="00F03BDA">
        <w:rPr>
          <w:color w:val="000000" w:themeColor="text1"/>
        </w:rPr>
        <w:t xml:space="preserve"> . Т. Ванчев става втори член на Асоциацията и по някакъв странен начин той получи моята карта за гласуване.</w:t>
      </w:r>
    </w:p>
    <w:p w14:paraId="07336FEF" w14:textId="77777777" w:rsidR="000C1925" w:rsidRPr="00F03BDA" w:rsidRDefault="00220669" w:rsidP="005B6708">
      <w:pPr>
        <w:rPr>
          <w:color w:val="000000" w:themeColor="text1"/>
        </w:rPr>
      </w:pPr>
      <w:r w:rsidRPr="00F03BDA">
        <w:rPr>
          <w:color w:val="000000" w:themeColor="text1"/>
        </w:rPr>
        <w:t xml:space="preserve">През една от свободните си вечери с д-р Петков посетихме музея на Гоя и кралските дворци. Вмъкнахме се в една кръчма, за да разгледаме, а после и в една католическа църква. Посетихме фабрика за килими и Пантеона на загиналите в Гражданската война. В последният Франко пренася костите на загиналите </w:t>
      </w:r>
      <w:r w:rsidR="00925316" w:rsidRPr="00F03BDA">
        <w:rPr>
          <w:color w:val="000000" w:themeColor="text1"/>
        </w:rPr>
        <w:t>както Франкисти, така и републиканци и прави това в името на националното помирение.</w:t>
      </w:r>
    </w:p>
    <w:p w14:paraId="5B59E2C3" w14:textId="114FC575" w:rsidR="000C1925" w:rsidRPr="00F03BDA" w:rsidRDefault="00925316" w:rsidP="005B6708">
      <w:pPr>
        <w:rPr>
          <w:color w:val="000000" w:themeColor="text1"/>
        </w:rPr>
      </w:pPr>
      <w:r w:rsidRPr="00F03BDA">
        <w:rPr>
          <w:color w:val="000000" w:themeColor="text1"/>
        </w:rPr>
        <w:t xml:space="preserve">Водиха ни и на корида, която не ми се понрави, заради жестокото умъртвяване на биковете от тореадорите. Публиката за сметка на това ги </w:t>
      </w:r>
      <w:proofErr w:type="spellStart"/>
      <w:r w:rsidRPr="00F03BDA">
        <w:rPr>
          <w:color w:val="000000" w:themeColor="text1"/>
        </w:rPr>
        <w:t>приветстваше.На</w:t>
      </w:r>
      <w:proofErr w:type="spellEnd"/>
      <w:r w:rsidRPr="00F03BDA">
        <w:rPr>
          <w:color w:val="000000" w:themeColor="text1"/>
        </w:rPr>
        <w:t xml:space="preserve"> два пъти ходих на футболният стадион на „Атлетико-Мадрид”, където се играеха мачове, но ми се досвидяха 5000 пезети за билет.</w:t>
      </w:r>
    </w:p>
    <w:p w14:paraId="225D42DC" w14:textId="6C8C021E" w:rsidR="000C1925" w:rsidRPr="00F03BDA" w:rsidRDefault="00A2312D" w:rsidP="005B6708">
      <w:pPr>
        <w:rPr>
          <w:color w:val="000000" w:themeColor="text1"/>
        </w:rPr>
      </w:pPr>
      <w:r w:rsidRPr="00F03BDA">
        <w:rPr>
          <w:color w:val="000000" w:themeColor="text1"/>
        </w:rPr>
        <w:t>Освен ползата от К</w:t>
      </w:r>
      <w:r w:rsidR="00925316" w:rsidRPr="00F03BDA">
        <w:rPr>
          <w:color w:val="000000" w:themeColor="text1"/>
        </w:rPr>
        <w:t>онгреса за мен като птицевъд, оценях и възможността да се запозная с историческите паметници на Испания.</w:t>
      </w:r>
    </w:p>
    <w:p w14:paraId="6EDABA9A" w14:textId="3C56E495" w:rsidR="000C1925" w:rsidRPr="00F03BDA" w:rsidRDefault="00A2312D" w:rsidP="005B6708">
      <w:pPr>
        <w:rPr>
          <w:color w:val="000000" w:themeColor="text1"/>
        </w:rPr>
      </w:pPr>
      <w:r w:rsidRPr="00F03BDA">
        <w:rPr>
          <w:color w:val="000000" w:themeColor="text1"/>
        </w:rPr>
        <w:t>На 12</w:t>
      </w:r>
      <w:r w:rsidR="00925316" w:rsidRPr="00F03BDA">
        <w:rPr>
          <w:color w:val="000000" w:themeColor="text1"/>
        </w:rPr>
        <w:t xml:space="preserve"> септември се завърнахме в Париж и отседнахме за 4 дни в същия хотел както преди.</w:t>
      </w:r>
    </w:p>
    <w:p w14:paraId="58358720" w14:textId="77777777" w:rsidR="000C1925" w:rsidRPr="00F03BDA" w:rsidRDefault="00A2312D" w:rsidP="005B6708">
      <w:pPr>
        <w:rPr>
          <w:color w:val="000000" w:themeColor="text1"/>
        </w:rPr>
      </w:pPr>
      <w:r w:rsidRPr="00F03BDA">
        <w:rPr>
          <w:color w:val="000000" w:themeColor="text1"/>
        </w:rPr>
        <w:t>На другият ден</w:t>
      </w:r>
      <w:r w:rsidR="00925316" w:rsidRPr="00F03BDA">
        <w:rPr>
          <w:color w:val="000000" w:themeColor="text1"/>
        </w:rPr>
        <w:t xml:space="preserve"> отново ходихме в Лувъра и този път останахме повече от 10 часа. През останалото свободно време обикаляхме града за сувенири и подаръци. Минахме и покрай улица „Генерал </w:t>
      </w:r>
      <w:proofErr w:type="spellStart"/>
      <w:r w:rsidR="00925316" w:rsidRPr="00F03BDA">
        <w:rPr>
          <w:color w:val="000000" w:themeColor="text1"/>
        </w:rPr>
        <w:t>Пигал</w:t>
      </w:r>
      <w:proofErr w:type="spellEnd"/>
      <w:r w:rsidR="00925316" w:rsidRPr="00F03BDA">
        <w:rPr>
          <w:color w:val="000000" w:themeColor="text1"/>
        </w:rPr>
        <w:t>” и „Мулен Руж”.</w:t>
      </w:r>
    </w:p>
    <w:p w14:paraId="188DC718" w14:textId="259428CC" w:rsidR="00925316" w:rsidRPr="00F03BDA" w:rsidRDefault="00A2312D" w:rsidP="005B6708">
      <w:pPr>
        <w:rPr>
          <w:color w:val="FF0000"/>
        </w:rPr>
      </w:pPr>
      <w:r w:rsidRPr="00F03BDA">
        <w:rPr>
          <w:color w:val="000000" w:themeColor="text1"/>
        </w:rPr>
        <w:t>На 16</w:t>
      </w:r>
      <w:r w:rsidR="00925316" w:rsidRPr="00F03BDA">
        <w:rPr>
          <w:color w:val="000000" w:themeColor="text1"/>
        </w:rPr>
        <w:t xml:space="preserve"> септември с полет от летище „</w:t>
      </w:r>
      <w:proofErr w:type="spellStart"/>
      <w:r w:rsidR="00925316" w:rsidRPr="00F03BDA">
        <w:rPr>
          <w:color w:val="000000" w:themeColor="text1"/>
        </w:rPr>
        <w:t>Бурже</w:t>
      </w:r>
      <w:proofErr w:type="spellEnd"/>
      <w:r w:rsidR="00925316" w:rsidRPr="00F03BDA">
        <w:rPr>
          <w:color w:val="000000" w:themeColor="text1"/>
        </w:rPr>
        <w:t xml:space="preserve">” се завърнахме в София. </w:t>
      </w:r>
    </w:p>
    <w:p w14:paraId="121BAFD9" w14:textId="77777777" w:rsidR="000C1925" w:rsidRPr="00F03BDA" w:rsidRDefault="00625EB2" w:rsidP="005B6708">
      <w:r w:rsidRPr="00F03BDA">
        <w:t>След завръщането си, през октомври участвах в комисията за преглед на птицефермите в : Карнобат, Нова Загора и Чирпан. Същият месец, в София бях на комисия към Министерски съвет за проектите за строителство на птицекомбинати в Хасково и Михайловград.</w:t>
      </w:r>
    </w:p>
    <w:p w14:paraId="4B35E04A" w14:textId="19CB0460" w:rsidR="000C1925" w:rsidRPr="00F03BDA" w:rsidRDefault="00A2312D" w:rsidP="005B6708">
      <w:r w:rsidRPr="00F03BDA">
        <w:t>На 4 декемвр</w:t>
      </w:r>
      <w:r w:rsidR="00625EB2" w:rsidRPr="00F03BDA">
        <w:t>и в София, участвах на заседание на Специализираният научен съвет по животновъдство. На същият, без мое присъствие , бях избран за старши научен сътрудник 1-ва степен. От присъстващите 26 члена, 24 гласували „да”, а само двама „не”.</w:t>
      </w:r>
    </w:p>
    <w:p w14:paraId="6CEA4328" w14:textId="1C73A5DA" w:rsidR="000C1925" w:rsidRPr="00F03BDA" w:rsidRDefault="00625EB2" w:rsidP="005B6708">
      <w:r w:rsidRPr="00F03BDA">
        <w:t>За мен и семейството ми 1970 г.</w:t>
      </w:r>
      <w:r w:rsidR="002010B8" w:rsidRPr="00F03BDA">
        <w:t xml:space="preserve"> беше една от най-успешните. Настанихме се в новият ни апартамент. Децата ни растяха и се учеха добре. Аз бях избран за старши научен сътрудник 1-ва степен и участвах в 14-тия Световен конгрес по птицевъдство в Мадрид. Навърших 46 години и вече бях в най-зрялата си възраст. Въпреки желанието ми да отделям повече внимание на децата и семейството си, увлечен по научната си кариера и родното птицевъдство, те продължаваха някакси да бъдат на втора позиция.</w:t>
      </w:r>
    </w:p>
    <w:p w14:paraId="721F5249" w14:textId="77777777" w:rsidR="000C1925" w:rsidRPr="00F03BDA" w:rsidRDefault="0073218F" w:rsidP="005B6708">
      <w:ins w:id="1" w:author="Eli" w:date="2025-08-09T14:53:00Z" w16du:dateUtc="2025-08-09T11:53:00Z">
        <w:r w:rsidRPr="00F03BDA">
          <w:t xml:space="preserve"> </w:t>
        </w:r>
      </w:ins>
      <w:r w:rsidR="002010B8" w:rsidRPr="00F03BDA">
        <w:t>Посрещнахме 1970 г. в новият си апартамент. Макар и много добре обзаведен, отначало всички се чувствахме като в клетка. Липсваше ни старата бащина къща с обширен двор. Васко беше в 8-ми клас на Френската гимназия, а Маринчо в 5-ти в училище „П. Р. Славейков”.</w:t>
      </w:r>
      <w:r w:rsidR="002C7627" w:rsidRPr="00F03BDA">
        <w:t xml:space="preserve"> На ръст той почти настигна батко си, но остана по-слаб физически. Беше малко злояд и често боледуваше </w:t>
      </w:r>
      <w:r w:rsidR="002C7627" w:rsidRPr="00F03BDA">
        <w:lastRenderedPageBreak/>
        <w:t>от възпаление на сливиците.</w:t>
      </w:r>
      <w:r w:rsidR="00A2312D" w:rsidRPr="00F03BDA">
        <w:t xml:space="preserve"> О</w:t>
      </w:r>
      <w:r w:rsidR="002C7627" w:rsidRPr="00F03BDA">
        <w:t xml:space="preserve">плакваше от болки в стомаха и го заведохме на преглед, където се наложи спешно да го оперират от </w:t>
      </w:r>
      <w:proofErr w:type="spellStart"/>
      <w:r w:rsidR="002C7627" w:rsidRPr="00F03BDA">
        <w:t>апандесит</w:t>
      </w:r>
      <w:proofErr w:type="spellEnd"/>
      <w:r w:rsidR="002C7627" w:rsidRPr="00F03BDA">
        <w:t>.</w:t>
      </w:r>
    </w:p>
    <w:p w14:paraId="36A4A4FE" w14:textId="791B3D77" w:rsidR="000C1925" w:rsidRPr="00F03BDA" w:rsidRDefault="002C7627" w:rsidP="005B6708">
      <w:r w:rsidRPr="00F03BDA">
        <w:t>С протокол №7 от 27.03.1971 г. бях утвърден от ВАК като старши научен сътрудник 1-ва степен. Бях доволен от постигнатото, но зам. Директорството продължаваше да пречи на дейността ми като специалист и научен работник.</w:t>
      </w:r>
    </w:p>
    <w:p w14:paraId="655A8275" w14:textId="251201F5" w:rsidR="000C1925" w:rsidRPr="00F03BDA" w:rsidRDefault="002C7627" w:rsidP="005B6708">
      <w:r w:rsidRPr="00F03BDA">
        <w:t>С парите от продажба на къщата, бях направил вноска и чаках да си купя лека кола. Поради тази причина започнах курсове за любители-шофьори.</w:t>
      </w:r>
    </w:p>
    <w:p w14:paraId="5C4BA8B4" w14:textId="3EE1D411" w:rsidR="000C1925" w:rsidRPr="00F03BDA" w:rsidRDefault="002C7627" w:rsidP="005B6708">
      <w:r w:rsidRPr="00F03BDA">
        <w:t xml:space="preserve">По време на домашният ни отпуск бяхме на море </w:t>
      </w:r>
      <w:r w:rsidR="00A2312D" w:rsidRPr="00F03BDA">
        <w:t>в Китен. От тази година АСН имаше станция там</w:t>
      </w:r>
      <w:r w:rsidRPr="00F03BDA">
        <w:t xml:space="preserve">. Всеки ден плувахме в морето. Аз и Маринчо до </w:t>
      </w:r>
      <w:proofErr w:type="spellStart"/>
      <w:r w:rsidRPr="00F03BDA">
        <w:t>шамадурата</w:t>
      </w:r>
      <w:proofErr w:type="spellEnd"/>
      <w:r w:rsidRPr="00F03BDA">
        <w:t>, а Васко, като опитен плувец, по-навътре в морето. Всяка сутрин преди закуска бягахме крос по плажа. Привечер цялото семейство се разхождахме до Мичурин или близкият Младежки лагер.</w:t>
      </w:r>
    </w:p>
    <w:p w14:paraId="5D93F84D" w14:textId="1BAE60E8" w:rsidR="00AC5C5D" w:rsidRPr="00F03BDA" w:rsidRDefault="00AC5C5D" w:rsidP="005B6708">
      <w:r w:rsidRPr="00F03BDA">
        <w:t>При завръщането си от почивката, спряхме в Бургас и се видяхме с всички братовчеди, деца на чичо ми Минчо.</w:t>
      </w:r>
    </w:p>
    <w:p w14:paraId="10A985EE" w14:textId="789175A0" w:rsidR="000C1925" w:rsidRPr="00F03BDA" w:rsidRDefault="00AC5C5D" w:rsidP="005B6708">
      <w:r w:rsidRPr="00F03BDA">
        <w:t>За мен и семейството ми тази 1971 г. беше сравнително добра и спокойна.</w:t>
      </w:r>
    </w:p>
    <w:p w14:paraId="5283BAC6" w14:textId="7F5A7913" w:rsidR="000C1925" w:rsidRPr="00F03BDA" w:rsidRDefault="00AC5C5D" w:rsidP="005B6708">
      <w:r w:rsidRPr="00F03BDA">
        <w:t xml:space="preserve">Новата 1972 г. посрещнахме според семейните </w:t>
      </w:r>
      <w:proofErr w:type="spellStart"/>
      <w:r w:rsidRPr="00F03BDA">
        <w:t>традици</w:t>
      </w:r>
      <w:proofErr w:type="spellEnd"/>
      <w:r w:rsidRPr="00F03BDA">
        <w:t>, като след 22 часа децата излязоха с приятели, а ние с Милка и наши познати играхме белот и пяхме стари градски песни.</w:t>
      </w:r>
    </w:p>
    <w:p w14:paraId="22A12A6E" w14:textId="4CE3DB24" w:rsidR="000C1925" w:rsidRPr="00F03BDA" w:rsidRDefault="00BE669B" w:rsidP="005B6708">
      <w:r w:rsidRPr="00F03BDA">
        <w:t>На 1</w:t>
      </w:r>
      <w:r w:rsidR="00AC5C5D" w:rsidRPr="00F03BDA">
        <w:t xml:space="preserve"> януари </w:t>
      </w:r>
      <w:r w:rsidRPr="00F03BDA">
        <w:t xml:space="preserve">всички се събраха в нас на </w:t>
      </w:r>
      <w:r w:rsidR="00AC5C5D" w:rsidRPr="00F03BDA">
        <w:t>печена пуйка</w:t>
      </w:r>
      <w:r w:rsidRPr="00F03BDA">
        <w:t xml:space="preserve"> за обяд</w:t>
      </w:r>
      <w:r w:rsidR="00AC5C5D" w:rsidRPr="00F03BDA">
        <w:t xml:space="preserve">, по случай именият ден на Васко. Всяка изминала година в семейството посрещахме тези празници все по-богато. Безработицата в страната вече беше минало, както и недоимъка, включително и за ромското население. Почти всички семейства притежаваха собствени жилища. Доста от тях си позволяваха да си закупят парцели край градовете и да си построят вили там. Всяко семейство можеше да си позволи да почива на море или в планински </w:t>
      </w:r>
      <w:r w:rsidRPr="00F03BDA">
        <w:t xml:space="preserve">курорт </w:t>
      </w:r>
      <w:r w:rsidR="00AC5C5D" w:rsidRPr="00F03BDA">
        <w:t>и минерал</w:t>
      </w:r>
      <w:r w:rsidR="006629AF" w:rsidRPr="00F03BDA">
        <w:t xml:space="preserve">ни </w:t>
      </w:r>
      <w:proofErr w:type="spellStart"/>
      <w:r w:rsidR="006629AF" w:rsidRPr="00F03BDA">
        <w:t>бани</w:t>
      </w:r>
      <w:r w:rsidR="00AC5C5D" w:rsidRPr="00F03BDA">
        <w:t>.</w:t>
      </w:r>
      <w:r w:rsidR="006629AF" w:rsidRPr="00F03BDA">
        <w:t>Картата</w:t>
      </w:r>
      <w:proofErr w:type="spellEnd"/>
      <w:r w:rsidR="006629AF" w:rsidRPr="00F03BDA">
        <w:t xml:space="preserve"> за почивка, осигурявана от Профсъюза струваше 16 лева за храна и нощувка на ден. Доста от предприятията си строяха собствени почивни станции. Всички жители имаха право на безплатно лечение и престой в болниците, а тези , които бяха в болнични получаваха 90 на 100 от възнаграждението си. Осигуряваше се 50 на 100 намаление на храната в столовете към предприятията и 90 на 100 при пътуване за работа. Безплатно беше гимназиалното образование, както и това на приетите с конкурс студенти в университетите. С всички тези социални придобивки, считах че се приближаваме до бъдещето социалистическо общество. Лично мен ме смущаваше </w:t>
      </w:r>
      <w:proofErr w:type="spellStart"/>
      <w:r w:rsidR="006629AF" w:rsidRPr="00F03BDA">
        <w:t>фатка</w:t>
      </w:r>
      <w:proofErr w:type="spellEnd"/>
      <w:r w:rsidR="006629AF" w:rsidRPr="00F03BDA">
        <w:t xml:space="preserve">, че изоставаме както ние, така и СССР от средното жизнено равнище на някои западни капиталистически </w:t>
      </w:r>
      <w:proofErr w:type="spellStart"/>
      <w:r w:rsidR="006629AF" w:rsidRPr="00F03BDA">
        <w:t>старни</w:t>
      </w:r>
      <w:proofErr w:type="spellEnd"/>
      <w:r w:rsidR="006629AF" w:rsidRPr="00F03BDA">
        <w:t xml:space="preserve">. Надявах се, че в бъдеще </w:t>
      </w:r>
      <w:proofErr w:type="spellStart"/>
      <w:r w:rsidR="006629AF" w:rsidRPr="00F03BDA">
        <w:t>постепено</w:t>
      </w:r>
      <w:proofErr w:type="spellEnd"/>
      <w:r w:rsidR="006629AF" w:rsidRPr="00F03BDA">
        <w:t xml:space="preserve"> ще ги настигнем, но ни пречеше най-вече надпреварата във въоръжаването.</w:t>
      </w:r>
    </w:p>
    <w:p w14:paraId="1BE5720A" w14:textId="78CBCDA5" w:rsidR="000C1925" w:rsidRPr="00F03BDA" w:rsidRDefault="006629AF" w:rsidP="005B6708">
      <w:r w:rsidRPr="00F03BDA">
        <w:t>Тази година Васко беше в 9-ти клас, а Маринчо съответно в 6-ти. Момчетата</w:t>
      </w:r>
      <w:r w:rsidR="00B9594B" w:rsidRPr="00F03BDA">
        <w:t xml:space="preserve"> идваха всяка неделя с мен на </w:t>
      </w:r>
      <w:proofErr w:type="spellStart"/>
      <w:r w:rsidR="00B9594B" w:rsidRPr="00F03BDA">
        <w:t>Живкината</w:t>
      </w:r>
      <w:proofErr w:type="spellEnd"/>
      <w:r w:rsidR="00B9594B" w:rsidRPr="00F03BDA">
        <w:t xml:space="preserve"> баня, а после ги водих на футболни мачове на Берое. През лятото, през Кара </w:t>
      </w:r>
      <w:proofErr w:type="spellStart"/>
      <w:r w:rsidR="00B9594B" w:rsidRPr="00F03BDA">
        <w:t>Севрия</w:t>
      </w:r>
      <w:proofErr w:type="spellEnd"/>
      <w:r w:rsidR="00B9594B" w:rsidRPr="00F03BDA">
        <w:t xml:space="preserve"> правехме походи до Старозагорските минерални бани. Децата </w:t>
      </w:r>
      <w:r w:rsidR="00AE3515" w:rsidRPr="00F03BDA">
        <w:t>започнаха да търсят</w:t>
      </w:r>
      <w:r w:rsidR="00B9594B" w:rsidRPr="00F03BDA">
        <w:t xml:space="preserve"> вече приятелите си и ние с Милка се научихме да ходим без тях.</w:t>
      </w:r>
    </w:p>
    <w:p w14:paraId="4C54A653" w14:textId="77777777" w:rsidR="000C1925" w:rsidRPr="00F03BDA" w:rsidRDefault="00B9594B" w:rsidP="005B6708">
      <w:r w:rsidRPr="00F03BDA">
        <w:lastRenderedPageBreak/>
        <w:t>През март завърших успешно курсов</w:t>
      </w:r>
      <w:r w:rsidR="00AE3515" w:rsidRPr="00F03BDA">
        <w:t>ете за шофьор-любител и на 18</w:t>
      </w:r>
      <w:r w:rsidRPr="00F03BDA">
        <w:t xml:space="preserve"> май получих шофьорската си книжка.</w:t>
      </w:r>
      <w:r w:rsidR="00DE6AD9" w:rsidRPr="00F03BDA">
        <w:t xml:space="preserve"> Скоро след това си закупих светло сив „Москвич”. Същият ден го регистрирах в КАТ с № А 86-56. Колата струваше 4500 лева. Пред децата обявих, че това е последният подарък от дядо им.</w:t>
      </w:r>
    </w:p>
    <w:p w14:paraId="667D9CEF" w14:textId="77777777" w:rsidR="000C1925" w:rsidRPr="00F03BDA" w:rsidRDefault="00DE6AD9" w:rsidP="005B6708">
      <w:r w:rsidRPr="00F03BDA">
        <w:t xml:space="preserve">През юли, един летен следобед, потеглихме за първи път с кола за село Розовец. В месеците преди това не вдигах повече от 60-65 </w:t>
      </w:r>
      <w:proofErr w:type="spellStart"/>
      <w:r w:rsidRPr="00F03BDA">
        <w:t>км</w:t>
      </w:r>
      <w:r w:rsidR="00AE3515" w:rsidRPr="00F03BDA">
        <w:t>/</w:t>
      </w:r>
      <w:r w:rsidRPr="00F03BDA">
        <w:t>Ч</w:t>
      </w:r>
      <w:proofErr w:type="spellEnd"/>
      <w:r w:rsidRPr="00F03BDA">
        <w:t xml:space="preserve"> и не шофирах нощем.</w:t>
      </w:r>
      <w:r w:rsidR="00261BBD" w:rsidRPr="00F03BDA">
        <w:t xml:space="preserve"> Само веднъж, на пистата на летище Стара Загора успях да вдигна 100 км</w:t>
      </w:r>
      <w:r w:rsidR="00AE3515" w:rsidRPr="00F03BDA">
        <w:t>/</w:t>
      </w:r>
      <w:r w:rsidR="00261BBD" w:rsidRPr="00F03BDA">
        <w:t>Ч.</w:t>
      </w:r>
    </w:p>
    <w:p w14:paraId="7BFA7468" w14:textId="5C5ADD0D" w:rsidR="000C1925" w:rsidRPr="00F03BDA" w:rsidRDefault="00AE3515" w:rsidP="005B6708">
      <w:r w:rsidRPr="00F03BDA">
        <w:t>През август с колата</w:t>
      </w:r>
      <w:r w:rsidR="00261BBD" w:rsidRPr="00F03BDA">
        <w:t>, цялото семейство отидохме на почивка в Смолян. Заведох децата и до Пампорово.</w:t>
      </w:r>
      <w:r w:rsidR="005A258E" w:rsidRPr="00F03BDA">
        <w:t xml:space="preserve"> След </w:t>
      </w:r>
      <w:r w:rsidRPr="00F03BDA">
        <w:t>Родопите до края на отпуската</w:t>
      </w:r>
      <w:r w:rsidR="005A258E" w:rsidRPr="00F03BDA">
        <w:t xml:space="preserve"> останахме в Розовец. От Стара Загора до Р</w:t>
      </w:r>
      <w:r w:rsidRPr="00F03BDA">
        <w:t>озовец с „Москвича”, бензинът</w:t>
      </w:r>
      <w:r w:rsidR="005A258E" w:rsidRPr="00F03BDA">
        <w:t xml:space="preserve"> излизаше 4 лева. От вкъщи до Института беше 35 стотинки, а с автобуса с Милка давахме общо 24 стотинки. Още в началото на моето шофиране, бях спрян от един майор, който ме санкционира неправилно, защото не съм спрял на подаден от него сигнал.  По случая</w:t>
      </w:r>
      <w:r w:rsidRPr="00F03BDA">
        <w:t xml:space="preserve">т </w:t>
      </w:r>
      <w:r w:rsidR="005A258E" w:rsidRPr="00F03BDA">
        <w:t>направих изложение в КАТ-Стара Загора. След месец получих отговор, че съм санкциониран неправилно и талонът ми беше заменен с нов. След това шофирах повече от 25 години без да направя нито едно нарушение.</w:t>
      </w:r>
    </w:p>
    <w:p w14:paraId="5250B616" w14:textId="24DF27EC" w:rsidR="000C1925" w:rsidRPr="00F03BDA" w:rsidRDefault="005A258E" w:rsidP="005B6708">
      <w:r w:rsidRPr="00F03BDA">
        <w:t>Наскоро след това с колата ходихме до град Елин Пелин на сватбата на племенницата ми Зюмбюлка. Бяхме с Милка и майка, но без децата. Сватбата мина добре и вечерта се завърнахме благополучно.</w:t>
      </w:r>
    </w:p>
    <w:p w14:paraId="7D665104" w14:textId="200B474D" w:rsidR="000C1925" w:rsidRPr="00F03BDA" w:rsidRDefault="007F1561" w:rsidP="005B6708">
      <w:r w:rsidRPr="00F03BDA">
        <w:t>Тази година резултатите от дейността ми в птицевъдството отново бяха много високи. При кокошките от всички породи средната носливост беше 228,6 яйца. От кокошка № 4929 (</w:t>
      </w:r>
      <w:proofErr w:type="spellStart"/>
      <w:r w:rsidRPr="00F03BDA">
        <w:t>Легхорн</w:t>
      </w:r>
      <w:proofErr w:type="spellEnd"/>
      <w:r w:rsidRPr="00F03BDA">
        <w:t>) имах рекордна носливост от 346 яйца. Заедно с НИИП с ХЦ Костинброд бяхме главните координатори и научни ръководители в развитието на птицевъдството в страната.</w:t>
      </w:r>
    </w:p>
    <w:p w14:paraId="593EFD4A" w14:textId="0BC86D6A" w:rsidR="000C1925" w:rsidRPr="00F03BDA" w:rsidRDefault="00AE3515" w:rsidP="005B6708">
      <w:r w:rsidRPr="00F03BDA">
        <w:t>През</w:t>
      </w:r>
      <w:r w:rsidR="003D368D" w:rsidRPr="00F03BDA">
        <w:t xml:space="preserve"> март бях няколко дни на военно обучение като пиротехник. Макар и 48 годишен военните не ме забравяха.</w:t>
      </w:r>
    </w:p>
    <w:p w14:paraId="6087DD04" w14:textId="231A39C6" w:rsidR="000C1925" w:rsidRPr="00F03BDA" w:rsidRDefault="003D368D" w:rsidP="005B6708">
      <w:r w:rsidRPr="00F03BDA">
        <w:t>След разтурянето на АСН през 1971 г., през 1972 г. бяха създадени няколко центъра за научно-изследователска и развойна дейност (ЦНИИР) към МЗХП. Такъв беше създаден към ДСО „Родопа” – по животновъдство и ветеринарна медици</w:t>
      </w:r>
      <w:r w:rsidR="00AE3515" w:rsidRPr="00F03BDA">
        <w:t>на. Към него включиха и нашият И</w:t>
      </w:r>
      <w:r w:rsidRPr="00F03BDA">
        <w:t xml:space="preserve">нститут. Търсеха се нови организационни форми за развитието на науката и внедряването и в производството. Продукцията ни от селското стопанство се изнасяше за международният пазар. Тя трябваше да е евтина и в същото време с високо качество. В ЦНИИРД бяха включени всички животновъдни и ветеринарни </w:t>
      </w:r>
      <w:r w:rsidR="00AE3515" w:rsidRPr="00F03BDA">
        <w:t>институти и опитни станции по жи</w:t>
      </w:r>
      <w:r w:rsidRPr="00F03BDA">
        <w:t>вотновъдство. За директор беше назначен проф. Никола Несторов, а след него такъв стана колегата Ц. Цонков. Още със създаване на ЦНИИРД бях включен в научният му съвет.</w:t>
      </w:r>
    </w:p>
    <w:p w14:paraId="5736DA30" w14:textId="40273899" w:rsidR="000C1925" w:rsidRPr="00F03BDA" w:rsidRDefault="00AE3515" w:rsidP="005B6708">
      <w:r w:rsidRPr="00F03BDA">
        <w:t xml:space="preserve">През </w:t>
      </w:r>
      <w:r w:rsidR="003D368D" w:rsidRPr="00F03BDA">
        <w:t xml:space="preserve">ноември участвах в честването на 50 години от създаването </w:t>
      </w:r>
      <w:proofErr w:type="spellStart"/>
      <w:r w:rsidR="003D368D" w:rsidRPr="00F03BDA">
        <w:t>наАгрономическият</w:t>
      </w:r>
      <w:proofErr w:type="spellEnd"/>
      <w:r w:rsidR="003D368D" w:rsidRPr="00F03BDA">
        <w:t xml:space="preserve"> факултет в София, което се състоя в зала „Универсиада”.</w:t>
      </w:r>
    </w:p>
    <w:p w14:paraId="6E5D4750" w14:textId="6BBB2225" w:rsidR="000C1925" w:rsidRPr="00F03BDA" w:rsidRDefault="00232AB4" w:rsidP="005B6708">
      <w:r w:rsidRPr="00F03BDA">
        <w:lastRenderedPageBreak/>
        <w:t>За семейството ми тази 1972 г. ще се запомни с покупката на лека кола „Москвич”, а в дейността ми като птицевъд, достигане на рекордната индивидуална носливост от 345 яйца.</w:t>
      </w:r>
    </w:p>
    <w:p w14:paraId="0B85CD23" w14:textId="77777777" w:rsidR="000C1925" w:rsidRPr="00F03BDA" w:rsidRDefault="00232AB4" w:rsidP="005B6708">
      <w:r w:rsidRPr="00F03BDA">
        <w:t>Новата 1973 година посрещнахме в село Розовец. С нас дойде само Маринчо, а Васко остана в Стара Загора. Особено бяха доволни дядо Марин и баба Витка.</w:t>
      </w:r>
    </w:p>
    <w:p w14:paraId="271B81F8" w14:textId="0519E918" w:rsidR="000C1925" w:rsidRPr="00F03BDA" w:rsidRDefault="00232AB4" w:rsidP="005B6708">
      <w:r w:rsidRPr="00F03BDA">
        <w:t>Тази година при празнуване на „Деня на птицевъда” Ц. Цонков заяви пред всички присъстващи колеги, че ще поиска от Министерски съвет да го направи национален празник.</w:t>
      </w:r>
    </w:p>
    <w:p w14:paraId="6555E128" w14:textId="77777777" w:rsidR="000C1925" w:rsidRPr="00F03BDA" w:rsidRDefault="00232AB4" w:rsidP="005B6708">
      <w:r w:rsidRPr="00F03BDA">
        <w:t>През септември бях водач на група директори на наши птицекомбинати при посещение в ГДР. Водих ги в племенната птицеферма-</w:t>
      </w:r>
      <w:proofErr w:type="spellStart"/>
      <w:r w:rsidRPr="00F03BDA">
        <w:t>Деерсхайм</w:t>
      </w:r>
      <w:proofErr w:type="spellEnd"/>
      <w:r w:rsidRPr="00F03BDA">
        <w:t xml:space="preserve"> и няколко птицекомбината.</w:t>
      </w:r>
    </w:p>
    <w:p w14:paraId="2AABA21C" w14:textId="77777777" w:rsidR="000C1925" w:rsidRPr="00F03BDA" w:rsidRDefault="00232AB4" w:rsidP="005B6708">
      <w:r w:rsidRPr="00F03BDA">
        <w:t xml:space="preserve">Наскоро след това на посещение при нас беше професор Перо от Франция, с когото се познавах от визитата ми в Мадрид. Водихме много полезни разговори и го запознах с нашата племенна работа. Няколко дни по-късно ни посети проф. </w:t>
      </w:r>
      <w:proofErr w:type="spellStart"/>
      <w:r w:rsidRPr="00F03BDA">
        <w:t>Пигарев</w:t>
      </w:r>
      <w:proofErr w:type="spellEnd"/>
      <w:r w:rsidRPr="00F03BDA">
        <w:t xml:space="preserve">, завеждащ катедра „Птицевъдство” в </w:t>
      </w:r>
      <w:proofErr w:type="spellStart"/>
      <w:r w:rsidRPr="00F03BDA">
        <w:t>Темирязев</w:t>
      </w:r>
      <w:r w:rsidR="001F63B9" w:rsidRPr="00F03BDA">
        <w:t>ският</w:t>
      </w:r>
      <w:proofErr w:type="spellEnd"/>
      <w:r w:rsidR="001F63B9" w:rsidRPr="00F03BDA">
        <w:t xml:space="preserve"> селскостопански институт в Москва. След работната среща го заведох до паметника „Шипка” и връх Св. Никола.</w:t>
      </w:r>
    </w:p>
    <w:p w14:paraId="1576D933" w14:textId="4E0FF6BD" w:rsidR="000C1925" w:rsidRPr="00F03BDA" w:rsidRDefault="001F63B9" w:rsidP="005B6708">
      <w:r w:rsidRPr="00F03BDA">
        <w:t>След това участвах във всички 7 заседания на научният съвет на ЦХИИРД към ДСО „Родопа” в София. Изнесох цикъл от лекции по птицевъдство пред курс зоотехници в Бургас и село Стралджа, Ямболско. По проблемите в отрасъла имах среща със зам. Министър Ив. Димитров в МЗХП.</w:t>
      </w:r>
    </w:p>
    <w:p w14:paraId="0B7748E1" w14:textId="77777777" w:rsidR="000C1925" w:rsidRPr="00F03BDA" w:rsidRDefault="001F63B9" w:rsidP="005B6708">
      <w:r w:rsidRPr="00F03BDA">
        <w:t>1973 г. макар и напрегната, беше сравнително добра за мен. Усложнения в самият край ми създадоха тревоги за бъдещето на секцията ни по птицевъдство, защото се нагърбих отново с организационни и административни зад</w:t>
      </w:r>
      <w:r w:rsidR="00584D56" w:rsidRPr="00F03BDA">
        <w:t>ължения, след отделянето ни от И</w:t>
      </w:r>
      <w:r w:rsidRPr="00F03BDA">
        <w:t>нститута.</w:t>
      </w:r>
    </w:p>
    <w:p w14:paraId="7A524CE4" w14:textId="55799344" w:rsidR="00B115ED" w:rsidRPr="00F03BDA" w:rsidRDefault="001F63B9" w:rsidP="005B6708">
      <w:r w:rsidRPr="00F03BDA">
        <w:t>Периодът от 1967 до 1973 г. беше един от най-ползотворните в творческата ми научна кариера</w:t>
      </w:r>
      <w:r w:rsidR="00B115ED" w:rsidRPr="00F03BDA">
        <w:t xml:space="preserve"> като птицевъд. Бях избран и утвърден като старши научен сътрудник 1-ва степен. Въпреки смъртта на баща ми и операцията от </w:t>
      </w:r>
      <w:proofErr w:type="spellStart"/>
      <w:r w:rsidR="00B115ED" w:rsidRPr="00F03BDA">
        <w:t>апандесит</w:t>
      </w:r>
      <w:proofErr w:type="spellEnd"/>
      <w:r w:rsidR="00B115ED" w:rsidRPr="00F03BDA">
        <w:t xml:space="preserve"> на Маринчо, животът на семейството ми беше добър и вече живеехме в собствен апартамент. Бях удовлетворен от постигнатото и гледах с надежда на бъдещето.</w:t>
      </w:r>
    </w:p>
    <w:p w14:paraId="69313094" w14:textId="77777777" w:rsidR="005B6708" w:rsidRPr="00F03BDA" w:rsidRDefault="005B6708">
      <w:pPr>
        <w:ind w:firstLine="0"/>
        <w:jc w:val="left"/>
        <w:rPr>
          <w:b/>
          <w:sz w:val="36"/>
          <w:szCs w:val="36"/>
        </w:rPr>
      </w:pPr>
      <w:r w:rsidRPr="00F03BDA">
        <w:br w:type="page"/>
      </w:r>
    </w:p>
    <w:p w14:paraId="425CB4AC" w14:textId="3413730B" w:rsidR="00B115ED" w:rsidRPr="00F03BDA" w:rsidRDefault="00B115ED" w:rsidP="00E7584A">
      <w:pPr>
        <w:pStyle w:val="Heading1"/>
      </w:pPr>
      <w:r w:rsidRPr="00F03BDA">
        <w:lastRenderedPageBreak/>
        <w:t>14. ДИРЕКТОР НА ХИБРИДНИЯТ ЦЕНТЪР ПО ПТИЦЕВЪДСТВО – СТАРА ЗАГОРА</w:t>
      </w:r>
      <w:r w:rsidR="00E7584A" w:rsidRPr="00F03BDA">
        <w:br/>
      </w:r>
      <w:r w:rsidRPr="00F03BDA">
        <w:t>1974 – 1985 Г.</w:t>
      </w:r>
    </w:p>
    <w:p w14:paraId="798C0F69" w14:textId="77777777" w:rsidR="00B115ED" w:rsidRPr="00F03BDA" w:rsidRDefault="00B115ED" w:rsidP="00B115ED">
      <w:pPr>
        <w:jc w:val="center"/>
        <w:rPr>
          <w:sz w:val="36"/>
          <w:szCs w:val="36"/>
        </w:rPr>
      </w:pPr>
    </w:p>
    <w:p w14:paraId="0D3822B0" w14:textId="77777777" w:rsidR="00B115ED" w:rsidRPr="00F03BDA" w:rsidRDefault="00B115ED" w:rsidP="00B115ED">
      <w:pPr>
        <w:jc w:val="center"/>
        <w:rPr>
          <w:sz w:val="36"/>
          <w:szCs w:val="36"/>
        </w:rPr>
      </w:pPr>
    </w:p>
    <w:p w14:paraId="3D977103" w14:textId="77777777" w:rsidR="003B4869" w:rsidRPr="00F03BDA" w:rsidRDefault="00B115ED" w:rsidP="003B4869">
      <w:r w:rsidRPr="00F03BDA">
        <w:t>Новата 1974 г. децата пожел</w:t>
      </w:r>
      <w:r w:rsidR="0078484C" w:rsidRPr="00F03BDA">
        <w:t xml:space="preserve">аха да посрещнем в Стара Загора, докато Милка настояваше да отидем в село Розовец. Васко беше </w:t>
      </w:r>
      <w:proofErr w:type="spellStart"/>
      <w:r w:rsidR="0078484C" w:rsidRPr="00F03BDA">
        <w:t>абитурент</w:t>
      </w:r>
      <w:proofErr w:type="spellEnd"/>
      <w:r w:rsidR="0078484C" w:rsidRPr="00F03BDA">
        <w:t>, а Маринчо в 7-ми клас. И двамат</w:t>
      </w:r>
      <w:r w:rsidR="00584D56" w:rsidRPr="00F03BDA">
        <w:t>а вече бяха големи и искаха да б</w:t>
      </w:r>
      <w:r w:rsidR="0078484C" w:rsidRPr="00F03BDA">
        <w:t>ъдат с приятелите си. До 22 часа цялото семейство бяхме вкъщи, спазвайки семейните традиции.</w:t>
      </w:r>
      <w:r w:rsidR="003B4869" w:rsidRPr="00F03BDA">
        <w:t xml:space="preserve"> След това децата излязоха, а ние с Милка отидохме да празнуваме с приятели. Вкъщи остана само майка да гледа телевизия.</w:t>
      </w:r>
    </w:p>
    <w:p w14:paraId="75D746F8" w14:textId="77777777" w:rsidR="003B4869" w:rsidRPr="00F03BDA" w:rsidRDefault="00584D56" w:rsidP="003B4869">
      <w:r w:rsidRPr="00F03BDA">
        <w:t>Тази 1974 г. очаквах с тревога</w:t>
      </w:r>
      <w:r w:rsidR="003B4869" w:rsidRPr="00F03BDA">
        <w:t xml:space="preserve"> бъдещето на нашата птицевъдна секция. Предстоеше да се разделя с Института, в който бях работил над 25 години и беше преминала творческата ми възраст като специалист-птицевъд. Беше извършено отделянето ни от НИГО-СЗ и оформянето ни</w:t>
      </w:r>
      <w:r w:rsidRPr="00F03BDA">
        <w:t xml:space="preserve"> като филиал на Хибриден център-</w:t>
      </w:r>
      <w:proofErr w:type="spellStart"/>
      <w:r w:rsidR="003B4869" w:rsidRPr="00F03BDA">
        <w:t>Раниславци</w:t>
      </w:r>
      <w:proofErr w:type="spellEnd"/>
      <w:r w:rsidR="003B4869" w:rsidRPr="00F03BDA">
        <w:t xml:space="preserve">. В него се включваха: </w:t>
      </w:r>
      <w:r w:rsidR="00E36157" w:rsidRPr="00F03BDA">
        <w:t>научната секция, двете племенни птицеферми с люпилните към тях, квартирите, в които живееха нашите служители и бившият свинарник, преустроен за опити по хранене на птиците. Производствената дейност и двете птицеферми щеше да е на самоиздръжка, а научната секция, заедно с целият си персонал, включително и гледачите на опити, щеше да бъде на финансова издръжка от НИИП с ХЦ-</w:t>
      </w:r>
      <w:proofErr w:type="spellStart"/>
      <w:r w:rsidR="00E36157" w:rsidRPr="00F03BDA">
        <w:t>Раниславци</w:t>
      </w:r>
      <w:proofErr w:type="spellEnd"/>
      <w:r w:rsidR="00E36157" w:rsidRPr="00F03BDA">
        <w:t>. Поради това, че в заповедта пишело „отделяне”, а не „разделяне”, ние не получихме от планираните за 1974 г фуражи и материално-техническо снабдяване. Това създаде сериозни трудности от първите месеци на самостоятелното ни съществуване.</w:t>
      </w:r>
      <w:r w:rsidRPr="00F03BDA">
        <w:t xml:space="preserve"> Столовата на Институтът</w:t>
      </w:r>
      <w:r w:rsidR="00E41F65" w:rsidRPr="00F03BDA">
        <w:t xml:space="preserve"> щяхме да ползваме като плащаме съответните режийни разноски, а ремонтната им работилница срещу заплащане. В определен срок следваше да напуснем двата кабинета и лабораторията в административната сграда, кат</w:t>
      </w:r>
      <w:r w:rsidRPr="00F03BDA">
        <w:t>о пре</w:t>
      </w:r>
      <w:r w:rsidR="00E41F65" w:rsidRPr="00F03BDA">
        <w:t>местим всичко на горният етаж на сградата и плащаме наем.</w:t>
      </w:r>
      <w:r w:rsidRPr="00F03BDA">
        <w:t xml:space="preserve"> Едва на 08 февруари</w:t>
      </w:r>
      <w:r w:rsidR="00D21F44" w:rsidRPr="00F03BDA">
        <w:t xml:space="preserve"> бяха подписани протоколите за отделянето </w:t>
      </w:r>
      <w:r w:rsidRPr="00F03BDA">
        <w:t>ни от НИГО. Р</w:t>
      </w:r>
      <w:r w:rsidR="00D21F44" w:rsidRPr="00F03BDA">
        <w:t>ъководството на Института се стараеше да ни създаде максимални затруднения.</w:t>
      </w:r>
    </w:p>
    <w:p w14:paraId="5ECA91DA" w14:textId="77777777" w:rsidR="00D21F44" w:rsidRPr="00F03BDA" w:rsidRDefault="00D21F44" w:rsidP="003B4869">
      <w:r w:rsidRPr="00F03BDA">
        <w:t>Със заповед № 79 от 20.2.1974 г. Цонков ме натовари да изпълнявам функциите като негов заместник на филиала. По това време той действаше за създаването на научно-производствени обединения по птицевъдство и свиневъдство и излизането ни от ЦНИИРД на проф. Н. Несторов. Цонков имаше подкрепата за това от ЦК на БКП.</w:t>
      </w:r>
    </w:p>
    <w:p w14:paraId="1C4A387B" w14:textId="77777777" w:rsidR="00D21F44" w:rsidRPr="00F03BDA" w:rsidRDefault="00D21F44" w:rsidP="003B4869">
      <w:r w:rsidRPr="00F03BDA">
        <w:t xml:space="preserve">На 23.03.1974 г. излезе разпореждане № 37 </w:t>
      </w:r>
      <w:r w:rsidR="007341D4" w:rsidRPr="00F03BDA">
        <w:t>на Бюрото на МС, с което от 1</w:t>
      </w:r>
      <w:r w:rsidRPr="00F03BDA">
        <w:t xml:space="preserve"> април се създаваха научно-производствените обединения по птицевъдство и свиневъдство (НПОП и НПО</w:t>
      </w:r>
      <w:r w:rsidR="007341D4" w:rsidRPr="00F03BDA">
        <w:t>С). В нашето НПОП бяха включени:</w:t>
      </w:r>
      <w:r w:rsidRPr="00F03BDA">
        <w:t xml:space="preserve"> всички птицекомбинати и </w:t>
      </w:r>
      <w:proofErr w:type="spellStart"/>
      <w:r w:rsidRPr="00F03BDA">
        <w:t>птицекланници</w:t>
      </w:r>
      <w:proofErr w:type="spellEnd"/>
      <w:r w:rsidRPr="00F03BDA">
        <w:t xml:space="preserve"> към ЦКЦ и ДСО </w:t>
      </w:r>
      <w:r w:rsidRPr="00F03BDA">
        <w:lastRenderedPageBreak/>
        <w:t>„</w:t>
      </w:r>
      <w:proofErr w:type="spellStart"/>
      <w:r w:rsidRPr="00F03BDA">
        <w:t>Родина”и</w:t>
      </w:r>
      <w:proofErr w:type="spellEnd"/>
      <w:r w:rsidRPr="00F03BDA">
        <w:t xml:space="preserve"> 18 люпилни, а от ЦНИИРД: НИИП с ХЦ-</w:t>
      </w:r>
      <w:proofErr w:type="spellStart"/>
      <w:r w:rsidRPr="00F03BDA">
        <w:t>Раниславци</w:t>
      </w:r>
      <w:proofErr w:type="spellEnd"/>
      <w:r w:rsidRPr="00F03BDA">
        <w:t>, като нашият филиал се преобразуваше в самостоятелен Хибриден център по птицевъдство – Стара Загора</w:t>
      </w:r>
      <w:r w:rsidR="007341D4" w:rsidRPr="00F03BDA">
        <w:t xml:space="preserve"> (ХЦП-СЗ)</w:t>
      </w:r>
      <w:r w:rsidRPr="00F03BDA">
        <w:t>, заедно с научната си секция.</w:t>
      </w:r>
      <w:r w:rsidR="00FA0891" w:rsidRPr="00F03BDA">
        <w:t xml:space="preserve"> Последната се насочваше да работи главно с яйценосното и </w:t>
      </w:r>
      <w:proofErr w:type="spellStart"/>
      <w:r w:rsidR="00FA0891" w:rsidRPr="00F03BDA">
        <w:t>общоползвателното</w:t>
      </w:r>
      <w:proofErr w:type="spellEnd"/>
      <w:r w:rsidR="00FA0891" w:rsidRPr="00F03BDA">
        <w:t xml:space="preserve"> направление при кокошките и пуйките. За генерален директор на НПОП, със седалище Костинброд бе назначен Ц. Цонков, който оставаше и директор на НИИП с ХЦ, работеща основно с кокошки от бройлерното направление. Към НИИП с ХЦ се създаваше научно-те</w:t>
      </w:r>
      <w:r w:rsidR="008A0853" w:rsidRPr="00F03BDA">
        <w:t>хнически съвет с ръководител</w:t>
      </w:r>
      <w:r w:rsidR="00FA0891" w:rsidRPr="00F03BDA">
        <w:t xml:space="preserve"> Генерален директор по науката.</w:t>
      </w:r>
    </w:p>
    <w:p w14:paraId="666589D1" w14:textId="77777777" w:rsidR="000C1925" w:rsidRPr="00F03BDA" w:rsidRDefault="00FA0891" w:rsidP="003B4869">
      <w:r w:rsidRPr="00F03BDA">
        <w:t>Със заповед от Генералния директор на НПОП от 01.04.1974 г. бях н</w:t>
      </w:r>
      <w:r w:rsidR="008A0853" w:rsidRPr="00F03BDA">
        <w:t>азначен за директор на ХЦП-СЗ, но</w:t>
      </w:r>
      <w:r w:rsidRPr="00F03BDA">
        <w:t xml:space="preserve"> не титуляр, защото заплатата ми като </w:t>
      </w:r>
      <w:proofErr w:type="spellStart"/>
      <w:r w:rsidRPr="00F03BDA">
        <w:t>ст.н.сътр</w:t>
      </w:r>
      <w:proofErr w:type="spellEnd"/>
      <w:r w:rsidRPr="00F03BDA">
        <w:t>. 1-ва степен бе по-голяма от директорската. Приех това задължение като временно, до укрепването на ХЦП, а след това да остана само завеждащ на научна секция.</w:t>
      </w:r>
    </w:p>
    <w:p w14:paraId="60650D89" w14:textId="77777777" w:rsidR="00FA0891" w:rsidRPr="00F03BDA" w:rsidRDefault="00FA0891" w:rsidP="003B4869">
      <w:r w:rsidRPr="00F03BDA">
        <w:t>Едва през май ръководството на нашият ХЦ</w:t>
      </w:r>
      <w:r w:rsidR="008A0853" w:rsidRPr="00F03BDA">
        <w:t>П</w:t>
      </w:r>
      <w:r w:rsidRPr="00F03BDA">
        <w:t xml:space="preserve"> се настани в стаите на бившите</w:t>
      </w:r>
      <w:r w:rsidR="008A0853" w:rsidRPr="00F03BDA">
        <w:t xml:space="preserve"> гостни, а на входа на Институтът </w:t>
      </w:r>
      <w:r w:rsidRPr="00F03BDA">
        <w:t>беше поставена табела „НПОП – Хибриден център по птицевъдство – Стара Загора”.</w:t>
      </w:r>
    </w:p>
    <w:p w14:paraId="1FC52F37" w14:textId="77777777" w:rsidR="003B4869" w:rsidRPr="00F03BDA" w:rsidRDefault="00BD3BF6" w:rsidP="00B115ED">
      <w:r w:rsidRPr="00F03BDA">
        <w:t>От второт</w:t>
      </w:r>
      <w:r w:rsidR="008A0853" w:rsidRPr="00F03BDA">
        <w:t>о полугодие на 1974 г., с помощт</w:t>
      </w:r>
      <w:r w:rsidRPr="00F03BDA">
        <w:t>а на целият персонал, започнахме да функционираме нормално.</w:t>
      </w:r>
    </w:p>
    <w:p w14:paraId="6AB120C7" w14:textId="77777777" w:rsidR="00BD3BF6" w:rsidRPr="00F03BDA" w:rsidRDefault="00BD3BF6" w:rsidP="00B115ED">
      <w:r w:rsidRPr="00F03BDA">
        <w:t xml:space="preserve">В това трудно за мен време, през месец март получих молба от Алексий </w:t>
      </w:r>
      <w:proofErr w:type="spellStart"/>
      <w:r w:rsidRPr="00F03BDA">
        <w:t>Фомин</w:t>
      </w:r>
      <w:proofErr w:type="spellEnd"/>
      <w:r w:rsidRPr="00F03BDA">
        <w:t xml:space="preserve">, да приема на посещение неговият доцент Смирнов. По това време </w:t>
      </w:r>
      <w:proofErr w:type="spellStart"/>
      <w:r w:rsidRPr="00F03BDA">
        <w:t>Фомин</w:t>
      </w:r>
      <w:proofErr w:type="spellEnd"/>
      <w:r w:rsidRPr="00F03BDA">
        <w:t xml:space="preserve"> завеждаше катедра „Птицевъдство” в Селско-стопанският институт в Краснодар. След консултации с Милка изпратихме поканата, заверена от МВР-Стара Загора, като уговорих да гостува и проф. Петров от Пловдив, тъй като Смирнов е работил с водоплаващи птици.</w:t>
      </w:r>
    </w:p>
    <w:p w14:paraId="28435D4B" w14:textId="77777777" w:rsidR="00BD3BF6" w:rsidRPr="00F03BDA" w:rsidRDefault="00BD3BF6" w:rsidP="00B115ED">
      <w:r w:rsidRPr="00F03BDA">
        <w:t>Към края на юли участвах в</w:t>
      </w:r>
      <w:r w:rsidR="008A0853" w:rsidRPr="00F03BDA">
        <w:t xml:space="preserve"> една „историческа” за града ни среща</w:t>
      </w:r>
      <w:r w:rsidRPr="00F03BDA">
        <w:t>, проведена в „Дома на животновъда” на НИГО. От София дойдоха висши партийни и правителствени ръководители – Иван Арабаджиев от Политбюро на ЦК на БКП, Ив</w:t>
      </w:r>
      <w:r w:rsidR="008A0853" w:rsidRPr="00F03BDA">
        <w:t xml:space="preserve">ан Пръмов, секретар на селското </w:t>
      </w:r>
      <w:r w:rsidRPr="00F03BDA">
        <w:t>стопанство на ЦК на БКП, Начо Папазов, председател на Комитета по наука и технически прогрес</w:t>
      </w:r>
      <w:r w:rsidR="00491D56" w:rsidRPr="00F03BDA">
        <w:t xml:space="preserve"> и проф. Куньо Стоев, председател на Селско-стопанската академия. Придружиха ги и местни партийци. Иван Абаджиев ме информира, че са тук във връзка с решението за преместване на Зоотехническият  и Ветеринарно-медицинският факултети извън София. Преди това те бяха обиколили и други градове, между които и Пловдив и Плевен, но решили, че най-добри условия има в Стара Загора. </w:t>
      </w:r>
    </w:p>
    <w:p w14:paraId="3B5EC869" w14:textId="77777777" w:rsidR="00491D56" w:rsidRPr="00F03BDA" w:rsidRDefault="00491D56" w:rsidP="00B115ED">
      <w:r w:rsidRPr="00F03BDA">
        <w:t>В края на август изл</w:t>
      </w:r>
      <w:r w:rsidR="008A0853" w:rsidRPr="00F03BDA">
        <w:t>езе разпореждане на МС и от 1</w:t>
      </w:r>
      <w:r w:rsidRPr="00F03BDA">
        <w:t xml:space="preserve"> септември започна прием на студенти първи курс от двата факултета. Така през 1974 г. Стара Загора стана университетски град. За пъ</w:t>
      </w:r>
      <w:r w:rsidR="008A0853" w:rsidRPr="00F03BDA">
        <w:t xml:space="preserve">рви ректор беше назначен проф. </w:t>
      </w:r>
      <w:proofErr w:type="spellStart"/>
      <w:r w:rsidR="008A0853" w:rsidRPr="00F03BDA">
        <w:t>В</w:t>
      </w:r>
      <w:r w:rsidRPr="00F03BDA">
        <w:t>ъто</w:t>
      </w:r>
      <w:proofErr w:type="spellEnd"/>
      <w:r w:rsidRPr="00F03BDA">
        <w:t xml:space="preserve"> Груев от Пловдивският агрономически институт.</w:t>
      </w:r>
    </w:p>
    <w:p w14:paraId="3E3B2688" w14:textId="77777777" w:rsidR="00491D56" w:rsidRPr="00F03BDA" w:rsidRDefault="00491D56" w:rsidP="00B115ED">
      <w:r w:rsidRPr="00F03BDA">
        <w:t>Това лято Васко кандидатства и беше приет стоматология в град Пловдив. От есента той ставаше войник, а след това добиваше право и на студент.</w:t>
      </w:r>
    </w:p>
    <w:p w14:paraId="7E4206B2" w14:textId="77777777" w:rsidR="00491D56" w:rsidRPr="00F03BDA" w:rsidRDefault="008A0853" w:rsidP="00B115ED">
      <w:r w:rsidRPr="00F03BDA">
        <w:t>На 15</w:t>
      </w:r>
      <w:r w:rsidR="00491D56" w:rsidRPr="00F03BDA">
        <w:t xml:space="preserve"> август пристигнаха гостите от СССР</w:t>
      </w:r>
      <w:r w:rsidRPr="00F03BDA">
        <w:t xml:space="preserve"> – проф. Смирнов</w:t>
      </w:r>
      <w:r w:rsidR="00E002D8" w:rsidRPr="00F03BDA">
        <w:t xml:space="preserve"> със семейството си. Синът му беше сту</w:t>
      </w:r>
      <w:r w:rsidRPr="00F03BDA">
        <w:t>дент-</w:t>
      </w:r>
      <w:r w:rsidR="00E002D8" w:rsidRPr="00F03BDA">
        <w:t xml:space="preserve">зоотехник. В Стара Загора бяха за 3 дни. Разведохме ги из НИГО и ХЦП, на Шипка и </w:t>
      </w:r>
      <w:r w:rsidR="00E002D8" w:rsidRPr="00F03BDA">
        <w:lastRenderedPageBreak/>
        <w:t>по градските забележителности, а на четвъртият ден заминахме за Розовец, където прекарахме чудесно. Гостувахме и на проф. Петров в Пловдив. След това и изготвих план-маршрут и те сами продължиха през Банско, Велинград, Благоевград, Рилски манастир и София. Накрая се завърнаха в Стара Загора за още два дни. После заминаха през Бург</w:t>
      </w:r>
      <w:r w:rsidRPr="00F03BDA">
        <w:t>ас и Варна за Русе,</w:t>
      </w:r>
      <w:r w:rsidR="00E002D8" w:rsidRPr="00F03BDA">
        <w:t xml:space="preserve"> м</w:t>
      </w:r>
      <w:r w:rsidR="00DF18EC" w:rsidRPr="00F03BDA">
        <w:t>ного доволни от пътешествието си из</w:t>
      </w:r>
      <w:r w:rsidR="00E002D8" w:rsidRPr="00F03BDA">
        <w:t xml:space="preserve"> България.</w:t>
      </w:r>
    </w:p>
    <w:p w14:paraId="4607CBF5" w14:textId="77777777" w:rsidR="00E002D8" w:rsidRPr="00F03BDA" w:rsidRDefault="00604A79" w:rsidP="00B115ED">
      <w:r w:rsidRPr="00F03BDA">
        <w:t>На 21</w:t>
      </w:r>
      <w:r w:rsidR="00E002D8" w:rsidRPr="00F03BDA">
        <w:t xml:space="preserve"> септември навърших 50 години. Правейки анализ на досегашния си живот и постигнатото, стигнах до извода, че трябва да работя с по-малко напрежение и да отделям повече време на семейството си. За юбилея</w:t>
      </w:r>
      <w:r w:rsidRPr="00F03BDA">
        <w:t>т,</w:t>
      </w:r>
      <w:r w:rsidR="00E002D8" w:rsidRPr="00F03BDA">
        <w:t xml:space="preserve"> НПОП ме предложи за държавна награда., която трябваше да се одобри от ОК на БКП – Стара Загора. След известно протакане </w:t>
      </w:r>
      <w:r w:rsidR="0036788B" w:rsidRPr="00F03BDA">
        <w:t>ме наградиха с „Народен орден на труда” – златен, юбилеен медал, по случай 30-годишнината от социалистическата революция в България.</w:t>
      </w:r>
    </w:p>
    <w:p w14:paraId="3428420F" w14:textId="3A5E5E0D" w:rsidR="000C1925" w:rsidRPr="00F03BDA" w:rsidRDefault="00604A79" w:rsidP="00B115ED">
      <w:pPr>
        <w:rPr>
          <w:color w:val="FF0000"/>
        </w:rPr>
      </w:pPr>
      <w:r w:rsidRPr="00F03BDA">
        <w:t>На 1</w:t>
      </w:r>
      <w:r w:rsidR="0036788B" w:rsidRPr="00F03BDA">
        <w:t xml:space="preserve"> октомври пратихме Васко войник. По този повод дойде и дядо му Марин от Розовец. </w:t>
      </w:r>
    </w:p>
    <w:p w14:paraId="077AFAF1" w14:textId="77777777" w:rsidR="000C1925" w:rsidRPr="00F03BDA" w:rsidRDefault="00604A79" w:rsidP="00B115ED">
      <w:r w:rsidRPr="00F03BDA">
        <w:t>От 6 до 23</w:t>
      </w:r>
      <w:r w:rsidR="0036788B" w:rsidRPr="00F03BDA">
        <w:t xml:space="preserve"> октомври, заедно с колегите от ХЦП-</w:t>
      </w:r>
      <w:proofErr w:type="spellStart"/>
      <w:r w:rsidR="0036788B" w:rsidRPr="00F03BDA">
        <w:t>Раниславци</w:t>
      </w:r>
      <w:proofErr w:type="spellEnd"/>
      <w:r w:rsidRPr="00F03BDA">
        <w:t xml:space="preserve"> - </w:t>
      </w:r>
      <w:r w:rsidR="0036788B" w:rsidRPr="00F03BDA">
        <w:t>Чичибаба и Исаев</w:t>
      </w:r>
      <w:r w:rsidRPr="00F03BDA">
        <w:t>,</w:t>
      </w:r>
      <w:r w:rsidR="0036788B" w:rsidRPr="00F03BDA">
        <w:t xml:space="preserve"> по двустранна спогодба бяхме </w:t>
      </w:r>
      <w:r w:rsidRPr="00F03BDA">
        <w:t>в И</w:t>
      </w:r>
      <w:r w:rsidR="0054690C" w:rsidRPr="00F03BDA">
        <w:t xml:space="preserve">нститута по птицевъдство „Иванка при </w:t>
      </w:r>
      <w:proofErr w:type="spellStart"/>
      <w:r w:rsidR="0054690C" w:rsidRPr="00F03BDA">
        <w:t>Дуная</w:t>
      </w:r>
      <w:proofErr w:type="spellEnd"/>
      <w:r w:rsidR="0054690C" w:rsidRPr="00F03BDA">
        <w:t xml:space="preserve">” в Братислава, Чехословакия. Посрещна ни директорът д-р </w:t>
      </w:r>
      <w:proofErr w:type="spellStart"/>
      <w:r w:rsidR="0054690C" w:rsidRPr="00F03BDA">
        <w:t>Гром</w:t>
      </w:r>
      <w:proofErr w:type="spellEnd"/>
      <w:r w:rsidR="0054690C" w:rsidRPr="00F03BDA">
        <w:t xml:space="preserve"> и ръководителят на контролната им станция по птицевъдство д-р </w:t>
      </w:r>
      <w:proofErr w:type="spellStart"/>
      <w:r w:rsidR="0054690C" w:rsidRPr="00F03BDA">
        <w:t>Жатко</w:t>
      </w:r>
      <w:proofErr w:type="spellEnd"/>
      <w:r w:rsidR="0054690C" w:rsidRPr="00F03BDA">
        <w:t>. Направихме отчет по съвместните теми и набелязахме нови за следващата година. Посетихме племенната им ферма за водоплаващи птици, а след това бяхме на посещение в Селско-стопанския институт в град Нитра. През град Банска Бистрица ни заведоха във Високите Татри. С лифт</w:t>
      </w:r>
      <w:r w:rsidR="004B27B8" w:rsidRPr="00F03BDA">
        <w:t xml:space="preserve"> се качихме на най-високият им в</w:t>
      </w:r>
      <w:r w:rsidR="0054690C" w:rsidRPr="00F03BDA">
        <w:t xml:space="preserve">ръх, срещу полският курорт </w:t>
      </w:r>
      <w:proofErr w:type="spellStart"/>
      <w:r w:rsidR="0054690C" w:rsidRPr="00F03BDA">
        <w:t>Закопане</w:t>
      </w:r>
      <w:proofErr w:type="spellEnd"/>
      <w:r w:rsidR="0054690C" w:rsidRPr="00F03BDA">
        <w:t xml:space="preserve">. На прощалната вечеря в Братислава споделих пред д-р </w:t>
      </w:r>
      <w:proofErr w:type="spellStart"/>
      <w:r w:rsidR="0054690C" w:rsidRPr="00F03BDA">
        <w:t>Гром</w:t>
      </w:r>
      <w:proofErr w:type="spellEnd"/>
      <w:r w:rsidR="0054690C" w:rsidRPr="00F03BDA">
        <w:t>, че през лятото на 1945 г. съм бил във Виена и околностите. Докторът изказа съжаление, че толкова късно съм го информирал, защото имало възможност да посетим Виена.</w:t>
      </w:r>
    </w:p>
    <w:p w14:paraId="13F99997" w14:textId="77777777" w:rsidR="0054690C" w:rsidRPr="00F03BDA" w:rsidRDefault="0054690C" w:rsidP="00B115ED">
      <w:r w:rsidRPr="00F03BDA">
        <w:t>В края на октомври с Милка и приятелката на Васко – Мариана, бяхме на клетвата му в град Ямбол. Мариана е внучка на сестрата на учинайка Жанка – Марийка.</w:t>
      </w:r>
    </w:p>
    <w:p w14:paraId="6985E582" w14:textId="77777777" w:rsidR="0054690C" w:rsidRPr="00F03BDA" w:rsidRDefault="0054690C" w:rsidP="00B115ED">
      <w:r w:rsidRPr="00F03BDA">
        <w:t>През 1974 г. икономическото състояние на ХЦП-Стара Загора се оказа много добро. Годишно в нашите люпилни излизаха 2,5 – 3 милиона пилета.</w:t>
      </w:r>
    </w:p>
    <w:p w14:paraId="50C29A25" w14:textId="77777777" w:rsidR="003A5D7F" w:rsidRPr="00F03BDA" w:rsidRDefault="003A5D7F" w:rsidP="00B115ED">
      <w:r w:rsidRPr="00F03BDA">
        <w:t xml:space="preserve">През декември, моят съученик Ангел Илиев – лесовъд, дари 100 питомни кестена, които засадихме до </w:t>
      </w:r>
      <w:proofErr w:type="spellStart"/>
      <w:r w:rsidRPr="00F03BDA">
        <w:t>пуйкофермата</w:t>
      </w:r>
      <w:proofErr w:type="spellEnd"/>
      <w:r w:rsidRPr="00F03BDA">
        <w:t>.</w:t>
      </w:r>
    </w:p>
    <w:p w14:paraId="54A06930" w14:textId="77777777" w:rsidR="003A5D7F" w:rsidRPr="00F03BDA" w:rsidRDefault="003A5D7F" w:rsidP="00B115ED">
      <w:pPr>
        <w:rPr>
          <w:color w:val="000000" w:themeColor="text1"/>
        </w:rPr>
      </w:pPr>
      <w:r w:rsidRPr="00F03BDA">
        <w:t xml:space="preserve">За мен 1974 г. беше най-трудната в служебната ми кариера. Поради голямата си заетост през годината, ограничих доста връзките си с общественото птицевъдство. Организирах няколко колеги да се грижат за птицефермите в района, които бяха под мое наблюдение. Колкото повече желаех да не се занимавам с административна работа, толкова повече ставаше тя. След като навърших 50 </w:t>
      </w:r>
      <w:proofErr w:type="spellStart"/>
      <w:r w:rsidRPr="00F03BDA">
        <w:t>години,</w:t>
      </w:r>
      <w:r w:rsidR="00DF18EC" w:rsidRPr="00F03BDA">
        <w:t>усещах</w:t>
      </w:r>
      <w:proofErr w:type="spellEnd"/>
      <w:r w:rsidR="00DF18EC" w:rsidRPr="00F03BDA">
        <w:t>, че съм прехвърлил върха</w:t>
      </w:r>
      <w:r w:rsidRPr="00F03BDA">
        <w:t xml:space="preserve"> на творческите и физическите си възможности. Досега грижите за семейството ми почти изцяло се поемаха от съпругата ми. Без нейната помощ нямаше как да се реализирам на високо </w:t>
      </w:r>
      <w:proofErr w:type="spellStart"/>
      <w:r w:rsidRPr="00F03BDA">
        <w:t>профисионално</w:t>
      </w:r>
      <w:proofErr w:type="spellEnd"/>
      <w:r w:rsidRPr="00F03BDA">
        <w:t xml:space="preserve"> ниво – старши научен сътрудник 1-ва степен, кандидат на селскостопанските науки, завеждаш секция и от тази година директор на ХЦП-Стара </w:t>
      </w:r>
      <w:r w:rsidRPr="00F03BDA">
        <w:rPr>
          <w:color w:val="000000" w:themeColor="text1"/>
        </w:rPr>
        <w:t>Загора.</w:t>
      </w:r>
    </w:p>
    <w:p w14:paraId="28F037EC" w14:textId="514AF077" w:rsidR="000C1925" w:rsidRPr="00F03BDA" w:rsidRDefault="003A5D7F" w:rsidP="00B115ED">
      <w:r w:rsidRPr="00F03BDA">
        <w:lastRenderedPageBreak/>
        <w:t xml:space="preserve">Новата 1975 г. с Милка посрещнахме в Розовец. Маринчо остана в града да пази баба си и я посрещна с приятели, а Васко беше в казармата. Още първият неделен ден след това бяхме при него в Кабиле, като му занесохме печена пуйка. Той се оплакваше от режима в казармата. </w:t>
      </w:r>
      <w:r w:rsidR="00D02181" w:rsidRPr="00F03BDA">
        <w:t xml:space="preserve">Маринчо, който беше в 9-ти клас се стараеше винаги сам да решава проблемите си. Беше пристрастен към радио-техниката и телевизията, като продължаваше и интересът му към анимационните филми. Посещаваше радио-любителски курсове към ДОСО – Стара Загора. По това време вуйчо му Георги работеше в ЦРБ – Раднево и неговата дъщеря Виолета често ни гостуваше. По същото време и Васко беше в домашен отпуск. Така се случи, че на рожденият ден на Маринчо цялата фамилия бяхме вкъщи. С Милка му подарихме нов фотоапарат. С него направихме </w:t>
      </w:r>
      <w:r w:rsidR="0073218F" w:rsidRPr="00F03BDA">
        <w:t>снимка</w:t>
      </w:r>
      <w:r w:rsidR="00D02181" w:rsidRPr="00F03BDA">
        <w:t xml:space="preserve"> с дядо Марин и внуците му. Майка ми наближаваше 80-те години, но продължаваше да се опитва да поучава голямото вече момче Марин. Това го обиждаше и понякога се караха, а като малък той много я обичаше.</w:t>
      </w:r>
    </w:p>
    <w:p w14:paraId="229E1847" w14:textId="77777777" w:rsidR="000C1925" w:rsidRPr="00F03BDA" w:rsidRDefault="00DF18EC" w:rsidP="00B115ED">
      <w:r w:rsidRPr="00F03BDA">
        <w:t>На 9</w:t>
      </w:r>
      <w:r w:rsidR="00D02181" w:rsidRPr="00F03BDA">
        <w:t xml:space="preserve"> май в цялата страна празнувахме тържествено </w:t>
      </w:r>
      <w:r w:rsidR="00A63320" w:rsidRPr="00F03BDA">
        <w:t xml:space="preserve">30-годишнина от края на Втората световна война. От военният отдел на </w:t>
      </w:r>
      <w:r w:rsidR="00CC35EA" w:rsidRPr="00F03BDA">
        <w:t>Община Стара Загора бяха издирени всички участници в нея и наградени с юбилеен медал. Във всички предприятия и квартали се честваха ветераните от войната. В нашият ХЦ</w:t>
      </w:r>
      <w:r w:rsidRPr="00F03BDA">
        <w:t>П</w:t>
      </w:r>
      <w:r w:rsidR="00CC35EA" w:rsidRPr="00F03BDA">
        <w:t xml:space="preserve"> бяхме само двама, а в НИГО още един. С колегата Добри Иванов се почерпихме в един ресторант по повод годишнината и си обещахме, докато сме живи да се събираме на този ден.</w:t>
      </w:r>
    </w:p>
    <w:p w14:paraId="26161078" w14:textId="77777777" w:rsidR="000C1925" w:rsidRPr="00F03BDA" w:rsidRDefault="00CC35EA" w:rsidP="00B115ED">
      <w:r w:rsidRPr="00F03BDA">
        <w:t xml:space="preserve">През пролетта, със сглобяеми елементи, близо до входа на </w:t>
      </w:r>
      <w:proofErr w:type="spellStart"/>
      <w:r w:rsidRPr="00F03BDA">
        <w:t>кокошкофермата</w:t>
      </w:r>
      <w:proofErr w:type="spellEnd"/>
      <w:r w:rsidRPr="00F03BDA">
        <w:t xml:space="preserve"> започнахме строежа н</w:t>
      </w:r>
      <w:r w:rsidR="00DF18EC" w:rsidRPr="00F03BDA">
        <w:t>а нова</w:t>
      </w:r>
      <w:r w:rsidRPr="00F03BDA">
        <w:t xml:space="preserve"> работилница. Оборудвахме я с кран за вдигане на тежести до 2 тона, два струга, два канала за ремонт на автотехниката и работна монтьорска маса.</w:t>
      </w:r>
    </w:p>
    <w:p w14:paraId="378299AB" w14:textId="77777777" w:rsidR="000C1925" w:rsidRPr="00F03BDA" w:rsidRDefault="00CC35EA" w:rsidP="00B115ED">
      <w:r w:rsidRPr="00F03BDA">
        <w:t>През годината</w:t>
      </w:r>
      <w:r w:rsidR="00DF18EC" w:rsidRPr="00F03BDA">
        <w:t xml:space="preserve"> разширихме и преустроихме етажът</w:t>
      </w:r>
      <w:r w:rsidRPr="00F03BDA">
        <w:t xml:space="preserve"> над люпилнята. В двете нови стаи настанихме информационният център. Разширихме и лабораторията и я оборудвахме съвременно</w:t>
      </w:r>
      <w:r w:rsidR="00DF18EC" w:rsidRPr="00F03BDA">
        <w:t>,</w:t>
      </w:r>
      <w:r w:rsidRPr="00F03BDA">
        <w:t xml:space="preserve"> с възможност за изследвания на качеството на фуражните смеси, качеството на яйцата и кръвните групи на птиците. Въобще през 1975 г. положихме доста усилия ХЦ</w:t>
      </w:r>
      <w:r w:rsidR="00DF18EC" w:rsidRPr="00F03BDA">
        <w:t>П</w:t>
      </w:r>
      <w:r w:rsidRPr="00F03BDA">
        <w:t xml:space="preserve"> – Стара Загора да работи напълно нормално и на ниво. Чрез НПОП се абонирахме за почти всички наши и чужди птицевъдни списания. Снабдихме се с 10 нови сметачни машини „Елка”. Набавихме и два </w:t>
      </w:r>
      <w:proofErr w:type="spellStart"/>
      <w:r w:rsidRPr="00F03BDA">
        <w:t>пилевоза</w:t>
      </w:r>
      <w:proofErr w:type="spellEnd"/>
      <w:r w:rsidRPr="00F03BDA">
        <w:t>, за да можем да извозваме прои</w:t>
      </w:r>
      <w:r w:rsidR="00DF18EC" w:rsidRPr="00F03BDA">
        <w:t>зведените от нашите люпилни пил</w:t>
      </w:r>
      <w:r w:rsidRPr="00F03BDA">
        <w:t>ета до цялата страна.</w:t>
      </w:r>
    </w:p>
    <w:p w14:paraId="284E194D" w14:textId="77777777" w:rsidR="000C1925" w:rsidRPr="00F03BDA" w:rsidRDefault="00CC35EA" w:rsidP="00B115ED">
      <w:r w:rsidRPr="00F03BDA">
        <w:t>От 11.02.1975 г. успяхме да преминем в цялото предприятие на 5-дневна работна седмица. Също в началото на годината по решение на ОК на БКП-СЗ, ректорът на ВИЗВМ-</w:t>
      </w:r>
      <w:r w:rsidR="00DF18EC" w:rsidRPr="00F03BDA">
        <w:t xml:space="preserve"> СЗ проф. В. Гр</w:t>
      </w:r>
      <w:r w:rsidRPr="00F03BDA">
        <w:t>уев</w:t>
      </w:r>
      <w:r w:rsidR="00DF18EC" w:rsidRPr="00F03BDA">
        <w:t>,</w:t>
      </w:r>
      <w:r w:rsidRPr="00F03BDA">
        <w:t xml:space="preserve"> ме включи и активно участвах в изграждането на университета.</w:t>
      </w:r>
    </w:p>
    <w:p w14:paraId="572D7331" w14:textId="77777777" w:rsidR="000C1925" w:rsidRPr="00F03BDA" w:rsidRDefault="00CC35EA" w:rsidP="00B115ED">
      <w:r w:rsidRPr="00F03BDA">
        <w:t>От п</w:t>
      </w:r>
      <w:r w:rsidR="007C5E2E" w:rsidRPr="00F03BDA">
        <w:t>ролетта  започнахме строежа</w:t>
      </w:r>
      <w:r w:rsidRPr="00F03BDA">
        <w:t xml:space="preserve"> на експериментална база на Зоотехническият факултет на територията н</w:t>
      </w:r>
      <w:r w:rsidR="007C5E2E" w:rsidRPr="00F03BDA">
        <w:t>а НИГО. Бях натоварен с контролът</w:t>
      </w:r>
      <w:r w:rsidRPr="00F03BDA">
        <w:t xml:space="preserve"> по изграждането и.</w:t>
      </w:r>
    </w:p>
    <w:p w14:paraId="05A8FEF0" w14:textId="77777777" w:rsidR="000C1925" w:rsidRPr="00F03BDA" w:rsidRDefault="00CC35EA" w:rsidP="00B115ED">
      <w:r w:rsidRPr="00F03BDA">
        <w:t>В краят на 1975 г. бях избран за член на Общото събрание и на Академичният съвет на ВИЗВМ-СЗ, а също така и на факул</w:t>
      </w:r>
      <w:r w:rsidR="007C5E2E" w:rsidRPr="00F03BDA">
        <w:t>тетният съвет на Зоотехническия</w:t>
      </w:r>
      <w:r w:rsidRPr="00F03BDA">
        <w:t xml:space="preserve"> факултет. Всички тези допълнителни задължения доста затрудняваха работата ми в ХЦ</w:t>
      </w:r>
      <w:r w:rsidR="007C5E2E" w:rsidRPr="00F03BDA">
        <w:t xml:space="preserve">П </w:t>
      </w:r>
      <w:r w:rsidRPr="00F03BDA">
        <w:t>-СЗ.</w:t>
      </w:r>
    </w:p>
    <w:p w14:paraId="3F48F263" w14:textId="77777777" w:rsidR="000C1925" w:rsidRPr="00F03BDA" w:rsidRDefault="007C5E2E" w:rsidP="00B115ED">
      <w:r w:rsidRPr="00F03BDA">
        <w:lastRenderedPageBreak/>
        <w:t>На 18 август</w:t>
      </w:r>
      <w:r w:rsidR="00CC35EA" w:rsidRPr="00F03BDA">
        <w:t xml:space="preserve"> успях да изляза в отпуск и с Милка и Маринчо бяхме на море в град Бяла, Варненско. Направихме и екскурзии до Златни пясъци, Балчик и Каварна. На връщане към Стара Загора се отбихме д</w:t>
      </w:r>
      <w:r w:rsidRPr="00F03BDA">
        <w:t>а видим Васко в казармат</w:t>
      </w:r>
      <w:r w:rsidR="00CC35EA" w:rsidRPr="00F03BDA">
        <w:t>а край Ямбол. После отидохме за седмица и до Розовец.</w:t>
      </w:r>
    </w:p>
    <w:p w14:paraId="6C879874" w14:textId="77777777" w:rsidR="000C1925" w:rsidRPr="00F03BDA" w:rsidRDefault="00CC35EA" w:rsidP="00B115ED">
      <w:r w:rsidRPr="00F03BDA">
        <w:t xml:space="preserve"> Като се върнах на работа, със заповед на Ген. Директор към НПОП беше създадено оперативно бюро по генетика и селекция на кокошките и аз бях определен за негов председател. То работи до края на 1977 г.</w:t>
      </w:r>
    </w:p>
    <w:p w14:paraId="28F087D6" w14:textId="77777777" w:rsidR="000C1925" w:rsidRPr="00F03BDA" w:rsidRDefault="00CC35EA" w:rsidP="00B115ED">
      <w:r w:rsidRPr="00F03BDA">
        <w:t>След това с няколко колеги участвахме при изготвянето на програма за развитието на птицевъдството в България до 2000 г. На няколко пъти ходих и до</w:t>
      </w:r>
      <w:r w:rsidR="007C5E2E" w:rsidRPr="00F03BDA">
        <w:t xml:space="preserve"> Министерството на земеделието н</w:t>
      </w:r>
      <w:r w:rsidRPr="00F03BDA">
        <w:t>а съвещания.</w:t>
      </w:r>
    </w:p>
    <w:p w14:paraId="2E97F396" w14:textId="77777777" w:rsidR="000C1925" w:rsidRPr="00F03BDA" w:rsidRDefault="007C5E2E" w:rsidP="00B115ED">
      <w:r w:rsidRPr="00F03BDA">
        <w:t>Новата 1975</w:t>
      </w:r>
      <w:r w:rsidR="00CC35EA" w:rsidRPr="00F03BDA">
        <w:t xml:space="preserve"> година до 22 ч. бяхме вкъщи, спазвайки семейните традиции. С Милка се надявахме 1976 г. да бъде по-спокойна и успешна, особено в семейството. Ч</w:t>
      </w:r>
      <w:r w:rsidRPr="00F03BDA">
        <w:t>есто в неделен ден</w:t>
      </w:r>
      <w:r w:rsidR="00CC35EA" w:rsidRPr="00F03BDA">
        <w:t xml:space="preserve"> пътува</w:t>
      </w:r>
      <w:r w:rsidRPr="00F03BDA">
        <w:t>х</w:t>
      </w:r>
      <w:r w:rsidR="00CC35EA" w:rsidRPr="00F03BDA">
        <w:t>ме до Розовец или до Кабиле, при Васко. Той поддържаше връзката си с Мариана. През септември предстоеше уволнението му, след това студентството, затова по-сериозното му обвързване с момиче не беше желателно още. Маринчо успешно участваше в курсовете по радиотелеграфия към ДОСО, като почти се отказа от фотографията. Обичаше да чете научно-фантастичн</w:t>
      </w:r>
      <w:r w:rsidRPr="00F03BDA">
        <w:t>и книги</w:t>
      </w:r>
      <w:r w:rsidR="00CC35EA" w:rsidRPr="00F03BDA">
        <w:t xml:space="preserve"> и да гледа детски анимации по телевизията. Смееше се като дете.</w:t>
      </w:r>
    </w:p>
    <w:p w14:paraId="166888FA" w14:textId="77777777" w:rsidR="000C1925" w:rsidRPr="00F03BDA" w:rsidRDefault="00CC35EA" w:rsidP="00B115ED">
      <w:r w:rsidRPr="00F03BDA">
        <w:t>Многото задължения ме принудиха в началото на годината отново да подам молба до НПОП, да бъда освободен от задълженията си като директор на ХЦ</w:t>
      </w:r>
      <w:r w:rsidR="007C5E2E" w:rsidRPr="00F03BDA">
        <w:t xml:space="preserve">П </w:t>
      </w:r>
      <w:r w:rsidRPr="00F03BDA">
        <w:t>-СЗ. Цонков обаче успя да ме убеди да остана още известно време, като ми обеща допълнително заплащане, което не изпълни.</w:t>
      </w:r>
    </w:p>
    <w:p w14:paraId="435B9D3C" w14:textId="77777777" w:rsidR="000C1925" w:rsidRPr="00F03BDA" w:rsidRDefault="007C5E2E" w:rsidP="00B115ED">
      <w:r w:rsidRPr="00F03BDA">
        <w:t xml:space="preserve">С </w:t>
      </w:r>
      <w:r w:rsidR="00CC35EA" w:rsidRPr="00F03BDA">
        <w:t>Указ на Държавният съвет № 517 от 26.04.1976 г. ХЦ</w:t>
      </w:r>
      <w:r w:rsidRPr="00F03BDA">
        <w:t xml:space="preserve">П </w:t>
      </w:r>
      <w:r w:rsidR="00CC35EA" w:rsidRPr="00F03BDA">
        <w:t>-СЗ беше награден с орден „Кирил и Методий” 1-ва степен за високоефективната ни дейност в областта на птицевъдството.</w:t>
      </w:r>
    </w:p>
    <w:p w14:paraId="2CABEC67" w14:textId="77777777" w:rsidR="000C1925" w:rsidRPr="00F03BDA" w:rsidRDefault="00CC35EA" w:rsidP="00B115ED">
      <w:r w:rsidRPr="00F03BDA">
        <w:t xml:space="preserve">От </w:t>
      </w:r>
      <w:r w:rsidR="007C5E2E" w:rsidRPr="00F03BDA">
        <w:t>14 до 19</w:t>
      </w:r>
      <w:r w:rsidRPr="00F03BDA">
        <w:t xml:space="preserve"> май 1976 г. НПОП организира в „Дома на учените – Жулио Кюри”, гр. Варна, първият симпозиум по проблемите в производството на птиче месо. Гледайки с Цонков пълната зала с български и чуждестранни птицевъди-специалисти, ние си мечтаехме в близките 10-15 години да достигнем по показатели най-напредналите страни.</w:t>
      </w:r>
    </w:p>
    <w:p w14:paraId="5A98EA95" w14:textId="42F7D39B" w:rsidR="000C1925" w:rsidRPr="00F03BDA" w:rsidRDefault="00CC35EA" w:rsidP="00B115ED">
      <w:r w:rsidRPr="00F03BDA">
        <w:t>След доста нато</w:t>
      </w:r>
      <w:r w:rsidR="00DB1897" w:rsidRPr="00F03BDA">
        <w:t>варено първо полугодие от 25 юли до 31 август</w:t>
      </w:r>
      <w:r w:rsidRPr="00F03BDA">
        <w:t xml:space="preserve"> излязох в домашен отпуск. С Милка и Маринчо бяхме за 14 дни на Старозагорските бани в почивната станция на птицекомбината. С Маринчо, всяка сутрин след закуска, се изкачвахме по планинското било, разположено северно от станцията. След това продължихме отпуската си заедно с кумовете ни, на палатки в „Габро</w:t>
      </w:r>
      <w:r w:rsidR="00DB1897" w:rsidRPr="00F03BDA">
        <w:t>вница”, Стара планина. После с братовчед</w:t>
      </w:r>
      <w:r w:rsidRPr="00F03BDA">
        <w:t>ка ми Мера и съпругът и, с моята кола направихме двудне</w:t>
      </w:r>
      <w:r w:rsidR="008061AC" w:rsidRPr="00F03BDA">
        <w:t>вна обиколка из страната. През К</w:t>
      </w:r>
      <w:r w:rsidRPr="00F03BDA">
        <w:t xml:space="preserve">азанлък </w:t>
      </w:r>
      <w:r w:rsidR="008061AC" w:rsidRPr="00F03BDA">
        <w:t xml:space="preserve">и Карлово, минахме през проходът </w:t>
      </w:r>
      <w:proofErr w:type="spellStart"/>
      <w:r w:rsidRPr="00F03BDA">
        <w:t>Карнаре</w:t>
      </w:r>
      <w:proofErr w:type="spellEnd"/>
      <w:r w:rsidRPr="00F03BDA">
        <w:t xml:space="preserve">-Троян, като за кратко починахме на Беклемето. Спахме до Троянският манастир на палатки. На следващият ден се отправихме към Велико Търново, където посетихме </w:t>
      </w:r>
      <w:proofErr w:type="spellStart"/>
      <w:r w:rsidRPr="00F03BDA">
        <w:t>Царевеци</w:t>
      </w:r>
      <w:proofErr w:type="spellEnd"/>
      <w:r w:rsidRPr="00F03BDA">
        <w:t xml:space="preserve"> Трапезица. От там в </w:t>
      </w:r>
      <w:proofErr w:type="spellStart"/>
      <w:r w:rsidRPr="00F03BDA">
        <w:t>градДряново</w:t>
      </w:r>
      <w:proofErr w:type="spellEnd"/>
      <w:r w:rsidRPr="00F03BDA">
        <w:t xml:space="preserve"> ходихме до Опитната станция по животновъдство с познатият ми, д-р Витанов. Разгледахме Дряновският манастир и късно вечерта се прибрахме в </w:t>
      </w:r>
      <w:r w:rsidR="008061AC" w:rsidRPr="00F03BDA">
        <w:t xml:space="preserve">Стара Загора. </w:t>
      </w:r>
      <w:r w:rsidR="008061AC" w:rsidRPr="00F03BDA">
        <w:lastRenderedPageBreak/>
        <w:t>С Милка съжалихме, ч</w:t>
      </w:r>
      <w:r w:rsidRPr="00F03BDA">
        <w:t>е не взехме и Маринчо с нас.</w:t>
      </w:r>
      <w:r w:rsidR="00BB3347" w:rsidRPr="00F03BDA">
        <w:t xml:space="preserve"> Последните дни от отпуската бяхме в Розовец при дядо Марин. </w:t>
      </w:r>
    </w:p>
    <w:p w14:paraId="376C34B0" w14:textId="77777777" w:rsidR="000C1925" w:rsidRPr="00F03BDA" w:rsidRDefault="00BB3347" w:rsidP="00B115ED">
      <w:r w:rsidRPr="00F03BDA">
        <w:t xml:space="preserve">По същото време Васко </w:t>
      </w:r>
      <w:r w:rsidR="008061AC" w:rsidRPr="00F03BDA">
        <w:t>си дойде за няколко дни, за да се запише в Университетът</w:t>
      </w:r>
      <w:r w:rsidRPr="00F03BDA">
        <w:t xml:space="preserve"> в Пловдив. Уреди си квартира със съученика си Владо Няголов.</w:t>
      </w:r>
      <w:r w:rsidR="003A0D2E" w:rsidRPr="00F03BDA">
        <w:t xml:space="preserve"> В краят на септември Васко приключи двугодишната </w:t>
      </w:r>
      <w:r w:rsidR="00B97BFC" w:rsidRPr="00F03BDA">
        <w:t>си военна служба и на 1</w:t>
      </w:r>
      <w:r w:rsidR="003A0D2E" w:rsidRPr="00F03BDA">
        <w:t xml:space="preserve"> октомври</w:t>
      </w:r>
      <w:r w:rsidR="0000499F" w:rsidRPr="00F03BDA">
        <w:t xml:space="preserve"> замина в Пловдив като студент „Х</w:t>
      </w:r>
      <w:r w:rsidR="003A0D2E" w:rsidRPr="00F03BDA">
        <w:t>уманна медицина</w:t>
      </w:r>
      <w:r w:rsidR="0000499F" w:rsidRPr="00F03BDA">
        <w:t>”</w:t>
      </w:r>
      <w:r w:rsidR="003A0D2E" w:rsidRPr="00F03BDA">
        <w:t xml:space="preserve">. Маринчо от септември беше </w:t>
      </w:r>
      <w:proofErr w:type="spellStart"/>
      <w:r w:rsidR="003A0D2E" w:rsidRPr="00F03BDA">
        <w:t>абитурент</w:t>
      </w:r>
      <w:proofErr w:type="spellEnd"/>
      <w:r w:rsidR="003A0D2E" w:rsidRPr="00F03BDA">
        <w:t>, като през октомври беше на бригада в село Зетьово за бране на памук.</w:t>
      </w:r>
    </w:p>
    <w:p w14:paraId="4D2E269E" w14:textId="77777777" w:rsidR="000C1925" w:rsidRPr="00F03BDA" w:rsidRDefault="005762E9" w:rsidP="00B115ED">
      <w:r w:rsidRPr="00F03BDA">
        <w:t>От 11 до 16</w:t>
      </w:r>
      <w:r w:rsidR="003A0D2E" w:rsidRPr="00F03BDA">
        <w:t xml:space="preserve"> септември с колегите Чичибаба и Бошнаков бяхме </w:t>
      </w:r>
      <w:r w:rsidRPr="00F03BDA">
        <w:t>в ГДР, където отчита</w:t>
      </w:r>
      <w:r w:rsidR="003A0D2E" w:rsidRPr="00F03BDA">
        <w:t>хме съвместната ни работа по създаване на хибридни кокошки от яйценосното направление на продуктивността.</w:t>
      </w:r>
    </w:p>
    <w:p w14:paraId="7E8C5DB3" w14:textId="77777777" w:rsidR="000C1925" w:rsidRPr="00F03BDA" w:rsidRDefault="005762E9" w:rsidP="00B115ED">
      <w:r w:rsidRPr="00F03BDA">
        <w:t xml:space="preserve">От 28 септември до 05октомври </w:t>
      </w:r>
      <w:r w:rsidR="003A0D2E" w:rsidRPr="00F03BDA">
        <w:t>заедно с колеги бях в Бърно, Чехословакия, за участие в Съвета по птицевъдство към СИВ. Там изнесох доклад за породите кокошки и пуйки съществуващи</w:t>
      </w:r>
      <w:r w:rsidRPr="00F03BDA">
        <w:t xml:space="preserve"> в България. Посетихме манастирът </w:t>
      </w:r>
      <w:r w:rsidR="003A0D2E" w:rsidRPr="00F03BDA">
        <w:t>-музей, където е работил монаха Грегор Мендел, поставил началото на съвременната генетика. Закупих си възпоменателен медал с неговият образ. Местните хора в Бърно, често ни подчертаваха, че не са чехи, а „моравци”. Напомниха ни, че нашите братя Кирил и Методий са живели и работили в Моравското кралство.</w:t>
      </w:r>
    </w:p>
    <w:p w14:paraId="69F3A837" w14:textId="77777777" w:rsidR="000C1925" w:rsidRPr="00F03BDA" w:rsidRDefault="005762E9" w:rsidP="00B115ED">
      <w:r w:rsidRPr="00F03BDA">
        <w:t xml:space="preserve">През есента ни </w:t>
      </w:r>
      <w:proofErr w:type="spellStart"/>
      <w:r w:rsidRPr="00F03BDA">
        <w:t>поситиха</w:t>
      </w:r>
      <w:proofErr w:type="spellEnd"/>
      <w:r w:rsidRPr="00F03BDA">
        <w:t xml:space="preserve"> колеги-птицевъди от И</w:t>
      </w:r>
      <w:r w:rsidR="003A0D2E" w:rsidRPr="00F03BDA">
        <w:t>нститута по птицевъдство в Братислава. Единият от тях беше източно-православен и го водих на служба в църквата „Св. Димитър”.</w:t>
      </w:r>
    </w:p>
    <w:p w14:paraId="4389407D" w14:textId="77777777" w:rsidR="000C1925" w:rsidRPr="00F03BDA" w:rsidRDefault="003A0D2E" w:rsidP="00B115ED">
      <w:r w:rsidRPr="00F03BDA">
        <w:t>Бях избран за делегат на Окръжната конференция на БКП в Стара Загора, но отношението ми към тях беше резервирано.</w:t>
      </w:r>
    </w:p>
    <w:p w14:paraId="037BD494" w14:textId="77777777" w:rsidR="000C1925" w:rsidRPr="00F03BDA" w:rsidRDefault="003A0D2E" w:rsidP="00B115ED">
      <w:r w:rsidRPr="00F03BDA">
        <w:t>От началото на годината, ръководството на НПОП се премести в кв. „</w:t>
      </w:r>
      <w:proofErr w:type="spellStart"/>
      <w:r w:rsidRPr="00F03BDA">
        <w:t>Илиенци</w:t>
      </w:r>
      <w:proofErr w:type="spellEnd"/>
      <w:r w:rsidRPr="00F03BDA">
        <w:t>”, София. По този повод се наложи да ходя 4-5 пъти до там.</w:t>
      </w:r>
    </w:p>
    <w:p w14:paraId="4096EB16" w14:textId="77777777" w:rsidR="000C1925" w:rsidRPr="00F03BDA" w:rsidRDefault="003A0D2E" w:rsidP="00B115ED">
      <w:r w:rsidRPr="00F03BDA">
        <w:t>На Мостреният панаир в Пловдив участвахме със собствен щанд.</w:t>
      </w:r>
    </w:p>
    <w:p w14:paraId="78C5831B" w14:textId="77777777" w:rsidR="000C1925" w:rsidRPr="00F03BDA" w:rsidRDefault="003A0D2E" w:rsidP="00B115ED">
      <w:r w:rsidRPr="00F03BDA">
        <w:t>За семейството ми и лично за мен 1976 г. беше доста успешна. Новата 1977 г. посрещнахме с богата трапеза, спазвайки семейната традиция. По това време такава беше трапезата в повечето български семейства. От няколко години у нас нямаше безработица, налагаше се даже да търсим работна ръка от съседни страни. Реална беше възможността да изнасяме птицевъдна продукция на международният пазар, извън страните членки на СИВ.</w:t>
      </w:r>
    </w:p>
    <w:p w14:paraId="4C439406" w14:textId="77777777" w:rsidR="000C1925" w:rsidRPr="00F03BDA" w:rsidRDefault="005762E9" w:rsidP="00B115ED">
      <w:r w:rsidRPr="00F03BDA">
        <w:t>На 19</w:t>
      </w:r>
      <w:r w:rsidR="003A0D2E" w:rsidRPr="00F03BDA">
        <w:t xml:space="preserve"> май Васко се ожени. Ние с Милка не бяхме съгласни, но това вече беше факт, който следваше да приемем. Надявахме се мнението ни да е погрешно и по-късно животът му да се нормализира.</w:t>
      </w:r>
    </w:p>
    <w:p w14:paraId="579295B3" w14:textId="77777777" w:rsidR="005762E9" w:rsidRPr="00F03BDA" w:rsidRDefault="003A0D2E" w:rsidP="00B115ED">
      <w:r w:rsidRPr="00F03BDA">
        <w:t xml:space="preserve">Пролетта Маринчо беше </w:t>
      </w:r>
      <w:proofErr w:type="spellStart"/>
      <w:r w:rsidRPr="00F03BDA">
        <w:t>абитурент</w:t>
      </w:r>
      <w:proofErr w:type="spellEnd"/>
      <w:r w:rsidRPr="00F03BDA">
        <w:t xml:space="preserve">. Имаше слабост към физиката, математиката и биологията, а извън клас към телевизионната техника и роботиката. Обичаше да спори с учителите, което се отразяваше на оценките му. Стараеше се да решава проблемите си, без да ги споделя с нас. Пишеше красиво и правеше хубави скици и чертежи. Мечтаеше да следва </w:t>
      </w:r>
      <w:proofErr w:type="spellStart"/>
      <w:r w:rsidRPr="00F03BDA">
        <w:lastRenderedPageBreak/>
        <w:t>електроинжинерство</w:t>
      </w:r>
      <w:proofErr w:type="spellEnd"/>
      <w:r w:rsidRPr="00F03BDA">
        <w:t xml:space="preserve">, но затова му беше необходима отлична диплома. Поради пререкания с учителите си, остана на матура по физика и български език. Изгуби много време и </w:t>
      </w:r>
      <w:proofErr w:type="spellStart"/>
      <w:r w:rsidRPr="00F03BDA">
        <w:t>неможа</w:t>
      </w:r>
      <w:proofErr w:type="spellEnd"/>
      <w:r w:rsidRPr="00F03BDA">
        <w:t xml:space="preserve"> да се подготви добре за кандидат</w:t>
      </w:r>
      <w:r w:rsidR="005762E9" w:rsidRPr="00F03BDA">
        <w:t>-</w:t>
      </w:r>
      <w:r w:rsidRPr="00F03BDA">
        <w:t>студентските изпити. След този неуспех, той се успокои бързо и до влизането си в казармата, започна работа в завод „Берое”.</w:t>
      </w:r>
    </w:p>
    <w:p w14:paraId="2D85E6F8" w14:textId="77777777" w:rsidR="000C1925" w:rsidRPr="00F03BDA" w:rsidRDefault="00E60ABB" w:rsidP="00B115ED">
      <w:r w:rsidRPr="00F03BDA">
        <w:t>Тази година майка ми навърши 81 години и засега нямахме проблеми с нея, но за съжаление скоро положението се влоши. Това наложи Милка да се премести на работа във ВИЗВМ, за да може п</w:t>
      </w:r>
      <w:r w:rsidR="005762E9" w:rsidRPr="00F03BDA">
        <w:t>р</w:t>
      </w:r>
      <w:r w:rsidRPr="00F03BDA">
        <w:t>ез обедната почивка да се прибира до вкъщи и да я наглежда.</w:t>
      </w:r>
    </w:p>
    <w:p w14:paraId="04FA8400" w14:textId="387DBB00" w:rsidR="00E60ABB" w:rsidRPr="00F03BDA" w:rsidRDefault="005762E9" w:rsidP="00B115ED">
      <w:pPr>
        <w:rPr>
          <w:color w:val="FF0000"/>
        </w:rPr>
      </w:pPr>
      <w:r w:rsidRPr="00F03BDA">
        <w:t>На 24</w:t>
      </w:r>
      <w:r w:rsidR="00E60ABB" w:rsidRPr="00F03BDA">
        <w:t xml:space="preserve"> май проведохме седмата среща на съучениците ми по случай 35-годишнината от завършване на гимназията. Обядът беше на Старозагорските бани и присъстваха над 200 човека. </w:t>
      </w:r>
    </w:p>
    <w:p w14:paraId="19A6A78E" w14:textId="77777777" w:rsidR="000C1925" w:rsidRPr="00F03BDA" w:rsidRDefault="005762E9" w:rsidP="00B115ED">
      <w:r w:rsidRPr="00F03BDA">
        <w:t>От 8 до 22</w:t>
      </w:r>
      <w:r w:rsidR="00E60ABB" w:rsidRPr="00F03BDA">
        <w:t xml:space="preserve"> август бях в домашен отпуск, който прекарахме на Старозагорските бани в почивната станция на птицекомбината. След това с кумовете и Маринчо ходихме на Стара планина да берем ягоди и малини.</w:t>
      </w:r>
    </w:p>
    <w:p w14:paraId="2976A4DD" w14:textId="77777777" w:rsidR="000C1925" w:rsidRPr="00F03BDA" w:rsidRDefault="005762E9" w:rsidP="00B115ED">
      <w:r w:rsidRPr="00F03BDA">
        <w:t>На 15</w:t>
      </w:r>
      <w:r w:rsidR="00E60ABB" w:rsidRPr="00F03BDA">
        <w:t xml:space="preserve"> септември изпратихме Марин войник в ШЗО-Плевен. Често ми се налагаше да ходя в птицекомбината там и винаги го посещавах в казармата. За разлика от батко си, Марин не се оплакваше от режима там. Несгодите винаги описваше с присъщият си хумор. В краят на октомври бяхме в Плевен на клетвата му.</w:t>
      </w:r>
    </w:p>
    <w:p w14:paraId="479F878E" w14:textId="77777777" w:rsidR="000C1925" w:rsidRPr="00F03BDA" w:rsidRDefault="005762E9" w:rsidP="00B115ED">
      <w:r w:rsidRPr="00F03BDA">
        <w:t>От 17 до 22</w:t>
      </w:r>
      <w:r w:rsidR="007E40F2" w:rsidRPr="00F03BDA">
        <w:t xml:space="preserve"> октомври бях ръководител на нашата делегация, уча</w:t>
      </w:r>
      <w:r w:rsidRPr="00F03BDA">
        <w:t>с</w:t>
      </w:r>
      <w:r w:rsidR="007E40F2" w:rsidRPr="00F03BDA">
        <w:t xml:space="preserve">твала на 11-то заседание на съвета към МКИСП </w:t>
      </w:r>
      <w:r w:rsidRPr="00F03BDA">
        <w:t>н</w:t>
      </w:r>
      <w:r w:rsidR="007E40F2" w:rsidRPr="00F03BDA">
        <w:t>а страните членки на СИВ, който се проведе в „Дома на учените –Ж. Кюри”, Варна. Участваха делегации от ГДР, Полша, Чехословакия и СССР, а заседани</w:t>
      </w:r>
      <w:r w:rsidRPr="00F03BDA">
        <w:t>ето ръководеше моят приятел проф</w:t>
      </w:r>
      <w:r w:rsidR="007E40F2" w:rsidRPr="00F03BDA">
        <w:t xml:space="preserve">. </w:t>
      </w:r>
      <w:proofErr w:type="spellStart"/>
      <w:r w:rsidR="007E40F2" w:rsidRPr="00F03BDA">
        <w:t>Гром</w:t>
      </w:r>
      <w:proofErr w:type="spellEnd"/>
      <w:r w:rsidR="007E40F2" w:rsidRPr="00F03BDA">
        <w:t xml:space="preserve"> от Братислава.</w:t>
      </w:r>
    </w:p>
    <w:p w14:paraId="4E20212F" w14:textId="77777777" w:rsidR="000C1925" w:rsidRPr="00F03BDA" w:rsidRDefault="005762E9" w:rsidP="00B115ED">
      <w:r w:rsidRPr="00F03BDA">
        <w:t>На 4</w:t>
      </w:r>
      <w:r w:rsidR="007E40F2" w:rsidRPr="00F03BDA">
        <w:t xml:space="preserve"> декември Цонков навърши 50 години и му беше присъдено високото тогава отличие „Герой на социалистическият  труд”, за големите му заслуги в птицевъдството. За съжаление по това време той разбра, че е болен от рак на белите дробове.</w:t>
      </w:r>
    </w:p>
    <w:p w14:paraId="41A5F6AB" w14:textId="77777777" w:rsidR="000C1925" w:rsidRPr="00F03BDA" w:rsidRDefault="007E40F2" w:rsidP="00B115ED">
      <w:r w:rsidRPr="00F03BDA">
        <w:t>Тази 1977 г. беше много неблагоприятна за семейството ми поради насилствената и преждевременна женитба на големия ми син Васил и неуспешното кандидатстване на малкият ми син Марин в МЕИ. За това и аз имах своята вина.</w:t>
      </w:r>
    </w:p>
    <w:p w14:paraId="16F4DBDC" w14:textId="77777777" w:rsidR="000C1925" w:rsidRPr="00F03BDA" w:rsidRDefault="007E40F2" w:rsidP="00B115ED">
      <w:r w:rsidRPr="00F03BDA">
        <w:t>Въпреки успехите в научната ми дейност и ръководството на ХЦ</w:t>
      </w:r>
      <w:r w:rsidR="005762E9" w:rsidRPr="00F03BDA">
        <w:t xml:space="preserve">П </w:t>
      </w:r>
      <w:r w:rsidRPr="00F03BDA">
        <w:t>-СЗ, често колегите ме критикуваха, че съм пренебрегвал интересите на науката, заради тия на ХЦ</w:t>
      </w:r>
      <w:r w:rsidR="005762E9" w:rsidRPr="00F03BDA">
        <w:t>П</w:t>
      </w:r>
      <w:r w:rsidRPr="00F03BDA">
        <w:t>. Аз обаче бях убеден, че науката има реална стойност, само когато се реализира в производството. Сама тя, възниква като необходимост за по-пълното и ефективно задоволяване на нуждите на хората, а след това за духовните и културните такива. Обикновените хора уважават не само знаещите, но и можещите.</w:t>
      </w:r>
    </w:p>
    <w:p w14:paraId="4AA34350" w14:textId="77777777" w:rsidR="000C1925" w:rsidRPr="00F03BDA" w:rsidRDefault="007E40F2" w:rsidP="00B115ED">
      <w:r w:rsidRPr="00F03BDA">
        <w:t>Новата 1978 г. посрещнахме без особено настроение. Въртяхме баницата само тримата с Милк</w:t>
      </w:r>
      <w:r w:rsidR="005762E9" w:rsidRPr="00F03BDA">
        <w:t>а и майка ми. Васко беше в дома</w:t>
      </w:r>
      <w:r w:rsidRPr="00F03BDA">
        <w:t xml:space="preserve"> на съпругата си, а Ма</w:t>
      </w:r>
      <w:r w:rsidR="005762E9" w:rsidRPr="00F03BDA">
        <w:t>рин в казармата. Вечерта на 1</w:t>
      </w:r>
      <w:r w:rsidRPr="00F03BDA">
        <w:t xml:space="preserve"> януари ни гостуваха само кумовете.</w:t>
      </w:r>
    </w:p>
    <w:p w14:paraId="745A3D55" w14:textId="77777777" w:rsidR="000C1925" w:rsidRPr="00F03BDA" w:rsidRDefault="007E40F2" w:rsidP="00B115ED">
      <w:r w:rsidRPr="00F03BDA">
        <w:lastRenderedPageBreak/>
        <w:t>През годината ситуацията в семейството ми продължаваше да бъде усложнена. Милка все</w:t>
      </w:r>
      <w:r w:rsidR="005762E9" w:rsidRPr="00F03BDA">
        <w:t>ки обед ходе</w:t>
      </w:r>
      <w:r w:rsidRPr="00F03BDA">
        <w:t>ше до вкъщи да наглежда майка ми. На Васко</w:t>
      </w:r>
      <w:r w:rsidR="00B27ECB" w:rsidRPr="00F03BDA">
        <w:t>,</w:t>
      </w:r>
      <w:r w:rsidRPr="00F03BDA">
        <w:t xml:space="preserve"> като студент продължавахме да му плащаме същата издръжка както през 1977 г. Хранех надежда, че женитбата му няма да се отрази на следването му</w:t>
      </w:r>
      <w:r w:rsidR="00092C7B" w:rsidRPr="00F03BDA">
        <w:t xml:space="preserve">. Марин се </w:t>
      </w:r>
      <w:r w:rsidR="007560FE" w:rsidRPr="00F03BDA">
        <w:t xml:space="preserve">справяше много добре с военната си служба в Плевен. При срещите ни и от писмата му винаги лъхаше добро настроение и оптимизъм. Веднъж се върна в отпуск и баба му успя да го види войник. С Милка бяхме в Плевен при тържественото му </w:t>
      </w:r>
      <w:proofErr w:type="spellStart"/>
      <w:r w:rsidR="00ED4194" w:rsidRPr="00F03BDA">
        <w:t>призводство</w:t>
      </w:r>
      <w:proofErr w:type="spellEnd"/>
      <w:r w:rsidR="00ED4194" w:rsidRPr="00F03BDA">
        <w:t xml:space="preserve"> в фелтфебел-школник</w:t>
      </w:r>
      <w:r w:rsidR="007560FE" w:rsidRPr="00F03BDA">
        <w:t xml:space="preserve">. След това си дослужи в </w:t>
      </w:r>
      <w:proofErr w:type="spellStart"/>
      <w:r w:rsidR="007560FE" w:rsidRPr="00F03BDA">
        <w:t>противовъждушното</w:t>
      </w:r>
      <w:proofErr w:type="spellEnd"/>
      <w:r w:rsidR="007560FE" w:rsidRPr="00F03BDA">
        <w:t xml:space="preserve"> поделение в Нова Загора, като почти всеки неделен ден се връщаше при нас в Стара Загора.</w:t>
      </w:r>
    </w:p>
    <w:p w14:paraId="44EFEDF3" w14:textId="77777777" w:rsidR="000C1925" w:rsidRPr="00F03BDA" w:rsidRDefault="00ED4194" w:rsidP="00B115ED">
      <w:r w:rsidRPr="00F03BDA">
        <w:t xml:space="preserve">От 10 август до 25 септември </w:t>
      </w:r>
      <w:r w:rsidR="007560FE" w:rsidRPr="00F03BDA">
        <w:t>бях в дома</w:t>
      </w:r>
      <w:r w:rsidRPr="00F03BDA">
        <w:t>шен отпуск. С Милка почивахме в</w:t>
      </w:r>
      <w:r w:rsidR="007560FE" w:rsidRPr="00F03BDA">
        <w:t xml:space="preserve"> нашата станция на Старозагорските бани. Майка ми оставихме на грижите на братовчедка ми Лиляна, а и ние се връщахме до града през няколко дни. След Баните, с кумовете ходихме до местността „</w:t>
      </w:r>
      <w:proofErr w:type="spellStart"/>
      <w:r w:rsidR="007560FE" w:rsidRPr="00F03BDA">
        <w:t>Смесището</w:t>
      </w:r>
      <w:proofErr w:type="spellEnd"/>
      <w:r w:rsidR="007560FE" w:rsidRPr="00F03BDA">
        <w:t>” в Стара пл</w:t>
      </w:r>
      <w:r w:rsidRPr="00F03BDA">
        <w:t>анина. Брахме малини и си</w:t>
      </w:r>
      <w:r w:rsidR="007560FE" w:rsidRPr="00F03BDA">
        <w:t xml:space="preserve"> направихме вино от тях.</w:t>
      </w:r>
    </w:p>
    <w:p w14:paraId="438857B9" w14:textId="77777777" w:rsidR="000C1925" w:rsidRPr="00F03BDA" w:rsidRDefault="007560FE" w:rsidP="00B115ED">
      <w:r w:rsidRPr="00F03BDA">
        <w:t>От 09до 16</w:t>
      </w:r>
      <w:r w:rsidR="00ED4194" w:rsidRPr="00F03BDA">
        <w:t xml:space="preserve"> септември</w:t>
      </w:r>
      <w:r w:rsidRPr="00F03BDA">
        <w:t xml:space="preserve"> участвах в организираната от НПОП екскурзия до СССР, която беше за ръководствата на предприятията, изпълнили успешно плановете си. Посетихме селско-стопанска изложба в Москва. В хотела попаднах на българи от град Куманово, които се опитаха да ме убедят, че не са българи, а македонци, наследници на Александър Македонски.</w:t>
      </w:r>
    </w:p>
    <w:p w14:paraId="609A22E1" w14:textId="4A7BB2BC" w:rsidR="000C1925" w:rsidRPr="00F03BDA" w:rsidRDefault="007560FE" w:rsidP="00B115ED">
      <w:r w:rsidRPr="00F03BDA">
        <w:t>На 25 ноември в София участвах в срещата на завършилите преди 30 години Агрономическият факултет. Присъстваха над 500 души от нашият „Първи републикански випуск”. От 1200 души, завършихме успешно само тези 500, кат</w:t>
      </w:r>
      <w:r w:rsidR="00ED4194" w:rsidRPr="00F03BDA">
        <w:t>о аз бях един от първите 30 по успех</w:t>
      </w:r>
      <w:r w:rsidRPr="00F03BDA">
        <w:t xml:space="preserve">, дипломирали се през есента на 1948 г. Тържеството се проведе в аулата на факултета, в присъствието на някои от живите преподаватели. </w:t>
      </w:r>
    </w:p>
    <w:p w14:paraId="1439074E" w14:textId="77777777" w:rsidR="000C1925" w:rsidRPr="00F03BDA" w:rsidRDefault="007560FE" w:rsidP="00B115ED">
      <w:r w:rsidRPr="00F03BDA">
        <w:t>Дейността ми през тази 1978 г. б</w:t>
      </w:r>
      <w:r w:rsidR="00ED4194" w:rsidRPr="00F03BDA">
        <w:t>еше трудна, но успешна. На 28</w:t>
      </w:r>
      <w:r w:rsidRPr="00F03BDA">
        <w:t xml:space="preserve"> февруари беше проведено Общото събрание на НПОП. На него направих доста подробно изказване-отчет за дейността на НПОП от създаването му, както и за ролята на птицевъдната наука и хибридните центрове. Накрая посочих и основната роля на Ц. Цонков, като създател на НПОП и негов Главен директор.</w:t>
      </w:r>
    </w:p>
    <w:p w14:paraId="6AD9EE96" w14:textId="77777777" w:rsidR="000C1925" w:rsidRPr="00F03BDA" w:rsidRDefault="007560FE" w:rsidP="00B115ED">
      <w:r w:rsidRPr="00F03BDA">
        <w:t>След събранието, говорих със съпругата на Цонков, като пожелах да отидем да го посетим. Отказа ни, като плачейки ни съобщи, че вс</w:t>
      </w:r>
      <w:r w:rsidR="00ED4194" w:rsidRPr="00F03BDA">
        <w:t>еки момент чака края му. На 9</w:t>
      </w:r>
      <w:r w:rsidRPr="00F03BDA">
        <w:t xml:space="preserve"> март 1</w:t>
      </w:r>
      <w:r w:rsidR="00ED4194" w:rsidRPr="00F03BDA">
        <w:t>978 г. Цонков почина, а на 11 март</w:t>
      </w:r>
      <w:r w:rsidRPr="00F03BDA">
        <w:t xml:space="preserve"> беше погребението му. Бях загубил най-добрият си колега-птицевъд и мой скъп приятел.</w:t>
      </w:r>
    </w:p>
    <w:p w14:paraId="45A2D39F" w14:textId="77777777" w:rsidR="000C1925" w:rsidRPr="00F03BDA" w:rsidRDefault="007560FE" w:rsidP="00B115ED">
      <w:r w:rsidRPr="00F03BDA">
        <w:t>По инициатива на ФАО от ООН, със седалище в Рим, през май в България пристигна проф. Скот от САЩ. Той беше известен сред птицевъдите като специалист по хранене на птиците, от американската птицевъдна фирма „</w:t>
      </w:r>
      <w:proofErr w:type="spellStart"/>
      <w:r w:rsidRPr="00F03BDA">
        <w:t>Бабкок</w:t>
      </w:r>
      <w:proofErr w:type="spellEnd"/>
      <w:r w:rsidRPr="00F03BDA">
        <w:t>”. Той беше написал много научни трудове и книги. При посещението си при нас, 68-годишният професор се оказа приятен събеседник с голяма научна ерудиция и практически опит. При раздялата ни, ми обеща и в последствие изпрати книгата „Хранене на птиците”. Впечатленията от България му бяха отлични, като дори сподели, че в САЩ нямат такива крупни и модерни птицекомбинати.</w:t>
      </w:r>
    </w:p>
    <w:p w14:paraId="129D6098" w14:textId="77777777" w:rsidR="000C1925" w:rsidRPr="00F03BDA" w:rsidRDefault="007560FE" w:rsidP="00B115ED">
      <w:r w:rsidRPr="00F03BDA">
        <w:lastRenderedPageBreak/>
        <w:t>Въпреки обещанията, тази година продължих да изпълнявам длъжността директор на ХЦ</w:t>
      </w:r>
      <w:r w:rsidR="00ED4194" w:rsidRPr="00F03BDA">
        <w:t xml:space="preserve">П </w:t>
      </w:r>
      <w:r w:rsidRPr="00F03BDA">
        <w:t>-СЗ. В заповедта ми се посочваше</w:t>
      </w:r>
      <w:r w:rsidR="00ED4194" w:rsidRPr="00F03BDA">
        <w:t xml:space="preserve"> само заплатата ми като </w:t>
      </w:r>
      <w:proofErr w:type="spellStart"/>
      <w:r w:rsidR="00ED4194" w:rsidRPr="00F03BDA">
        <w:t>старш</w:t>
      </w:r>
      <w:proofErr w:type="spellEnd"/>
      <w:r w:rsidR="00ED4194" w:rsidRPr="00F03BDA">
        <w:t xml:space="preserve">. науч. </w:t>
      </w:r>
      <w:proofErr w:type="spellStart"/>
      <w:r w:rsidR="00ED4194" w:rsidRPr="00F03BDA">
        <w:t>с</w:t>
      </w:r>
      <w:r w:rsidRPr="00F03BDA">
        <w:t>ътр</w:t>
      </w:r>
      <w:proofErr w:type="spellEnd"/>
      <w:r w:rsidRPr="00F03BDA">
        <w:t>. 1-ва степен, кандидат на селско</w:t>
      </w:r>
      <w:r w:rsidR="00ED4194" w:rsidRPr="00F03BDA">
        <w:t>-</w:t>
      </w:r>
      <w:r w:rsidRPr="00F03BDA">
        <w:t xml:space="preserve">стопанските науки, завеждащ научна секция и 16% за прослужени години ( 320+30+10+52), а аз претендирах само за </w:t>
      </w:r>
      <w:r w:rsidR="00ED4194" w:rsidRPr="00F03BDA">
        <w:t xml:space="preserve">още </w:t>
      </w:r>
      <w:r w:rsidRPr="00F03BDA">
        <w:t>50-60 лева месечно, които не ми бяха дадени и аз продължих да съм директор на доброволни начала.</w:t>
      </w:r>
    </w:p>
    <w:p w14:paraId="3A8F54ED" w14:textId="77777777" w:rsidR="000C1925" w:rsidRPr="00F03BDA" w:rsidRDefault="007560FE" w:rsidP="00B115ED">
      <w:r w:rsidRPr="00F03BDA">
        <w:t>На 24 юни бях на откриване на животновъдна изложба на Сливенските бани. Там бяха зам. Министъра Йордан Милушев и Генчо Генов от отдел „Селско стопанство” на МСУ. Те ме ин</w:t>
      </w:r>
      <w:r w:rsidR="00ED4194" w:rsidRPr="00F03BDA">
        <w:t>формираха, че за главен директор</w:t>
      </w:r>
      <w:r w:rsidRPr="00F03BDA">
        <w:t xml:space="preserve"> на НПОП се обсъжда моето име. Аз отговорих, че няма как да приема.</w:t>
      </w:r>
    </w:p>
    <w:p w14:paraId="27B9DA4C" w14:textId="77777777" w:rsidR="000C1925" w:rsidRPr="00F03BDA" w:rsidRDefault="007560FE" w:rsidP="00B115ED">
      <w:r w:rsidRPr="00F03BDA">
        <w:t>На 27 юни бях извикан от Министър Григор Стоичков, който ми заяви, че смята да ме назначи за Генерален директор на НПОП, като най-подходящ заместник на Цонков. Благодарих му за доверието и му отказах, което много го разгневи и грубо ми каза да напусна кабинета.</w:t>
      </w:r>
    </w:p>
    <w:p w14:paraId="1FF8530E" w14:textId="77777777" w:rsidR="000C1925" w:rsidRPr="00F03BDA" w:rsidRDefault="007560FE" w:rsidP="00B115ED">
      <w:r w:rsidRPr="00F03BDA">
        <w:t>През август за Генерален директор беше назначен Николай Пеев, научен сътрудник в ХЦ-</w:t>
      </w:r>
      <w:proofErr w:type="spellStart"/>
      <w:r w:rsidRPr="00F03BDA">
        <w:t>Раниславци</w:t>
      </w:r>
      <w:proofErr w:type="spellEnd"/>
      <w:r w:rsidRPr="00F03BDA">
        <w:t>. Постоянно поддържах контакт с него и бях търсен по всички въпроси, свързани с НПОП. В същото време продължавах да съм в ръководните партийни и академични органи в ВИЗВМ – Стара Загора.</w:t>
      </w:r>
    </w:p>
    <w:p w14:paraId="1496F177" w14:textId="77777777" w:rsidR="000C1925" w:rsidRPr="00F03BDA" w:rsidRDefault="007560FE" w:rsidP="00B115ED">
      <w:r w:rsidRPr="00F03BDA">
        <w:t>Връзките ни с птицекомбината в Плевен бяха много широки и творчески. Често К</w:t>
      </w:r>
      <w:r w:rsidR="00ED4194" w:rsidRPr="00F03BDA">
        <w:t>.</w:t>
      </w:r>
      <w:r w:rsidRPr="00F03BDA">
        <w:t xml:space="preserve"> Караджов ме изненадваше с оригиналните си идеи. Нашите </w:t>
      </w:r>
      <w:proofErr w:type="spellStart"/>
      <w:r w:rsidRPr="00F03BDA">
        <w:t>взаимотношения</w:t>
      </w:r>
      <w:proofErr w:type="spellEnd"/>
      <w:r w:rsidRPr="00F03BDA">
        <w:t xml:space="preserve"> можеха да бъдат пример за </w:t>
      </w:r>
      <w:proofErr w:type="spellStart"/>
      <w:r w:rsidRPr="00F03BDA">
        <w:t>подръжание</w:t>
      </w:r>
      <w:proofErr w:type="spellEnd"/>
      <w:r w:rsidRPr="00F03BDA">
        <w:t xml:space="preserve"> за останалите птицекомбинати в страната.</w:t>
      </w:r>
    </w:p>
    <w:p w14:paraId="7DBA309A" w14:textId="77777777" w:rsidR="000C1925" w:rsidRPr="00F03BDA" w:rsidRDefault="007560FE" w:rsidP="00B115ED">
      <w:r w:rsidRPr="00F03BDA">
        <w:t xml:space="preserve">Чрез </w:t>
      </w:r>
      <w:r w:rsidR="00ED4194" w:rsidRPr="00F03BDA">
        <w:t>„</w:t>
      </w:r>
      <w:proofErr w:type="spellStart"/>
      <w:r w:rsidRPr="00F03BDA">
        <w:t>Родопаинпекс</w:t>
      </w:r>
      <w:proofErr w:type="spellEnd"/>
      <w:r w:rsidR="00ED4194" w:rsidRPr="00F03BDA">
        <w:t>”</w:t>
      </w:r>
      <w:r w:rsidRPr="00F03BDA">
        <w:t xml:space="preserve"> изнесохме с рекламна цел 1000 яйца за люпене за Гвинея.</w:t>
      </w:r>
    </w:p>
    <w:p w14:paraId="6AE783FF" w14:textId="77777777" w:rsidR="000C1925" w:rsidRPr="00F03BDA" w:rsidRDefault="007560FE" w:rsidP="00B115ED">
      <w:r w:rsidRPr="00F03BDA">
        <w:t xml:space="preserve">През октомври двамата с Чичибаба бяхме в ГДР на заседание на комисията по птицевъдство към СИВ. Проведе се в института им по птицевъдство в </w:t>
      </w:r>
      <w:proofErr w:type="spellStart"/>
      <w:r w:rsidRPr="00F03BDA">
        <w:t>Мербиц</w:t>
      </w:r>
      <w:proofErr w:type="spellEnd"/>
      <w:r w:rsidRPr="00F03BDA">
        <w:t>, където немците бяха изградили нова, много модерна база за селекционна работа с птиците и добре оборудван изчислителен център. Доста от новостите, които видях там, прилож</w:t>
      </w:r>
      <w:r w:rsidR="001F15B9" w:rsidRPr="00F03BDA">
        <w:t>их при изграждането на</w:t>
      </w:r>
      <w:r w:rsidRPr="00F03BDA">
        <w:t xml:space="preserve"> племенна</w:t>
      </w:r>
      <w:r w:rsidR="001F15B9" w:rsidRPr="00F03BDA">
        <w:t>та</w:t>
      </w:r>
      <w:r w:rsidRPr="00F03BDA">
        <w:t xml:space="preserve"> птицеферма.</w:t>
      </w:r>
    </w:p>
    <w:p w14:paraId="4EBFB7CF" w14:textId="77777777" w:rsidR="000C1925" w:rsidRPr="00F03BDA" w:rsidRDefault="007560FE" w:rsidP="00B115ED">
      <w:r w:rsidRPr="00F03BDA">
        <w:t>Новата 1979 г. посрещнахме с Милка и майка ми. Васко беше при съпругата си, а Марин във военното поделение в Нова Загора. Брат ми ме потърси само за Новогодишната пуйка. Майка ми вече на 82 години, започна да развива артериосклероза. Чест</w:t>
      </w:r>
      <w:r w:rsidR="001F15B9" w:rsidRPr="00F03BDA">
        <w:t>о</w:t>
      </w:r>
      <w:r w:rsidRPr="00F03BDA">
        <w:t xml:space="preserve"> ме наричаше Колю, на името на вуйчо ми. Това значително отежняваше обстановката в семейството ми. На Васко помагахме финансово, за да продължи следването си</w:t>
      </w:r>
      <w:r w:rsidR="001F15B9" w:rsidRPr="00F03BDA">
        <w:t>, но след провала по изпита по „А</w:t>
      </w:r>
      <w:r w:rsidRPr="00F03BDA">
        <w:t>натомия</w:t>
      </w:r>
      <w:r w:rsidR="001F15B9" w:rsidRPr="00F03BDA">
        <w:t>”</w:t>
      </w:r>
      <w:r w:rsidRPr="00F03BDA">
        <w:t xml:space="preserve"> и без да се посъветва с нас, подава молба и напуска университета. Опитът да го разубедя беше неуспешен</w:t>
      </w:r>
      <w:r w:rsidR="00C068B8" w:rsidRPr="00F03BDA">
        <w:t xml:space="preserve"> и от август се при</w:t>
      </w:r>
      <w:r w:rsidR="001F15B9" w:rsidRPr="00F03BDA">
        <w:t>б</w:t>
      </w:r>
      <w:r w:rsidR="00C068B8" w:rsidRPr="00F03BDA">
        <w:t xml:space="preserve">ра в Стара Загора. Това, от което </w:t>
      </w:r>
      <w:r w:rsidR="001F15B9" w:rsidRPr="00F03BDA">
        <w:t xml:space="preserve">най-много </w:t>
      </w:r>
      <w:r w:rsidR="00C068B8" w:rsidRPr="00F03BDA">
        <w:t>се страхувахме с Милка</w:t>
      </w:r>
      <w:r w:rsidR="001F15B9" w:rsidRPr="00F03BDA">
        <w:t>,</w:t>
      </w:r>
      <w:r w:rsidR="00C068B8" w:rsidRPr="00F03BDA">
        <w:t xml:space="preserve"> се сбъдна.  След конфликт с родителите на Мариана, той се прибра да живее у нас. Започна работа в строителството. Наложи се да връща получен</w:t>
      </w:r>
      <w:r w:rsidR="001F15B9" w:rsidRPr="00F03BDA">
        <w:t>ата от Военното министерство сти</w:t>
      </w:r>
      <w:r w:rsidR="00C068B8" w:rsidRPr="00F03BDA">
        <w:t>пендия от 960 лв.</w:t>
      </w:r>
    </w:p>
    <w:p w14:paraId="2BFB68E0" w14:textId="77777777" w:rsidR="000C1925" w:rsidRPr="00F03BDA" w:rsidRDefault="00C068B8" w:rsidP="00B115ED">
      <w:r w:rsidRPr="00F03BDA">
        <w:lastRenderedPageBreak/>
        <w:t>През лятото, въпреки сложната обстановка вкъщи, с Милка бяхме пак на Старозагорските бани и после с кумовете на Стара планина. Ходихме и до Розовец, докато Васко се грижеше за баба си.</w:t>
      </w:r>
    </w:p>
    <w:p w14:paraId="66F329B2" w14:textId="77777777" w:rsidR="000C1925" w:rsidRPr="00F03BDA" w:rsidRDefault="00C068B8" w:rsidP="00B115ED">
      <w:r w:rsidRPr="00F03BDA">
        <w:t xml:space="preserve">В края на </w:t>
      </w:r>
      <w:proofErr w:type="spellStart"/>
      <w:r w:rsidRPr="00F03BDA">
        <w:t>септенври</w:t>
      </w:r>
      <w:proofErr w:type="spellEnd"/>
      <w:r w:rsidRPr="00F03BDA">
        <w:t xml:space="preserve"> Марин приключи военната си служба и веднага постъпи на работа в завод „Берое”.</w:t>
      </w:r>
    </w:p>
    <w:p w14:paraId="19938714" w14:textId="77777777" w:rsidR="000C1925" w:rsidRPr="00F03BDA" w:rsidRDefault="00C068B8" w:rsidP="00B115ED">
      <w:r w:rsidRPr="00F03BDA">
        <w:t>На 29 октомври 1979 г. Мариана роди син, който записаха с моите имена – Стефан Василев Ножчев. Бях изключително радостен, че вече съм дядо. За доброто на детето турих „пепел” на всички неприятности. Васко се върна при Мариана и ние останахме отново трима вкъщи.</w:t>
      </w:r>
    </w:p>
    <w:p w14:paraId="4BB1D5F1" w14:textId="77777777" w:rsidR="000C1925" w:rsidRPr="00F03BDA" w:rsidRDefault="001F15B9" w:rsidP="00B115ED">
      <w:r w:rsidRPr="00F03BDA">
        <w:t>На 13 юли за 29-ти</w:t>
      </w:r>
      <w:r w:rsidR="00C068B8" w:rsidRPr="00F03BDA">
        <w:t xml:space="preserve"> пъ</w:t>
      </w:r>
      <w:r w:rsidRPr="00F03BDA">
        <w:t>т празнувахме „Деня на птицевъдът</w:t>
      </w:r>
      <w:r w:rsidR="00C068B8" w:rsidRPr="00F03BDA">
        <w:t>”.</w:t>
      </w:r>
    </w:p>
    <w:p w14:paraId="006969ED" w14:textId="77777777" w:rsidR="000C1925" w:rsidRPr="00F03BDA" w:rsidRDefault="001F15B9" w:rsidP="00B115ED">
      <w:r w:rsidRPr="00F03BDA">
        <w:t>От 18 до 29 септември</w:t>
      </w:r>
      <w:r w:rsidR="00C068B8" w:rsidRPr="00F03BDA">
        <w:t xml:space="preserve"> всички колеги, специалисти и ръководители на звена на ХЦ бяхме във Варна на научно-техническа конференция на тема „Повишаване на ефективността на селекционната работа и производство на разплоден материал в птицевъдството”.</w:t>
      </w:r>
    </w:p>
    <w:p w14:paraId="671167BC" w14:textId="77777777" w:rsidR="000C1925" w:rsidRPr="00F03BDA" w:rsidRDefault="001F15B9" w:rsidP="00B115ED">
      <w:r w:rsidRPr="00F03BDA">
        <w:t>От 29 октомври до 02 ноември</w:t>
      </w:r>
      <w:r w:rsidR="00C068B8" w:rsidRPr="00F03BDA">
        <w:t xml:space="preserve"> нашият ХЦ</w:t>
      </w:r>
      <w:r w:rsidR="0071011D" w:rsidRPr="00F03BDA">
        <w:t>П</w:t>
      </w:r>
      <w:r w:rsidR="00C068B8" w:rsidRPr="00F03BDA">
        <w:t xml:space="preserve"> беше домакин на съвещанието на комисията по птицевъдство към СИВ по координация на селекция на кокошките от яйценосно направление. Често посещавах птицекомбинатите в Стара Загора и Плевен.</w:t>
      </w:r>
    </w:p>
    <w:p w14:paraId="21C591CF" w14:textId="77777777" w:rsidR="000C1925" w:rsidRPr="00F03BDA" w:rsidRDefault="00C068B8" w:rsidP="00B115ED">
      <w:r w:rsidRPr="00F03BDA">
        <w:t>Тази 1979 г. беше богата на добри, но и на лоши събития. Големият ми син напусна университета, но се роди първият ми внук, носещ моето име. В ХЦ</w:t>
      </w:r>
      <w:r w:rsidR="0071011D" w:rsidRPr="00F03BDA">
        <w:t>П</w:t>
      </w:r>
      <w:r w:rsidRPr="00F03BDA">
        <w:t xml:space="preserve"> загубих добрия си съветник Ж. Динев, но предприятието се развиваше добре. Авторитетът ми на </w:t>
      </w:r>
      <w:proofErr w:type="spellStart"/>
      <w:r w:rsidRPr="00F03BDA">
        <w:t>сцециалист</w:t>
      </w:r>
      <w:proofErr w:type="spellEnd"/>
      <w:r w:rsidRPr="00F03BDA">
        <w:t>-птицевъд беше на високо ниво пред НПОП, НАПС, ДПК и МС. Продължавах да съм член на научните съвети по животновъдство и птицевъдство в страната и ръководните органи на НПОП и ВИЗВМ-СЗ. Не случайно, че Съвета по птицевъдство към СИВ проведе редовното си заседание в нашия ХЦ</w:t>
      </w:r>
      <w:r w:rsidR="0071011D" w:rsidRPr="00F03BDA">
        <w:t>П</w:t>
      </w:r>
      <w:r w:rsidRPr="00F03BDA">
        <w:t>.</w:t>
      </w:r>
    </w:p>
    <w:p w14:paraId="33777363" w14:textId="77777777" w:rsidR="000C1925" w:rsidRPr="00F03BDA" w:rsidRDefault="00C068B8" w:rsidP="00B115ED">
      <w:r w:rsidRPr="00F03BDA">
        <w:t>През тази година навърших 55 години и ми беше трудно да участвам навсякъде и да се поддържам като добър специалист.</w:t>
      </w:r>
    </w:p>
    <w:p w14:paraId="089277DB" w14:textId="77777777" w:rsidR="000C1925" w:rsidRPr="00F03BDA" w:rsidRDefault="00414B0D" w:rsidP="00B115ED">
      <w:r w:rsidRPr="00F03BDA">
        <w:t>Новата 1980 г. посрещнахме спазвайки семейните традиции. После Марин излезе при приятели, аз и Милка отидохме</w:t>
      </w:r>
      <w:r w:rsidR="0071011D" w:rsidRPr="00F03BDA">
        <w:t xml:space="preserve"> у </w:t>
      </w:r>
      <w:proofErr w:type="spellStart"/>
      <w:r w:rsidR="0071011D" w:rsidRPr="00F03BDA">
        <w:t>Жанкини</w:t>
      </w:r>
      <w:proofErr w:type="spellEnd"/>
      <w:r w:rsidR="0071011D" w:rsidRPr="00F03BDA">
        <w:t xml:space="preserve">. </w:t>
      </w:r>
      <w:r w:rsidRPr="00F03BDA">
        <w:t xml:space="preserve">Васко празнуваше със семейството си. Майка ми навършваше тази година 84 и все повече се обостряше болестта и. Повече стоеше на балкона вкъщи или на скамейката пред блока. Въпреки че хладилникът ни винаги беше зареден с храна и тя имаше всички необходими лекарства, тя често даваше пари на комшиите да и купуват разни неща. Започна да консумира всичко безразборно, а на забележките ми отговаряше, че и тя е човек и не следвало да ми се </w:t>
      </w:r>
      <w:proofErr w:type="spellStart"/>
      <w:r w:rsidRPr="00F03BDA">
        <w:t>свиди</w:t>
      </w:r>
      <w:proofErr w:type="spellEnd"/>
      <w:r w:rsidRPr="00F03BDA">
        <w:t xml:space="preserve"> – нали ми е майка! Една нощ излезе само по нощница от апартамента и се наложи да я търся по улицата. След този случай и отнехме ключовете, за да не се изгуби докато сме на работа. Това веднага и даде повод да се оплаква от балкона на съседите, че я държим заключена.</w:t>
      </w:r>
    </w:p>
    <w:p w14:paraId="760CCCB2" w14:textId="77777777" w:rsidR="000C1925" w:rsidRPr="00F03BDA" w:rsidRDefault="00414B0D" w:rsidP="00B115ED">
      <w:r w:rsidRPr="00F03BDA">
        <w:t>Васко смени няколко работни места и най-накрая се стабилизира като</w:t>
      </w:r>
      <w:r w:rsidR="0071011D" w:rsidRPr="00F03BDA">
        <w:t xml:space="preserve"> монтьор в завод „Червено знаме”</w:t>
      </w:r>
      <w:r w:rsidRPr="00F03BDA">
        <w:t>. Под дав</w:t>
      </w:r>
      <w:r w:rsidR="0071011D" w:rsidRPr="00F03BDA">
        <w:t>ление на майка си кандидатства В</w:t>
      </w:r>
      <w:r w:rsidRPr="00F03BDA">
        <w:t xml:space="preserve">етеринарна медицина във ВИЗВМ-СЗ. Яви се на приемният изпит без никаква </w:t>
      </w:r>
      <w:proofErr w:type="spellStart"/>
      <w:r w:rsidRPr="00F03BDA">
        <w:t>подготвка</w:t>
      </w:r>
      <w:proofErr w:type="spellEnd"/>
      <w:r w:rsidRPr="00F03BDA">
        <w:t xml:space="preserve"> и не успя. Отново без да ме предупреди </w:t>
      </w:r>
      <w:r w:rsidRPr="00F03BDA">
        <w:lastRenderedPageBreak/>
        <w:t>кандидатства за член на БКП към завода. От там поискали сведение за нашия квартал. Под давление на братовчед ми – Иван Бозев, дават отрицателно мнение</w:t>
      </w:r>
      <w:r w:rsidR="0071011D" w:rsidRPr="00F03BDA">
        <w:t>,</w:t>
      </w:r>
      <w:r w:rsidRPr="00F03BDA">
        <w:t xml:space="preserve"> като пропаднал студент и не го приемат в Партията. През това време Марин се справяше добре с работата в завод „Берое” и от тази година, със съглас</w:t>
      </w:r>
      <w:r w:rsidR="0071011D" w:rsidRPr="00F03BDA">
        <w:t>ието на завода, учеш</w:t>
      </w:r>
      <w:r w:rsidRPr="00F03BDA">
        <w:t>е задочно – вечер, в електротехникума – Стара Загора.</w:t>
      </w:r>
    </w:p>
    <w:p w14:paraId="6415B515" w14:textId="77777777" w:rsidR="000C1925" w:rsidRPr="00F03BDA" w:rsidRDefault="0071011D" w:rsidP="00B115ED">
      <w:r w:rsidRPr="00F03BDA">
        <w:t>От 18 август до 25 септември</w:t>
      </w:r>
      <w:r w:rsidR="00414B0D" w:rsidRPr="00F03BDA">
        <w:t xml:space="preserve"> бях в домашен отпуск. Докато с Милка за 2 седмици бяхме на Старозагорските бани, Марин и братовчедката Лиляна гледаха майка ми. После със семейни приятели брахме малини в Стара планина.</w:t>
      </w:r>
    </w:p>
    <w:p w14:paraId="2FD0E08A" w14:textId="77777777" w:rsidR="000C1925" w:rsidRPr="00F03BDA" w:rsidRDefault="00414B0D" w:rsidP="00B115ED">
      <w:r w:rsidRPr="00F03BDA">
        <w:t xml:space="preserve">Тази година комисията по Държавен контрол започна проверка на  научната и внедрителска дейност на НПОП за периода 1975 – 1979 г. </w:t>
      </w:r>
      <w:r w:rsidR="0071011D" w:rsidRPr="00F03BDA">
        <w:t>Това създаде напрежение в</w:t>
      </w:r>
      <w:r w:rsidRPr="00F03BDA">
        <w:t xml:space="preserve"> научна</w:t>
      </w:r>
      <w:r w:rsidR="0071011D" w:rsidRPr="00F03BDA">
        <w:t>та ни</w:t>
      </w:r>
      <w:r w:rsidRPr="00F03BDA">
        <w:t xml:space="preserve"> секция. В крайна сметка получихме най-добра оценка.</w:t>
      </w:r>
    </w:p>
    <w:p w14:paraId="7B42D5E9" w14:textId="77777777" w:rsidR="000C1925" w:rsidRPr="00F03BDA" w:rsidRDefault="00414B0D" w:rsidP="00B115ED">
      <w:r w:rsidRPr="00F03BDA">
        <w:t>През юни, заедно с НИГО, посрещнахме дипломатически корпус, воден лично от Тодор Живков. Видяхме се със Станко Тодоров, който се държеше с мен като с близък приятел.</w:t>
      </w:r>
    </w:p>
    <w:p w14:paraId="4E154C4C" w14:textId="77777777" w:rsidR="000C1925" w:rsidRPr="00F03BDA" w:rsidRDefault="003A0205" w:rsidP="00B115ED">
      <w:r w:rsidRPr="00F03BDA">
        <w:t>През годината бях</w:t>
      </w:r>
      <w:r w:rsidR="0071011D" w:rsidRPr="00F03BDA">
        <w:t xml:space="preserve">ме посетени още от проф. </w:t>
      </w:r>
      <w:proofErr w:type="spellStart"/>
      <w:r w:rsidR="0071011D" w:rsidRPr="00F03BDA">
        <w:t>Шпачек</w:t>
      </w:r>
      <w:proofErr w:type="spellEnd"/>
      <w:r w:rsidR="0071011D" w:rsidRPr="00F03BDA">
        <w:t xml:space="preserve"> от Чехословакия, д-р Михай от </w:t>
      </w:r>
      <w:r w:rsidRPr="00F03BDA">
        <w:t xml:space="preserve">Румъния, проф. </w:t>
      </w:r>
      <w:proofErr w:type="spellStart"/>
      <w:r w:rsidRPr="00F03BDA">
        <w:t>Фосини</w:t>
      </w:r>
      <w:r w:rsidR="0071011D" w:rsidRPr="00F03BDA">
        <w:t>н</w:t>
      </w:r>
      <w:proofErr w:type="spellEnd"/>
      <w:r w:rsidR="0071011D" w:rsidRPr="00F03BDA">
        <w:t xml:space="preserve"> от</w:t>
      </w:r>
      <w:r w:rsidRPr="00F03BDA">
        <w:t xml:space="preserve"> СССР и от двама кубински специалисти. С всички обменихме полезен опит.</w:t>
      </w:r>
    </w:p>
    <w:p w14:paraId="221CD4CE" w14:textId="77777777" w:rsidR="000C1925" w:rsidRPr="00F03BDA" w:rsidRDefault="0071011D" w:rsidP="00B115ED">
      <w:r w:rsidRPr="00F03BDA">
        <w:t>На 11</w:t>
      </w:r>
      <w:r w:rsidR="003A0205" w:rsidRPr="00F03BDA">
        <w:t xml:space="preserve"> юли тържеств</w:t>
      </w:r>
      <w:r w:rsidRPr="00F03BDA">
        <w:t>ено чествахме „Деня на птицевъдът</w:t>
      </w:r>
      <w:r w:rsidR="003A0205" w:rsidRPr="00F03BDA">
        <w:t>”. Присъстваха над 250 души, заедно с 20 души представители от филиала в Нова Загора.</w:t>
      </w:r>
    </w:p>
    <w:p w14:paraId="471CAA78" w14:textId="77777777" w:rsidR="000C1925" w:rsidRPr="00F03BDA" w:rsidRDefault="003A0205" w:rsidP="00B115ED">
      <w:r w:rsidRPr="00F03BDA">
        <w:t xml:space="preserve">В края на октомври цялата </w:t>
      </w:r>
      <w:proofErr w:type="spellStart"/>
      <w:r w:rsidRPr="00F03BDA">
        <w:t>проф</w:t>
      </w:r>
      <w:proofErr w:type="spellEnd"/>
      <w:r w:rsidRPr="00F03BDA">
        <w:t>-група на администрацията бяхме на двудневен излет в хижа „Теменуга”, източно от връх Бузлуджа в Стара планина.</w:t>
      </w:r>
    </w:p>
    <w:p w14:paraId="31C489F2" w14:textId="77777777" w:rsidR="000C1925" w:rsidRPr="00F03BDA" w:rsidRDefault="003A0205" w:rsidP="00B115ED">
      <w:r w:rsidRPr="00F03BDA">
        <w:t>Продължавах участието си в Партийният комитет и Академичният съвет на ВИЗВМ-СЗ, както и на научния</w:t>
      </w:r>
      <w:r w:rsidR="0071011D" w:rsidRPr="00F03BDA">
        <w:t>т</w:t>
      </w:r>
      <w:r w:rsidRPr="00F03BDA">
        <w:t xml:space="preserve"> съвет на Зоотехническият факултет. Активно участвах в </w:t>
      </w:r>
      <w:r w:rsidR="0071011D" w:rsidRPr="00F03BDA">
        <w:t>работата на к</w:t>
      </w:r>
      <w:r w:rsidRPr="00F03BDA">
        <w:t>атедрата по птицевъдство, с</w:t>
      </w:r>
      <w:r w:rsidR="0071011D" w:rsidRPr="00F03BDA">
        <w:t xml:space="preserve">тараейки се да поддържам добри </w:t>
      </w:r>
      <w:proofErr w:type="spellStart"/>
      <w:r w:rsidR="0071011D" w:rsidRPr="00F03BDA">
        <w:t>в</w:t>
      </w:r>
      <w:r w:rsidRPr="00F03BDA">
        <w:t>заимотношения</w:t>
      </w:r>
      <w:proofErr w:type="spellEnd"/>
      <w:r w:rsidRPr="00F03BDA">
        <w:t xml:space="preserve"> с проф. Т. Ванчев, с надежда за прехвърлянето ми на по-спокойна преподавателска работа до пенсионирането ми. Моите мечти за прехвърляне в университета се базираха на богатия</w:t>
      </w:r>
      <w:r w:rsidR="0071011D" w:rsidRPr="00F03BDA">
        <w:t>т</w:t>
      </w:r>
      <w:r w:rsidRPr="00F03BDA">
        <w:t xml:space="preserve"> ми лекторски опит и на това, че от 1971 г. моята титла е равна на професо</w:t>
      </w:r>
      <w:r w:rsidR="0071011D" w:rsidRPr="00F03BDA">
        <w:t>рската. Това можеше да стане</w:t>
      </w:r>
      <w:r w:rsidRPr="00F03BDA">
        <w:t xml:space="preserve"> само с решение на Академичния</w:t>
      </w:r>
      <w:r w:rsidR="0071011D" w:rsidRPr="00F03BDA">
        <w:t>т</w:t>
      </w:r>
      <w:r w:rsidRPr="00F03BDA">
        <w:t xml:space="preserve"> им съвет, на който бях редовен член.</w:t>
      </w:r>
    </w:p>
    <w:p w14:paraId="5BECE646" w14:textId="77777777" w:rsidR="000C1925" w:rsidRPr="00F03BDA" w:rsidRDefault="0071011D" w:rsidP="00B115ED">
      <w:r w:rsidRPr="00F03BDA">
        <w:t>От 29 септември до 04 октомври</w:t>
      </w:r>
      <w:r w:rsidR="00824042" w:rsidRPr="00F03BDA">
        <w:t xml:space="preserve"> бях в Краков, Полша</w:t>
      </w:r>
      <w:r w:rsidRPr="00F03BDA">
        <w:t>,</w:t>
      </w:r>
      <w:r w:rsidR="00824042" w:rsidRPr="00F03BDA">
        <w:t xml:space="preserve"> на заседание на групата по координация селекцията на кокошките за яйца към СИВ. Участваха представители на: НРБ, ГДР, ПНР, СССР и ЧССР. Това беше точно след събитията в </w:t>
      </w:r>
      <w:r w:rsidRPr="00F03BDA">
        <w:t xml:space="preserve">Чехословакия </w:t>
      </w:r>
      <w:r w:rsidR="00824042" w:rsidRPr="00F03BDA">
        <w:t xml:space="preserve">през август </w:t>
      </w:r>
      <w:r w:rsidRPr="00F03BDA">
        <w:t>и изграждането на профсъюзът</w:t>
      </w:r>
      <w:r w:rsidR="00824042" w:rsidRPr="00F03BDA">
        <w:t xml:space="preserve"> „Солидарност”, начело с Лех Вал</w:t>
      </w:r>
      <w:r w:rsidRPr="00F03BDA">
        <w:t>енса. В Краков посетихме дворецът</w:t>
      </w:r>
      <w:r w:rsidR="00824042" w:rsidRPr="00F03BDA">
        <w:t xml:space="preserve"> в центъра на града – стара столица на Полша. А</w:t>
      </w:r>
      <w:r w:rsidRPr="00F03BDA">
        <w:t>рхитектурата беше впечатляваща, а</w:t>
      </w:r>
      <w:r w:rsidR="00824042" w:rsidRPr="00F03BDA">
        <w:t xml:space="preserve"> река Висла минаваше покрай старинните сгради. По магазините и улиците можеха да се видят м</w:t>
      </w:r>
      <w:r w:rsidR="002A3AF8" w:rsidRPr="00F03BDA">
        <w:t>ного фотографии на новоизбрания</w:t>
      </w:r>
      <w:r w:rsidR="00824042" w:rsidRPr="00F03BDA">
        <w:t xml:space="preserve"> папа, роден в близост до града. Самият папа Йоан-Павел 1-ви</w:t>
      </w:r>
      <w:r w:rsidR="002A3AF8" w:rsidRPr="00F03BDA">
        <w:t xml:space="preserve">, като младеж </w:t>
      </w:r>
      <w:r w:rsidR="00824042" w:rsidRPr="00F03BDA">
        <w:t xml:space="preserve"> участвал във войната срещу немските окупатори. След заседанието ни водиха с малък автобус в </w:t>
      </w:r>
      <w:proofErr w:type="spellStart"/>
      <w:r w:rsidR="00824042" w:rsidRPr="00F03BDA">
        <w:t>Закопане</w:t>
      </w:r>
      <w:proofErr w:type="spellEnd"/>
      <w:r w:rsidR="00824042" w:rsidRPr="00F03BDA">
        <w:t>, във Висок</w:t>
      </w:r>
      <w:r w:rsidR="002A3AF8" w:rsidRPr="00F03BDA">
        <w:t>ите Татри, близо до Чехословакия</w:t>
      </w:r>
      <w:r w:rsidR="00824042" w:rsidRPr="00F03BDA">
        <w:t xml:space="preserve">. На връщане проф. </w:t>
      </w:r>
      <w:proofErr w:type="spellStart"/>
      <w:r w:rsidR="00824042" w:rsidRPr="00F03BDA">
        <w:t>Венжик</w:t>
      </w:r>
      <w:proofErr w:type="spellEnd"/>
      <w:r w:rsidR="00824042" w:rsidRPr="00F03BDA">
        <w:t xml:space="preserve"> ни води в новопостроената си вила, където си устроихме забавна вечер.</w:t>
      </w:r>
    </w:p>
    <w:p w14:paraId="2A4AF1B5" w14:textId="77777777" w:rsidR="00824042" w:rsidRPr="00F03BDA" w:rsidRDefault="00824042" w:rsidP="00B115ED">
      <w:r w:rsidRPr="00F03BDA">
        <w:lastRenderedPageBreak/>
        <w:t xml:space="preserve">Тази 1980 г. беше </w:t>
      </w:r>
      <w:proofErr w:type="spellStart"/>
      <w:r w:rsidRPr="00F03BDA">
        <w:t>своебразен</w:t>
      </w:r>
      <w:proofErr w:type="spellEnd"/>
      <w:r w:rsidRPr="00F03BDA">
        <w:t xml:space="preserve"> връх в научната ми кариера. Бях един от най-уважаваните и търсени специалист-птицевъди. Като такъв участвах във всички съществуващи в страната научни, академични и факултетни съвети по животновъдство и птицевъдство. Ползваха ме като лектор във ВИЗВМ-СЗ и в курсовете, организирани за специалностите по птицевъдство и животновъдство. Бях постоянно търсен за мнения по експертни съвети, както и за рецензии не само от НПОП и ВИЗВМ-СЗ, но и от НАПС, ДНК и отдела по селско стопанство към МС. ДИ „Земиздат” винаги приемаше написаните и редактирани от мен книги и брошури. Не разполагах с време за по-широка писателска дейност.</w:t>
      </w:r>
    </w:p>
    <w:p w14:paraId="18278446" w14:textId="77777777" w:rsidR="000C1925" w:rsidRPr="00F03BDA" w:rsidRDefault="002A3AF8" w:rsidP="00B115ED">
      <w:r w:rsidRPr="00F03BDA">
        <w:t>През тази година о</w:t>
      </w:r>
      <w:r w:rsidR="00AA3241" w:rsidRPr="00F03BDA">
        <w:t>свен грижи за старата си майка, други проблеми семейството ми н</w:t>
      </w:r>
      <w:r w:rsidRPr="00F03BDA">
        <w:t>ямаше</w:t>
      </w:r>
      <w:r w:rsidR="00AA3241" w:rsidRPr="00F03BDA">
        <w:t xml:space="preserve">. Новата 1981 г. посрещнахме спазвайки семейните традиции. Влошаването на </w:t>
      </w:r>
      <w:proofErr w:type="spellStart"/>
      <w:r w:rsidR="00AA3241" w:rsidRPr="00F03BDA">
        <w:t>артеросклерозата</w:t>
      </w:r>
      <w:proofErr w:type="spellEnd"/>
      <w:r w:rsidR="00AA3241" w:rsidRPr="00F03BDA">
        <w:t xml:space="preserve"> на майка ми изискваше да изключваме всички електроуреди с изключение на печката, с която се топлеше и да заключваме всички стаи, с изключение на нейната. Братовчедката Лиляна имаше ключ за вкъщи</w:t>
      </w:r>
      <w:r w:rsidRPr="00F03BDA">
        <w:t xml:space="preserve"> и я посещаваше, за да я проверя</w:t>
      </w:r>
      <w:r w:rsidR="00AA3241" w:rsidRPr="00F03BDA">
        <w:t xml:space="preserve">ва. Наложи се да махнем постелките от коридорите, защото майка започна да върши „поразии” и всяка вечер я къпех в банята. Физически беше добре и постоянно сновеше из апартамента. През юли навърши 85 години. Марин, който много я обичаше като малък, сега не можеше да я понася. Той продължаваше да работи в завод „Берое” и беше втори курс, задочно в електротехникума. Васко се стабилизира на работа като монтьор в „Червено знаме” и семейните му отношения се подобриха. Внукът Стефко навърши две години и в неделните дни Милка редовно го взимаше у нас. Аз много обичах да си играя с него. Често влизаше при баба си </w:t>
      </w:r>
      <w:proofErr w:type="spellStart"/>
      <w:r w:rsidR="00AA3241" w:rsidRPr="00F03BDA">
        <w:t>Зиза</w:t>
      </w:r>
      <w:proofErr w:type="spellEnd"/>
      <w:r w:rsidR="00AA3241" w:rsidRPr="00F03BDA">
        <w:t>, която му даваше бонбони. Не зная защо, но тя често го наричаше Петьо.</w:t>
      </w:r>
    </w:p>
    <w:p w14:paraId="3F0A2AE6" w14:textId="77777777" w:rsidR="000C1925" w:rsidRPr="00F03BDA" w:rsidRDefault="002A3AF8" w:rsidP="00B115ED">
      <w:r w:rsidRPr="00F03BDA">
        <w:t>От 15 август до 22 септември бях в домашен отпуск с Милка и Стефко</w:t>
      </w:r>
      <w:r w:rsidR="00AA3241" w:rsidRPr="00F03BDA">
        <w:t xml:space="preserve"> на Старозагорските бани, за 14 дни, в почивната станция на птицекомбината. След това ходихме до Розовец.</w:t>
      </w:r>
    </w:p>
    <w:p w14:paraId="041C9F9C" w14:textId="77777777" w:rsidR="000C1925" w:rsidRPr="00F03BDA" w:rsidRDefault="00AA3241" w:rsidP="00B115ED">
      <w:r w:rsidRPr="00F03BDA">
        <w:t>През тази година, чрез Държавен архив във Велико Търново получих удостоверение № ОВ-Е-3207, доказващо участието ми във</w:t>
      </w:r>
      <w:r w:rsidR="002A3AF8" w:rsidRPr="00F03BDA">
        <w:t xml:space="preserve"> Втората световна война. На 9</w:t>
      </w:r>
      <w:r w:rsidRPr="00F03BDA">
        <w:t xml:space="preserve"> май с бай Добри отново се събрахме, за да отпразнуваме „Денят на победата”.</w:t>
      </w:r>
    </w:p>
    <w:p w14:paraId="5923E648" w14:textId="77777777" w:rsidR="000C1925" w:rsidRPr="00F03BDA" w:rsidRDefault="00AA3241" w:rsidP="00B115ED">
      <w:r w:rsidRPr="00F03BDA">
        <w:t>През годината продължавах да изнасям лекции на различни места в България.</w:t>
      </w:r>
    </w:p>
    <w:p w14:paraId="5146445A" w14:textId="77777777" w:rsidR="000C1925" w:rsidRPr="00F03BDA" w:rsidRDefault="002A3AF8" w:rsidP="00B115ED">
      <w:r w:rsidRPr="00F03BDA">
        <w:t>От 12 до 18</w:t>
      </w:r>
      <w:r w:rsidR="00AA3241" w:rsidRPr="00F03BDA">
        <w:t xml:space="preserve"> октомври бях командирован от НАПС в Унгария със задачата да проуча техният опит по отглеждане на птиците в </w:t>
      </w:r>
      <w:proofErr w:type="spellStart"/>
      <w:r w:rsidR="00AA3241" w:rsidRPr="00F03BDA">
        <w:t>личнто</w:t>
      </w:r>
      <w:proofErr w:type="spellEnd"/>
      <w:r w:rsidR="00AA3241" w:rsidRPr="00F03BDA">
        <w:t xml:space="preserve"> стопанство. Държавните и кооперативните птицевъдни организации в Унгария сключваха договори, като осигуряваха пилета и ярки за отглеждане от всички желаещи, включително и във вилни места. Осигуряваха им необходимото </w:t>
      </w:r>
      <w:proofErr w:type="spellStart"/>
      <w:r w:rsidR="00AA3241" w:rsidRPr="00F03BDA">
        <w:t>ободудване</w:t>
      </w:r>
      <w:proofErr w:type="spellEnd"/>
      <w:r w:rsidR="00AA3241" w:rsidRPr="00F03BDA">
        <w:t xml:space="preserve"> и фуражни смески. Всички стопани бяха осигурени ветеринарно и з</w:t>
      </w:r>
      <w:r w:rsidRPr="00F03BDA">
        <w:t>оотехнически, а накрая цялата продукция от яйца и птиче мес</w:t>
      </w:r>
      <w:r w:rsidR="00AA3241" w:rsidRPr="00F03BDA">
        <w:t>о се изкупуваше от държавата. След завръщането си, с доклад до МЗПХ, предложих внедряването на унгар</w:t>
      </w:r>
      <w:r w:rsidRPr="00F03BDA">
        <w:t>ският опит да се прил</w:t>
      </w:r>
      <w:r w:rsidR="00AA3241" w:rsidRPr="00F03BDA">
        <w:t>ага и в нашата страна.</w:t>
      </w:r>
    </w:p>
    <w:p w14:paraId="0FB915A1" w14:textId="77777777" w:rsidR="000C1925" w:rsidRPr="00F03BDA" w:rsidRDefault="00AA3241" w:rsidP="00B115ED">
      <w:r w:rsidRPr="00F03BDA">
        <w:t>През годината с няколко колеги подготвихме докладите, с които да участваме на Световният конгрес по птицевъдство в Полша.</w:t>
      </w:r>
    </w:p>
    <w:p w14:paraId="4A7F684D" w14:textId="77777777" w:rsidR="000C1925" w:rsidRPr="00F03BDA" w:rsidRDefault="00AA3241" w:rsidP="00B115ED">
      <w:r w:rsidRPr="00F03BDA">
        <w:t>За добро изпълнение на плановете на ХЦ</w:t>
      </w:r>
      <w:r w:rsidR="002A3AF8" w:rsidRPr="00F03BDA">
        <w:t xml:space="preserve">П </w:t>
      </w:r>
      <w:r w:rsidRPr="00F03BDA">
        <w:t>-СЗ</w:t>
      </w:r>
      <w:r w:rsidR="002A3AF8" w:rsidRPr="00F03BDA">
        <w:t xml:space="preserve"> през 1981 г.,</w:t>
      </w:r>
      <w:r w:rsidRPr="00F03BDA">
        <w:t xml:space="preserve"> бях награден от НПОП с 400 лв.</w:t>
      </w:r>
    </w:p>
    <w:p w14:paraId="14D12F43" w14:textId="77777777" w:rsidR="000C1925" w:rsidRPr="00F03BDA" w:rsidRDefault="00AA3241" w:rsidP="00B115ED">
      <w:r w:rsidRPr="00F03BDA">
        <w:lastRenderedPageBreak/>
        <w:t>Независимо от някои неблагоприятн</w:t>
      </w:r>
      <w:r w:rsidR="002A3AF8" w:rsidRPr="00F03BDA">
        <w:t>и за мен събития, 1981 г.</w:t>
      </w:r>
      <w:r w:rsidRPr="00F03BDA">
        <w:t xml:space="preserve"> беше сравнително добра. Успях да съхраня авторитета си на специалист-птицевъд, изпълнихме плановете на ХЦ-СЗ и подготовката за строителството на новата племенна птицеферма край с</w:t>
      </w:r>
      <w:r w:rsidR="002A3AF8" w:rsidRPr="00F03BDA">
        <w:t>ело Лясково. Чувствах обаче</w:t>
      </w:r>
      <w:r w:rsidRPr="00F03BDA">
        <w:t xml:space="preserve"> влиянието на възрастта ми</w:t>
      </w:r>
      <w:r w:rsidR="002A3AF8" w:rsidRPr="00F03BDA">
        <w:t>,</w:t>
      </w:r>
      <w:r w:rsidRPr="00F03BDA">
        <w:t xml:space="preserve"> върху работоспособността и възможностите ми.</w:t>
      </w:r>
    </w:p>
    <w:p w14:paraId="380ED649" w14:textId="77777777" w:rsidR="000C1925" w:rsidRPr="00F03BDA" w:rsidRDefault="00AA3241" w:rsidP="00B115ED">
      <w:r w:rsidRPr="00F03BDA">
        <w:t>Новата 1982 г. посрещнахме зае</w:t>
      </w:r>
      <w:r w:rsidR="002A3AF8" w:rsidRPr="00F03BDA">
        <w:t>дно с тригодишния ми внук Стефк</w:t>
      </w:r>
      <w:r w:rsidRPr="00F03BDA">
        <w:t xml:space="preserve">о. Заради него останахме вкъщи, край </w:t>
      </w:r>
      <w:r w:rsidR="00640F46" w:rsidRPr="00F03BDA">
        <w:t>телевизора</w:t>
      </w:r>
      <w:r w:rsidRPr="00F03BDA">
        <w:t>, а сутринта той ни сурвака за здраве. Милка след това го води при семейството на брат ми Жоро.</w:t>
      </w:r>
    </w:p>
    <w:p w14:paraId="2C3F8A29" w14:textId="77777777" w:rsidR="000C1925" w:rsidRPr="00F03BDA" w:rsidRDefault="00AA3241" w:rsidP="00B115ED">
      <w:r w:rsidRPr="00F03BDA">
        <w:t>Състоянието на майка ми продължаваше да се влошава. Тя живе</w:t>
      </w:r>
      <w:r w:rsidR="00BA67DC" w:rsidRPr="00F03BDA">
        <w:t>еше в някакъв неин, нереален свя</w:t>
      </w:r>
      <w:r w:rsidRPr="00F03BDA">
        <w:t xml:space="preserve">т, свързан с миналото и. След </w:t>
      </w:r>
      <w:r w:rsidR="00BA67DC" w:rsidRPr="00F03BDA">
        <w:t xml:space="preserve">всяко връщане от работа, Милка </w:t>
      </w:r>
      <w:r w:rsidRPr="00F03BDA">
        <w:t xml:space="preserve">започваше почистване на апартамента и пране на дрехите и, а аз да я преобличам и къпя в банята. При едно временно просветление, тя ми благодари, че се грижим за нея, което не вярвала, когато била по-млада. През април състоянието и рязко се влоши и тя рядко ставаше от леглото си. Често споменаваше брат ми, който от няколко години не я бе посещавал. Пращах Марин да го помоли да дойде, но той </w:t>
      </w:r>
      <w:r w:rsidR="00BA67DC" w:rsidRPr="00F03BDA">
        <w:t>продължаваше да отказва. На 3 май тя</w:t>
      </w:r>
      <w:r w:rsidRPr="00F03BDA">
        <w:t xml:space="preserve"> изпадна в пълно безсъзнание. Това нейно състояние ми напомни на комата на нейната майка – Стоянка през 1941 г., продължила 8 дни. Най-после брат ми дойде да я види, но тя така и не реагира на неговите прегръдки. Почина н</w:t>
      </w:r>
      <w:r w:rsidR="00BA67DC" w:rsidRPr="00F03BDA">
        <w:t>а „Денят на победата” – 9 май</w:t>
      </w:r>
      <w:r w:rsidRPr="00F03BDA">
        <w:t>.</w:t>
      </w:r>
    </w:p>
    <w:p w14:paraId="1CA3FFFE" w14:textId="77777777" w:rsidR="000C1925" w:rsidRPr="00F03BDA" w:rsidRDefault="00AA3241" w:rsidP="00B115ED">
      <w:r w:rsidRPr="00F03BDA">
        <w:t>От Бургас дойдоха братовчедките Руска и Стефана. Постарах се да организирам достойно погребение, като разноските поех изцяло аз.</w:t>
      </w:r>
    </w:p>
    <w:p w14:paraId="5AA0767C" w14:textId="77777777" w:rsidR="000C1925" w:rsidRPr="00F03BDA" w:rsidRDefault="00AA3241" w:rsidP="00B115ED">
      <w:r w:rsidRPr="00F03BDA">
        <w:t>Не зная защо, но смъртта на майка ми понесох сравнително по-леко от тази на б</w:t>
      </w:r>
      <w:r w:rsidR="00BA67DC" w:rsidRPr="00F03BDA">
        <w:t xml:space="preserve">аща ми. В нашето семейство </w:t>
      </w:r>
      <w:r w:rsidRPr="00F03BDA">
        <w:t xml:space="preserve">аз </w:t>
      </w:r>
      <w:r w:rsidR="00BA67DC" w:rsidRPr="00F03BDA">
        <w:t xml:space="preserve">вече </w:t>
      </w:r>
      <w:r w:rsidRPr="00F03BDA">
        <w:t>бях най-възрастният.</w:t>
      </w:r>
    </w:p>
    <w:p w14:paraId="58EE4A43" w14:textId="77777777" w:rsidR="000C1925" w:rsidRPr="00F03BDA" w:rsidRDefault="00AA3241" w:rsidP="00B115ED">
      <w:r w:rsidRPr="00F03BDA">
        <w:t>Обстановката вкъщи бързо се нормализира. Марин завърши успешно електротехникума през юни. Добре се справяше с работата си в завод „Берое”. Не знаех какви планове има, но бях готов да му помагам финансово, ако пожелаеше да следва в университет.</w:t>
      </w:r>
    </w:p>
    <w:p w14:paraId="48A3D6AA" w14:textId="77777777" w:rsidR="000C1925" w:rsidRPr="00F03BDA" w:rsidRDefault="00AA3241" w:rsidP="00B115ED">
      <w:r w:rsidRPr="00F03BDA">
        <w:t xml:space="preserve">През последните две-три години вкъщи постоянен гост ни беше сириецът Мустафа, аспирант към катедра „Птицевъдство” на ВИЗВМ-СЗ. Беше възпитано и културно момче и с Милка го възприехме като наш „трети син”. Към мен той демонстрираше нужното уважение, а Милка наричаше „българската ми майка”. Синовете ми – свои братя. Бях консултант на </w:t>
      </w:r>
      <w:r w:rsidR="00640F46" w:rsidRPr="00F03BDA">
        <w:t>дисертационната</w:t>
      </w:r>
      <w:r w:rsidRPr="00F03BDA">
        <w:t xml:space="preserve"> му работа. След като успешно я защити, Мустафа се завърна в Сирия. При изпращането му от нашият дом, той ни благодари с думите: „По време на престоя</w:t>
      </w:r>
      <w:r w:rsidR="002F3486" w:rsidRPr="00F03BDA">
        <w:t>т</w:t>
      </w:r>
      <w:r w:rsidRPr="00F03BDA">
        <w:t xml:space="preserve"> си в България се запознах с много български семейства – добри и лоши. Във вашето семейство обаче, съжителствах с истински българи, за което съм ви много благодарен!” Така бяхме свикнали с неговите посещения, че вече чувствахме липсата му.</w:t>
      </w:r>
    </w:p>
    <w:p w14:paraId="506F07EE" w14:textId="77777777" w:rsidR="00AA3241" w:rsidRPr="00F03BDA" w:rsidRDefault="002F3486" w:rsidP="00B115ED">
      <w:r w:rsidRPr="00F03BDA">
        <w:t>От 5 до 31</w:t>
      </w:r>
      <w:r w:rsidR="00AA3241" w:rsidRPr="00F03BDA">
        <w:t xml:space="preserve"> август с Милка бяхме в отпуск. След казармата Марин живееше сравнително самостоятелен живот, без да ни притеснява. Вече имаше и приятелка. Решихме с Милка и Стефко да отидем </w:t>
      </w:r>
      <w:r w:rsidRPr="00F03BDA">
        <w:t>на почивка в Смолян. Там с внукът</w:t>
      </w:r>
      <w:r w:rsidR="00AA3241" w:rsidRPr="00F03BDA">
        <w:t xml:space="preserve"> ми, който беше послушно дете, обиколихме око</w:t>
      </w:r>
      <w:r w:rsidRPr="00F03BDA">
        <w:t>лните върхове. Ходихме и до Смол</w:t>
      </w:r>
      <w:r w:rsidR="00AA3241" w:rsidRPr="00F03BDA">
        <w:t xml:space="preserve">янските езера, а от там с лифта и до телевизионната кула </w:t>
      </w:r>
      <w:r w:rsidR="00AA3241" w:rsidRPr="00F03BDA">
        <w:lastRenderedPageBreak/>
        <w:t xml:space="preserve">„Снежанка”. Посетихме и астрономическата обсерватория на Смолян. До края на отпуската ни бяхме в Розовец, където дядо Марин беше особено доволен от присъствието на първия си правнук – Стефко. </w:t>
      </w:r>
    </w:p>
    <w:p w14:paraId="4E901CF0" w14:textId="77777777" w:rsidR="00AA3241" w:rsidRPr="00F03BDA" w:rsidRDefault="00AA3241" w:rsidP="00B115ED">
      <w:r w:rsidRPr="00F03BDA">
        <w:t xml:space="preserve">В края на септември Марин обяви, че ще се жени за приятелката </w:t>
      </w:r>
      <w:r w:rsidR="007D56AD" w:rsidRPr="00F03BDA">
        <w:t xml:space="preserve">си Дора. Тя беше студентка 2-ри </w:t>
      </w:r>
      <w:r w:rsidRPr="00F03BDA">
        <w:t>курс в МЕИ – Варна. Ние с Милка веднага се съгласихме, имайки опита от женитбата на Васко.</w:t>
      </w:r>
      <w:r w:rsidR="004046D8" w:rsidRPr="00F03BDA">
        <w:t xml:space="preserve"> Ходихме до Гълъбово, за да се запознаем с родителите и – Запрян и Тонка. Те бяха от село </w:t>
      </w:r>
      <w:r w:rsidR="007D56AD" w:rsidRPr="00F03BDA">
        <w:t xml:space="preserve">Разделна, но работиха в „Марица - </w:t>
      </w:r>
      <w:r w:rsidR="004046D8" w:rsidRPr="00F03BDA">
        <w:t>Изток” и имаха собствен дом в Гълъбово.</w:t>
      </w:r>
    </w:p>
    <w:p w14:paraId="09B2F71C" w14:textId="77777777" w:rsidR="004046D8" w:rsidRPr="00F03BDA" w:rsidRDefault="007D56AD" w:rsidP="00B115ED">
      <w:r w:rsidRPr="00F03BDA">
        <w:t>На 9</w:t>
      </w:r>
      <w:r w:rsidR="004046D8" w:rsidRPr="00F03BDA">
        <w:t xml:space="preserve"> октомври Марин и Дора сключиха граждански брак в Стара Загора. Сватбеното тържество бе в ресторант „Лебеда”. Присъстваха най-близки роднини и приятели. Следващата седмица сватовете направиха още едно </w:t>
      </w:r>
      <w:r w:rsidR="00B237D4" w:rsidRPr="00F03BDA">
        <w:t>празненство</w:t>
      </w:r>
      <w:r w:rsidR="004046D8" w:rsidRPr="00F03BDA">
        <w:t>, но в Гълъбово.</w:t>
      </w:r>
    </w:p>
    <w:p w14:paraId="31BEB16F" w14:textId="77777777" w:rsidR="00C875B7" w:rsidRPr="00F03BDA" w:rsidRDefault="00C875B7" w:rsidP="00C875B7">
      <w:pPr>
        <w:keepNext/>
      </w:pPr>
      <w:r w:rsidRPr="00F03BDA">
        <w:drawing>
          <wp:inline distT="0" distB="0" distL="0" distR="0" wp14:anchorId="6B5A0BB9" wp14:editId="78809AE2">
            <wp:extent cx="3682279" cy="4899660"/>
            <wp:effectExtent l="0" t="0" r="0" b="0"/>
            <wp:docPr id="142683929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00063" cy="4923323"/>
                    </a:xfrm>
                    <a:prstGeom prst="rect">
                      <a:avLst/>
                    </a:prstGeom>
                    <a:noFill/>
                    <a:ln>
                      <a:noFill/>
                    </a:ln>
                  </pic:spPr>
                </pic:pic>
              </a:graphicData>
            </a:graphic>
          </wp:inline>
        </w:drawing>
      </w:r>
    </w:p>
    <w:p w14:paraId="7BA9B501" w14:textId="2C90F2F0" w:rsidR="00C875B7" w:rsidRPr="00F03BDA" w:rsidRDefault="00C875B7" w:rsidP="00C875B7">
      <w:pPr>
        <w:pStyle w:val="Caption"/>
      </w:pPr>
      <w:r w:rsidRPr="00F03BDA">
        <w:t>Сватбена снимка на Дора и Марин Ножчеви със</w:t>
      </w:r>
      <w:r w:rsidR="0073218F" w:rsidRPr="00F03BDA">
        <w:t xml:space="preserve"> Стефан и Милка Ножчеви</w:t>
      </w:r>
      <w:r w:rsidRPr="00F03BDA">
        <w:t>, Запрян и Тонка Иванови</w:t>
      </w:r>
    </w:p>
    <w:p w14:paraId="3891E4B8" w14:textId="77777777" w:rsidR="004046D8" w:rsidRPr="00F03BDA" w:rsidRDefault="004046D8" w:rsidP="00B115ED">
      <w:r w:rsidRPr="00F03BDA">
        <w:t xml:space="preserve">Марин и Дора щяха да останат да живеят </w:t>
      </w:r>
      <w:r w:rsidR="007D56AD" w:rsidRPr="00F03BDA">
        <w:t>вкъщ</w:t>
      </w:r>
      <w:r w:rsidRPr="00F03BDA">
        <w:t>и и ги настанихме в детската стая. Няколко дни след това Дора замина за Варна. С Милка пое</w:t>
      </w:r>
      <w:r w:rsidR="007D56AD" w:rsidRPr="00F03BDA">
        <w:t xml:space="preserve">хме част от издръжката на младото </w:t>
      </w:r>
      <w:r w:rsidRPr="00F03BDA">
        <w:t xml:space="preserve"> семейство.</w:t>
      </w:r>
    </w:p>
    <w:p w14:paraId="50003C56" w14:textId="77777777" w:rsidR="000C1925" w:rsidRPr="00F03BDA" w:rsidRDefault="004046D8" w:rsidP="00B115ED">
      <w:r w:rsidRPr="00F03BDA">
        <w:lastRenderedPageBreak/>
        <w:t>След последователни посещения на различни професори и делегации от Чехословакия и Унгария, в Плевен се проведе заседание на МКИСП към СИВ, където присъстваха представители от ГДР, Полша, СССР, Унгария и Чехословакия. Накрая на банкета, организиран за завършек на съвместната работа К. Караджов</w:t>
      </w:r>
      <w:r w:rsidR="007D56AD" w:rsidRPr="00F03BDA">
        <w:t>, той</w:t>
      </w:r>
      <w:r w:rsidRPr="00F03BDA">
        <w:t xml:space="preserve"> ме изненада със следният тост: „Виждате ли човека в дъното на залата? Името му е Стефан Ножчев, един от най-известните български птицевъди. Благодарение на него, когато бях принудително на работа в НИГО-СЗ, аз приех да се занимавам с птицевъдство. С неговата п</w:t>
      </w:r>
      <w:r w:rsidR="007D56AD" w:rsidRPr="00F03BDA">
        <w:t>остоянна помощ и консултации,</w:t>
      </w:r>
      <w:r w:rsidRPr="00F03BDA">
        <w:t xml:space="preserve"> успях да изградя всичко това, което виждате в нашия птицекомбинат. Вдигам тост за този човек!”. Крайно смутен, аз не можах да кажа нищо.</w:t>
      </w:r>
      <w:r w:rsidR="007D56AD" w:rsidRPr="00F03BDA">
        <w:t xml:space="preserve"> Бях обеден, </w:t>
      </w:r>
      <w:r w:rsidR="00D22F6E" w:rsidRPr="00F03BDA">
        <w:t>че моите съвети биха били напълно безполезни</w:t>
      </w:r>
      <w:r w:rsidR="007D56AD" w:rsidRPr="00F03BDA">
        <w:t>,</w:t>
      </w:r>
      <w:r w:rsidR="00D22F6E" w:rsidRPr="00F03BDA">
        <w:t xml:space="preserve"> без неговата голяма енергия и творчески възможности.</w:t>
      </w:r>
    </w:p>
    <w:p w14:paraId="341792BF" w14:textId="77777777" w:rsidR="000C1925" w:rsidRPr="00F03BDA" w:rsidRDefault="007D56AD" w:rsidP="00B115ED">
      <w:r w:rsidRPr="00F03BDA">
        <w:t>На 1</w:t>
      </w:r>
      <w:r w:rsidR="00D22F6E" w:rsidRPr="00F03BDA">
        <w:t xml:space="preserve"> юни бях с групата делегати от НПОП на Учредителното събрание за възстановяване на </w:t>
      </w:r>
      <w:r w:rsidR="00B237D4" w:rsidRPr="00F03BDA">
        <w:t>Селско</w:t>
      </w:r>
      <w:r w:rsidR="00D22F6E" w:rsidRPr="00F03BDA">
        <w:t>-стопанската академия. На Общото й събрание, аз бях избран за член.</w:t>
      </w:r>
    </w:p>
    <w:p w14:paraId="07658B9F" w14:textId="77777777" w:rsidR="000C1925" w:rsidRPr="00F03BDA" w:rsidRDefault="00D22F6E" w:rsidP="00B115ED">
      <w:r w:rsidRPr="00F03BDA">
        <w:t>На 14 юли за 32-ри път празнувахме „Денят на птицевъда”. Присъстваха над 250 души от всички звена на ХЦ</w:t>
      </w:r>
      <w:r w:rsidR="007D56AD" w:rsidRPr="00F03BDA">
        <w:t xml:space="preserve">П </w:t>
      </w:r>
      <w:r w:rsidRPr="00F03BDA">
        <w:t>-СЗ.</w:t>
      </w:r>
    </w:p>
    <w:p w14:paraId="5DAA0B42" w14:textId="77777777" w:rsidR="000C1925" w:rsidRPr="00F03BDA" w:rsidRDefault="00D22F6E" w:rsidP="00B115ED">
      <w:r w:rsidRPr="00F03BDA">
        <w:t>Продължавах редовните си посещения на птице</w:t>
      </w:r>
      <w:r w:rsidR="007D56AD" w:rsidRPr="00F03BDA">
        <w:t>ферми в цялата страна. Институтът</w:t>
      </w:r>
      <w:r w:rsidRPr="00F03BDA">
        <w:t xml:space="preserve"> по птицевъдство „Иванка при Дунава” – Чехословакия отпечата книгата за местните породи в страните членки на СИВ на чешки. Продължавах да съм </w:t>
      </w:r>
      <w:r w:rsidR="00640F46" w:rsidRPr="00F03BDA">
        <w:t>рецензент</w:t>
      </w:r>
      <w:r w:rsidRPr="00F03BDA">
        <w:t xml:space="preserve"> по различни статии и книги.</w:t>
      </w:r>
    </w:p>
    <w:p w14:paraId="5F7EBB2A" w14:textId="77777777" w:rsidR="000C1925" w:rsidRPr="00F03BDA" w:rsidRDefault="00D22F6E" w:rsidP="00B115ED">
      <w:r w:rsidRPr="00F03BDA">
        <w:t xml:space="preserve">Тази 1982 г. беше доста трудна и напрегната. Загубих майка си, но се ожени синът ми Марин. Най-после успяхме да сключим договорът за строителството на новата племенна </w:t>
      </w:r>
      <w:r w:rsidR="00640F46" w:rsidRPr="00F03BDA">
        <w:t>кокошоферма</w:t>
      </w:r>
      <w:r w:rsidRPr="00F03BDA">
        <w:t>. Макар и да навърших 58 години, бях все още здрав и можех да бъда полезен на семейството си и на родното птицевъдство.</w:t>
      </w:r>
    </w:p>
    <w:p w14:paraId="1BDF3272" w14:textId="77777777" w:rsidR="000C1925" w:rsidRPr="00F03BDA" w:rsidRDefault="00D22F6E" w:rsidP="00B115ED">
      <w:r w:rsidRPr="00F03BDA">
        <w:t>Новата 1983 г. посрещнахме с Марин и снахата Дора, спазвайки семейните традиции. След 22ч. младите излязоха с приятели, а ние с Милка ос</w:t>
      </w:r>
      <w:r w:rsidR="007D56AD" w:rsidRPr="00F03BDA">
        <w:t>танахме пред телевизора. На 1</w:t>
      </w:r>
      <w:r w:rsidRPr="00F03BDA">
        <w:t xml:space="preserve"> януари Милка доведе Стефко, за да ни сурвака. Снахата Дора се върна на работа във фабрика „Мебел” и се прехвърли да следва задочно. С Милка им помагахме финансово, защото Дора беше бременна.</w:t>
      </w:r>
    </w:p>
    <w:p w14:paraId="5C9F0060" w14:textId="77777777" w:rsidR="000C1925" w:rsidRPr="00F03BDA" w:rsidRDefault="007D56AD" w:rsidP="00B115ED">
      <w:r w:rsidRPr="00F03BDA">
        <w:t>На 9</w:t>
      </w:r>
      <w:r w:rsidR="00D22F6E" w:rsidRPr="00F03BDA">
        <w:t xml:space="preserve"> май, с Добри Иванов празнувахме в ресторант „Кипарис” </w:t>
      </w:r>
      <w:r w:rsidRPr="00F03BDA">
        <w:t xml:space="preserve"> - </w:t>
      </w:r>
      <w:r w:rsidR="00D22F6E" w:rsidRPr="00F03BDA">
        <w:t>„Деня на победата”, спазвайки традицията като ветерани от войната.</w:t>
      </w:r>
    </w:p>
    <w:p w14:paraId="5ADE4F38" w14:textId="77777777" w:rsidR="000C1925" w:rsidRPr="00F03BDA" w:rsidRDefault="00047830" w:rsidP="00B115ED">
      <w:r w:rsidRPr="00F03BDA">
        <w:t>На 21</w:t>
      </w:r>
      <w:r w:rsidR="00D22F6E" w:rsidRPr="00F03BDA">
        <w:t xml:space="preserve"> май се роди първият ми внук от малкият</w:t>
      </w:r>
      <w:r w:rsidR="007665DC" w:rsidRPr="00F03BDA">
        <w:t xml:space="preserve"> ми син. Водих Дора до родилния</w:t>
      </w:r>
      <w:r w:rsidR="00D22F6E" w:rsidRPr="00F03BDA">
        <w:t xml:space="preserve"> дом и я помолих ако е момче, да го кръсти на баща си. Същата веч</w:t>
      </w:r>
      <w:r w:rsidR="007665DC" w:rsidRPr="00F03BDA">
        <w:t xml:space="preserve">ер трябваше да замина за </w:t>
      </w:r>
      <w:proofErr w:type="spellStart"/>
      <w:r w:rsidR="007665DC" w:rsidRPr="00F03BDA">
        <w:t>София.</w:t>
      </w:r>
      <w:r w:rsidR="00D22F6E" w:rsidRPr="00F03BDA">
        <w:t>Чествахме</w:t>
      </w:r>
      <w:proofErr w:type="spellEnd"/>
      <w:r w:rsidR="00D22F6E" w:rsidRPr="00F03BDA">
        <w:t xml:space="preserve"> 35 години от завършването на Агрономическият факултет. Тържеството се проведе в аулата на университета, а вечерта бяхме на банкет в новооткрития Народен дом на културата. На следващият ден останах в София на съвещание на Специализираният съвет към ВАК. Едва след като се завърнах вкъщи разбрах, че Дора родила момче и го кръстили на баща му – Марин. Тогава се изненадах, но сега, след смъртта на Марин, този внук ни </w:t>
      </w:r>
      <w:r w:rsidR="007665DC" w:rsidRPr="00F03BDA">
        <w:t xml:space="preserve">е </w:t>
      </w:r>
      <w:r w:rsidR="00D22F6E" w:rsidRPr="00F03BDA">
        <w:t>особено скъп, защото освен по името, той поразително прилича на баща си. Вече имахме двама внука – Стефко на 4 години и малкият Маринчо. Много обичах да се занимавам с тях през почивните дни.</w:t>
      </w:r>
    </w:p>
    <w:p w14:paraId="1D920A36" w14:textId="77777777" w:rsidR="00D22F6E" w:rsidRPr="00F03BDA" w:rsidRDefault="00D22F6E" w:rsidP="00B115ED">
      <w:r w:rsidRPr="00F03BDA">
        <w:lastRenderedPageBreak/>
        <w:t xml:space="preserve">Когато Дора се прехвърли задочно обучение, се наложи ние с Милка да променим датите на отпуската си. Само със Стефко ходихме за 14 дни на Старозагорските бани, а после се върнахме да се грижим за Маринчо, защото Дора замина за Варна. Той </w:t>
      </w:r>
      <w:r w:rsidR="007665DC" w:rsidRPr="00F03BDA">
        <w:t>беше само н</w:t>
      </w:r>
      <w:r w:rsidRPr="00F03BDA">
        <w:t>а 3 месеца и половина и много трудно понесе раздялата с майка си и изкуственото захранване.</w:t>
      </w:r>
    </w:p>
    <w:p w14:paraId="069E7E8E" w14:textId="77777777" w:rsidR="00D22F6E" w:rsidRPr="00F03BDA" w:rsidRDefault="007665DC" w:rsidP="00B115ED">
      <w:r w:rsidRPr="00F03BDA">
        <w:t>На 15</w:t>
      </w:r>
      <w:r w:rsidR="00D22F6E" w:rsidRPr="00F03BDA">
        <w:t xml:space="preserve"> ноември почина учинайка ми Жанка. Тогава беше на 75 години, но имаше постоянни проблеми със сърцето. Искрено съжалявах за нея. Тя ми беше като втора майка, та нали първата година от гимназията живеех при тях. Тя беше  рядко трудолюбива жена и пееше много хубаво стари градски песни. Много я обичах.</w:t>
      </w:r>
    </w:p>
    <w:p w14:paraId="0969C543" w14:textId="77777777" w:rsidR="00D22F6E" w:rsidRPr="00F03BDA" w:rsidRDefault="00D22F6E" w:rsidP="00B115ED">
      <w:r w:rsidRPr="00F03BDA">
        <w:t xml:space="preserve">През годината, в научната секция и </w:t>
      </w:r>
      <w:r w:rsidR="001D7A2B" w:rsidRPr="00F03BDA">
        <w:t>ХЦ</w:t>
      </w:r>
      <w:r w:rsidR="00096268" w:rsidRPr="00F03BDA">
        <w:t xml:space="preserve">П - </w:t>
      </w:r>
      <w:r w:rsidR="001D7A2B" w:rsidRPr="00F03BDA">
        <w:t xml:space="preserve">СЗ работите ми вървяха много добре. Получихме добри резултати на конкурсното изпитване на нашите кокошки – СЗ-80 и СЗ-81 в Чехословакия и ГДР. Така авторитетът ми като птицевъд-специалист се </w:t>
      </w:r>
      <w:proofErr w:type="spellStart"/>
      <w:r w:rsidR="001D7A2B" w:rsidRPr="00F03BDA">
        <w:t>повеши</w:t>
      </w:r>
      <w:proofErr w:type="spellEnd"/>
      <w:r w:rsidR="001D7A2B" w:rsidRPr="00F03BDA">
        <w:t xml:space="preserve"> още повече. След Старозагорската червена кокошка доказах, че не само знаех, а и можех. Разбира се всичко това бе постигнато с помощта на целия колектив и особено на техническият персонал и гледачите на птици. Вече имахме и международно признание.</w:t>
      </w:r>
    </w:p>
    <w:p w14:paraId="39C14D3E" w14:textId="77777777" w:rsidR="001D7A2B" w:rsidRPr="00F03BDA" w:rsidRDefault="001D7A2B" w:rsidP="00B115ED">
      <w:r w:rsidRPr="00F03BDA">
        <w:t>Продължи съвместната ни дейност по създаване на новата хибридна кокошка в птицекомбината в град Плевен, която К. Караджов нареч</w:t>
      </w:r>
      <w:r w:rsidR="00096268" w:rsidRPr="00F03BDA">
        <w:t xml:space="preserve">е </w:t>
      </w:r>
      <w:proofErr w:type="spellStart"/>
      <w:r w:rsidR="00096268" w:rsidRPr="00F03BDA">
        <w:t>Пн</w:t>
      </w:r>
      <w:proofErr w:type="spellEnd"/>
      <w:r w:rsidR="00096268" w:rsidRPr="00F03BDA">
        <w:t xml:space="preserve">-О. Работих и по мини - </w:t>
      </w:r>
      <w:r w:rsidRPr="00F03BDA">
        <w:t>кокошката и мини-пуйката. Проверявах и белтъчните добавки във фуражните смеси на няколко птицеферми в Плевен, село Якимово и село Поликраище.  Разширено бе и двустранното ни сътрудничество с Чехословакия, Унгария, ГДР, СССР и Румъния.</w:t>
      </w:r>
    </w:p>
    <w:p w14:paraId="47BD1C50" w14:textId="77777777" w:rsidR="001D7A2B" w:rsidRPr="00F03BDA" w:rsidRDefault="001D7A2B" w:rsidP="00B115ED">
      <w:r w:rsidRPr="00F03BDA">
        <w:t xml:space="preserve">През годината на посещение при нас бяха: Жан  </w:t>
      </w:r>
      <w:proofErr w:type="spellStart"/>
      <w:r w:rsidRPr="00F03BDA">
        <w:t>Дериер</w:t>
      </w:r>
      <w:r w:rsidR="00096268" w:rsidRPr="00F03BDA">
        <w:t>от</w:t>
      </w:r>
      <w:proofErr w:type="spellEnd"/>
      <w:r w:rsidR="00096268" w:rsidRPr="00F03BDA">
        <w:t xml:space="preserve"> Франция, </w:t>
      </w:r>
      <w:proofErr w:type="spellStart"/>
      <w:r w:rsidR="00096268" w:rsidRPr="00F03BDA">
        <w:t>ПеберХалей</w:t>
      </w:r>
      <w:proofErr w:type="spellEnd"/>
      <w:r w:rsidR="00096268" w:rsidRPr="00F03BDA">
        <w:t xml:space="preserve"> – </w:t>
      </w:r>
      <w:proofErr w:type="spellStart"/>
      <w:r w:rsidR="00096268" w:rsidRPr="00F03BDA">
        <w:t>пуйковъд</w:t>
      </w:r>
      <w:proofErr w:type="spellEnd"/>
      <w:r w:rsidR="00096268" w:rsidRPr="00F03BDA">
        <w:t xml:space="preserve"> от Канада и група от Институтът</w:t>
      </w:r>
      <w:r w:rsidRPr="00F03BDA">
        <w:t xml:space="preserve"> по птицевъдство в град </w:t>
      </w:r>
      <w:proofErr w:type="spellStart"/>
      <w:r w:rsidRPr="00F03BDA">
        <w:t>Загорск</w:t>
      </w:r>
      <w:proofErr w:type="spellEnd"/>
      <w:r w:rsidRPr="00F03BDA">
        <w:t>, СССР.</w:t>
      </w:r>
    </w:p>
    <w:p w14:paraId="3CF40C45" w14:textId="77777777" w:rsidR="001D7A2B" w:rsidRPr="00F03BDA" w:rsidRDefault="001D7A2B" w:rsidP="00B115ED">
      <w:r w:rsidRPr="00F03BDA">
        <w:t>Заедно с колегите участвахме с доклади на научните конференции във Варна и Разград. Аз бях и в състава на Координационният център по животновъдство към НАПС и в подобен на Център към ССА. Участвах и в колектива по разработка на координационна програма за развитие на птицевъдството в България до 2000 г.</w:t>
      </w:r>
    </w:p>
    <w:p w14:paraId="7987796C" w14:textId="77777777" w:rsidR="001D7A2B" w:rsidRPr="00F03BDA" w:rsidRDefault="001D7A2B" w:rsidP="00B115ED">
      <w:r w:rsidRPr="00F03BDA">
        <w:t>От 01.01.1983 г. НПОП прехвърли изграденият център за родителско стадо с люпилнята на новостроящия се птицекомбинат край Чирпан към нашия ХЦ</w:t>
      </w:r>
      <w:r w:rsidR="00096268" w:rsidRPr="00F03BDA">
        <w:t>П</w:t>
      </w:r>
      <w:r w:rsidRPr="00F03BDA">
        <w:t xml:space="preserve">, който да изпълнява ролята на новата племенна </w:t>
      </w:r>
      <w:proofErr w:type="spellStart"/>
      <w:r w:rsidRPr="00F03BDA">
        <w:t>кокошкоферма</w:t>
      </w:r>
      <w:proofErr w:type="spellEnd"/>
      <w:r w:rsidRPr="00F03BDA">
        <w:t>. Заедно с него към ХЦ</w:t>
      </w:r>
      <w:r w:rsidR="00096268" w:rsidRPr="00F03BDA">
        <w:t xml:space="preserve">П </w:t>
      </w:r>
      <w:r w:rsidRPr="00F03BDA">
        <w:t xml:space="preserve">-СЗ беше прехвърлен и Професионалният учебен център, тъй като ръководителите му бяха предимно от нашата научна секция. </w:t>
      </w:r>
    </w:p>
    <w:p w14:paraId="5D4A1394" w14:textId="77777777" w:rsidR="001D7A2B" w:rsidRPr="00F03BDA" w:rsidRDefault="001D7A2B" w:rsidP="00B115ED">
      <w:r w:rsidRPr="00F03BDA">
        <w:t>Много време ни отне подготовката на организираната от НАПС изложба в Пловдив, по случай 120 години селско стопанство в България.</w:t>
      </w:r>
      <w:r w:rsidR="00096268" w:rsidRPr="00F03BDA">
        <w:t xml:space="preserve"> В нея участвахме с отделен пави</w:t>
      </w:r>
      <w:r w:rsidRPr="00F03BDA">
        <w:t xml:space="preserve">лион и представяхме кокошките – СЗЧ, НХ, СЗ-80 и СЗ-81, както и породите пуйки – Севернокавказка бронзова, </w:t>
      </w:r>
      <w:proofErr w:type="spellStart"/>
      <w:r w:rsidRPr="00F03BDA">
        <w:t>Белствилска</w:t>
      </w:r>
      <w:proofErr w:type="spellEnd"/>
      <w:r w:rsidRPr="00F03BDA">
        <w:t xml:space="preserve"> бяла, Бяла императорска и Мини-пуйката. Демонстрирахме по наш проект и малка клетъчна батерия за кокошки-носачки, предназначена за линейно стопанство.</w:t>
      </w:r>
    </w:p>
    <w:p w14:paraId="7DDDEB9B" w14:textId="77777777" w:rsidR="001D7A2B" w:rsidRPr="00F03BDA" w:rsidRDefault="001D7A2B" w:rsidP="00B115ED">
      <w:r w:rsidRPr="00F03BDA">
        <w:t>В началото на юли тържествено чествах</w:t>
      </w:r>
      <w:r w:rsidR="00096268" w:rsidRPr="00F03BDA">
        <w:t>ме „Деня на птицевъдът</w:t>
      </w:r>
      <w:r w:rsidRPr="00F03BDA">
        <w:t>”, заедно с двата филиала в Чирпан и Нова Загора.</w:t>
      </w:r>
    </w:p>
    <w:p w14:paraId="45A48727" w14:textId="77777777" w:rsidR="000C1925" w:rsidRPr="00F03BDA" w:rsidRDefault="00F64DD4" w:rsidP="00F64DD4">
      <w:r w:rsidRPr="00F03BDA">
        <w:lastRenderedPageBreak/>
        <w:t>И тази година редовно участвах на заседания на координационните центрове по животновъдство към НАПС и АСН, изпълнителните бюра на НПОП и КПХМ</w:t>
      </w:r>
      <w:r w:rsidR="00096268" w:rsidRPr="00F03BDA">
        <w:t>, както и в научните съвети на И</w:t>
      </w:r>
      <w:r w:rsidRPr="00F03BDA">
        <w:t>нститута по птицевъдство и Контролната станция към него.</w:t>
      </w:r>
      <w:r w:rsidR="00096268" w:rsidRPr="00F03BDA">
        <w:t xml:space="preserve"> Т</w:t>
      </w:r>
      <w:r w:rsidRPr="00F03BDA">
        <w:t>ази 1983 г. беше една от най-успешните в дейността на ХЦ</w:t>
      </w:r>
      <w:r w:rsidR="00096268" w:rsidRPr="00F03BDA">
        <w:t xml:space="preserve">П </w:t>
      </w:r>
      <w:r w:rsidRPr="00F03BDA">
        <w:t>-СЗ от създаването му през 1974 г. Достигнато бе най-голямото производство на разплодни яйца и пилета за нуждите на страната. Като специалист и учен птицевъд бях в</w:t>
      </w:r>
      <w:r w:rsidR="00096268" w:rsidRPr="00F03BDA">
        <w:t>ключен във всички възможни научн</w:t>
      </w:r>
      <w:r w:rsidRPr="00F03BDA">
        <w:t xml:space="preserve">и, координационни и експертни съвети по птицевъдство и животновъдство. За мен това беше „върхът” в кариерата ми. Всичко беше постигнато с много труд и лишения, най-вече на време в личният и семейният ми живот. Голям беше приносът на съпругата ми, поела изцяло грижите за двете ни деца и семейството. През тази година навърших 59 години </w:t>
      </w:r>
      <w:proofErr w:type="spellStart"/>
      <w:r w:rsidRPr="00F03BDA">
        <w:t>итрябваше</w:t>
      </w:r>
      <w:proofErr w:type="spellEnd"/>
      <w:r w:rsidRPr="00F03BDA">
        <w:t xml:space="preserve"> да се пост</w:t>
      </w:r>
      <w:r w:rsidR="00096268" w:rsidRPr="00F03BDA">
        <w:t>арая да съхраня постигнатото до</w:t>
      </w:r>
      <w:r w:rsidRPr="00F03BDA">
        <w:t>сега до пенсионирането ми. За израстването ми като птицевъд, голямо значение имаше първоначалният заряд, даден ми от моя</w:t>
      </w:r>
      <w:r w:rsidR="00096268" w:rsidRPr="00F03BDA">
        <w:t>т</w:t>
      </w:r>
      <w:r w:rsidRPr="00F03BDA">
        <w:t xml:space="preserve"> учител Иван Табаков и примерът на по-старите специалисти като акад. Ст. Куманов и акад. Г. Хлебаров. Не малко научих и от овцевъда проф. П. Минев и говедовъда ст.н.стр.1-ва степен А. Геров.</w:t>
      </w:r>
    </w:p>
    <w:p w14:paraId="53E1C818" w14:textId="77777777" w:rsidR="000C1925" w:rsidRPr="00F03BDA" w:rsidRDefault="00F64DD4" w:rsidP="00F64DD4">
      <w:r w:rsidRPr="00F03BDA">
        <w:t>Новата 1984 г. посрещнахме спазвайки семейните традиции в семейството. След като въртяхме баницата с късметите, Марин и Дора отидоха при приятели, а ние с Милка и малкият Маринчо останахме край телевизора. На следващият ден Стефко дойде да ни сурвака, а на обед се събрахме цялата фамилия на печена пуйка. С новогодишни пуйки тази година снабдих доста роднини и приятели.</w:t>
      </w:r>
      <w:r w:rsidR="00913355" w:rsidRPr="00F03BDA">
        <w:t xml:space="preserve"> Бях малко песимистично настроен, за</w:t>
      </w:r>
      <w:r w:rsidR="00096268" w:rsidRPr="00F03BDA">
        <w:t xml:space="preserve">щото през тази година навършвах </w:t>
      </w:r>
      <w:r w:rsidR="00913355" w:rsidRPr="00F03BDA">
        <w:t>60 години. Налагаше се да върша само, което мога, ползвайки натрупаният опит и помощта на колектива.</w:t>
      </w:r>
    </w:p>
    <w:p w14:paraId="17C63443" w14:textId="77777777" w:rsidR="000C1925" w:rsidRPr="00F03BDA" w:rsidRDefault="00913355" w:rsidP="00F64DD4">
      <w:r w:rsidRPr="00F03BDA">
        <w:t xml:space="preserve">През май Маринчо навърши една годинка и вече можеше да ходи. През юни го приеха в детската градина на бул. „Руски”. </w:t>
      </w:r>
      <w:r w:rsidR="00096268" w:rsidRPr="00F03BDA">
        <w:t>В почивните дни взимах двамата с</w:t>
      </w:r>
      <w:r w:rsidRPr="00F03BDA">
        <w:t>и внука на разходки до Аязмото и Стадиона.</w:t>
      </w:r>
    </w:p>
    <w:p w14:paraId="29CFA544" w14:textId="77777777" w:rsidR="000C1925" w:rsidRPr="00F03BDA" w:rsidRDefault="00913355" w:rsidP="00F64DD4">
      <w:r w:rsidRPr="00F03BDA">
        <w:t>С Добри Иван</w:t>
      </w:r>
      <w:r w:rsidR="00096268" w:rsidRPr="00F03BDA">
        <w:t>ов спазихме традицията и на 9</w:t>
      </w:r>
      <w:r w:rsidRPr="00F03BDA">
        <w:t xml:space="preserve"> май празнувахме „Деня на победата”.</w:t>
      </w:r>
    </w:p>
    <w:p w14:paraId="1E03DAA7" w14:textId="77777777" w:rsidR="000C1925" w:rsidRPr="00F03BDA" w:rsidRDefault="00913355" w:rsidP="00F64DD4">
      <w:r w:rsidRPr="00F03BDA">
        <w:t>Тази година малкият ми син Марин си купи лек автомобил „Трабант”-комби, след като успешно завърши курсовете за шофьор-любител. Големият ми син също имаше шофьорска книжка, но караше колата на сватанака Георги.</w:t>
      </w:r>
    </w:p>
    <w:p w14:paraId="14E7EDF2" w14:textId="77777777" w:rsidR="000C1925" w:rsidRPr="00F03BDA" w:rsidRDefault="00913355" w:rsidP="00F64DD4">
      <w:r w:rsidRPr="00F03BDA">
        <w:t xml:space="preserve">През юни, с нашите две коли, цялата фамилия Ножчеви бяхме в село Розовец, където чествахме 80-годишнината на дядо Марин. От София бяха дошли и семейство Исаеви. </w:t>
      </w:r>
      <w:r w:rsidRPr="00F03BDA">
        <w:rPr>
          <w:color w:val="FF0000"/>
        </w:rPr>
        <w:t>СНИМКА</w:t>
      </w:r>
    </w:p>
    <w:p w14:paraId="20A01603" w14:textId="77777777" w:rsidR="000C1925" w:rsidRPr="00F03BDA" w:rsidRDefault="00096268" w:rsidP="00F64DD4">
      <w:r w:rsidRPr="00F03BDA">
        <w:t>От 20 август до 9</w:t>
      </w:r>
      <w:r w:rsidR="00913355" w:rsidRPr="00F03BDA">
        <w:t xml:space="preserve"> октомври бях в домашен отпуск. Една седмица с Милка бяхме в Розовец, а след това заедно с малкият Маринчо, за 14 дни в почивната станция на ССА в Китен. Марин и Дора бяха във Варна, където </w:t>
      </w:r>
      <w:r w:rsidRPr="00F03BDA">
        <w:t>тя имаше изпитна сесия. На 21</w:t>
      </w:r>
      <w:r w:rsidR="00913355" w:rsidRPr="00F03BDA">
        <w:t xml:space="preserve"> септември в Китен отпразнувах 60-годишният си юбилей с познати от почиващите. Не бях в добро настроение, защото по моя вина бях далече от роднини и птицевъдният колектив. Едва на следващият ден към нас се присъединиха Марин и Дора, к</w:t>
      </w:r>
      <w:r w:rsidRPr="00F03BDA">
        <w:t>ато пренощуваха една нощ</w:t>
      </w:r>
      <w:r w:rsidR="00913355" w:rsidRPr="00F03BDA">
        <w:t>. След заминаването им, Милка ми каза, че Дора и се е похвалила, че е бременна</w:t>
      </w:r>
      <w:r w:rsidRPr="00F03BDA">
        <w:t xml:space="preserve"> отново</w:t>
      </w:r>
      <w:r w:rsidR="00913355" w:rsidRPr="00F03BDA">
        <w:t>.</w:t>
      </w:r>
    </w:p>
    <w:p w14:paraId="3879344D" w14:textId="77777777" w:rsidR="000C1925" w:rsidRPr="00F03BDA" w:rsidRDefault="00913355" w:rsidP="00F64DD4">
      <w:r w:rsidRPr="00F03BDA">
        <w:lastRenderedPageBreak/>
        <w:t>През тази година нямах проблеми както в науката, така и в</w:t>
      </w:r>
      <w:r w:rsidR="00865652" w:rsidRPr="00F03BDA">
        <w:t xml:space="preserve"> производството. В Институтът ни п</w:t>
      </w:r>
      <w:r w:rsidRPr="00F03BDA">
        <w:t xml:space="preserve">осетиха специалисти от Естония, </w:t>
      </w:r>
      <w:r w:rsidR="00865652" w:rsidRPr="00F03BDA">
        <w:t>СССР и ГДР. На 5</w:t>
      </w:r>
      <w:r w:rsidRPr="00F03BDA">
        <w:t xml:space="preserve"> ноември по указания на ССА</w:t>
      </w:r>
      <w:r w:rsidR="00865652" w:rsidRPr="00F03BDA">
        <w:t>, годишният научен съвет на И</w:t>
      </w:r>
      <w:r w:rsidRPr="00F03BDA">
        <w:t xml:space="preserve">нститута по птицевъдство в Костинброд беше </w:t>
      </w:r>
      <w:r w:rsidR="00865652" w:rsidRPr="00F03BDA">
        <w:t>проведен по-рано. След него чествахме</w:t>
      </w:r>
      <w:r w:rsidRPr="00F03BDA">
        <w:t xml:space="preserve"> и моят 60-годишен юбилей, на който присъства цялото ръко</w:t>
      </w:r>
      <w:r w:rsidR="00865652" w:rsidRPr="00F03BDA">
        <w:t>водство на НПОП. Директорът на И</w:t>
      </w:r>
      <w:r w:rsidRPr="00F03BDA">
        <w:t>нститута по птицевъдство Г. Исаев, направи подробно изложение на 35-годиш</w:t>
      </w:r>
      <w:r w:rsidR="00865652" w:rsidRPr="00F03BDA">
        <w:t xml:space="preserve">ната ми дейност като птицевъд , </w:t>
      </w:r>
      <w:r w:rsidRPr="00F03BDA">
        <w:t>п</w:t>
      </w:r>
      <w:r w:rsidR="00865652" w:rsidRPr="00F03BDA">
        <w:t>риносът ми за птицевъдната наука и</w:t>
      </w:r>
      <w:r w:rsidRPr="00F03BDA">
        <w:t xml:space="preserve"> за развитието и изграждането на промишленото птицевъдство у нас. От името на ръководств</w:t>
      </w:r>
      <w:r w:rsidR="00865652" w:rsidRPr="00F03BDA">
        <w:t>ото на НПОП ми беше връчен орден</w:t>
      </w:r>
      <w:r w:rsidRPr="00F03BDA">
        <w:t xml:space="preserve"> „Червено знаме на труда, с който ме награждаваше Министерски съвет.</w:t>
      </w:r>
    </w:p>
    <w:p w14:paraId="1CD84531" w14:textId="77777777" w:rsidR="000C1925" w:rsidRPr="00F03BDA" w:rsidRDefault="00865652" w:rsidP="00F64DD4">
      <w:r w:rsidRPr="00F03BDA">
        <w:t>От 9 до 15</w:t>
      </w:r>
      <w:r w:rsidR="00913355" w:rsidRPr="00F03BDA">
        <w:t xml:space="preserve"> декември заедно с </w:t>
      </w:r>
      <w:proofErr w:type="spellStart"/>
      <w:r w:rsidR="00913355" w:rsidRPr="00F03BDA">
        <w:t>В.Тодорова</w:t>
      </w:r>
      <w:proofErr w:type="spellEnd"/>
      <w:r w:rsidR="00913355" w:rsidRPr="00F03BDA">
        <w:t xml:space="preserve"> и Н. Бачев бяхме на международното съвещание по работа с пуйките в Университета на град Лайпциг, ГД</w:t>
      </w:r>
      <w:r w:rsidRPr="00F03BDA">
        <w:t xml:space="preserve">Р. Присъстваха представители </w:t>
      </w:r>
      <w:proofErr w:type="spellStart"/>
      <w:r w:rsidRPr="00F03BDA">
        <w:t>от</w:t>
      </w:r>
      <w:r w:rsidR="00913355" w:rsidRPr="00F03BDA">
        <w:t>:ГФР</w:t>
      </w:r>
      <w:proofErr w:type="spellEnd"/>
      <w:r w:rsidR="00913355" w:rsidRPr="00F03BDA">
        <w:t>, Норвегия, Полша и Чехословакия. Ние изнесохме три научни доклада, като установихме добри контакти, особено с представителите на Норвегия.</w:t>
      </w:r>
    </w:p>
    <w:p w14:paraId="2FE32CC3" w14:textId="77777777" w:rsidR="000C1925" w:rsidRPr="00F03BDA" w:rsidRDefault="00913355" w:rsidP="00F64DD4">
      <w:r w:rsidRPr="00F03BDA">
        <w:t>Тази година в ХЦ</w:t>
      </w:r>
      <w:r w:rsidR="00865652" w:rsidRPr="00F03BDA">
        <w:t xml:space="preserve">П </w:t>
      </w:r>
      <w:r w:rsidRPr="00F03BDA">
        <w:t>-СЗ разполагахме с 240 000 кокошки-</w:t>
      </w:r>
      <w:proofErr w:type="spellStart"/>
      <w:r w:rsidRPr="00F03BDA">
        <w:t>насачки</w:t>
      </w:r>
      <w:proofErr w:type="spellEnd"/>
      <w:r w:rsidRPr="00F03BDA">
        <w:t xml:space="preserve"> и отделно 16 000 пуйки-носачки. Произвеждахме 48 милиона яйца, к</w:t>
      </w:r>
      <w:r w:rsidR="00865652" w:rsidRPr="00F03BDA">
        <w:t>ато от тях 12 милиона за люпене</w:t>
      </w:r>
      <w:r w:rsidRPr="00F03BDA">
        <w:t xml:space="preserve">. Имахме 7 породи и 19 </w:t>
      </w:r>
      <w:proofErr w:type="spellStart"/>
      <w:r w:rsidRPr="00F03BDA">
        <w:t>линиии</w:t>
      </w:r>
      <w:proofErr w:type="spellEnd"/>
      <w:r w:rsidRPr="00F03BDA">
        <w:t xml:space="preserve"> кокошки, а пуйки 5 породи в 7 линии.</w:t>
      </w:r>
    </w:p>
    <w:p w14:paraId="39390504" w14:textId="4FC4B3FC" w:rsidR="000C1925" w:rsidRPr="00F03BDA" w:rsidRDefault="00913355" w:rsidP="00F64DD4">
      <w:r w:rsidRPr="00F03BDA">
        <w:t xml:space="preserve">Макар и нещатен директор , през април участвах в 5-дневен курс по Гражданска отбрана на Старозагорските бани. Бяхме група директори от Старозагорски окръг, на които аз бях избран за отговорник. </w:t>
      </w:r>
    </w:p>
    <w:p w14:paraId="5B822B91" w14:textId="77777777" w:rsidR="000C1925" w:rsidRPr="00F03BDA" w:rsidRDefault="00913355" w:rsidP="00F64DD4">
      <w:r w:rsidRPr="00F03BDA">
        <w:t xml:space="preserve"> Много желаех да бъда освободен като директор, но да съхраня научната секция с базите и за работа в състава на Института по птицевъдство – Костинброд. След като няколко пъти редактирах доклада си и го обсъдихме на з</w:t>
      </w:r>
      <w:r w:rsidR="00865652" w:rsidRPr="00F03BDA">
        <w:t xml:space="preserve">аседание на научна секция, </w:t>
      </w:r>
      <w:r w:rsidRPr="00F03BDA">
        <w:t>всички колеги го одобриха. Ще цитирам само мнението на колегата К. Кунев: „ Сериозно съм разтревожен от съдбата на нашата секция и ХЦ</w:t>
      </w:r>
      <w:r w:rsidR="00865652" w:rsidRPr="00F03BDA">
        <w:t xml:space="preserve">П </w:t>
      </w:r>
      <w:r w:rsidRPr="00F03BDA">
        <w:t>-</w:t>
      </w:r>
      <w:ins w:id="2" w:author="Eli" w:date="2025-08-09T14:53:00Z" w16du:dateUtc="2025-08-09T11:53:00Z">
        <w:r w:rsidR="0073218F" w:rsidRPr="00F03BDA">
          <w:t xml:space="preserve"> </w:t>
        </w:r>
      </w:ins>
      <w:r w:rsidRPr="00F03BDA">
        <w:t>СЗ, особено ако „чадъра” Стефан Ножчев се скъса. Не желая  да съм песимист, но само няколко години след неговото пенсиониране и ние тримата с Бачев и Шарланов ще го последваме. Предприятието ще се разпадне и научната секция ще бъде ликвидирана!” Тогава му отговорих, че всеки от тях, докато е на работа, може достойно да ме замести и отстоява интересите на птицевъдството. Сега, като пиша тези редове, установявам, че Кунев е бил прав в прогнозата си.</w:t>
      </w:r>
    </w:p>
    <w:p w14:paraId="2BCE2D99" w14:textId="77777777" w:rsidR="000C1925" w:rsidRPr="00F03BDA" w:rsidRDefault="00913355" w:rsidP="00F64DD4">
      <w:r w:rsidRPr="00F03BDA">
        <w:t>Докладът-мнение изпратих на 11.05.1984 г. до ОК на БКП-СЗ, с копия до ВИЗВМ-СЗ, Института по птицевъдство  - Костинброд, НПОП, ССА и МЗХП.</w:t>
      </w:r>
    </w:p>
    <w:p w14:paraId="1FB80AD8" w14:textId="77777777" w:rsidR="000C1925" w:rsidRPr="00F03BDA" w:rsidRDefault="00865652" w:rsidP="00F64DD4">
      <w:r w:rsidRPr="00F03BDA">
        <w:t>Докато бях в домашен отпуск ОК</w:t>
      </w:r>
      <w:r w:rsidR="00913355" w:rsidRPr="00F03BDA">
        <w:t xml:space="preserve"> на БКП-СЗ не реагира на доклада ми. Изглежда са изчаквали да навърша 60 години, като само са подчертали отрицателното си мнение за мен пред НПОП</w:t>
      </w:r>
      <w:r w:rsidRPr="00F03BDA">
        <w:t>, ССА и МЗХП. На 25 октомври,</w:t>
      </w:r>
      <w:r w:rsidR="00913355" w:rsidRPr="00F03BDA">
        <w:t xml:space="preserve"> изненадващо за мен</w:t>
      </w:r>
      <w:r w:rsidRPr="00F03BDA">
        <w:t>,</w:t>
      </w:r>
      <w:r w:rsidR="00913355" w:rsidRPr="00F03BDA">
        <w:t xml:space="preserve"> бях извикан при секретаря на ОК на БКП-СЗ В. Видев. Той ми съобщи, че са променили първоначалното си мнение и са решили да удовлетворят молбата ми за освобождаване като директор. До кога съм щял да работя като научен сътрудник зависело само от ССА. Видев ме помоли, до края на тази 1984 г. да посоча свой заместник. Аз посочих колегите Бачев и Шарланов. До края на годината не ме потърсиха за смяната ми като директор.</w:t>
      </w:r>
    </w:p>
    <w:p w14:paraId="7284C626" w14:textId="77777777" w:rsidR="000C1925" w:rsidRPr="00F03BDA" w:rsidRDefault="00865652" w:rsidP="00F64DD4">
      <w:r w:rsidRPr="00F03BDA">
        <w:lastRenderedPageBreak/>
        <w:t>От 17 до 23</w:t>
      </w:r>
      <w:r w:rsidR="00913355" w:rsidRPr="00F03BDA">
        <w:t xml:space="preserve"> ноември, като награда за добрата ни съвместна работа К. Караджов, включи мен и К. Кунев в организираната от птицекомбината на град Плевен международна екскурзия. С автобус преминахме през Югославия, Унгария, Австрия, Чехословакия и ГДР. Нощувахме в град </w:t>
      </w:r>
      <w:proofErr w:type="spellStart"/>
      <w:r w:rsidR="00913355" w:rsidRPr="00F03BDA">
        <w:t>Пче</w:t>
      </w:r>
      <w:proofErr w:type="spellEnd"/>
      <w:r w:rsidR="00913355" w:rsidRPr="00F03BDA">
        <w:t xml:space="preserve"> и два пъти във Виена, но не посмях да прескоча до Феликсдор</w:t>
      </w:r>
      <w:r w:rsidR="00E645D9" w:rsidRPr="00F03BDA">
        <w:t>ф</w:t>
      </w:r>
      <w:r w:rsidR="00913355" w:rsidRPr="00F03BDA">
        <w:t xml:space="preserve"> (Золенау), заради близостта им до военният завод Блюмау. След това бяхме в Прага, Берлин, Дрезден, а на връщане в Братислава, Будапеща, </w:t>
      </w:r>
      <w:proofErr w:type="spellStart"/>
      <w:r w:rsidR="00913355" w:rsidRPr="00F03BDA">
        <w:t>Кечкемед</w:t>
      </w:r>
      <w:proofErr w:type="spellEnd"/>
      <w:r w:rsidR="00913355" w:rsidRPr="00F03BDA">
        <w:t>, Сегед, Суботица, Нови Сад и Белград. В тези страни посетихме няколко птицекомбината и институти по птицевъдство.</w:t>
      </w:r>
    </w:p>
    <w:p w14:paraId="6AB29D28" w14:textId="77777777" w:rsidR="000C1925" w:rsidRPr="00F03BDA" w:rsidRDefault="00913355" w:rsidP="00F64DD4">
      <w:r w:rsidRPr="00F03BDA">
        <w:t>До края на година продължи участието ми в ръководните органи на ССА, НПОП и КПМХ, Института по птицевъдство и Контролната станция. На годишното събрание на ССА, отново бях избран за член на Общото и събрание. Бях на 5-дневен курс в НПОП по новият икономически механизъм</w:t>
      </w:r>
      <w:r w:rsidR="00E645D9" w:rsidRPr="00F03BDA">
        <w:t>.</w:t>
      </w:r>
      <w:r w:rsidRPr="00F03BDA">
        <w:t xml:space="preserve"> Присъствах и на награждаване ръководството на НПОП, като първенец на НАПС. Като чле</w:t>
      </w:r>
      <w:r w:rsidR="00E645D9" w:rsidRPr="00F03BDA">
        <w:t>н на Специализираният научен съв</w:t>
      </w:r>
      <w:r w:rsidRPr="00F03BDA">
        <w:t xml:space="preserve">ет по </w:t>
      </w:r>
      <w:proofErr w:type="spellStart"/>
      <w:r w:rsidRPr="00F03BDA">
        <w:t>животновъдствопри</w:t>
      </w:r>
      <w:proofErr w:type="spellEnd"/>
      <w:r w:rsidRPr="00F03BDA">
        <w:t xml:space="preserve"> ВАК и този към ИЖ-Костинброд. Продължи участието ми в Академичният съвет на ВИЗВМ-СЗ, факултетният съвет на Зоотехническият факултет, а така също и на Бюрото на ВУЗ-</w:t>
      </w:r>
      <w:proofErr w:type="spellStart"/>
      <w:r w:rsidRPr="00F03BDA">
        <w:t>овският</w:t>
      </w:r>
      <w:proofErr w:type="spellEnd"/>
      <w:r w:rsidRPr="00F03BDA">
        <w:t xml:space="preserve"> Партиен комитет.</w:t>
      </w:r>
    </w:p>
    <w:p w14:paraId="61440363" w14:textId="77777777" w:rsidR="000C1925" w:rsidRPr="00F03BDA" w:rsidRDefault="00913355" w:rsidP="00F64DD4">
      <w:r w:rsidRPr="00F03BDA">
        <w:t>Доста се подобриха отношенията ни с директора на НИГО- Хр. Кръстанов. Заедно с него няколко пъти посещавахме Община – Стара Загора, с искане да бъдат отпуснати парцели от пустеещите земи край града за служителите на НИГО, ХЦ</w:t>
      </w:r>
      <w:r w:rsidR="00E645D9" w:rsidRPr="00F03BDA">
        <w:t>П</w:t>
      </w:r>
      <w:r w:rsidRPr="00F03BDA">
        <w:t xml:space="preserve"> и ВИЗВМ. В края на 1984 г. ни бяха отпуснати 80 парцела от по 850 м2 непосредствено до село Малка Верея. </w:t>
      </w:r>
      <w:r w:rsidR="008F4822" w:rsidRPr="00F03BDA">
        <w:t xml:space="preserve">С </w:t>
      </w:r>
      <w:proofErr w:type="spellStart"/>
      <w:r w:rsidR="008F4822" w:rsidRPr="00F03BDA">
        <w:t>удостовериение</w:t>
      </w:r>
      <w:proofErr w:type="spellEnd"/>
      <w:r w:rsidR="008F4822" w:rsidRPr="00F03BDA">
        <w:t xml:space="preserve"> №65-Б от 28.</w:t>
      </w:r>
      <w:r w:rsidR="00E645D9" w:rsidRPr="00F03BDA">
        <w:t>0</w:t>
      </w:r>
      <w:r w:rsidR="008F4822" w:rsidRPr="00F03BDA">
        <w:t>4.1984 г. и с удостоверение № 789 от 13.11.1984 г. от Община Стара Загора и аз получих такъв парцел, който започнах да обработвам от пролетта на 1985 г. Въпреки общото внимание на Общината към мен, бях доволен.  Та нали до смъртта му, баща ми беше два мандата общински съветник. Сега и малкият ми син Марин беше такъв.</w:t>
      </w:r>
    </w:p>
    <w:p w14:paraId="0942D079" w14:textId="77777777" w:rsidR="000C1925" w:rsidRPr="00F03BDA" w:rsidRDefault="008F4822" w:rsidP="00F64DD4">
      <w:r w:rsidRPr="00F03BDA">
        <w:t>Това не се понрави на дядо Марин, който ни беше прехвърлил празно дворно място от 600 м2 в село  Розовец. Надяваше се, че след нашето пенсиониране, с Милка ще си построим къща и ще живеем там.</w:t>
      </w:r>
    </w:p>
    <w:p w14:paraId="63446DD3" w14:textId="77777777" w:rsidR="000C1925" w:rsidRPr="00F03BDA" w:rsidRDefault="008F4822" w:rsidP="00F64DD4">
      <w:r w:rsidRPr="00F03BDA">
        <w:t xml:space="preserve">На 20 декември в птицекомбината пристигна Главен директор Хр. </w:t>
      </w:r>
      <w:proofErr w:type="spellStart"/>
      <w:r w:rsidRPr="00F03BDA">
        <w:t>Ковачишки</w:t>
      </w:r>
      <w:proofErr w:type="spellEnd"/>
      <w:r w:rsidRPr="00F03BDA">
        <w:t xml:space="preserve"> и ме извика на лична среща. Опита се да ме убеди да остана директор на ХЦ</w:t>
      </w:r>
      <w:r w:rsidR="00E645D9" w:rsidRPr="00F03BDA">
        <w:t>П</w:t>
      </w:r>
      <w:r w:rsidRPr="00F03BDA">
        <w:t>. Аз държах твърдо да бъда освободен, независимо от последствията за ХЦ</w:t>
      </w:r>
      <w:r w:rsidR="00E645D9" w:rsidRPr="00F03BDA">
        <w:t xml:space="preserve">П </w:t>
      </w:r>
      <w:r w:rsidRPr="00F03BDA">
        <w:t xml:space="preserve">-СЗ. След това заедно отидохме до ОК на БКП-СЗ при В. Видев, за да обсъдим </w:t>
      </w:r>
      <w:proofErr w:type="spellStart"/>
      <w:r w:rsidRPr="00F03BDA">
        <w:t>бъдещеят</w:t>
      </w:r>
      <w:proofErr w:type="spellEnd"/>
      <w:r w:rsidRPr="00F03BDA">
        <w:t xml:space="preserve"> ми заместник.</w:t>
      </w:r>
    </w:p>
    <w:p w14:paraId="53361683" w14:textId="77777777" w:rsidR="000C1925" w:rsidRPr="00F03BDA" w:rsidRDefault="008F4822" w:rsidP="00F64DD4">
      <w:r w:rsidRPr="00F03BDA">
        <w:t>Приключих 1984 г. с много добро изпълнение на</w:t>
      </w:r>
      <w:r w:rsidR="00A6616C" w:rsidRPr="00F03BDA">
        <w:t xml:space="preserve"> научните и производствените планове на секцията. През 1985 г. щях да предам на заместника ми едно стабилно и добре организирано предприятие, търсено от цялата страна за разплодни пилета, от които се получават високопродуктивни кокошки-носачки и пуйки.</w:t>
      </w:r>
    </w:p>
    <w:p w14:paraId="5D0A77C7" w14:textId="77777777" w:rsidR="000C1925" w:rsidRPr="00F03BDA" w:rsidRDefault="00A6616C" w:rsidP="00F64DD4">
      <w:r w:rsidRPr="00F03BDA">
        <w:t>Посрещнах новата 1985 г. сравнително спокойно, спазва</w:t>
      </w:r>
      <w:r w:rsidR="00E645D9" w:rsidRPr="00F03BDA">
        <w:t>йки традициите в семейството. В Н</w:t>
      </w:r>
      <w:r w:rsidRPr="00F03BDA">
        <w:t>овогодишната нощ, след вечеря Марин и Дора отидоха при приятели, а ние с Милка и малкият Маринчо ос</w:t>
      </w:r>
      <w:r w:rsidR="00E645D9" w:rsidRPr="00F03BDA">
        <w:t>танахме край телевизора. На 1</w:t>
      </w:r>
      <w:r w:rsidRPr="00F03BDA">
        <w:t xml:space="preserve"> януари обядвахме заедно със семействата на двамата ми сина с печена пуйка. След това ни сурвакаха и двамата ни внука.</w:t>
      </w:r>
    </w:p>
    <w:p w14:paraId="75A2057A" w14:textId="77777777" w:rsidR="000C1925" w:rsidRPr="00F03BDA" w:rsidRDefault="00A6616C" w:rsidP="00F64DD4">
      <w:r w:rsidRPr="00F03BDA">
        <w:lastRenderedPageBreak/>
        <w:t xml:space="preserve">Макар и още директор, от началото на януари се настаних в самостоятелна стая, над люпилнята в </w:t>
      </w:r>
      <w:proofErr w:type="spellStart"/>
      <w:r w:rsidRPr="00F03BDA">
        <w:t>кокошкофермат</w:t>
      </w:r>
      <w:r w:rsidR="00E645D9" w:rsidRPr="00F03BDA">
        <w:t>а</w:t>
      </w:r>
      <w:proofErr w:type="spellEnd"/>
      <w:r w:rsidR="00E645D9" w:rsidRPr="00F03BDA">
        <w:t>, в съседство с информационният</w:t>
      </w:r>
      <w:r w:rsidRPr="00F03BDA">
        <w:t xml:space="preserve"> център. В нея поставих старото си бюро, личната си картотека с литературни справки и заглавия, собствената си птицевъдна литература, личният си птицевъден</w:t>
      </w:r>
      <w:r w:rsidR="00E645D9" w:rsidRPr="00F03BDA">
        <w:t xml:space="preserve"> архив и желязната каса. С</w:t>
      </w:r>
      <w:r w:rsidRPr="00F03BDA">
        <w:t>ъхранявах главните книги за научната дейност на секцията. Там преместих и оригиналната си сбирка от различни по големина и форма яйца, която бях направил като стажант, по препоръка на Иван Табаков. Създадох си обстановка, за да мога да работя ползотворно като селекционер-птицевъд до пенсионирането си.</w:t>
      </w:r>
    </w:p>
    <w:p w14:paraId="63B900A5" w14:textId="77777777" w:rsidR="000C1925" w:rsidRPr="00F03BDA" w:rsidRDefault="00A6616C" w:rsidP="00F64DD4">
      <w:r w:rsidRPr="00F03BDA">
        <w:t xml:space="preserve">В дирекцията бях основно сутрин до 10 ч. и само при нужда оставах по-продължително време. Повече работих в новият си кабинет. Това продължи през януари и февруари. В същото време изнесох цикъл лекции на студенти от Либия в нашият ПУЦ. Отделях </w:t>
      </w:r>
      <w:r w:rsidR="00E645D9" w:rsidRPr="00F03BDA">
        <w:t>време и за преустройството на фи</w:t>
      </w:r>
      <w:r w:rsidRPr="00F03BDA">
        <w:t>лиала в Чирпан, а така също и за подобряване на селекционната работа с пуйките.</w:t>
      </w:r>
    </w:p>
    <w:p w14:paraId="4B5AA65D" w14:textId="77777777" w:rsidR="000C1925" w:rsidRPr="00F03BDA" w:rsidRDefault="009B4ACD" w:rsidP="00F64DD4">
      <w:r w:rsidRPr="00F03BDA">
        <w:t>В края на февруари, бях в Института по птицевъдство, където се срещнах с Борис Стоименов. Помолих го, като близък на В. Видев да въздейства за назначаване</w:t>
      </w:r>
      <w:r w:rsidR="00CE2F1D" w:rsidRPr="00F03BDA">
        <w:t>то на Н. Бачев за директор на ХЦП. Той се съгласи и наскоро след това</w:t>
      </w:r>
      <w:r w:rsidRPr="00F03BDA">
        <w:t xml:space="preserve"> Бачев беше официално предложен за такъв.</w:t>
      </w:r>
    </w:p>
    <w:p w14:paraId="6FAD1141" w14:textId="77777777" w:rsidR="000C1925" w:rsidRPr="00F03BDA" w:rsidRDefault="00CE2F1D" w:rsidP="00F64DD4">
      <w:r w:rsidRPr="00F03BDA">
        <w:t>На 14</w:t>
      </w:r>
      <w:r w:rsidR="009B4ACD" w:rsidRPr="00F03BDA">
        <w:t xml:space="preserve"> март, в присъс</w:t>
      </w:r>
      <w:r w:rsidRPr="00F03BDA">
        <w:t>твието на Генералният директор Х</w:t>
      </w:r>
      <w:r w:rsidR="009B4ACD" w:rsidRPr="00F03BDA">
        <w:t xml:space="preserve">р. </w:t>
      </w:r>
      <w:proofErr w:type="spellStart"/>
      <w:r w:rsidR="009B4ACD" w:rsidRPr="00F03BDA">
        <w:t>Ковачишки</w:t>
      </w:r>
      <w:proofErr w:type="spellEnd"/>
      <w:r w:rsidR="009B4ACD" w:rsidRPr="00F03BDA">
        <w:t>, Пенев и Исаев от НПОП, заедно с  В. Видев и М. Кръстев от ОК на БКП-СЗ, много официално беше извършена смяната ми с Н. Бачев. До края на годината аз избягвах да посещавам кабинета му, но той често идваше за съвети и консултации до моят.</w:t>
      </w:r>
    </w:p>
    <w:p w14:paraId="5D7BD1CA" w14:textId="77777777" w:rsidR="000C1925" w:rsidRPr="00F03BDA" w:rsidRDefault="009B4ACD" w:rsidP="00F64DD4">
      <w:r w:rsidRPr="00F03BDA">
        <w:t>При разпределението на парцелите в Малка Верея, моят се оказа между тези на проф. Алекс</w:t>
      </w:r>
      <w:r w:rsidR="00CE2F1D" w:rsidRPr="00F03BDA">
        <w:t xml:space="preserve">иев и Ав. Петков. Всички места предварително бяха </w:t>
      </w:r>
      <w:proofErr w:type="spellStart"/>
      <w:r w:rsidR="00CE2F1D" w:rsidRPr="00F03BDA">
        <w:t>ре</w:t>
      </w:r>
      <w:r w:rsidRPr="00F03BDA">
        <w:t>головани</w:t>
      </w:r>
      <w:proofErr w:type="spellEnd"/>
      <w:r w:rsidRPr="00F03BDA">
        <w:t xml:space="preserve">. Всеки почивен ден тази пролет, цялата фамилия Ножчеви, работихме там. Мястото беше напълно голо, само с един орех в горният край. Очертахме границите с канавки и събрахме камъните, на куп до ореха.  Казах на синовете ми, че зависи само от нас, мястото да стане годно за обработване в близките 3-4 години. Ако можехме да </w:t>
      </w:r>
      <w:proofErr w:type="spellStart"/>
      <w:r w:rsidRPr="00F03BDA">
        <w:t>напоявамеи</w:t>
      </w:r>
      <w:proofErr w:type="spellEnd"/>
      <w:r w:rsidRPr="00F03BDA">
        <w:t xml:space="preserve"> наторяваме, можеше да имаме и зеленчукова градина. Предимството на Малка Верея пред Розовец, беше близостта му, че можем да идваме през всички почивни дни. Разстоянието от града беше само 10 км и имаше редовен автобусен превоз. През март засадихме първите осем овощни дръвчета и 75 </w:t>
      </w:r>
      <w:proofErr w:type="spellStart"/>
      <w:r w:rsidRPr="00F03BDA">
        <w:t>лозички</w:t>
      </w:r>
      <w:proofErr w:type="spellEnd"/>
      <w:r w:rsidRPr="00F03BDA">
        <w:t xml:space="preserve">. Лозите бяха от сортовете: </w:t>
      </w:r>
      <w:proofErr w:type="spellStart"/>
      <w:r w:rsidRPr="00F03BDA">
        <w:t>Болгар</w:t>
      </w:r>
      <w:proofErr w:type="spellEnd"/>
      <w:r w:rsidRPr="00F03BDA">
        <w:t xml:space="preserve">, Димят и Италианка.  Засадихме още малини и касис, а на останалите свободни площи – арпаджик, картофи, ягоди и фъстъци. Закупихме 80 циментови кола и 3 топа телена мрежа. С тях заградихме </w:t>
      </w:r>
      <w:proofErr w:type="spellStart"/>
      <w:r w:rsidRPr="00F03BDA">
        <w:t>пацела</w:t>
      </w:r>
      <w:proofErr w:type="spellEnd"/>
      <w:r w:rsidRPr="00F03BDA">
        <w:t xml:space="preserve"> от страната на пътя. Осигурих желязна входна врата.</w:t>
      </w:r>
    </w:p>
    <w:p w14:paraId="722C10DD" w14:textId="77777777" w:rsidR="000C1925" w:rsidRPr="00F03BDA" w:rsidRDefault="009B4ACD" w:rsidP="00F64DD4">
      <w:r w:rsidRPr="00F03BDA">
        <w:t>На 25 април се роди и третият ми внук – Милко. Аз отново поръчах на снаха си, ако е момче да го кръсти на баща си, но тя пак не изпълни поръката ми. Вече имах трима внука: Стефан, Марин и Милко. Имах сам</w:t>
      </w:r>
      <w:r w:rsidR="00837C5B" w:rsidRPr="00F03BDA">
        <w:t>очувствието не само на мъжки бащ</w:t>
      </w:r>
      <w:r w:rsidRPr="00F03BDA">
        <w:t>а, но и на дядо.</w:t>
      </w:r>
    </w:p>
    <w:p w14:paraId="1F8FF05D" w14:textId="77777777" w:rsidR="000C1925" w:rsidRPr="00F03BDA" w:rsidRDefault="00837C5B" w:rsidP="00F64DD4">
      <w:r w:rsidRPr="00F03BDA">
        <w:t>На 9</w:t>
      </w:r>
      <w:r w:rsidR="009B4ACD" w:rsidRPr="00F03BDA">
        <w:t xml:space="preserve"> май, с Добри Иванов, в ресторант „Кипарис”, чествахме 40-годишнината от краят на Втората световна война</w:t>
      </w:r>
      <w:r w:rsidRPr="00F03BDA">
        <w:t>.</w:t>
      </w:r>
      <w:r w:rsidR="009B4ACD" w:rsidRPr="00F03BDA">
        <w:t xml:space="preserve"> Най-после реших и изпратих документите си до Централният военен архив – Велико Търново. От там получих удостоверение №</w:t>
      </w:r>
      <w:r w:rsidR="00B0106B" w:rsidRPr="00F03BDA">
        <w:t xml:space="preserve"> Е3207 от 25.02.1985 г., че съм ветеран от ВСВ. С него се регистрирах във военният отдел на Община Стара Загора и получих юбилеен </w:t>
      </w:r>
      <w:r w:rsidR="00B0106B" w:rsidRPr="00F03BDA">
        <w:lastRenderedPageBreak/>
        <w:t>медал. От профкомитета в ХЦ</w:t>
      </w:r>
      <w:r w:rsidRPr="00F03BDA">
        <w:t xml:space="preserve">П </w:t>
      </w:r>
      <w:r w:rsidR="00B0106B" w:rsidRPr="00F03BDA">
        <w:t>-</w:t>
      </w:r>
      <w:r w:rsidRPr="00F03BDA">
        <w:t xml:space="preserve"> СЗ</w:t>
      </w:r>
      <w:r w:rsidR="00B0106B" w:rsidRPr="00F03BDA">
        <w:t xml:space="preserve"> беше организирано тържество за ветераните. Такива бяхме само 3-ма човека от колектива. На честването изнесох доклад за участието на България, а след това споделих и личните си спомени, както направиха и другите двама участници. Дотогава никой от ХЦ</w:t>
      </w:r>
      <w:r w:rsidRPr="00F03BDA">
        <w:t>П</w:t>
      </w:r>
      <w:r w:rsidR="00B0106B" w:rsidRPr="00F03BDA">
        <w:t xml:space="preserve"> не знаеше за този период от живота ми. В кварталният клуб на Отечествения фронт, също организирах подобно честване.</w:t>
      </w:r>
    </w:p>
    <w:p w14:paraId="7004DFD9" w14:textId="77777777" w:rsidR="000C1925" w:rsidRPr="00F03BDA" w:rsidRDefault="00B0106B" w:rsidP="00F64DD4">
      <w:r w:rsidRPr="00F03BDA">
        <w:t>През втората половина на годината, с Милка бяхме доста ангажирани с отглеждането на внучетата, защото Дора имаше изпити и занятия във Варна. Маринчо, който вече беше на две години ходеше на детска градина и спеше при мен. С него водихме доста „сериозни” разговори.</w:t>
      </w:r>
    </w:p>
    <w:p w14:paraId="060C6D4A" w14:textId="77777777" w:rsidR="000C1925" w:rsidRPr="00F03BDA" w:rsidRDefault="00B0106B" w:rsidP="00F64DD4">
      <w:r w:rsidRPr="00F03BDA">
        <w:t>На края на декември почина Ганчо Марков, с който ме свързваше приятелство още от студентските години, бригадирството и накрая работата ни в НИГО. От него винаги съм получавал добри съвети и помощ. В края на живота си, той имаше сериозни неприятности със сина си, известен като Кольо „Босият”.</w:t>
      </w:r>
    </w:p>
    <w:p w14:paraId="25C96143" w14:textId="77777777" w:rsidR="000C1925" w:rsidRPr="00F03BDA" w:rsidRDefault="00B0106B" w:rsidP="00F64DD4">
      <w:r w:rsidRPr="00F03BDA">
        <w:t>В края на годината бях освобо</w:t>
      </w:r>
      <w:r w:rsidR="00837C5B" w:rsidRPr="00F03BDA">
        <w:t>ден от ръководствата на НПОП и Н</w:t>
      </w:r>
      <w:r w:rsidRPr="00F03BDA">
        <w:t>ПМХ, но Н. Бачев не беше включен на моето място. На годишното събрание не бях избран и в Бюрото на Партийния комитет на ВИЗВМ, като след това бях извадени и от факултетния съвет на Зоотехническия</w:t>
      </w:r>
      <w:r w:rsidR="00837C5B" w:rsidRPr="00F03BDA">
        <w:t>т</w:t>
      </w:r>
      <w:r w:rsidRPr="00F03BDA">
        <w:t>.  Останах член само на Академичния съвет на ВИЗВМ-СЗ. Продължи участието ми в Специализираният научен съвет по животновъдство към ВАК и този към ИЖ-Костинброд и Институт</w:t>
      </w:r>
      <w:r w:rsidR="00837C5B" w:rsidRPr="00F03BDA">
        <w:t>ът</w:t>
      </w:r>
      <w:r w:rsidRPr="00F03BDA">
        <w:t xml:space="preserve"> по птицевъдство. Бях още и в състава на Координационният съвет по животновъдство към НАПС и Експертният съвет към ССА.</w:t>
      </w:r>
    </w:p>
    <w:p w14:paraId="39A515B7" w14:textId="77777777" w:rsidR="000C1925" w:rsidRPr="00F03BDA" w:rsidRDefault="00B0106B" w:rsidP="00F64DD4">
      <w:r w:rsidRPr="00F03BDA">
        <w:t xml:space="preserve">По същото време от Института по птицевъдство ми възложиха , заедно с колежката Симона Ралчева, да организираме посрещането на Андрей </w:t>
      </w:r>
      <w:proofErr w:type="spellStart"/>
      <w:r w:rsidRPr="00F03BDA">
        <w:t>Хласкон</w:t>
      </w:r>
      <w:proofErr w:type="spellEnd"/>
      <w:r w:rsidRPr="00F03BDA">
        <w:t xml:space="preserve"> и Стефан </w:t>
      </w:r>
      <w:proofErr w:type="spellStart"/>
      <w:r w:rsidRPr="00F03BDA">
        <w:t>Решевски</w:t>
      </w:r>
      <w:proofErr w:type="spellEnd"/>
      <w:r w:rsidRPr="00F03BDA">
        <w:t xml:space="preserve"> от Института по птицевъдство „Иванка на Дунава” край Братислава. С тях водихме полезни разговори, а в почивните дни ги водих до връх „Св. Никола” и Шипка.</w:t>
      </w:r>
    </w:p>
    <w:p w14:paraId="0D3EE72C" w14:textId="77777777" w:rsidR="000C1925" w:rsidRPr="00F03BDA" w:rsidRDefault="00B0106B" w:rsidP="00F64DD4">
      <w:r w:rsidRPr="00F03BDA">
        <w:t xml:space="preserve">През ноември ни гостува </w:t>
      </w:r>
      <w:proofErr w:type="spellStart"/>
      <w:r w:rsidRPr="00F03BDA">
        <w:t>РаабДиаб</w:t>
      </w:r>
      <w:proofErr w:type="spellEnd"/>
      <w:r w:rsidRPr="00F03BDA">
        <w:t>, завеждащ отдел „животновъдство” към Министерството на земеделието н</w:t>
      </w:r>
      <w:r w:rsidR="00837C5B" w:rsidRPr="00F03BDA">
        <w:t>а Ирак. На същият, през 1977 г.</w:t>
      </w:r>
      <w:r w:rsidRPr="00F03BDA">
        <w:t xml:space="preserve">, бях рецензент на </w:t>
      </w:r>
      <w:proofErr w:type="spellStart"/>
      <w:r w:rsidRPr="00F03BDA">
        <w:t>десертацията</w:t>
      </w:r>
      <w:proofErr w:type="spellEnd"/>
      <w:r w:rsidRPr="00F03BDA">
        <w:t xml:space="preserve"> му, когато беше на посещение в Института по птицевъдство.</w:t>
      </w:r>
    </w:p>
    <w:p w14:paraId="413746B8" w14:textId="77777777" w:rsidR="000C1925" w:rsidRPr="00F03BDA" w:rsidRDefault="00B0106B" w:rsidP="00F64DD4">
      <w:r w:rsidRPr="00F03BDA">
        <w:t>За мен 1985 г. беше преходна в службата ми като администратор. Роди ми се третият внук и бях истински дядо. Със семейството ми започнах успешно обработката на парцела в Малка Верея. Бях награден с Юбилеен медал от Вто</w:t>
      </w:r>
      <w:r w:rsidR="009E4DE2" w:rsidRPr="00F03BDA">
        <w:t>ра</w:t>
      </w:r>
      <w:r w:rsidRPr="00F03BDA">
        <w:t>та световна война.</w:t>
      </w:r>
    </w:p>
    <w:p w14:paraId="00A0E27B" w14:textId="77777777" w:rsidR="000C1925" w:rsidRPr="00F03BDA" w:rsidRDefault="009E4DE2" w:rsidP="00F64DD4">
      <w:r w:rsidRPr="00F03BDA">
        <w:t>Периодът между 1974 и 1985 г., като директор на ХЦ</w:t>
      </w:r>
      <w:r w:rsidR="00837C5B" w:rsidRPr="00F03BDA">
        <w:t xml:space="preserve">П </w:t>
      </w:r>
      <w:r w:rsidRPr="00F03BDA">
        <w:t>-СЗ, беше един от най-трудните за научната и служебната ми кариери. Наложи се да доказвам възможностите си не само като специалист-птицевъд, но и като организатор на птицевъдно предпр</w:t>
      </w:r>
      <w:r w:rsidR="00837C5B" w:rsidRPr="00F03BDA">
        <w:t>иятие. В началото</w:t>
      </w:r>
      <w:r w:rsidRPr="00F03BDA">
        <w:t xml:space="preserve"> много ми помагаха Ц. Цонков и Любо Илиев, за да преодолея трудностите. Най-вече създадени ми при отделянето ни от НИГО. Допълнително бях затруднен и при грижите за семейството ми. Това беше и времето на най-зрялата ми възраст. Имах натрупан много опит като специалист-птицевъд и като такъв бях известен в цяла България. В определени моменти започнах да чувствам влиянието на възрастта върху възможностите ми. Физическите ми </w:t>
      </w:r>
      <w:proofErr w:type="spellStart"/>
      <w:r w:rsidRPr="00F03BDA">
        <w:t>сутришни</w:t>
      </w:r>
      <w:proofErr w:type="spellEnd"/>
      <w:r w:rsidRPr="00F03BDA">
        <w:t xml:space="preserve"> занимания и ползотворните </w:t>
      </w:r>
      <w:r w:rsidRPr="00F03BDA">
        <w:lastRenderedPageBreak/>
        <w:t>почивки, трудно компенсираха натоварването ми. През този период бях принуден да огранича и културните си нужди. С Милка все по-рядко ходихме на театър и опера, и даже на кино. Обикновено в почивните дни водех внуците си на сладкарница</w:t>
      </w:r>
      <w:r w:rsidR="00CB6452" w:rsidRPr="00F03BDA">
        <w:t xml:space="preserve"> или на мачове на „Берое”. В събота вечер често се събирахме с кумовете (</w:t>
      </w:r>
      <w:proofErr w:type="spellStart"/>
      <w:r w:rsidR="00CB6452" w:rsidRPr="00F03BDA">
        <w:t>Инчето</w:t>
      </w:r>
      <w:proofErr w:type="spellEnd"/>
      <w:r w:rsidR="00CB6452" w:rsidRPr="00F03BDA">
        <w:t xml:space="preserve"> и Тенко) на раздумка, като припявахме и стари градски песни. След раждането и на последния ми внук, ограничихме и тези срещи.</w:t>
      </w:r>
    </w:p>
    <w:p w14:paraId="371D2FCC" w14:textId="77777777" w:rsidR="00CB6452" w:rsidRPr="00F03BDA" w:rsidRDefault="00CB6452" w:rsidP="00F64DD4">
      <w:r w:rsidRPr="00F03BDA">
        <w:t>Освободен от директорските ми задължения, хранех надеждата, че ще мога до пенсионирането си да работя само като птицевъд-селекционер. Все по-често започна да ми се натрапва латинският израз: „</w:t>
      </w:r>
      <w:proofErr w:type="spellStart"/>
      <w:r w:rsidRPr="00F03BDA">
        <w:t>Dumspirospera</w:t>
      </w:r>
      <w:proofErr w:type="spellEnd"/>
      <w:r w:rsidRPr="00F03BDA">
        <w:t>!” (Докато дишам, надявам се!</w:t>
      </w:r>
      <w:r w:rsidR="002F748A" w:rsidRPr="00F03BDA">
        <w:t>)</w:t>
      </w:r>
      <w:r w:rsidRPr="00F03BDA">
        <w:t>”.</w:t>
      </w:r>
    </w:p>
    <w:p w14:paraId="75BF77E7" w14:textId="4839995F" w:rsidR="005B6708" w:rsidRPr="00F03BDA" w:rsidRDefault="005B6708">
      <w:pPr>
        <w:ind w:firstLine="0"/>
        <w:jc w:val="left"/>
        <w:rPr>
          <w:b/>
          <w:sz w:val="36"/>
          <w:szCs w:val="36"/>
        </w:rPr>
      </w:pPr>
      <w:r w:rsidRPr="00F03BDA">
        <w:br w:type="page"/>
      </w:r>
    </w:p>
    <w:p w14:paraId="5EABD708" w14:textId="77777777" w:rsidR="002F748A" w:rsidRPr="00F03BDA" w:rsidRDefault="0073218F" w:rsidP="005B6708">
      <w:pPr>
        <w:pStyle w:val="Heading1"/>
        <w:ind w:firstLine="0"/>
      </w:pPr>
      <w:r w:rsidRPr="00F03BDA">
        <w:lastRenderedPageBreak/>
        <w:t>15. СТАРШИ НАУЧЕН СЪТРУДНИК 1-ВА СТЕПЕН, КАНДИДАТ</w:t>
      </w:r>
      <w:ins w:id="3" w:author="Eli" w:date="2025-08-09T14:53:00Z" w16du:dateUtc="2025-08-09T11:53:00Z">
        <w:r w:rsidRPr="00F03BDA">
          <w:t xml:space="preserve"> </w:t>
        </w:r>
      </w:ins>
      <w:r w:rsidRPr="00F03BDA">
        <w:t xml:space="preserve"> НА </w:t>
      </w:r>
      <w:r w:rsidR="002F748A" w:rsidRPr="00F03BDA">
        <w:t>СЕЛСКОСТОПАНСКИТЕ НАУКИ</w:t>
      </w:r>
      <w:r w:rsidR="00B247B1" w:rsidRPr="00F03BDA">
        <w:br/>
      </w:r>
      <w:r w:rsidR="002F748A" w:rsidRPr="00F03BDA">
        <w:t>1986-1990 г.</w:t>
      </w:r>
    </w:p>
    <w:p w14:paraId="016538E8" w14:textId="77777777" w:rsidR="002F748A" w:rsidRPr="00F03BDA" w:rsidRDefault="002F748A" w:rsidP="00B115ED">
      <w:pPr>
        <w:jc w:val="center"/>
        <w:rPr>
          <w:sz w:val="36"/>
          <w:szCs w:val="36"/>
        </w:rPr>
      </w:pPr>
    </w:p>
    <w:p w14:paraId="2344DE72" w14:textId="77777777" w:rsidR="000C1925" w:rsidRPr="00F03BDA" w:rsidRDefault="000C1925" w:rsidP="00B115ED">
      <w:pPr>
        <w:jc w:val="center"/>
        <w:rPr>
          <w:sz w:val="36"/>
          <w:szCs w:val="36"/>
        </w:rPr>
      </w:pPr>
    </w:p>
    <w:p w14:paraId="24167DCE" w14:textId="77777777" w:rsidR="000C1925" w:rsidRPr="00F03BDA" w:rsidRDefault="002F748A" w:rsidP="002F748A">
      <w:r w:rsidRPr="00F03BDA">
        <w:t>От 1986 г. започна последният период от служебната и научната ми кариера. Най-после имах възможност да работя само по научната си тематика, свързана основно със селекцията на кокошките. Необходимо ми беше само добро здраве. За целта, всяка сутрин след ставане от сън и тоалет, бягах на място в стаята до изпотяване, след което правих по 30 лицеви опори. Закусвах и тръгвах за работа.</w:t>
      </w:r>
    </w:p>
    <w:p w14:paraId="0DE50445" w14:textId="77777777" w:rsidR="000C1925" w:rsidRPr="00F03BDA" w:rsidRDefault="002F748A" w:rsidP="002F748A">
      <w:r w:rsidRPr="00F03BDA">
        <w:t>Новата година посрещнахме, спазвайки семейните традиции</w:t>
      </w:r>
      <w:r w:rsidR="00025A24" w:rsidRPr="00F03BDA">
        <w:t>. След 22 ч. с Милка и двете внучета останахме пред телевизора. Само Маринчо, който беше на 2 години и 7 месеца, остана да чака Дядо Мраз, а малкият 8-месечен Милко заспа по-рано. Маринчо беше силно впечатлен от гърмежите и ракетите на ликуващите хора при настъпван</w:t>
      </w:r>
      <w:r w:rsidR="00026990" w:rsidRPr="00F03BDA">
        <w:t>ето на Новата година. Н</w:t>
      </w:r>
      <w:r w:rsidR="00025A24" w:rsidRPr="00F03BDA">
        <w:t>аложи да го убеждаваме да легне да спи, защото Дядо Мраз има да прави дълга обиколка и у нас ще дойде чак на сутринта, когато ще ги събудим с Милко, за да си получат подаръците. Имахме много красива, електрифицирана елха</w:t>
      </w:r>
      <w:r w:rsidR="00026990" w:rsidRPr="00F03BDA">
        <w:t xml:space="preserve">, правена за Бъдни вечер и </w:t>
      </w:r>
      <w:r w:rsidR="00025A24" w:rsidRPr="00F03BDA">
        <w:t xml:space="preserve">Коледа. </w:t>
      </w:r>
      <w:proofErr w:type="spellStart"/>
      <w:r w:rsidR="00025A24" w:rsidRPr="00F03BDA">
        <w:t>Сутинта</w:t>
      </w:r>
      <w:proofErr w:type="spellEnd"/>
      <w:r w:rsidR="00025A24" w:rsidRPr="00F03BDA">
        <w:t xml:space="preserve"> оставихме подаръците под нея, като обяснихме на Маринчо, че </w:t>
      </w:r>
      <w:proofErr w:type="spellStart"/>
      <w:r w:rsidR="00025A24" w:rsidRPr="00F03BDA">
        <w:t>Дадо</w:t>
      </w:r>
      <w:proofErr w:type="spellEnd"/>
      <w:r w:rsidR="00025A24" w:rsidRPr="00F03BDA">
        <w:t xml:space="preserve"> Мраз е бързал да отиде и при другите деца, затова не ги дочакал да се събудят. На тези деца, на които Дядо Коледа не успял да занесе подаръци, им ги носел Дядо Мраз. Най-напред ни сурвака Маринчо, а после и 6-годишният Стефко.</w:t>
      </w:r>
    </w:p>
    <w:p w14:paraId="25E17E48" w14:textId="77777777" w:rsidR="000C1925" w:rsidRPr="00F03BDA" w:rsidRDefault="00026990" w:rsidP="002F748A">
      <w:r w:rsidRPr="00F03BDA">
        <w:t>На 1</w:t>
      </w:r>
      <w:r w:rsidR="0092438F" w:rsidRPr="00F03BDA">
        <w:t xml:space="preserve"> януари отново обядвахме цялата фамили</w:t>
      </w:r>
      <w:r w:rsidRPr="00F03BDA">
        <w:t xml:space="preserve">я с печена Новогодишна пуйка. С </w:t>
      </w:r>
      <w:r w:rsidR="0092438F" w:rsidRPr="00F03BDA">
        <w:t>Милка бяхме много щастливи, заобиколени от синове, снахи и внуци.</w:t>
      </w:r>
    </w:p>
    <w:p w14:paraId="56B65C9F" w14:textId="77777777" w:rsidR="000C1925" w:rsidRPr="00F03BDA" w:rsidRDefault="0092438F" w:rsidP="002F748A">
      <w:r w:rsidRPr="00F03BDA">
        <w:t>Отношенията с брат ми Жоро бяха сравнително добри, но по празници не се събирахме. Той беше вече пенсионер и работеше като портиер в завод „Т. Даскалов”. Аз продължавах да не контактувам с родителите на Васковата съпруга. Не можех да простя нечестните ходове на сватанака Георги при женитбата на Васко, а след това и при напускането му на университета. Той продължаваше да работи като монтьор в завод „Червено знаме”. Марин също продължаваше работата си като електротехник в завод „Берое”. Беше настройчик на произвежданите там машини-роботи.</w:t>
      </w:r>
      <w:r w:rsidR="00461A1D" w:rsidRPr="00F03BDA">
        <w:t xml:space="preserve"> На последните местни избори, беше избран за Общински съветник. Съпругата му Дора, като задочен студент по </w:t>
      </w:r>
      <w:proofErr w:type="spellStart"/>
      <w:r w:rsidR="00461A1D" w:rsidRPr="00F03BDA">
        <w:t>електроинжинерство</w:t>
      </w:r>
      <w:proofErr w:type="spellEnd"/>
      <w:r w:rsidR="00461A1D" w:rsidRPr="00F03BDA">
        <w:t>, работеше в завод „Мебел”. Като краснописец, Марин често и чертаеше и надписваше схемите по студентските и работи.</w:t>
      </w:r>
    </w:p>
    <w:p w14:paraId="2D0C1465" w14:textId="77777777" w:rsidR="000C1925" w:rsidRPr="00F03BDA" w:rsidRDefault="00461A1D" w:rsidP="002F748A">
      <w:r w:rsidRPr="00F03BDA">
        <w:t>С Димо Иванов не пропуснахме да честваме и тази година „Деня на победата”.</w:t>
      </w:r>
    </w:p>
    <w:p w14:paraId="43773391" w14:textId="77777777" w:rsidR="000C1925" w:rsidRPr="00F03BDA" w:rsidRDefault="00461A1D" w:rsidP="002F748A">
      <w:r w:rsidRPr="00F03BDA">
        <w:lastRenderedPageBreak/>
        <w:t xml:space="preserve">С Милка през почивните дни бяхме винаги на </w:t>
      </w:r>
      <w:proofErr w:type="spellStart"/>
      <w:r w:rsidRPr="00F03BDA">
        <w:t>пацела</w:t>
      </w:r>
      <w:proofErr w:type="spellEnd"/>
      <w:r w:rsidRPr="00F03BDA">
        <w:t xml:space="preserve"> в Малка Верея. Тази пролет насадихме арпаджик, картофи, чесън и 10 нови овощни дръвчета. После добавихме и боб, фъстъци и домати. От ХЦ</w:t>
      </w:r>
      <w:r w:rsidR="00026990" w:rsidRPr="00F03BDA">
        <w:t>П</w:t>
      </w:r>
      <w:r w:rsidRPr="00F03BDA">
        <w:t xml:space="preserve"> закупих за 50 лева един бракуван инкубатор „Универсал”, който монтирахме на парцела, на предварително подготвена ци</w:t>
      </w:r>
      <w:r w:rsidR="00026990" w:rsidRPr="00F03BDA">
        <w:t>ментова площадка. Над него</w:t>
      </w:r>
      <w:r w:rsidRPr="00F03BDA">
        <w:t xml:space="preserve"> поставихме здрав, ламаринен покрив. Така се сдобихме с барака с размери 5 на 2 метра. Зад нея, през лятото синовете изкопаха дълбока яма, със стени от камъни, а отгоре и изляхме плоча с отвор за тоалетна. Заградихме я с плоскости и ламаринен покрив. Зад нея направихме и покрит навес. Всичко ми струваше 500 лева.</w:t>
      </w:r>
      <w:r w:rsidR="006B775A" w:rsidRPr="00F03BDA">
        <w:t xml:space="preserve"> През есента първо наторихме, а след това и засяхме нови 32 </w:t>
      </w:r>
      <w:proofErr w:type="spellStart"/>
      <w:r w:rsidR="006B775A" w:rsidRPr="00F03BDA">
        <w:t>лозички</w:t>
      </w:r>
      <w:proofErr w:type="spellEnd"/>
      <w:r w:rsidR="006B775A" w:rsidRPr="00F03BDA">
        <w:t>. 7 от тях поставихме пред бараката за бъдещи асми. Дядо Марин ми подари старата си лозова пръскачка и едни лозарски ножици. През ноември, срещу 300 лева, направихме сондаж на 28 метра за водоснабдяване на парцела. С помощта на Васко поставихме бутална помпа. Закупихме и тръби, но не можахме да ги монтираме, поради запушване на пробитата дупка. Като цяло тази година прибрахме доста добра реколта, въпреки засушаването през лятото.</w:t>
      </w:r>
    </w:p>
    <w:p w14:paraId="4F022973" w14:textId="77777777" w:rsidR="000C1925" w:rsidRPr="00F03BDA" w:rsidRDefault="006B775A" w:rsidP="002F748A">
      <w:r w:rsidRPr="00F03BDA">
        <w:t>На работа, като завеждащ научна секция, контактувах най-често с колегите К. Кунев и Д. Шарланов, техническият персонал и гледачите на птици. Често ползвах Информа</w:t>
      </w:r>
      <w:r w:rsidR="00026990" w:rsidRPr="00F03BDA">
        <w:t>ционният център, който беше в съ</w:t>
      </w:r>
      <w:r w:rsidRPr="00F03BDA">
        <w:t xml:space="preserve">седство с кабинета ми. От есента на 1985 г. Шарланов и Кунев започнаха да разработват хабилитационни работи, за да участват с тях в конкурси за </w:t>
      </w:r>
      <w:proofErr w:type="spellStart"/>
      <w:r w:rsidRPr="00F03BDA">
        <w:t>ст.н.сътрудници</w:t>
      </w:r>
      <w:proofErr w:type="spellEnd"/>
      <w:r w:rsidRPr="00F03BDA">
        <w:t xml:space="preserve"> 1-ва степен</w:t>
      </w:r>
      <w:r w:rsidR="00951414" w:rsidRPr="00F03BDA">
        <w:t>. Аз следваше да съм им постоянен консултант и да поема част от работата им по общите научни теми. Същевременно, ползвайки първичните книги и племенното книговодство, конт</w:t>
      </w:r>
      <w:r w:rsidR="00026990" w:rsidRPr="00F03BDA">
        <w:t>актувах постоянно с техническия</w:t>
      </w:r>
      <w:r w:rsidR="00951414" w:rsidRPr="00F03BDA">
        <w:t xml:space="preserve"> персонал. Те бяха изненадани от моята взискателност и прецизност</w:t>
      </w:r>
      <w:r w:rsidR="00026990" w:rsidRPr="00F03BDA">
        <w:t xml:space="preserve"> в работата. От своя страна и</w:t>
      </w:r>
      <w:r w:rsidR="00951414" w:rsidRPr="00F03BDA">
        <w:t xml:space="preserve"> се стараеха навреме да ми осигуряват всички необходими данни, за водената селекционна работа при отделните линии и породи кокошки. Страхувах се, че няма да има достатъчно време до пенсионирането, за да се види резул</w:t>
      </w:r>
      <w:r w:rsidR="00026990" w:rsidRPr="00F03BDA">
        <w:t>татът</w:t>
      </w:r>
      <w:r w:rsidR="00951414" w:rsidRPr="00F03BDA">
        <w:t xml:space="preserve"> от по-активната ми дейност в момента.</w:t>
      </w:r>
    </w:p>
    <w:p w14:paraId="20FD1093" w14:textId="77777777" w:rsidR="000C1925" w:rsidRPr="00F03BDA" w:rsidRDefault="00026990" w:rsidP="002F748A">
      <w:r w:rsidRPr="00F03BDA">
        <w:t>От 1</w:t>
      </w:r>
      <w:r w:rsidR="00951414" w:rsidRPr="00F03BDA">
        <w:t xml:space="preserve"> юли 1986 г. нашата научна секция беше включена в състава на научната секция „Генетика и селекция” на Института по птицевъдство, с ръководител В. Чичибаба.</w:t>
      </w:r>
      <w:r w:rsidRPr="00F03BDA">
        <w:t xml:space="preserve"> Аз получих заповед № АС-1-63 от 15.07.1986 </w:t>
      </w:r>
      <w:proofErr w:type="spellStart"/>
      <w:r w:rsidRPr="00F03BDA">
        <w:t>г.</w:t>
      </w:r>
      <w:r w:rsidR="00F07B95" w:rsidRPr="00F03BDA">
        <w:t>за</w:t>
      </w:r>
      <w:proofErr w:type="spellEnd"/>
      <w:r w:rsidR="00F07B95" w:rsidRPr="00F03BDA">
        <w:t xml:space="preserve"> освобождаване като завеждащ секция.</w:t>
      </w:r>
    </w:p>
    <w:p w14:paraId="27718B2E" w14:textId="77777777" w:rsidR="000C1925" w:rsidRPr="00F03BDA" w:rsidRDefault="00026990" w:rsidP="002F748A">
      <w:r w:rsidRPr="00F03BDA">
        <w:t>П</w:t>
      </w:r>
      <w:r w:rsidR="00F07B95" w:rsidRPr="00F03BDA">
        <w:t xml:space="preserve">родължавах да работя активно по селекцията на кокошките, въпреки някои организационни промени, които настъпиха в птицекомбината. </w:t>
      </w:r>
      <w:r w:rsidR="0081581F" w:rsidRPr="00F03BDA">
        <w:t>С К. Кунев на няколко пъти посещавахме птицекомбината в град Плевен, където работихме по новият хибрид „ПН-О”, по-късно наречен от хората просто „</w:t>
      </w:r>
      <w:proofErr w:type="spellStart"/>
      <w:r w:rsidR="0081581F" w:rsidRPr="00F03BDA">
        <w:t>Плевенката</w:t>
      </w:r>
      <w:proofErr w:type="spellEnd"/>
      <w:r w:rsidR="0081581F" w:rsidRPr="00F03BDA">
        <w:t>”. Продължавах да посещавам и птицекомбината в Стара Загора. През март изпратихме300 разплодни яйца от нашият хибрид „СЗ-81” в Куба. По-късно с рекламна цел, изпратихме в Корейската демократична република по 240 яйца от хибридите „СЗ-80” и „</w:t>
      </w:r>
      <w:proofErr w:type="spellStart"/>
      <w:r w:rsidR="0081581F" w:rsidRPr="00F03BDA">
        <w:t>Хилекс</w:t>
      </w:r>
      <w:proofErr w:type="spellEnd"/>
      <w:r w:rsidR="0081581F" w:rsidRPr="00F03BDA">
        <w:t xml:space="preserve"> бял”.</w:t>
      </w:r>
    </w:p>
    <w:p w14:paraId="49F52AE4" w14:textId="77777777" w:rsidR="000C1925" w:rsidRPr="00F03BDA" w:rsidRDefault="0081581F" w:rsidP="002F748A">
      <w:r w:rsidRPr="00F03BDA">
        <w:t xml:space="preserve">През октомври, на международният симпозиум във Варна, изнесох самостоятелен доклад и две научни съобщения. Редовно участвах в заседанията на научните съвети на: Института </w:t>
      </w:r>
      <w:r w:rsidR="0050534F" w:rsidRPr="00F03BDA">
        <w:t xml:space="preserve">по птицевъдство – </w:t>
      </w:r>
      <w:r w:rsidR="00F85E34" w:rsidRPr="00F03BDA">
        <w:t>Костинброд, Специализираният научен съвет по животновъдство към ВАК, Научният съвет на ИЖ-Костинброд и Академичният съвет на ВИЗВМ-СЗ. През годината изнесох и няколко радио-беседи по отглеждане и хранене на птиците.</w:t>
      </w:r>
    </w:p>
    <w:p w14:paraId="5D7B5C18" w14:textId="77777777" w:rsidR="000C1925" w:rsidRPr="00F03BDA" w:rsidRDefault="00F85E34" w:rsidP="002F748A">
      <w:r w:rsidRPr="00F03BDA">
        <w:lastRenderedPageBreak/>
        <w:t>Със синовете ми редовно посещавах футболните мачове на ФК „Берое”, за което споменах и преди. Нашият отбор беше вече 29 години в „А” РФГ</w:t>
      </w:r>
      <w:r w:rsidR="00600F81" w:rsidRPr="00F03BDA">
        <w:t>, като 4 пъти беше носител на Балканската купа (1968, 1969, 1983 и 1984 г.), 4 пъти финалист за купата на Съветската армия (1962, 1965, 1967 и 1977 г.) и 4 п</w:t>
      </w:r>
      <w:r w:rsidR="0050534F" w:rsidRPr="00F03BDA">
        <w:t>ъти участва в</w:t>
      </w:r>
      <w:r w:rsidR="00600F81" w:rsidRPr="00F03BDA">
        <w:t xml:space="preserve"> Европейските футболни турнири на УЕФА. През тази 1986 г. </w:t>
      </w:r>
      <w:proofErr w:type="spellStart"/>
      <w:r w:rsidR="00600F81" w:rsidRPr="00F03BDA">
        <w:t>ФК”Берое</w:t>
      </w:r>
      <w:proofErr w:type="spellEnd"/>
      <w:r w:rsidR="00600F81" w:rsidRPr="00F03BDA">
        <w:t xml:space="preserve">” се класира на първо място в „А” РФГ и стана </w:t>
      </w:r>
      <w:r w:rsidR="0050534F" w:rsidRPr="00F03BDA">
        <w:t>Републикански първенец. На 19</w:t>
      </w:r>
      <w:r w:rsidR="00600F81" w:rsidRPr="00F03BDA">
        <w:t xml:space="preserve"> април, заедно със синовете ми Васил и Марин, бяхме заедно, когато ФК „Берое” победи „Славия” и му беше връчена купата пред 25 хиляди старозагорци, на собственият му стадион. Същият ден, за първи път беше включено електрическото осветление на стадиона.</w:t>
      </w:r>
    </w:p>
    <w:p w14:paraId="6088FACE" w14:textId="77777777" w:rsidR="000C1925" w:rsidRPr="00F03BDA" w:rsidRDefault="00600F81" w:rsidP="002F748A">
      <w:r w:rsidRPr="00F03BDA">
        <w:t>Въпрек</w:t>
      </w:r>
      <w:r w:rsidR="0050534F" w:rsidRPr="00F03BDA">
        <w:t>и честото боледуване от синузит и мигрена,</w:t>
      </w:r>
      <w:r w:rsidRPr="00F03BDA">
        <w:t xml:space="preserve"> тази 1986 г. беше добра за мен и семейството ми. Преживях обаче преустройството на НПОП, с което се постави началото на ликвидирането на птицевъдната наука у нас, както и на изграденото промишлено птицевъдство.</w:t>
      </w:r>
    </w:p>
    <w:p w14:paraId="020A94DF" w14:textId="77777777" w:rsidR="000C1925" w:rsidRPr="00F03BDA" w:rsidRDefault="00600F81" w:rsidP="002F748A">
      <w:r w:rsidRPr="00F03BDA">
        <w:t>Новата 1987г. посрещнахме, спазвайки семейните традиции, като с Милка и внуците си останахме вкъщи. Маринчо беше на 3,5, а Милко на 1,5 години. Дочакаха да видят Дядо Мраз на телевизора</w:t>
      </w:r>
      <w:r w:rsidR="006D2D92" w:rsidRPr="00F03BDA">
        <w:t>, сурвакаха ни, получиха подаръците си, наблюдаваха гърмежите и фо</w:t>
      </w:r>
      <w:r w:rsidR="0050534F" w:rsidRPr="00F03BDA">
        <w:t>й</w:t>
      </w:r>
      <w:r w:rsidR="006D2D92" w:rsidRPr="00F03BDA">
        <w:t>ерверките от балкона и едва тогава легнаха да спят.</w:t>
      </w:r>
    </w:p>
    <w:p w14:paraId="6AFDCEEE" w14:textId="77777777" w:rsidR="000C1925" w:rsidRPr="00F03BDA" w:rsidRDefault="0050534F" w:rsidP="002F748A">
      <w:r w:rsidRPr="00F03BDA">
        <w:t>На 1</w:t>
      </w:r>
      <w:r w:rsidR="006D2D92" w:rsidRPr="00F03BDA">
        <w:t xml:space="preserve"> януари цялата фамилия бяхме вкъщи на тържествен обяд с печена Новогодишна пуйка. Стефко беше 7-годишен и в 1-ви клас. След това Милка води тримата ми внука да сурвакат и брат ми Жоро.</w:t>
      </w:r>
    </w:p>
    <w:p w14:paraId="25F868D7" w14:textId="77777777" w:rsidR="000C1925" w:rsidRPr="00F03BDA" w:rsidRDefault="006D2D92" w:rsidP="002F748A">
      <w:r w:rsidRPr="00F03BDA">
        <w:t>Маринчо беше вече в детска градина, а Милко тръгна на ясла. Сутрин, тръгвайки на работа, ги водехме с Милка, а вечер ги прибираше Дора.</w:t>
      </w:r>
    </w:p>
    <w:p w14:paraId="45DACB8F" w14:textId="77777777" w:rsidR="000C1925" w:rsidRPr="00F03BDA" w:rsidRDefault="006D2D92" w:rsidP="002F748A">
      <w:r w:rsidRPr="00F03BDA">
        <w:t xml:space="preserve">От тази </w:t>
      </w:r>
      <w:proofErr w:type="spellStart"/>
      <w:r w:rsidRPr="00F03BDA">
        <w:t>есен,баща</w:t>
      </w:r>
      <w:proofErr w:type="spellEnd"/>
      <w:r w:rsidRPr="00F03BDA">
        <w:t xml:space="preserve"> им Марин, реши да следва задочно в МЕИ-Варна, като стипендиант на завод „Берое”. Въпреки, че беше Общински съветник и член на БКП, и заводът даде съгласието си, от ОК на БКП се опитаха да му попречат. Това му подейства много обидно. Но в крайна сметка Марин успя да стане студент-задочник. Съпругата му тази есен завърши, предаде дипломната си работ</w:t>
      </w:r>
      <w:r w:rsidR="0050534F" w:rsidRPr="00F03BDA">
        <w:t>а и започна подготовката си за Д</w:t>
      </w:r>
      <w:r w:rsidRPr="00F03BDA">
        <w:t>ържавният изпит.</w:t>
      </w:r>
    </w:p>
    <w:p w14:paraId="75C0036A" w14:textId="77777777" w:rsidR="000C1925" w:rsidRPr="00F03BDA" w:rsidRDefault="0050534F" w:rsidP="002F748A">
      <w:r w:rsidRPr="00F03BDA">
        <w:t>На 9</w:t>
      </w:r>
      <w:r w:rsidR="006D2D92" w:rsidRPr="00F03BDA">
        <w:t xml:space="preserve"> май с Димо Иванов </w:t>
      </w:r>
      <w:proofErr w:type="spellStart"/>
      <w:r w:rsidR="006D2D92" w:rsidRPr="00F03BDA">
        <w:t>проведохне</w:t>
      </w:r>
      <w:proofErr w:type="spellEnd"/>
      <w:r w:rsidR="006D2D92" w:rsidRPr="00F03BDA">
        <w:t xml:space="preserve"> традиционната си почерпка като ветерани от войната.</w:t>
      </w:r>
    </w:p>
    <w:p w14:paraId="624FEADF" w14:textId="77777777" w:rsidR="000C1925" w:rsidRPr="00F03BDA" w:rsidRDefault="006D2D92" w:rsidP="002F748A">
      <w:r w:rsidRPr="00F03BDA">
        <w:t>Домашната си отпуска пол</w:t>
      </w:r>
      <w:r w:rsidR="006F3531" w:rsidRPr="00F03BDA">
        <w:t xml:space="preserve">звах на два пъти и я посветих на занимания с внуците или </w:t>
      </w:r>
      <w:r w:rsidR="0050534F" w:rsidRPr="00F03BDA">
        <w:t xml:space="preserve">да ходя </w:t>
      </w:r>
      <w:r w:rsidR="006F3531" w:rsidRPr="00F03BDA">
        <w:t>до Малка Верея.</w:t>
      </w:r>
    </w:p>
    <w:p w14:paraId="2EF26679" w14:textId="77777777" w:rsidR="000C1925" w:rsidRPr="00F03BDA" w:rsidRDefault="0050534F" w:rsidP="002F748A">
      <w:r w:rsidRPr="00F03BDA">
        <w:t>На 24</w:t>
      </w:r>
      <w:r w:rsidR="006F3531" w:rsidRPr="00F03BDA">
        <w:t xml:space="preserve"> май проведохме 9-тата среща от завършването на гимназията през 1942 г. Събрахме се 150 човека, като от моят клас бяхме 11. Прекарахме много забавно заедно с колежките от девическата гимназия.</w:t>
      </w:r>
    </w:p>
    <w:p w14:paraId="2451F44B" w14:textId="77777777" w:rsidR="000C1925" w:rsidRPr="00F03BDA" w:rsidRDefault="0050534F" w:rsidP="002F748A">
      <w:r w:rsidRPr="00F03BDA">
        <w:t>На парцелът</w:t>
      </w:r>
      <w:r w:rsidR="006F3531" w:rsidRPr="00F03BDA">
        <w:t xml:space="preserve"> в Малка Верея се наложи наново на правим сондаж за вода, като този път беше успешен и монтирахме помпата. Понеже още не беше прокарано електроснабдяване до мястото, помпехме на ръка. От 1985 г. си водех дневник за провежданите мероприятия на парцела, както и за времето и валежите. Изчистихме и обзаведохме бившият инкубатор и той се превърна в прилична стая за почивка.</w:t>
      </w:r>
    </w:p>
    <w:p w14:paraId="7715ADE5" w14:textId="77777777" w:rsidR="000C1925" w:rsidRPr="00F03BDA" w:rsidRDefault="006F3531" w:rsidP="002F748A">
      <w:r w:rsidRPr="00F03BDA">
        <w:lastRenderedPageBreak/>
        <w:t xml:space="preserve">През май месец, с протокол № 41 от 27.05.1987 г., ССА одобри масово внедряване в страната на създаденият в птицекомбинат Плевен </w:t>
      </w:r>
      <w:proofErr w:type="spellStart"/>
      <w:r w:rsidRPr="00F03BDA">
        <w:t>ползвателен</w:t>
      </w:r>
      <w:proofErr w:type="spellEnd"/>
      <w:r w:rsidRPr="00F03BDA">
        <w:t xml:space="preserve"> хибрид „ПН-О”.</w:t>
      </w:r>
    </w:p>
    <w:p w14:paraId="15BD236E" w14:textId="77777777" w:rsidR="000C1925" w:rsidRPr="00F03BDA" w:rsidRDefault="006F3531" w:rsidP="002F748A">
      <w:r w:rsidRPr="00F03BDA">
        <w:t xml:space="preserve">В началото на юли Бачев организира много добре </w:t>
      </w:r>
      <w:r w:rsidR="002F7FCF" w:rsidRPr="00F03BDA">
        <w:t>честването на „Деня на птицевъда”. В доклада си той посочи, че продължава традицията положена от Иван Табаков и Стефан Ножчев.</w:t>
      </w:r>
    </w:p>
    <w:p w14:paraId="1404E28B" w14:textId="77777777" w:rsidR="000C1925" w:rsidRPr="00F03BDA" w:rsidRDefault="002F7FCF" w:rsidP="002F748A">
      <w:r w:rsidRPr="00F03BDA">
        <w:t>Тази година домашният си отпуск ползвах през август. Не ходихме на почивка и всеки ден бяхме на Малка Верея. Когато се завърнах на работа, на бюрото ми имаше писмо със заповед № 1314 от Съвета за духовно развитие към МС, с която ме утвърждаваха за член на Научната комисия по животновъдство и ветеринарна медицина към ВАК. Вече бях един от 15-те членове на тази комисия, утвърждаваща хабилитирането на всички научни и преподавателски кадри по животновъдство и ветеринарна медицина, с изключение само на член-</w:t>
      </w:r>
      <w:proofErr w:type="spellStart"/>
      <w:r w:rsidRPr="00F03BDA">
        <w:t>кориспондентите</w:t>
      </w:r>
      <w:proofErr w:type="spellEnd"/>
      <w:r w:rsidRPr="00F03BDA">
        <w:t xml:space="preserve"> и академиците. За мен това беше най-високото признание като специалист-птицевъд.</w:t>
      </w:r>
    </w:p>
    <w:p w14:paraId="1A73AF16" w14:textId="77777777" w:rsidR="000C1925" w:rsidRPr="00F03BDA" w:rsidRDefault="00451A64" w:rsidP="002F748A">
      <w:r w:rsidRPr="00F03BDA">
        <w:t>На 2</w:t>
      </w:r>
      <w:r w:rsidR="002F7FCF" w:rsidRPr="00F03BDA">
        <w:t xml:space="preserve"> октомври участвах на първото заседание на Комисията по животновъдс</w:t>
      </w:r>
      <w:r w:rsidRPr="00F03BDA">
        <w:t>тво и ветеринарна медицина към В</w:t>
      </w:r>
      <w:r w:rsidR="002F7FCF" w:rsidRPr="00F03BDA">
        <w:t>АК.</w:t>
      </w:r>
    </w:p>
    <w:p w14:paraId="6310A87F" w14:textId="77777777" w:rsidR="000C1925" w:rsidRPr="00F03BDA" w:rsidRDefault="00451A64" w:rsidP="002F748A">
      <w:r w:rsidRPr="00F03BDA">
        <w:t>На 8</w:t>
      </w:r>
      <w:r w:rsidR="002F7FCF" w:rsidRPr="00F03BDA">
        <w:t xml:space="preserve"> октомври, работейки </w:t>
      </w:r>
      <w:r w:rsidRPr="00F03BDA">
        <w:t>в канцеларията си, започн</w:t>
      </w:r>
      <w:r w:rsidR="002F7FCF" w:rsidRPr="00F03BDA">
        <w:t>ах</w:t>
      </w:r>
      <w:r w:rsidRPr="00F03BDA">
        <w:t>а</w:t>
      </w:r>
      <w:r w:rsidR="002F7FCF" w:rsidRPr="00F03BDA">
        <w:t xml:space="preserve"> слаби болки в стомаха и къркорене на червата. Наскоро след това почувствах значително навлажняване на ануса. </w:t>
      </w:r>
      <w:proofErr w:type="spellStart"/>
      <w:r w:rsidR="002F7FCF" w:rsidRPr="00F03BDA">
        <w:t>Заклюих</w:t>
      </w:r>
      <w:proofErr w:type="spellEnd"/>
      <w:r w:rsidR="002F7FCF" w:rsidRPr="00F03BDA">
        <w:t xml:space="preserve"> вратата, свалих си панталоните и видях, че гащетата ми са напоени с кръв.</w:t>
      </w:r>
      <w:r w:rsidR="00F877C1" w:rsidRPr="00F03BDA">
        <w:t xml:space="preserve"> Обясних си всичко с хемороидите, които имах. Отидох да се измия на чешмата и седнах на тоалетната, където изходих голямо количество кръв, което ме убеди, че проблемът е другаде. Доста обезпокоен се обадих на кумът си д-р </w:t>
      </w:r>
      <w:proofErr w:type="spellStart"/>
      <w:r w:rsidR="00F877C1" w:rsidRPr="00F03BDA">
        <w:t>Семеонов</w:t>
      </w:r>
      <w:proofErr w:type="spellEnd"/>
      <w:r w:rsidR="00F877C1" w:rsidRPr="00F03BDA">
        <w:t xml:space="preserve">, като му обясних подробно състоянието си. Той определи, че кръвта е от дебелото черво, вероятно спукан кръвоносен съд или папилом. Препоръча ми да полежа спокойно 1-2 часа и ако кървенето продължи да му се обадя и да звъня на Бърза помощ. Полежах малко, но се сетих, че съм заключил вратата и ако загубя съзнание ще трябва да разбиват, затова станах и отключих. После седнах на бюрото. Предупредих </w:t>
      </w:r>
      <w:proofErr w:type="spellStart"/>
      <w:r w:rsidR="00F877C1" w:rsidRPr="00F03BDA">
        <w:t>медицихският</w:t>
      </w:r>
      <w:proofErr w:type="spellEnd"/>
      <w:r w:rsidR="00F877C1" w:rsidRPr="00F03BDA">
        <w:t xml:space="preserve"> техник на Института за състоянието си и че е възможно да се наложи да се вика Бърза помощ. Към 11 ч. пак отидох до тоалетна, като изходих голямо количество кръв и съсиреци. Сериозно разтревожен се обадих на Бърза помощ и на д-р Симеонов. Последният обеща, че ще ме чака в болницата с приготвена банка с кръвна група „0”, каквато беше моята.</w:t>
      </w:r>
      <w:r w:rsidR="00A641A6" w:rsidRPr="00F03BDA">
        <w:t xml:space="preserve"> След това се обадих и на Милка и я помолих да се върне вкъщи и да ми приготви </w:t>
      </w:r>
      <w:r w:rsidRPr="00F03BDA">
        <w:t>дрехи за болницата. Известих и</w:t>
      </w:r>
      <w:r w:rsidR="00A641A6" w:rsidRPr="00F03BDA">
        <w:t xml:space="preserve"> на Бачев за случващото се. Към 11:30 ч. излязох на портала на птицефермата, за да чакам Бърза помощ. После реших да се </w:t>
      </w:r>
      <w:proofErr w:type="spellStart"/>
      <w:r w:rsidR="00A641A6" w:rsidRPr="00F03BDA">
        <w:t>предвижа</w:t>
      </w:r>
      <w:proofErr w:type="spellEnd"/>
      <w:r w:rsidR="00A641A6" w:rsidRPr="00F03BDA">
        <w:t xml:space="preserve"> заедно с двама колеги до автобусната спирка, но още като тръгнах и усетих, че губя съзнание. Успял съм само да кажа: „Славчо, почва ме...”, приклекнал съм и след това съм паднал на земята. Те веднага запалили служебната Ниса и сложили едно </w:t>
      </w:r>
      <w:proofErr w:type="spellStart"/>
      <w:r w:rsidR="00A641A6" w:rsidRPr="00F03BDA">
        <w:t>одеало</w:t>
      </w:r>
      <w:proofErr w:type="spellEnd"/>
      <w:r w:rsidR="00A641A6" w:rsidRPr="00F03BDA">
        <w:t xml:space="preserve"> на земята, където ме поставили и потеглили веднага към болницата. В Окръжна болница ме качили на носилка и от там ме настанили в една от стаите, докато д-р Симеонов дойде. Той ми преля цяла банка кръв и ми постави кръвоспиращи инжекции. След час дойде и Милка. Малко по-късно ме качиха в хирургията на 5-тият етаж, където не прие д-р Русев, завеждащ отделението. С поставянето отново на кръвоспиращи инжекции, с д-р Симеонов се надявахме да сме </w:t>
      </w:r>
      <w:proofErr w:type="spellStart"/>
      <w:r w:rsidR="00A641A6" w:rsidRPr="00F03BDA">
        <w:t>прдотвратили</w:t>
      </w:r>
      <w:proofErr w:type="spellEnd"/>
      <w:r w:rsidR="00A641A6" w:rsidRPr="00F03BDA">
        <w:t xml:space="preserve"> най-лошото. Знаех, че смъртта от загуба на кръв е най-безболезнената и леката. При първото посещение на Милка на следващият ден</w:t>
      </w:r>
      <w:r w:rsidRPr="00F03BDA">
        <w:t>,</w:t>
      </w:r>
      <w:r w:rsidR="00A641A6" w:rsidRPr="00F03BDA">
        <w:t xml:space="preserve"> съм и казал: „Уми</w:t>
      </w:r>
      <w:r w:rsidR="00E538A8" w:rsidRPr="00F03BDA">
        <w:t xml:space="preserve">рането било много лесно нещо. Заспиваш и не се </w:t>
      </w:r>
      <w:r w:rsidR="00E538A8" w:rsidRPr="00F03BDA">
        <w:lastRenderedPageBreak/>
        <w:t xml:space="preserve">събуждаш!”. Вечерта, въпреки препоръката да не ставам от леглото, реших да отида до тоалетната, която беше в стаята. Успешно стигнах до нея, но когато съм </w:t>
      </w:r>
      <w:proofErr w:type="spellStart"/>
      <w:r w:rsidR="00E538A8" w:rsidRPr="00F03BDA">
        <w:t>влязал</w:t>
      </w:r>
      <w:proofErr w:type="spellEnd"/>
      <w:r w:rsidR="00E538A8" w:rsidRPr="00F03BDA">
        <w:t xml:space="preserve"> вътре съм </w:t>
      </w:r>
      <w:proofErr w:type="spellStart"/>
      <w:r w:rsidR="00E538A8" w:rsidRPr="00F03BDA">
        <w:t>припаданал</w:t>
      </w:r>
      <w:proofErr w:type="spellEnd"/>
      <w:r w:rsidR="00E538A8" w:rsidRPr="00F03BDA">
        <w:t xml:space="preserve"> отново. Събудих се паднал на пода и пълзешком се върнах до леглото ми.  Повече нямах кръвоизливи и започнаха да ми правят изследвания, за да ус</w:t>
      </w:r>
      <w:r w:rsidR="005C4C19" w:rsidRPr="00F03BDA">
        <w:t>тановят причината</w:t>
      </w:r>
      <w:r w:rsidR="00E538A8" w:rsidRPr="00F03BDA">
        <w:t>.</w:t>
      </w:r>
      <w:r w:rsidR="00BE5D22" w:rsidRPr="00F03BDA">
        <w:t xml:space="preserve"> Наложи се да обикалям по доста кабинети в болницата. Със </w:t>
      </w:r>
      <w:r w:rsidR="00287558" w:rsidRPr="00F03BDA">
        <w:t xml:space="preserve">съдействието на д-р </w:t>
      </w:r>
      <w:proofErr w:type="spellStart"/>
      <w:r w:rsidR="00287558" w:rsidRPr="00F03BDA">
        <w:t>Хаджипетков</w:t>
      </w:r>
      <w:proofErr w:type="spellEnd"/>
      <w:r w:rsidR="00287558" w:rsidRPr="00F03BDA">
        <w:t>, съученик на Васко, посетих урологията, където установиха увеличаване на простата ми жлеза.</w:t>
      </w:r>
    </w:p>
    <w:p w14:paraId="111CF13F" w14:textId="77777777" w:rsidR="000C1925" w:rsidRPr="00F03BDA" w:rsidRDefault="00287558" w:rsidP="002F748A">
      <w:r w:rsidRPr="00F03BDA">
        <w:t xml:space="preserve">Всеки ден след работа, при мен идваше Милка, често </w:t>
      </w:r>
      <w:r w:rsidR="005C4C19" w:rsidRPr="00F03BDA">
        <w:t xml:space="preserve">беше </w:t>
      </w:r>
      <w:r w:rsidRPr="00F03BDA">
        <w:t xml:space="preserve">с внуците ми. Посещаваха ме и синовете и снахата Дора. </w:t>
      </w:r>
      <w:r w:rsidR="005C4C19" w:rsidRPr="00F03BDA">
        <w:t>От колегите само Кунев ме дойде</w:t>
      </w:r>
      <w:r w:rsidRPr="00F03BDA">
        <w:t xml:space="preserve"> два пъти.</w:t>
      </w:r>
    </w:p>
    <w:p w14:paraId="1E5FC0F3" w14:textId="77777777" w:rsidR="000C1925" w:rsidRPr="00F03BDA" w:rsidRDefault="00287558" w:rsidP="002F748A">
      <w:r w:rsidRPr="00F03BDA">
        <w:t>На 19-тият ден, след изследване със специален маркуч, вкаран о</w:t>
      </w:r>
      <w:r w:rsidR="0068407D" w:rsidRPr="00F03BDA">
        <w:t>т д-р Ников в дебелото ми черво, беше открит папилом с размер 3 мм ширина и 7 мм дължи</w:t>
      </w:r>
      <w:r w:rsidR="005C4C19" w:rsidRPr="00F03BDA">
        <w:t xml:space="preserve">на, на 52 см от ануса. На 26 октомври </w:t>
      </w:r>
      <w:r w:rsidR="0068407D" w:rsidRPr="00F03BDA">
        <w:t xml:space="preserve"> д-р Ников извърши операцията п</w:t>
      </w:r>
      <w:r w:rsidR="005C4C19" w:rsidRPr="00F03BDA">
        <w:t>о отстраняването му, а на 28-ми</w:t>
      </w:r>
      <w:r w:rsidR="0068407D" w:rsidRPr="00F03BDA">
        <w:t xml:space="preserve"> бях изписан от болницата.</w:t>
      </w:r>
    </w:p>
    <w:p w14:paraId="5A79F38E" w14:textId="77777777" w:rsidR="000C1925" w:rsidRPr="00F03BDA" w:rsidRDefault="005C4C19" w:rsidP="002F748A">
      <w:r w:rsidRPr="00F03BDA">
        <w:t>На 12 ноември</w:t>
      </w:r>
      <w:r w:rsidR="0068407D" w:rsidRPr="00F03BDA">
        <w:t xml:space="preserve"> бях на работа, а на следващият ден пътувах за София, да уч</w:t>
      </w:r>
      <w:r w:rsidRPr="00F03BDA">
        <w:t>а</w:t>
      </w:r>
      <w:r w:rsidR="0068407D" w:rsidRPr="00F03BDA">
        <w:t>ствам в заседание на Комисията към ВАК.</w:t>
      </w:r>
    </w:p>
    <w:p w14:paraId="13818128" w14:textId="77777777" w:rsidR="000C1925" w:rsidRPr="00F03BDA" w:rsidRDefault="0068407D" w:rsidP="002F748A">
      <w:r w:rsidRPr="00F03BDA">
        <w:t>По молба на К. Караджов, разработих проект за изграждане на самостоятелен Хибриден Център към птицекомбината в град Плевен.</w:t>
      </w:r>
    </w:p>
    <w:p w14:paraId="6A448497" w14:textId="77777777" w:rsidR="000C1925" w:rsidRPr="00F03BDA" w:rsidRDefault="0068407D" w:rsidP="002F748A">
      <w:r w:rsidRPr="00F03BDA">
        <w:t xml:space="preserve">Независимо от внезапното ми заболяване и тази 1987 г. беше доста ползотворна. Макар и на 63 години, аз все още бях уважаван и търсен специалист-птицевъд. Включването ми в Комисията по животновъдните и </w:t>
      </w:r>
      <w:proofErr w:type="spellStart"/>
      <w:r w:rsidRPr="00F03BDA">
        <w:t>ветеринаро</w:t>
      </w:r>
      <w:proofErr w:type="spellEnd"/>
      <w:r w:rsidRPr="00F03BDA">
        <w:t>-медицинските науки към ВАК, беше най-голямото признание досега за мен.</w:t>
      </w:r>
    </w:p>
    <w:p w14:paraId="619F835F" w14:textId="77777777" w:rsidR="000C1925" w:rsidRPr="00F03BDA" w:rsidRDefault="0068407D" w:rsidP="002F748A">
      <w:r w:rsidRPr="00F03BDA">
        <w:t xml:space="preserve">Новата 1988 г. посрещнахме покрай приготвената още от Коледните празници, добре украсена елха, спазвайки семейните традиции. </w:t>
      </w:r>
      <w:r w:rsidR="00E86B9A" w:rsidRPr="00F03BDA">
        <w:t>Внуците ми вече бяха по-големи – Стефко на 8, Маринчо на 4,5 и Милко на 2,5 години и през почивните дни</w:t>
      </w:r>
      <w:r w:rsidR="005C4C19" w:rsidRPr="00F03BDA">
        <w:t xml:space="preserve"> излизахме до Аязмото и Стадионът </w:t>
      </w:r>
      <w:r w:rsidR="00E86B9A" w:rsidRPr="00F03BDA">
        <w:t>заедно.</w:t>
      </w:r>
    </w:p>
    <w:p w14:paraId="3F7FD0A4" w14:textId="77777777" w:rsidR="000C1925" w:rsidRPr="00F03BDA" w:rsidRDefault="00E86B9A" w:rsidP="002F748A">
      <w:r w:rsidRPr="00F03BDA">
        <w:t xml:space="preserve">Семействата и на двамата ми сина бяха много добре и нямаха никакви проблеми. Марин започна 2-рата си година от задочното следване в МЕИ-Варна, а съпругата му работеше като </w:t>
      </w:r>
      <w:proofErr w:type="spellStart"/>
      <w:r w:rsidRPr="00F03BDA">
        <w:t>елетроинжинер</w:t>
      </w:r>
      <w:proofErr w:type="spellEnd"/>
      <w:r w:rsidRPr="00F03BDA">
        <w:t xml:space="preserve"> в завод „Мебел”. Големият ми син и съпругата му също работеха.</w:t>
      </w:r>
    </w:p>
    <w:p w14:paraId="25740A75" w14:textId="77777777" w:rsidR="000C1925" w:rsidRPr="00F03BDA" w:rsidRDefault="00E86B9A" w:rsidP="002F748A">
      <w:r w:rsidRPr="00F03BDA">
        <w:t>В началото на годината бях изненадан от писмото на състудента ми Васил Грозев, живеещ в Русе. Предлагаше ни да започнем да се събираме семейно всяка година, старата ни „МАМ”-ска студентска група. За целта, писал подобни писма и до Иван Славков в Плевен, Цеко Христов в Мездра, Иван Диков в София и Антон Христов в Хасково. Съобщаваше ни в писмот</w:t>
      </w:r>
      <w:r w:rsidR="005C4C19" w:rsidRPr="00F03BDA">
        <w:t>о, че с Иван Славков решили</w:t>
      </w:r>
      <w:r w:rsidRPr="00F03BDA">
        <w:t xml:space="preserve"> пъ</w:t>
      </w:r>
      <w:r w:rsidR="005C4C19" w:rsidRPr="00F03BDA">
        <w:t>рвата ни среща да е в Плевен, ощ</w:t>
      </w:r>
      <w:r w:rsidRPr="00F03BDA">
        <w:t>е тази година. Веднага му отговорих, че приемам да участвам в сбирките. Наскоро след това, получих покана от Иван Славко</w:t>
      </w:r>
      <w:r w:rsidR="005C4C19" w:rsidRPr="00F03BDA">
        <w:t>в за срещата, насрочена за 23</w:t>
      </w:r>
      <w:r w:rsidRPr="00F03BDA">
        <w:t xml:space="preserve"> февруари. Той ми съобщаваше, че само Антон Христов не отговорил на поканата. Срещата ни се посвещаваше на 40 години от завършването на университета. По съвпадение, на същата дата имах уговорено посещение на птицекомбината в Плевен.</w:t>
      </w:r>
    </w:p>
    <w:p w14:paraId="6FC1ED0A" w14:textId="77777777" w:rsidR="000C1925" w:rsidRPr="00F03BDA" w:rsidRDefault="005C4C19" w:rsidP="002F748A">
      <w:r w:rsidRPr="00F03BDA">
        <w:lastRenderedPageBreak/>
        <w:t>На 22</w:t>
      </w:r>
      <w:r w:rsidR="00E86B9A" w:rsidRPr="00F03BDA">
        <w:t xml:space="preserve"> февруари с Милка</w:t>
      </w:r>
      <w:r w:rsidR="0080619E" w:rsidRPr="00F03BDA">
        <w:t xml:space="preserve"> пътувахме с автобуса за Плевен, където бяхме посрещн</w:t>
      </w:r>
      <w:r w:rsidRPr="00F03BDA">
        <w:t>ати от семейство Славкови. След</w:t>
      </w:r>
      <w:r w:rsidR="0080619E" w:rsidRPr="00F03BDA">
        <w:t>обед пристигнаха и всички останали, които бяха отговорили на поканата. Всеки носеше по някой сувенир и почерпка. Много вълнуващо и затрогващо започна вечерята, като всички благодарихме на Грозев за инициативата, подчертавайки, че това е трябвало да се случи години по-рано.</w:t>
      </w:r>
      <w:r w:rsidR="00081E78" w:rsidRPr="00F03BDA">
        <w:t xml:space="preserve"> Като председател на групата тогава, отчетох, че вината е моя. След доста закачки и шеги, приехме план-програма по години</w:t>
      </w:r>
      <w:r w:rsidRPr="00F03BDA">
        <w:t>,</w:t>
      </w:r>
      <w:r w:rsidR="00081E78" w:rsidRPr="00F03BDA">
        <w:t xml:space="preserve"> за следващите срещи. След това веселбата продължи до късно през </w:t>
      </w:r>
      <w:proofErr w:type="spellStart"/>
      <w:r w:rsidR="00081E78" w:rsidRPr="00F03BDA">
        <w:t>ноща</w:t>
      </w:r>
      <w:proofErr w:type="spellEnd"/>
      <w:r w:rsidR="00081E78" w:rsidRPr="00F03BDA">
        <w:t>, разказвайки на съпругите ни случки от студентският ни живот. Най-много ги впечатли прощалното ни заседание, на което отложихме приемането на Антон Христов за член</w:t>
      </w:r>
      <w:r w:rsidR="00DA3A1B" w:rsidRPr="00F03BDA">
        <w:t xml:space="preserve">. Вероятно обиден от това, той не дойде на тази среща. Не забравихме да </w:t>
      </w:r>
      <w:proofErr w:type="spellStart"/>
      <w:r w:rsidR="00DA3A1B" w:rsidRPr="00F03BDA">
        <w:t>почтем</w:t>
      </w:r>
      <w:proofErr w:type="spellEnd"/>
      <w:r w:rsidR="00DA3A1B" w:rsidRPr="00F03BDA">
        <w:t xml:space="preserve"> паметта на починалия наш член Ганчо Марков. При откриването на тържеството, станахме прави и изпяхме химна на „МАМ”</w:t>
      </w:r>
      <w:r w:rsidRPr="00F03BDA">
        <w:t xml:space="preserve"> и </w:t>
      </w:r>
      <w:r w:rsidR="00DA3A1B" w:rsidRPr="00F03BDA">
        <w:t xml:space="preserve"> „</w:t>
      </w:r>
      <w:proofErr w:type="spellStart"/>
      <w:r w:rsidR="00DA3A1B" w:rsidRPr="00F03BDA">
        <w:t>Мамският</w:t>
      </w:r>
      <w:proofErr w:type="spellEnd"/>
      <w:r w:rsidR="00DA3A1B" w:rsidRPr="00F03BDA">
        <w:t xml:space="preserve"> шлагер”. Пяхме и други стари песни. След това теглихме жребий за следващите ни срещи. При нас в Стара Загора следваше да бъдем следващата 1989 г., в София у Дикови през 1990 г</w:t>
      </w:r>
      <w:r w:rsidRPr="00F03BDA">
        <w:t>.</w:t>
      </w:r>
      <w:r w:rsidR="00DA3A1B" w:rsidRPr="00F03BDA">
        <w:t>, при Грозеви в Русе през 1991 г</w:t>
      </w:r>
      <w:r w:rsidRPr="00F03BDA">
        <w:t>.</w:t>
      </w:r>
      <w:r w:rsidR="00DA3A1B" w:rsidRPr="00F03BDA">
        <w:t xml:space="preserve"> и при Цекови в </w:t>
      </w:r>
      <w:proofErr w:type="spellStart"/>
      <w:r w:rsidR="00DA3A1B" w:rsidRPr="00F03BDA">
        <w:t>Меездра</w:t>
      </w:r>
      <w:proofErr w:type="spellEnd"/>
      <w:r w:rsidR="00DA3A1B" w:rsidRPr="00F03BDA">
        <w:t xml:space="preserve"> през 1992 г. Пожелахме си да бъдем живи и здрави, за да ги повторим в същият ред, като реш</w:t>
      </w:r>
      <w:r w:rsidRPr="00F03BDA">
        <w:t>ихме да ги</w:t>
      </w:r>
      <w:r w:rsidR="00DA3A1B" w:rsidRPr="00F03BDA">
        <w:t xml:space="preserve"> правим предимно през лятото.</w:t>
      </w:r>
    </w:p>
    <w:p w14:paraId="7DAF7DDC" w14:textId="5BE1E7AD" w:rsidR="000C1925" w:rsidRPr="00F03BDA" w:rsidRDefault="00DA3A1B" w:rsidP="002F748A">
      <w:r w:rsidRPr="00F03BDA">
        <w:t xml:space="preserve">На следващият ден се разходихме из Плевен и си направихме групова </w:t>
      </w:r>
      <w:r w:rsidR="0073218F" w:rsidRPr="00F03BDA">
        <w:t>снимка</w:t>
      </w:r>
      <w:r w:rsidRPr="00F03BDA">
        <w:t xml:space="preserve">. Обядвахме в домакините, след което всяко семейство пое по своят път. При срещата, въпреки доброто ни настроение, всеки се оплака от различни здравословни проблеми. На Грозев </w:t>
      </w:r>
      <w:r w:rsidR="005C4C19" w:rsidRPr="00F03BDA">
        <w:t xml:space="preserve">му </w:t>
      </w:r>
      <w:r w:rsidRPr="00F03BDA">
        <w:t>предстоеше операция на язва, а ние със Славков наскоро бяхме посещавали болница. Всички, освен мен, бяха пенсионери. Надявахме се, че след раздялата ни ще можем да направим поне един пълен цикъл на срещите ни.</w:t>
      </w:r>
    </w:p>
    <w:p w14:paraId="507C4A0C" w14:textId="77777777" w:rsidR="000C1925" w:rsidRPr="00F03BDA" w:rsidRDefault="00C4766F" w:rsidP="002F748A">
      <w:r w:rsidRPr="00F03BDA">
        <w:t>Наскоро след завръщането ни, Маринчо се разболя от варицела, заразил се от детската градина. Беше си за 20 дни вкъщи и всеки ден медицинска сестра идваше да му слага инжекция. Като я видеше, той изпадаше в паника, макар че при самото поставяне на лекарството се държеше спокойно.  След завръщането му в детската градина, той изглеждаше потиснат, а възпитателката му ни сподели, че е започнал да заеква. Милка го води на лекар-</w:t>
      </w:r>
      <w:r w:rsidR="005C4C19" w:rsidRPr="00F03BDA">
        <w:t xml:space="preserve"> логопед, а след това с Дора беше</w:t>
      </w:r>
      <w:r w:rsidRPr="00F03BDA">
        <w:t xml:space="preserve"> на лекар и в София. При бавен говор заекването почти не се забелязваше.</w:t>
      </w:r>
    </w:p>
    <w:p w14:paraId="4B318234" w14:textId="77777777" w:rsidR="000C1925" w:rsidRPr="00F03BDA" w:rsidRDefault="00C4766F" w:rsidP="002F748A">
      <w:r w:rsidRPr="00F03BDA">
        <w:t>От</w:t>
      </w:r>
      <w:r w:rsidR="005C4C19" w:rsidRPr="00F03BDA">
        <w:t xml:space="preserve"> ранна пролет, с Милка ходихме </w:t>
      </w:r>
      <w:r w:rsidRPr="00F03BDA">
        <w:t>п</w:t>
      </w:r>
      <w:r w:rsidR="005C4C19" w:rsidRPr="00F03BDA">
        <w:t>рез свободното си време на Малка</w:t>
      </w:r>
      <w:r w:rsidRPr="00F03BDA">
        <w:t xml:space="preserve"> Верея. Понякога идваха Марин и Дора, а Васил - много рядко. Тази година засадихме по две сливи и праскови и още 6 лози. Заградихме парцела </w:t>
      </w:r>
      <w:r w:rsidR="005C4C19" w:rsidRPr="00F03BDA">
        <w:t>отвсякъде с мрежа. П</w:t>
      </w:r>
      <w:r w:rsidRPr="00F03BDA">
        <w:t xml:space="preserve">оложихме и кабели за </w:t>
      </w:r>
      <w:proofErr w:type="spellStart"/>
      <w:r w:rsidRPr="00F03BDA">
        <w:t>елетроснабдяване</w:t>
      </w:r>
      <w:proofErr w:type="spellEnd"/>
      <w:r w:rsidRPr="00F03BDA">
        <w:t xml:space="preserve"> на мястото, които Марин монтира. Свърза и водната помпа с електричество.</w:t>
      </w:r>
    </w:p>
    <w:p w14:paraId="455CE88C" w14:textId="77777777" w:rsidR="000C1925" w:rsidRPr="00F03BDA" w:rsidRDefault="00C4766F" w:rsidP="002F748A">
      <w:r w:rsidRPr="00F03BDA">
        <w:t>Закупихме още инструменти, за да може при нужда да работим повече хора едновременно. В края на годината мястото се превърна в една доста богата зеленчукова и овощна градина, в която можеше и да се нощува.</w:t>
      </w:r>
    </w:p>
    <w:p w14:paraId="18520CAB" w14:textId="77777777" w:rsidR="000C1925" w:rsidRPr="00F03BDA" w:rsidRDefault="00C4766F" w:rsidP="002F748A">
      <w:r w:rsidRPr="00F03BDA">
        <w:t xml:space="preserve">При едно от посещенията си в село Розовец, трябваше да вземем дядо Марин и да го заведем на преглед в болницата в Стара Загора. </w:t>
      </w:r>
      <w:r w:rsidR="00F44B82" w:rsidRPr="00F03BDA">
        <w:t xml:space="preserve">Повече от година се оплакваше, че не е добре, </w:t>
      </w:r>
      <w:proofErr w:type="spellStart"/>
      <w:r w:rsidR="00F44B82" w:rsidRPr="00F03BDA">
        <w:t>новъпреки</w:t>
      </w:r>
      <w:proofErr w:type="spellEnd"/>
      <w:r w:rsidR="00F44B82" w:rsidRPr="00F03BDA">
        <w:t xml:space="preserve"> обещанията, синът му Георги не го беше завел в болницата в Брезово. При прегледа от д-р Ников беше установено, че има тумор в дебелото черво. Беше приет за операция и туморът </w:t>
      </w:r>
      <w:r w:rsidR="00F44B82" w:rsidRPr="00F03BDA">
        <w:lastRenderedPageBreak/>
        <w:t xml:space="preserve">отстранен. Следвало да бъде опериран 7-8 месеца по-рано и сега лекарите се страхуваха, че може да има разсейки. По време на целият му престой в болницата Милка беше с него. След като го изписаха, го водихме на парцела в Малка Верея. Той ни похвали за добрата му подредба, като съжаляваше, че синът му е </w:t>
      </w:r>
      <w:proofErr w:type="spellStart"/>
      <w:r w:rsidR="00F44B82" w:rsidRPr="00F03BDA">
        <w:t>занимарил</w:t>
      </w:r>
      <w:proofErr w:type="spellEnd"/>
      <w:r w:rsidR="00F44B82" w:rsidRPr="00F03BDA">
        <w:t xml:space="preserve"> двора в Розовец.</w:t>
      </w:r>
    </w:p>
    <w:p w14:paraId="1EBCAC61" w14:textId="77777777" w:rsidR="000C1925" w:rsidRPr="00F03BDA" w:rsidRDefault="00F44B82" w:rsidP="002F748A">
      <w:r w:rsidRPr="00F03BDA">
        <w:t>Месец по-късно Георги</w:t>
      </w:r>
      <w:r w:rsidR="00DE59FA" w:rsidRPr="00F03BDA">
        <w:t xml:space="preserve"> го довежда</w:t>
      </w:r>
      <w:r w:rsidRPr="00F03BDA">
        <w:t xml:space="preserve"> за контролен преглед в Стара Загора. Установяват разсейки и му дават най-много 6 месеца живот. С </w:t>
      </w:r>
      <w:r w:rsidR="00DE59FA" w:rsidRPr="00F03BDA">
        <w:t>Милка съжалихме, че се доверихме</w:t>
      </w:r>
      <w:r w:rsidRPr="00F03BDA">
        <w:t xml:space="preserve"> на брат му и не се погрижихме навреме за баща и.</w:t>
      </w:r>
    </w:p>
    <w:p w14:paraId="472DB7D1" w14:textId="77777777" w:rsidR="000C1925" w:rsidRPr="00F03BDA" w:rsidRDefault="00DE59FA" w:rsidP="002F748A">
      <w:r w:rsidRPr="00F03BDA">
        <w:t>На 9</w:t>
      </w:r>
      <w:r w:rsidR="00F44B82" w:rsidRPr="00F03BDA">
        <w:t xml:space="preserve"> септември бяхме в село Розовец при дядо Марин. Той беше зле и това беше пос</w:t>
      </w:r>
      <w:r w:rsidRPr="00F03BDA">
        <w:t>ледната ни среща. Почина на 6</w:t>
      </w:r>
      <w:r w:rsidR="00F44B82" w:rsidRPr="00F03BDA">
        <w:t xml:space="preserve"> октомври на 84 години. На погребението му ходихме със синовете и Дора. Милка понесе много тежко загубата на баща си. За мен той беше човек с голям опит и разумен съветник.  Тормозиха го много щуротиите на разглезеният му син.</w:t>
      </w:r>
    </w:p>
    <w:p w14:paraId="3FF197B4" w14:textId="77777777" w:rsidR="000C1925" w:rsidRPr="00F03BDA" w:rsidRDefault="00F44B82" w:rsidP="002F748A">
      <w:r w:rsidRPr="00F03BDA">
        <w:t xml:space="preserve">През </w:t>
      </w:r>
      <w:r w:rsidR="00C40AF3" w:rsidRPr="00F03BDA">
        <w:t>домашн</w:t>
      </w:r>
      <w:r w:rsidR="00DE59FA" w:rsidRPr="00F03BDA">
        <w:t>ият си отпуск ходих на преглед з</w:t>
      </w:r>
      <w:r w:rsidR="00C40AF3" w:rsidRPr="00F03BDA">
        <w:t>а простатат</w:t>
      </w:r>
      <w:r w:rsidR="00DE59FA" w:rsidRPr="00F03BDA">
        <w:t>а м</w:t>
      </w:r>
      <w:r w:rsidR="00C40AF3" w:rsidRPr="00F03BDA">
        <w:t xml:space="preserve">и. Д-р </w:t>
      </w:r>
      <w:proofErr w:type="spellStart"/>
      <w:r w:rsidR="00C40AF3" w:rsidRPr="00F03BDA">
        <w:t>Лапарев</w:t>
      </w:r>
      <w:proofErr w:type="spellEnd"/>
      <w:r w:rsidR="00C40AF3" w:rsidRPr="00F03BDA">
        <w:t xml:space="preserve"> ми предписа билки, които приемах няколко месеца. При контролен преглед на операцията ми, се установи, че от папилома няма и следа. До края на отпуската си бях с внуците си и на парцела.</w:t>
      </w:r>
    </w:p>
    <w:p w14:paraId="3255B8DF" w14:textId="77777777" w:rsidR="000C1925" w:rsidRPr="00F03BDA" w:rsidRDefault="00DE59FA" w:rsidP="002F748A">
      <w:r w:rsidRPr="00F03BDA">
        <w:t>На 29</w:t>
      </w:r>
      <w:r w:rsidR="00C40AF3" w:rsidRPr="00F03BDA">
        <w:t xml:space="preserve"> октомври се навършиха 40 години откакто започна работата ми в Института.</w:t>
      </w:r>
    </w:p>
    <w:p w14:paraId="1DA20CBE" w14:textId="77777777" w:rsidR="000C1925" w:rsidRPr="00F03BDA" w:rsidRDefault="00C40AF3" w:rsidP="002F748A">
      <w:r w:rsidRPr="00F03BDA">
        <w:t>Често посещавах птицекомбинат</w:t>
      </w:r>
      <w:r w:rsidR="000A58D7" w:rsidRPr="00F03BDA">
        <w:t>а в Плевен, който К. Караджов, макар и 72-годишен продължаваше успешно да ръководи. От там през тази година бяха продадени 70 милиона еднодневни пилета в Ирак, Кувейт и Саудитска арабия. Поддържаха се добри търговски отношения и се внасяха разплодни птици от западно-германската фирма „</w:t>
      </w:r>
      <w:proofErr w:type="spellStart"/>
      <w:r w:rsidR="000A58D7" w:rsidRPr="00F03BDA">
        <w:t>Ломан</w:t>
      </w:r>
      <w:proofErr w:type="spellEnd"/>
      <w:r w:rsidR="000A58D7" w:rsidRPr="00F03BDA">
        <w:t>” и холандската „</w:t>
      </w:r>
      <w:proofErr w:type="spellStart"/>
      <w:r w:rsidR="000A58D7" w:rsidRPr="00F03BDA">
        <w:t>Еврибрид</w:t>
      </w:r>
      <w:proofErr w:type="spellEnd"/>
      <w:r w:rsidR="000A58D7" w:rsidRPr="00F03BDA">
        <w:t>”. Присъствах на всички срещи с международни представители.</w:t>
      </w:r>
    </w:p>
    <w:p w14:paraId="6CCFA4AB" w14:textId="77777777" w:rsidR="000A58D7" w:rsidRPr="00F03BDA" w:rsidRDefault="000A58D7" w:rsidP="002F748A">
      <w:r w:rsidRPr="00F03BDA">
        <w:t xml:space="preserve">И тази година като член, участвах в заседанията на споменатите </w:t>
      </w:r>
      <w:r w:rsidR="00DE59FA" w:rsidRPr="00F03BDA">
        <w:t xml:space="preserve">през </w:t>
      </w:r>
      <w:r w:rsidRPr="00F03BDA">
        <w:t xml:space="preserve">миналата година научни съвети.  Едва през втората половина на годината бях освободен от научният съвет на ИЖ-Костинброд и Специализираният такъв по животновъдство към ВАК. Имах 18 участия на заседания </w:t>
      </w:r>
      <w:r w:rsidR="004427FE" w:rsidRPr="00F03BDA">
        <w:t>на Комисията по животновъдство и ветеринарно-медицински науки към ВАК. Постоянни и добри бяха връзките ми с катедрите по „Птицевъдство” и „Развъждане на селскостопански животни” към ВИЗВМ-СЗ. Продължавах активно да участвам в Съюза на учените – СЗ, на който през 1961 г. бях един от учредителите. В края на годината бях избран за рецензент на Генера</w:t>
      </w:r>
      <w:r w:rsidR="00DE59FA" w:rsidRPr="00F03BDA">
        <w:t xml:space="preserve">лния директор Хр. </w:t>
      </w:r>
      <w:proofErr w:type="spellStart"/>
      <w:r w:rsidR="00DE59FA" w:rsidRPr="00F03BDA">
        <w:t>Кавачишки</w:t>
      </w:r>
      <w:proofErr w:type="spellEnd"/>
      <w:r w:rsidR="00DE59FA" w:rsidRPr="00F03BDA">
        <w:t xml:space="preserve"> на х</w:t>
      </w:r>
      <w:r w:rsidR="004427FE" w:rsidRPr="00F03BDA">
        <w:t xml:space="preserve">абилитационният му труд, с който се участва на конкурса за </w:t>
      </w:r>
      <w:proofErr w:type="spellStart"/>
      <w:r w:rsidR="004427FE" w:rsidRPr="00F03BDA">
        <w:t>ст.н.с</w:t>
      </w:r>
      <w:r w:rsidR="00DE59FA" w:rsidRPr="00F03BDA">
        <w:t>ътр</w:t>
      </w:r>
      <w:proofErr w:type="spellEnd"/>
      <w:r w:rsidR="00DE59FA" w:rsidRPr="00F03BDA">
        <w:t>. 1-ва степе</w:t>
      </w:r>
      <w:r w:rsidR="004427FE" w:rsidRPr="00F03BDA">
        <w:t>н</w:t>
      </w:r>
      <w:r w:rsidR="00A91E88" w:rsidRPr="00F03BDA">
        <w:t>. Поради много слабата му  обща научна продукция първоначално отказах, но под давл</w:t>
      </w:r>
      <w:r w:rsidR="00DE59FA" w:rsidRPr="00F03BDA">
        <w:t>ението на В. Чичибаба, после</w:t>
      </w:r>
      <w:r w:rsidR="00A91E88" w:rsidRPr="00F03BDA">
        <w:t xml:space="preserve"> приех, макар да бях убеден, че след като бъде избран, Комисията към ВАК трудно ще го утвърди. </w:t>
      </w:r>
    </w:p>
    <w:p w14:paraId="74ED378B" w14:textId="77777777" w:rsidR="000C1925" w:rsidRPr="00F03BDA" w:rsidRDefault="00DE59FA" w:rsidP="002F748A">
      <w:r w:rsidRPr="00F03BDA">
        <w:t>От 23 до 26</w:t>
      </w:r>
      <w:r w:rsidR="00A91E88" w:rsidRPr="00F03BDA">
        <w:t xml:space="preserve"> октомври с колегите участвахме във Варна на научната конференция по „Проблемите на промишленото производство на </w:t>
      </w:r>
      <w:r w:rsidRPr="00F03BDA">
        <w:t>яйца”, организирана от Институтът</w:t>
      </w:r>
      <w:r w:rsidR="00A91E88" w:rsidRPr="00F03BDA">
        <w:t xml:space="preserve"> по птицевъдство.</w:t>
      </w:r>
    </w:p>
    <w:p w14:paraId="4B78C06A" w14:textId="77777777" w:rsidR="000C1925" w:rsidRPr="00F03BDA" w:rsidRDefault="00A91E88" w:rsidP="002F748A">
      <w:r w:rsidRPr="00F03BDA">
        <w:t xml:space="preserve">През тази 1988 г. бях със сравнително разклатено самочувствие, породено от влошеното ми здравословно състояние. Стараех се да </w:t>
      </w:r>
      <w:proofErr w:type="spellStart"/>
      <w:r w:rsidRPr="00F03BDA">
        <w:t>роботя</w:t>
      </w:r>
      <w:proofErr w:type="spellEnd"/>
      <w:r w:rsidRPr="00F03BDA">
        <w:t xml:space="preserve"> ефективно като специалист-птицевъд и да </w:t>
      </w:r>
      <w:r w:rsidRPr="00F03BDA">
        <w:lastRenderedPageBreak/>
        <w:t>подд</w:t>
      </w:r>
      <w:r w:rsidR="00DE59FA" w:rsidRPr="00F03BDA">
        <w:t>ържам авторитетът си. Исках</w:t>
      </w:r>
      <w:r w:rsidRPr="00F03BDA">
        <w:t xml:space="preserve"> да бъда пример за </w:t>
      </w:r>
      <w:proofErr w:type="spellStart"/>
      <w:r w:rsidRPr="00F03BDA">
        <w:t>подръжание</w:t>
      </w:r>
      <w:proofErr w:type="spellEnd"/>
      <w:r w:rsidRPr="00F03BDA">
        <w:t xml:space="preserve"> както на тези, с които работех, така и на близките си.</w:t>
      </w:r>
    </w:p>
    <w:p w14:paraId="727A7227" w14:textId="77777777" w:rsidR="000C1925" w:rsidRPr="00F03BDA" w:rsidRDefault="00A91E88" w:rsidP="002F748A">
      <w:r w:rsidRPr="00F03BDA">
        <w:t xml:space="preserve">Новата 1989 г. посрещнахме, спазвайки семейните традиции. </w:t>
      </w:r>
      <w:r w:rsidR="00AA7A15" w:rsidRPr="00F03BDA">
        <w:t>Въпреки че исках да бъда оптимист, имах понижено самочувствие, защото предстоеше последната година в служебната ми кариера. Подготвената още от</w:t>
      </w:r>
      <w:r w:rsidR="00DE59FA" w:rsidRPr="00F03BDA">
        <w:t xml:space="preserve"> Коледа, богато </w:t>
      </w:r>
      <w:proofErr w:type="spellStart"/>
      <w:r w:rsidR="00DE59FA" w:rsidRPr="00F03BDA">
        <w:t>окрасена</w:t>
      </w:r>
      <w:proofErr w:type="spellEnd"/>
      <w:r w:rsidR="00DE59FA" w:rsidRPr="00F03BDA">
        <w:t xml:space="preserve"> от внуш</w:t>
      </w:r>
      <w:r w:rsidR="00AA7A15" w:rsidRPr="00F03BDA">
        <w:t>ите елха, изобщо не ме радваше. Внуците растяха като Стефко беше на 9 години, Маринчо на 5,5 и Милко на 3,5 години. Семействата и на двамата ми сина бяха добре. На Марин, като студент му оставаше да вземе само един изпит, отново поради противоречия с преподавателя си, а Дора работеше. Васко и Мариана също работеха.</w:t>
      </w:r>
    </w:p>
    <w:p w14:paraId="5E7A4597" w14:textId="77777777" w:rsidR="000C1925" w:rsidRPr="00F03BDA" w:rsidRDefault="00AA7A15" w:rsidP="002F748A">
      <w:r w:rsidRPr="00F03BDA">
        <w:t>През март Милка навърши 55 години и през април се пенсионира. Вече разполагаше с достатъчно време за внуците и домакинството вкъщи. Състоянието на простата ми се влоши и за да не се повтори грешката с баща ми</w:t>
      </w:r>
      <w:r w:rsidR="00DE59FA" w:rsidRPr="00F03BDA">
        <w:t>, реших да се оперирам. На 14</w:t>
      </w:r>
      <w:r w:rsidRPr="00F03BDA">
        <w:t xml:space="preserve"> февруари, при едно изследване, се установи задържане на голямо количество урина в пикочният ми </w:t>
      </w:r>
      <w:r w:rsidR="00DE59FA" w:rsidRPr="00F03BDA">
        <w:t>мехур, което наложи</w:t>
      </w:r>
      <w:r w:rsidRPr="00F03BDA">
        <w:t xml:space="preserve"> незабавна операция.  Бях приет в Урологията на Окръжна </w:t>
      </w:r>
      <w:r w:rsidR="00DE59FA" w:rsidRPr="00F03BDA">
        <w:t>болница – Стара Загора. На 27 фев</w:t>
      </w:r>
      <w:r w:rsidRPr="00F03BDA">
        <w:t>руари ме оперираха успешно</w:t>
      </w:r>
      <w:r w:rsidR="0074213D" w:rsidRPr="00F03BDA">
        <w:t xml:space="preserve">. Раната бързо </w:t>
      </w:r>
      <w:proofErr w:type="spellStart"/>
      <w:r w:rsidR="0074213D" w:rsidRPr="00F03BDA">
        <w:t>зарастна</w:t>
      </w:r>
      <w:proofErr w:type="spellEnd"/>
      <w:r w:rsidR="0074213D" w:rsidRPr="00F03BDA">
        <w:t xml:space="preserve"> и на 3-тия ден ми махнаха конците и се опитвах да ставам.</w:t>
      </w:r>
    </w:p>
    <w:p w14:paraId="13CCA2C7" w14:textId="77777777" w:rsidR="000C1925" w:rsidRPr="00F03BDA" w:rsidRDefault="00DE59FA" w:rsidP="002F748A">
      <w:r w:rsidRPr="00F03BDA">
        <w:t>До 14</w:t>
      </w:r>
      <w:r w:rsidR="0074213D" w:rsidRPr="00F03BDA">
        <w:t xml:space="preserve"> април бях в болнични, като няколко пъти ходих на контролни прегледи. След болничните</w:t>
      </w:r>
      <w:r w:rsidRPr="00F03BDA">
        <w:t>,</w:t>
      </w:r>
      <w:r w:rsidR="0074213D" w:rsidRPr="00F03BDA">
        <w:t xml:space="preserve"> използ</w:t>
      </w:r>
      <w:r w:rsidRPr="00F03BDA">
        <w:t>вах домашната си отпуска до 5</w:t>
      </w:r>
      <w:r w:rsidR="0074213D" w:rsidRPr="00F03BDA">
        <w:t xml:space="preserve"> юни, за да укрепна  физически. Даже започнах да ходя до мястото на Малка Верея и да поработвам. Марин окончателно завърши електрификацията на парцела, а Васко направи </w:t>
      </w:r>
      <w:proofErr w:type="spellStart"/>
      <w:r w:rsidR="0074213D" w:rsidRPr="00F03BDA">
        <w:t>цементов</w:t>
      </w:r>
      <w:proofErr w:type="spellEnd"/>
      <w:r w:rsidR="0074213D" w:rsidRPr="00F03BDA">
        <w:t xml:space="preserve"> постамент за помпата и вече можехме с натискането на едно копче да имаме течаща вода.</w:t>
      </w:r>
    </w:p>
    <w:p w14:paraId="2C8D5581" w14:textId="000BAD49" w:rsidR="000C1925" w:rsidRPr="00F03BDA" w:rsidRDefault="0074213D" w:rsidP="002F748A">
      <w:r w:rsidRPr="00F03BDA">
        <w:t xml:space="preserve">На 14 и 15 юни с Милка посрещнахме колегите-агрономи от „МАМ”-ската група. По това време Марин, Дора и </w:t>
      </w:r>
      <w:r w:rsidR="00DE59FA" w:rsidRPr="00F03BDA">
        <w:t>децата бяха на почивка на море</w:t>
      </w:r>
      <w:r w:rsidRPr="00F03BDA">
        <w:t>. Четирите семейства нощуваха вкъщи, а</w:t>
      </w:r>
      <w:r w:rsidR="00DE59FA" w:rsidRPr="00F03BDA">
        <w:t xml:space="preserve"> ние с Милка в Лиляна. Г</w:t>
      </w:r>
      <w:r w:rsidRPr="00F03BDA">
        <w:t xml:space="preserve">остихме </w:t>
      </w:r>
      <w:r w:rsidR="00DE59FA" w:rsidRPr="00F03BDA">
        <w:t xml:space="preserve">ги </w:t>
      </w:r>
      <w:r w:rsidRPr="00F03BDA">
        <w:t>с голяма печена пуйка</w:t>
      </w:r>
      <w:r w:rsidR="00AB6806" w:rsidRPr="00F03BDA">
        <w:t>. Вечерта забавата продължи до къ</w:t>
      </w:r>
      <w:r w:rsidR="00DE59FA" w:rsidRPr="00F03BDA">
        <w:t>сно. На следващият ден се разход</w:t>
      </w:r>
      <w:r w:rsidR="00AB6806" w:rsidRPr="00F03BDA">
        <w:t>ихме из града, Аязмото и до Паметника на бранителите ( Чадър могила). Там си направихме хубава групова</w:t>
      </w:r>
      <w:r w:rsidR="0073218F" w:rsidRPr="00F03BDA">
        <w:rPr>
          <w:color w:val="FF0000"/>
        </w:rPr>
        <w:t xml:space="preserve"> </w:t>
      </w:r>
      <w:r w:rsidR="0073218F" w:rsidRPr="00F03BDA">
        <w:t>снимка</w:t>
      </w:r>
      <w:r w:rsidR="00AB6806" w:rsidRPr="00F03BDA">
        <w:t xml:space="preserve"> за спомен. Следобед се разделихме на Старозагорската гара и си пожелахме отново да се съберем догодина в семейство Дикови в София.</w:t>
      </w:r>
    </w:p>
    <w:p w14:paraId="45160BF5" w14:textId="77777777" w:rsidR="000C1925" w:rsidRPr="00F03BDA" w:rsidRDefault="00AB6806" w:rsidP="002F748A">
      <w:r w:rsidRPr="00F03BDA">
        <w:t xml:space="preserve">По време на отпуската си, Марин и Дора ходиха с </w:t>
      </w:r>
      <w:proofErr w:type="spellStart"/>
      <w:r w:rsidRPr="00F03BDA">
        <w:t>Трабантчето</w:t>
      </w:r>
      <w:proofErr w:type="spellEnd"/>
      <w:r w:rsidRPr="00F03BDA">
        <w:t xml:space="preserve"> си до ГДР, където почиваха 14 дни в станция, с която завод „Берое” имал договор, разположена край река </w:t>
      </w:r>
      <w:proofErr w:type="spellStart"/>
      <w:r w:rsidRPr="00F03BDA">
        <w:t>Заале</w:t>
      </w:r>
      <w:proofErr w:type="spellEnd"/>
      <w:r w:rsidRPr="00F03BDA">
        <w:t>. След това няколко дни обикаляха из Чехословакия, Унгария, Румъния и Югославия. Завърнаха се доволни и с много подаръци за децата.</w:t>
      </w:r>
    </w:p>
    <w:p w14:paraId="79D58487" w14:textId="77777777" w:rsidR="000C1925" w:rsidRPr="00F03BDA" w:rsidRDefault="00AB6806" w:rsidP="002F748A">
      <w:r w:rsidRPr="00F03BDA">
        <w:t xml:space="preserve">В края на годината двете </w:t>
      </w:r>
      <w:proofErr w:type="spellStart"/>
      <w:r w:rsidRPr="00F03BDA">
        <w:t>Германии</w:t>
      </w:r>
      <w:proofErr w:type="spellEnd"/>
      <w:r w:rsidRPr="00F03BDA">
        <w:t xml:space="preserve"> се обединиха и беше съборена Берлинската стена.</w:t>
      </w:r>
    </w:p>
    <w:p w14:paraId="0F4A16AC" w14:textId="77777777" w:rsidR="000C1925" w:rsidRPr="00F03BDA" w:rsidRDefault="00AB6806" w:rsidP="002F748A">
      <w:r w:rsidRPr="00F03BDA">
        <w:t>През юли тържествено празнувахме „Денят на птицевъда”, в присъствието на новият директор на Института по птицевъд</w:t>
      </w:r>
      <w:r w:rsidR="000C1D62" w:rsidRPr="00F03BDA">
        <w:t>ство Александър Бошнаков, назнач</w:t>
      </w:r>
      <w:r w:rsidRPr="00F03BDA">
        <w:t>ен на 01.07.1989 г.</w:t>
      </w:r>
    </w:p>
    <w:p w14:paraId="2854800E" w14:textId="5B036D69" w:rsidR="000C1925" w:rsidRPr="00F03BDA" w:rsidRDefault="00AB6806" w:rsidP="002F748A">
      <w:r w:rsidRPr="00F03BDA">
        <w:t xml:space="preserve">За последен път през септември и октомври проведох отбора на младите птици и </w:t>
      </w:r>
      <w:r w:rsidR="00B67827" w:rsidRPr="00F03BDA">
        <w:t>формирах основните стада от всички линии и породи кокошки. Това бях вършил 35</w:t>
      </w:r>
      <w:r w:rsidR="000C1D62" w:rsidRPr="00F03BDA">
        <w:t xml:space="preserve"> години без прекъсване. </w:t>
      </w:r>
      <w:r w:rsidR="000C1D62" w:rsidRPr="00F03BDA">
        <w:lastRenderedPageBreak/>
        <w:t>От 16 до 18</w:t>
      </w:r>
      <w:r w:rsidR="00B67827" w:rsidRPr="00F03BDA">
        <w:t xml:space="preserve"> октомври участвах в научната конференция по проблемите на промишленото птицевъдство във Варна</w:t>
      </w:r>
      <w:r w:rsidR="0073218F" w:rsidRPr="00F03BDA">
        <w:t>.</w:t>
      </w:r>
    </w:p>
    <w:p w14:paraId="4CC15C12" w14:textId="77777777" w:rsidR="000C1925" w:rsidRPr="00F03BDA" w:rsidRDefault="00B67827" w:rsidP="002F748A">
      <w:r w:rsidRPr="00F03BDA">
        <w:t xml:space="preserve">Ръководството на Института по птицевъдство ми предложи да ме пенсионира едва след изтичането на мандата ми в Комисията по животновъдните и </w:t>
      </w:r>
      <w:proofErr w:type="spellStart"/>
      <w:r w:rsidRPr="00F03BDA">
        <w:t>ветеринаро</w:t>
      </w:r>
      <w:proofErr w:type="spellEnd"/>
      <w:r w:rsidRPr="00F03BDA">
        <w:t>-медицинските науки към ВАК, през есента на 1990 г. Аз обач</w:t>
      </w:r>
      <w:r w:rsidR="000C1D62" w:rsidRPr="00F03BDA">
        <w:t>е отказах и по моя молба от 1</w:t>
      </w:r>
      <w:r w:rsidRPr="00F03BDA">
        <w:t xml:space="preserve"> ноември 1989 г. бях пенсиониран, малко след като навърш</w:t>
      </w:r>
      <w:r w:rsidR="000C1D62" w:rsidRPr="00F03BDA">
        <w:t>их 65 години. Институтът</w:t>
      </w:r>
      <w:r w:rsidRPr="00F03BDA">
        <w:t xml:space="preserve"> по птицевъдство-Костинброд отпечата пълна библиография на научните и научно-популярните публикации, книги, доклади и други мои прояви като специалист-птицевъд.</w:t>
      </w:r>
    </w:p>
    <w:p w14:paraId="30F60737" w14:textId="77777777" w:rsidR="000C1925" w:rsidRPr="00F03BDA" w:rsidRDefault="00B67827" w:rsidP="002F748A">
      <w:r w:rsidRPr="00F03BDA">
        <w:t>Отначало</w:t>
      </w:r>
      <w:r w:rsidR="000C1D62" w:rsidRPr="00F03BDA">
        <w:t>,</w:t>
      </w:r>
      <w:r w:rsidRPr="00F03BDA">
        <w:t xml:space="preserve"> след пенсионирането си, всеки ден ходих до ХЦ</w:t>
      </w:r>
      <w:r w:rsidR="000C1D62" w:rsidRPr="00F03BDA">
        <w:t xml:space="preserve">П </w:t>
      </w:r>
      <w:r w:rsidRPr="00F03BDA">
        <w:t>-СЗ, за да довърша подреждането на птицевъдния архив. Там подготвих и докладите си за Комисията към ВАК,</w:t>
      </w:r>
      <w:r w:rsidR="000C1D62" w:rsidRPr="00F03BDA">
        <w:t xml:space="preserve"> както</w:t>
      </w:r>
      <w:r w:rsidRPr="00F03BDA">
        <w:t xml:space="preserve"> и няколко рецензии.  Така се създаде преходен период за постепенното ми приспособяване към живота на пенсионер. През това време колегите и работниците в </w:t>
      </w:r>
      <w:proofErr w:type="spellStart"/>
      <w:r w:rsidRPr="00F03BDA">
        <w:t>кокошкофермата</w:t>
      </w:r>
      <w:proofErr w:type="spellEnd"/>
      <w:r w:rsidRPr="00F03BDA">
        <w:t xml:space="preserve"> с нищо не промениха отношението си към мен.</w:t>
      </w:r>
    </w:p>
    <w:p w14:paraId="697F994D" w14:textId="77777777" w:rsidR="000C1925" w:rsidRPr="00F03BDA" w:rsidRDefault="00C81024" w:rsidP="002F748A">
      <w:r w:rsidRPr="00F03BDA">
        <w:t>След получаване на заповедта за освобождаване от работа, представих документите си в пенсионното в Стара Загора, за да се определи пенсията ми. Общо имах 42 години и два дни прослужено време. Не представих само 38-те си месеца военна служба, тъй като за пълна пенсия бяха необходими 32 години стаж.</w:t>
      </w:r>
    </w:p>
    <w:p w14:paraId="5F291462" w14:textId="77777777" w:rsidR="000C1925" w:rsidRPr="00F03BDA" w:rsidRDefault="00C81024" w:rsidP="002F748A">
      <w:r w:rsidRPr="00F03BDA">
        <w:t>През годината участвах на 6 заседания на Научният съвет на Института по птицевъдство – Костинброд и на 9 заседания на Комисията към ВАК. На едно от заседанията във ВАК, на 10 ноември 1989 г., точно се връщахме от обедна почивка,</w:t>
      </w:r>
      <w:r w:rsidR="000C1D62" w:rsidRPr="00F03BDA">
        <w:t xml:space="preserve"> когато обявиха, че на станалия</w:t>
      </w:r>
      <w:r w:rsidRPr="00F03BDA">
        <w:t xml:space="preserve"> „исторически” пленум на БКП е свален от власт Тодор Живков и на негово място избран Петър Младенов. Външно всички приеха тази смяна за правилна</w:t>
      </w:r>
      <w:r w:rsidR="00880DF6" w:rsidRPr="00F03BDA">
        <w:t>, а аз лично се надявах, че ще последват решителни мерки за отстраняване на трудностите в икономиката на страната. Новото ръководство обяви, че въвежда в страната „демократичен социализъм”.</w:t>
      </w:r>
    </w:p>
    <w:p w14:paraId="45FFE5A4" w14:textId="77777777" w:rsidR="000C1925" w:rsidRPr="00F03BDA" w:rsidRDefault="00880DF6" w:rsidP="002F748A">
      <w:r w:rsidRPr="00F03BDA">
        <w:t>Тази 1989 г. беше последната от служебната и научната ми кариера. Тази година навърших 65 години и навлязох в „старческата” си възраст. Доста от моите връстници и приятели не у</w:t>
      </w:r>
      <w:r w:rsidR="000C1D62" w:rsidRPr="00F03BDA">
        <w:t xml:space="preserve">спяха да я доживеят. Приключвах </w:t>
      </w:r>
      <w:r w:rsidRPr="00F03BDA">
        <w:t>творческата част от живота ми и нямах сериозни провали, от които да се срамувам. Считах, че съм живял честно и почтено. Сега следваше да бъда такъв и като пенсионер, като помагам предимно на семейството си. Необходимо е и да посоча голяма заслуга на съпругата ми, поела достойно трудностите на съвместният ни живот и особено грижите за семейството ми. С това тя вложи своят дял в израстването ми като специалист-птицевъд.</w:t>
      </w:r>
    </w:p>
    <w:p w14:paraId="0519AFF4" w14:textId="77777777" w:rsidR="000C1925" w:rsidRPr="00F03BDA" w:rsidRDefault="000C1D62" w:rsidP="002F748A">
      <w:r w:rsidRPr="00F03BDA">
        <w:t>Новата 1</w:t>
      </w:r>
      <w:r w:rsidR="00880DF6" w:rsidRPr="00F03BDA">
        <w:t>990 г. посрещнахме двамата като пенсионери и отново спазвайки семейните традиции. Пожелахме на близките си успешно да доживеят пенсионна възраст, а те от своя страна, да живеем още толкова, колкото ни е трудовият стаж. Пред всички заявихме, че желаем поне да видим и трите ни внука войници. Синът ми Марин посочи за пример баба Зюмбюлка, която при трудов стаж 29 години, след това живя като пенсионерка 38 години.</w:t>
      </w:r>
    </w:p>
    <w:p w14:paraId="457FE248" w14:textId="77777777" w:rsidR="000C1925" w:rsidRPr="00F03BDA" w:rsidRDefault="00880DF6" w:rsidP="002F748A">
      <w:r w:rsidRPr="00F03BDA">
        <w:lastRenderedPageBreak/>
        <w:t>В началото на тази година почти всеки ден ходих до ХЦ</w:t>
      </w:r>
      <w:r w:rsidR="000C1D62" w:rsidRPr="00F03BDA">
        <w:t xml:space="preserve">П </w:t>
      </w:r>
      <w:r w:rsidRPr="00F03BDA">
        <w:t>-СЗ</w:t>
      </w:r>
      <w:r w:rsidR="00300378" w:rsidRPr="00F03BDA">
        <w:t>, където в кабинета си довърших подреждането на птицевъдния архив. Отчислих се от ППО на БКП в ХЦ</w:t>
      </w:r>
      <w:r w:rsidR="000C1D62" w:rsidRPr="00F03BDA">
        <w:t>П</w:t>
      </w:r>
      <w:r w:rsidR="00300378" w:rsidRPr="00F03BDA">
        <w:t xml:space="preserve"> и се зачислих към тази на квартала. Получих известие за определената ми пенсия, като месечно щях да получавам 364 лева ( 344 за прослужено време и 20 лева, че съм ветеран от войната).Пенсията на Милка за 32 години прослужено време беше 148 лева. За тогавашните цени, двете ни пенсии ни осигуряваха добри старини.</w:t>
      </w:r>
    </w:p>
    <w:p w14:paraId="5618B84D" w14:textId="77777777" w:rsidR="000C1925" w:rsidRPr="00F03BDA" w:rsidRDefault="00300378" w:rsidP="002F748A">
      <w:r w:rsidRPr="00F03BDA">
        <w:t>На 18 януари получих първата си пенсия, която заедно с полагащите ми се 3 заплати</w:t>
      </w:r>
      <w:r w:rsidR="00D63642" w:rsidRPr="00F03BDA">
        <w:t>,</w:t>
      </w:r>
      <w:r w:rsidRPr="00F03BDA">
        <w:t xml:space="preserve"> беше доста голяма сума. След консултация с Милка, решихме да организираме в столовата на НИГО прощална вечеря за всички, с които съм работил през последните години. Присъстваха над 120 души, заедно с няколко птицевъди-пенсионери. </w:t>
      </w:r>
      <w:r w:rsidR="00D63642" w:rsidRPr="00F03BDA">
        <w:t>С мен бях довел</w:t>
      </w:r>
      <w:r w:rsidRPr="00F03BDA">
        <w:t xml:space="preserve"> членовете на цялата фамилия – синове, снахи и внуци. Имаше приветствия, музика, танци, много подаръци и народни хора. Аз произнесох прощално слово. Благодарих на всички, с чиято помощ бях </w:t>
      </w:r>
      <w:proofErr w:type="spellStart"/>
      <w:r w:rsidRPr="00F03BDA">
        <w:t>израстнал</w:t>
      </w:r>
      <w:proofErr w:type="spellEnd"/>
      <w:r w:rsidRPr="00F03BDA">
        <w:t xml:space="preserve"> като специалист-птицевъд. Накрая завърших с </w:t>
      </w:r>
      <w:proofErr w:type="spellStart"/>
      <w:r w:rsidRPr="00F03BDA">
        <w:t>диумите</w:t>
      </w:r>
      <w:proofErr w:type="spellEnd"/>
      <w:r w:rsidRPr="00F03BDA">
        <w:t>: „</w:t>
      </w:r>
      <w:r w:rsidR="006B2E64" w:rsidRPr="00F03BDA">
        <w:t>Дано със своята дейност като специалист и ръководител, грешките и слабостите, които съм допуснал, да са били по-малко от положителните неща, които съм извършил! Дано вашата оценката към мен е повече добра, отколкото лоша! Дано по-често си спомняте за мен с добрите ми дела, а по-рядко с лошите такива!” Бях приятно изненадан от приветствията на колегите.</w:t>
      </w:r>
    </w:p>
    <w:p w14:paraId="0D633B24" w14:textId="77777777" w:rsidR="000C1925" w:rsidRPr="00F03BDA" w:rsidRDefault="006B2E64" w:rsidP="002F748A">
      <w:r w:rsidRPr="00F03BDA">
        <w:t xml:space="preserve">След като приключих с подредбата на архива, запазих за личната ми картотека около 5 хиляди картончета със заглавия на книги, научни и научно-популярни публикации и </w:t>
      </w:r>
      <w:proofErr w:type="spellStart"/>
      <w:r w:rsidRPr="00F03BDA">
        <w:t>стации</w:t>
      </w:r>
      <w:proofErr w:type="spellEnd"/>
      <w:r w:rsidRPr="00F03BDA">
        <w:t>, с кратки анотации към тях. Не се разделих и с книгата-дневник, започната от Иван Табаков и продължена от мен.</w:t>
      </w:r>
    </w:p>
    <w:p w14:paraId="32E08D66" w14:textId="77777777" w:rsidR="000C1925" w:rsidRPr="00F03BDA" w:rsidRDefault="006B2E64" w:rsidP="002F748A">
      <w:r w:rsidRPr="00F03BDA">
        <w:t>При една от командировките ми в София, с Милка водихме Маринчо на доктор заради заекването му. Три пъти ходих и до птицекомбината в Плевен, като при едната ми визита К. Караджов предложи да ме назначи за директор на новостроящият се ХЦ</w:t>
      </w:r>
      <w:r w:rsidR="00D63642" w:rsidRPr="00F03BDA">
        <w:t>П, но аз отказах, защ</w:t>
      </w:r>
      <w:r w:rsidRPr="00F03BDA">
        <w:t>ото не желаех да се местя в Плевен, а и трябваше да полагам грижи за здравето си.</w:t>
      </w:r>
    </w:p>
    <w:p w14:paraId="6B9D5A2B" w14:textId="77777777" w:rsidR="000C1925" w:rsidRPr="00F03BDA" w:rsidRDefault="006B2E64" w:rsidP="002F748A">
      <w:r w:rsidRPr="00F03BDA">
        <w:t xml:space="preserve">През юли 1990 г. ми изтече мандата в Комисията по животновъдните и </w:t>
      </w:r>
      <w:proofErr w:type="spellStart"/>
      <w:r w:rsidRPr="00F03BDA">
        <w:t>ветеринаро</w:t>
      </w:r>
      <w:proofErr w:type="spellEnd"/>
      <w:r w:rsidRPr="00F03BDA">
        <w:t>-медицински</w:t>
      </w:r>
      <w:r w:rsidR="003B53A9" w:rsidRPr="00F03BDA">
        <w:t xml:space="preserve"> науки към ВАК. Сам прекратих участието си в Научният съвет към ИЖ-Костинброд и този към Института по </w:t>
      </w:r>
      <w:r w:rsidR="00042E8F" w:rsidRPr="00F03BDA">
        <w:t>птицевъдство</w:t>
      </w:r>
      <w:r w:rsidR="003B53A9" w:rsidRPr="00F03BDA">
        <w:t>, както и като член на Общото събрание на ССА. По този начин считах, че ще е по-лесно да се приспособя към пенсионирането.</w:t>
      </w:r>
    </w:p>
    <w:p w14:paraId="0E9914D7" w14:textId="77777777" w:rsidR="003B53A9" w:rsidRPr="00F03BDA" w:rsidRDefault="003B53A9" w:rsidP="002F748A">
      <w:r w:rsidRPr="00F03BDA">
        <w:t xml:space="preserve">Така от август 1990 г. почти напълно преустанових активното си участие и дейност като специалист-птицевъд. </w:t>
      </w:r>
    </w:p>
    <w:p w14:paraId="21C14144" w14:textId="77777777" w:rsidR="00AB6806" w:rsidRPr="00F03BDA" w:rsidRDefault="00AB6806" w:rsidP="002F748A"/>
    <w:p w14:paraId="0DF19A49" w14:textId="77777777" w:rsidR="0046507B" w:rsidRPr="00F03BDA" w:rsidRDefault="0046507B" w:rsidP="002F748A"/>
    <w:p w14:paraId="08B88810" w14:textId="77777777" w:rsidR="0046507B" w:rsidRPr="00F03BDA" w:rsidRDefault="0046507B">
      <w:r w:rsidRPr="00F03BDA">
        <w:br w:type="page"/>
      </w:r>
    </w:p>
    <w:p w14:paraId="2A48815D" w14:textId="251CE2DF" w:rsidR="00B247B1" w:rsidRPr="00F03BDA" w:rsidRDefault="00B247B1" w:rsidP="00B247B1">
      <w:pPr>
        <w:pStyle w:val="Heading1"/>
      </w:pPr>
      <w:r w:rsidRPr="00F03BDA">
        <w:lastRenderedPageBreak/>
        <w:t>16. ПЕНСИОНЕР</w:t>
      </w:r>
      <w:r w:rsidRPr="00F03BDA">
        <w:br/>
        <w:t>1990</w:t>
      </w:r>
      <w:ins w:id="4" w:author="Eli" w:date="2025-08-09T14:53:00Z" w16du:dateUtc="2025-08-09T11:53:00Z">
        <w:r w:rsidRPr="00F03BDA">
          <w:t>-</w:t>
        </w:r>
      </w:ins>
      <w:r w:rsidRPr="00F03BDA">
        <w:t>2005</w:t>
      </w:r>
    </w:p>
    <w:p w14:paraId="3A97A56D" w14:textId="77777777" w:rsidR="000C1925" w:rsidRPr="00F03BDA" w:rsidRDefault="000C1925" w:rsidP="00B247B1"/>
    <w:p w14:paraId="66B21BDD" w14:textId="77777777" w:rsidR="000C1925" w:rsidRPr="00F03BDA" w:rsidRDefault="00B247B1" w:rsidP="00B247B1">
      <w:r w:rsidRPr="00F03BDA">
        <w:t>Бях пенсионер от януари 1989 г., но действително се</w:t>
      </w:r>
      <w:r w:rsidR="0073218F" w:rsidRPr="00F03BDA">
        <w:t xml:space="preserve"> </w:t>
      </w:r>
      <w:r w:rsidRPr="00F03BDA">
        <w:t>почувств</w:t>
      </w:r>
      <w:r w:rsidR="001025D1" w:rsidRPr="00F03BDA">
        <w:t>ах такъв едва от юли 1990 г</w:t>
      </w:r>
      <w:r w:rsidRPr="00F03BDA">
        <w:t>. Вниманието ми беше вече насочено към проблемите на семей</w:t>
      </w:r>
      <w:r w:rsidR="001025D1" w:rsidRPr="00F03BDA">
        <w:t>ството. Занимавах се предимно с</w:t>
      </w:r>
      <w:r w:rsidRPr="00F03BDA">
        <w:t xml:space="preserve"> внуците и обработката на парцела в с. Малка Верея. Не обичах да посещавам кафенета, да се разхождам по улиците на града или да дремя из парковете му.</w:t>
      </w:r>
    </w:p>
    <w:p w14:paraId="59E3E23F" w14:textId="43AFD897" w:rsidR="000C1925" w:rsidRPr="00F03BDA" w:rsidRDefault="00B247B1" w:rsidP="00B247B1">
      <w:r w:rsidRPr="00F03BDA">
        <w:t xml:space="preserve">На парцела направих калдъръмена </w:t>
      </w:r>
      <w:r w:rsidR="001025D1" w:rsidRPr="00F03BDA">
        <w:t>пътека до входа на бараката. С</w:t>
      </w:r>
      <w:r w:rsidRPr="00F03BDA">
        <w:t xml:space="preserve"> тръби и стоманена </w:t>
      </w:r>
      <w:proofErr w:type="spellStart"/>
      <w:r w:rsidR="00EB6640" w:rsidRPr="00F03BDA">
        <w:t>т</w:t>
      </w:r>
      <w:r w:rsidRPr="00F03BDA">
        <w:t>ел,подпомогнат</w:t>
      </w:r>
      <w:proofErr w:type="spellEnd"/>
      <w:r w:rsidRPr="00F03BDA">
        <w:t xml:space="preserve"> от сватанака Запрян и двамата сина</w:t>
      </w:r>
      <w:r w:rsidR="001025D1" w:rsidRPr="00F03BDA">
        <w:t>,</w:t>
      </w:r>
      <w:r w:rsidRPr="00F03BDA">
        <w:t xml:space="preserve"> направихме чардак за лозите</w:t>
      </w:r>
      <w:r w:rsidR="0073218F" w:rsidRPr="00F03BDA">
        <w:t xml:space="preserve"> </w:t>
      </w:r>
      <w:r w:rsidRPr="00F03BDA">
        <w:t>-</w:t>
      </w:r>
      <w:r w:rsidR="0073218F" w:rsidRPr="00F03BDA">
        <w:t xml:space="preserve"> </w:t>
      </w:r>
      <w:r w:rsidRPr="00F03BDA">
        <w:t>асми пред бараката. Марин свърза с кабели еле</w:t>
      </w:r>
      <w:r w:rsidR="00EB6640" w:rsidRPr="00F03BDA">
        <w:t>кт</w:t>
      </w:r>
      <w:r w:rsidRPr="00F03BDA">
        <w:t xml:space="preserve">ромотора на водната помпа </w:t>
      </w:r>
      <w:r w:rsidR="00EB6640" w:rsidRPr="00F03BDA">
        <w:t>и</w:t>
      </w:r>
      <w:r w:rsidRPr="00F03BDA">
        <w:t xml:space="preserve"> веч</w:t>
      </w:r>
      <w:r w:rsidR="001025D1" w:rsidRPr="00F03BDA">
        <w:t>е вадехме с нея вода</w:t>
      </w:r>
      <w:r w:rsidRPr="00F03BDA">
        <w:t>.</w:t>
      </w:r>
      <w:r w:rsidR="0073218F" w:rsidRPr="00F03BDA">
        <w:t xml:space="preserve"> </w:t>
      </w:r>
      <w:r w:rsidRPr="00F03BDA">
        <w:t>При нужда поливахме</w:t>
      </w:r>
      <w:r w:rsidR="001025D1" w:rsidRPr="00F03BDA">
        <w:t xml:space="preserve"> </w:t>
      </w:r>
      <w:r w:rsidRPr="00F03BDA">
        <w:t>засадените площи и осигурихме получаването на много добра</w:t>
      </w:r>
      <w:r w:rsidR="001025D1" w:rsidRPr="00F03BDA">
        <w:t xml:space="preserve"> реколта, п</w:t>
      </w:r>
      <w:r w:rsidRPr="00F03BDA">
        <w:t>ри направени разходи през годината общо за около</w:t>
      </w:r>
      <w:r w:rsidR="0073218F" w:rsidRPr="00F03BDA">
        <w:t xml:space="preserve"> </w:t>
      </w:r>
      <w:r w:rsidRPr="00F03BDA">
        <w:t xml:space="preserve">400 </w:t>
      </w:r>
      <w:proofErr w:type="spellStart"/>
      <w:r w:rsidRPr="00F03BDA">
        <w:t>лева,приходите</w:t>
      </w:r>
      <w:proofErr w:type="spellEnd"/>
      <w:r w:rsidRPr="00F03BDA">
        <w:t xml:space="preserve"> от реколтата бяха за около 2000 лева</w:t>
      </w:r>
      <w:r w:rsidR="00EB6640" w:rsidRPr="00F03BDA">
        <w:t>.</w:t>
      </w:r>
      <w:r w:rsidRPr="00F03BDA">
        <w:t xml:space="preserve"> Споменах вече,</w:t>
      </w:r>
      <w:r w:rsidR="0073218F" w:rsidRPr="00F03BDA">
        <w:t xml:space="preserve"> </w:t>
      </w:r>
      <w:r w:rsidRPr="00F03BDA">
        <w:t xml:space="preserve">че си водех </w:t>
      </w:r>
      <w:r w:rsidR="00EB6640" w:rsidRPr="00F03BDA">
        <w:t>подробен</w:t>
      </w:r>
      <w:r w:rsidRPr="00F03BDA">
        <w:t xml:space="preserve"> дневник за </w:t>
      </w:r>
      <w:r w:rsidR="001025D1" w:rsidRPr="00F03BDA">
        <w:t xml:space="preserve">работата на </w:t>
      </w:r>
      <w:r w:rsidRPr="00F03BDA">
        <w:t>парцела</w:t>
      </w:r>
      <w:r w:rsidR="00EB6640" w:rsidRPr="00F03BDA">
        <w:t>.</w:t>
      </w:r>
    </w:p>
    <w:p w14:paraId="166B797C" w14:textId="58E09D28" w:rsidR="00B247B1" w:rsidRPr="00F03BDA" w:rsidRDefault="00B247B1" w:rsidP="00B247B1">
      <w:r w:rsidRPr="00F03BDA">
        <w:t xml:space="preserve">Освен със съседите </w:t>
      </w:r>
      <w:r w:rsidR="00EB6640" w:rsidRPr="00F03BDA">
        <w:t xml:space="preserve">- </w:t>
      </w:r>
      <w:r w:rsidRPr="00F03BDA">
        <w:t>споменатите вече професори</w:t>
      </w:r>
      <w:r w:rsidR="00EB6640" w:rsidRPr="00F03BDA">
        <w:t xml:space="preserve">, </w:t>
      </w:r>
      <w:r w:rsidRPr="00F03BDA">
        <w:t>установи</w:t>
      </w:r>
      <w:r w:rsidR="00EB6640" w:rsidRPr="00F03BDA">
        <w:t>х</w:t>
      </w:r>
      <w:r w:rsidRPr="00F03BDA">
        <w:t xml:space="preserve"> близки връзки и с Коста Райков. Той беше от с</w:t>
      </w:r>
      <w:r w:rsidR="00EB6640" w:rsidRPr="00F03BDA">
        <w:t xml:space="preserve">. </w:t>
      </w:r>
      <w:r w:rsidRPr="00F03BDA">
        <w:t>Ковачево</w:t>
      </w:r>
      <w:r w:rsidR="001025D1" w:rsidRPr="00F03BDA">
        <w:t xml:space="preserve"> </w:t>
      </w:r>
      <w:r w:rsidRPr="00F03BDA">
        <w:t xml:space="preserve">и </w:t>
      </w:r>
      <w:r w:rsidR="00EB6640" w:rsidRPr="00F03BDA">
        <w:t xml:space="preserve">беше </w:t>
      </w:r>
      <w:r w:rsidRPr="00F03BDA">
        <w:t xml:space="preserve">работил с баща си като </w:t>
      </w:r>
      <w:proofErr w:type="spellStart"/>
      <w:r w:rsidRPr="00F03BDA">
        <w:t>коларо</w:t>
      </w:r>
      <w:proofErr w:type="spellEnd"/>
      <w:r w:rsidRPr="00F03BDA">
        <w:t>-железар в Раднево</w:t>
      </w:r>
      <w:r w:rsidR="00EB6640" w:rsidRPr="00F03BDA">
        <w:t xml:space="preserve">. </w:t>
      </w:r>
      <w:r w:rsidRPr="00F03BDA">
        <w:t>Съпругата му Янка,</w:t>
      </w:r>
      <w:r w:rsidR="001025D1" w:rsidRPr="00F03BDA">
        <w:t xml:space="preserve"> по майчина линия,</w:t>
      </w:r>
      <w:r w:rsidRPr="00F03BDA">
        <w:t xml:space="preserve"> произхождаше от с.</w:t>
      </w:r>
      <w:r w:rsidR="0073218F" w:rsidRPr="00F03BDA">
        <w:t xml:space="preserve"> </w:t>
      </w:r>
      <w:r w:rsidRPr="00F03BDA">
        <w:t>Ги</w:t>
      </w:r>
      <w:r w:rsidR="00EB6640" w:rsidRPr="00F03BDA">
        <w:t>п</w:t>
      </w:r>
      <w:r w:rsidRPr="00F03BDA">
        <w:t>сово</w:t>
      </w:r>
      <w:r w:rsidR="00EB6640" w:rsidRPr="00F03BDA">
        <w:t xml:space="preserve"> (</w:t>
      </w:r>
      <w:r w:rsidRPr="00F03BDA">
        <w:t>Трън</w:t>
      </w:r>
      <w:r w:rsidR="00EB6640" w:rsidRPr="00F03BDA">
        <w:t>)</w:t>
      </w:r>
      <w:r w:rsidRPr="00F03BDA">
        <w:t>,</w:t>
      </w:r>
      <w:r w:rsidR="0073218F" w:rsidRPr="00F03BDA">
        <w:t xml:space="preserve"> </w:t>
      </w:r>
      <w:r w:rsidRPr="00F03BDA">
        <w:t xml:space="preserve">като </w:t>
      </w:r>
      <w:r w:rsidR="00EB6640" w:rsidRPr="00F03BDA">
        <w:t>някогашният</w:t>
      </w:r>
      <w:r w:rsidRPr="00F03BDA">
        <w:t xml:space="preserve"> ни съсед Теню Желязков</w:t>
      </w:r>
      <w:r w:rsidR="001025D1" w:rsidRPr="00F03BDA">
        <w:t xml:space="preserve"> и</w:t>
      </w:r>
      <w:r w:rsidR="0073218F" w:rsidRPr="00F03BDA">
        <w:t xml:space="preserve"> </w:t>
      </w:r>
      <w:r w:rsidR="001025D1" w:rsidRPr="00F03BDA">
        <w:t>беше вуйчо.</w:t>
      </w:r>
      <w:r w:rsidRPr="00F03BDA">
        <w:t xml:space="preserve"> Бай Коста обработваше </w:t>
      </w:r>
      <w:proofErr w:type="spellStart"/>
      <w:r w:rsidRPr="00F03BDA">
        <w:t>парцела,</w:t>
      </w:r>
      <w:r w:rsidR="00CE62A3" w:rsidRPr="00F03BDA">
        <w:t>собственост</w:t>
      </w:r>
      <w:proofErr w:type="spellEnd"/>
      <w:r w:rsidRPr="00F03BDA">
        <w:t xml:space="preserve"> на зет му Иван Бозев,</w:t>
      </w:r>
      <w:r w:rsidR="0073218F" w:rsidRPr="00F03BDA">
        <w:t xml:space="preserve"> </w:t>
      </w:r>
      <w:r w:rsidRPr="00F03BDA">
        <w:t>бивш секретар на ОК на БКП</w:t>
      </w:r>
      <w:r w:rsidR="0073218F" w:rsidRPr="00F03BDA">
        <w:t xml:space="preserve"> </w:t>
      </w:r>
      <w:r w:rsidRPr="00F03BDA">
        <w:t>-</w:t>
      </w:r>
      <w:r w:rsidR="0073218F" w:rsidRPr="00F03BDA">
        <w:t xml:space="preserve"> </w:t>
      </w:r>
      <w:r w:rsidRPr="00F03BDA">
        <w:t>СЗ</w:t>
      </w:r>
      <w:r w:rsidR="00330583" w:rsidRPr="00F03BDA">
        <w:t>.</w:t>
      </w:r>
    </w:p>
    <w:p w14:paraId="3420416C" w14:textId="77777777" w:rsidR="00B247B1" w:rsidRPr="00F03BDA" w:rsidRDefault="00B247B1" w:rsidP="00B247B1">
      <w:r w:rsidRPr="00F03BDA">
        <w:t>До края на 1990 г</w:t>
      </w:r>
      <w:r w:rsidR="00CE62A3" w:rsidRPr="00F03BDA">
        <w:t>.</w:t>
      </w:r>
      <w:r w:rsidRPr="00F03BDA">
        <w:t xml:space="preserve"> с Ми</w:t>
      </w:r>
      <w:r w:rsidR="00CE62A3" w:rsidRPr="00F03BDA">
        <w:t>л</w:t>
      </w:r>
      <w:r w:rsidRPr="00F03BDA">
        <w:t xml:space="preserve">ка обработвахме и 200 </w:t>
      </w:r>
      <w:r w:rsidR="00CE62A3" w:rsidRPr="00F03BDA">
        <w:t>кв.м.</w:t>
      </w:r>
      <w:r w:rsidRPr="00F03BDA">
        <w:t xml:space="preserve"> в племенната кокошоферма,</w:t>
      </w:r>
      <w:r w:rsidR="0073218F" w:rsidRPr="00F03BDA">
        <w:t xml:space="preserve"> </w:t>
      </w:r>
      <w:r w:rsidRPr="00F03BDA">
        <w:t>от които получихме</w:t>
      </w:r>
      <w:r w:rsidR="0073218F" w:rsidRPr="00F03BDA">
        <w:t xml:space="preserve"> </w:t>
      </w:r>
      <w:r w:rsidRPr="00F03BDA">
        <w:t>продукция за около 200 лева</w:t>
      </w:r>
      <w:r w:rsidR="00CE62A3" w:rsidRPr="00F03BDA">
        <w:t>.</w:t>
      </w:r>
    </w:p>
    <w:p w14:paraId="547A88A0" w14:textId="3BF9EC3C" w:rsidR="00B247B1" w:rsidRPr="00F03BDA" w:rsidRDefault="00B247B1" w:rsidP="00B247B1">
      <w:r w:rsidRPr="00F03BDA">
        <w:t>На</w:t>
      </w:r>
      <w:r w:rsidR="00CE62A3" w:rsidRPr="00F03BDA">
        <w:t xml:space="preserve"> 1 </w:t>
      </w:r>
      <w:r w:rsidRPr="00F03BDA">
        <w:t>и</w:t>
      </w:r>
      <w:r w:rsidR="0073218F" w:rsidRPr="00F03BDA">
        <w:t xml:space="preserve"> </w:t>
      </w:r>
      <w:r w:rsidRPr="00F03BDA">
        <w:t>2 юли с Милка бяхме в София,</w:t>
      </w:r>
      <w:r w:rsidR="0073218F" w:rsidRPr="00F03BDA">
        <w:t xml:space="preserve"> </w:t>
      </w:r>
      <w:r w:rsidRPr="00F03BDA">
        <w:t>за да присъ</w:t>
      </w:r>
      <w:r w:rsidR="00CE62A3" w:rsidRPr="00F03BDA">
        <w:t>с</w:t>
      </w:r>
      <w:r w:rsidRPr="00F03BDA">
        <w:t>тваме</w:t>
      </w:r>
      <w:r w:rsidR="0073218F" w:rsidRPr="00F03BDA">
        <w:t xml:space="preserve"> </w:t>
      </w:r>
      <w:r w:rsidRPr="00F03BDA">
        <w:t xml:space="preserve">на срещата с петте </w:t>
      </w:r>
      <w:r w:rsidR="00CE62A3" w:rsidRPr="00F03BDA">
        <w:t>семейства</w:t>
      </w:r>
      <w:r w:rsidRPr="00F03BDA">
        <w:t xml:space="preserve"> на колегите агрономи в дома на Иван Диков</w:t>
      </w:r>
      <w:r w:rsidR="00CE62A3" w:rsidRPr="00F03BDA">
        <w:t>.</w:t>
      </w:r>
      <w:r w:rsidR="0073218F" w:rsidRPr="00F03BDA">
        <w:t xml:space="preserve"> </w:t>
      </w:r>
      <w:r w:rsidR="00CE62A3" w:rsidRPr="00F03BDA">
        <w:t>Всички</w:t>
      </w:r>
      <w:r w:rsidR="0073218F" w:rsidRPr="00F03BDA">
        <w:t xml:space="preserve"> </w:t>
      </w:r>
      <w:r w:rsidR="001025D1" w:rsidRPr="00F03BDA">
        <w:t>дойдоха</w:t>
      </w:r>
      <w:r w:rsidRPr="00F03BDA">
        <w:t xml:space="preserve"> , въпреки прекараната</w:t>
      </w:r>
      <w:r w:rsidR="0073218F" w:rsidRPr="00F03BDA">
        <w:t xml:space="preserve"> </w:t>
      </w:r>
      <w:r w:rsidRPr="00F03BDA">
        <w:t xml:space="preserve">тежка операция от Васил Грозев. </w:t>
      </w:r>
      <w:r w:rsidR="0073218F" w:rsidRPr="00F03BDA">
        <w:t>Беше</w:t>
      </w:r>
      <w:r w:rsidRPr="00F03BDA">
        <w:t xml:space="preserve"> много забавно,</w:t>
      </w:r>
      <w:r w:rsidR="0073218F" w:rsidRPr="00F03BDA">
        <w:t xml:space="preserve"> </w:t>
      </w:r>
      <w:r w:rsidRPr="00F03BDA">
        <w:t>като си пожелахме да сме живи и здрави и бъдем всички и на</w:t>
      </w:r>
      <w:r w:rsidR="0073218F" w:rsidRPr="00F03BDA">
        <w:t xml:space="preserve"> </w:t>
      </w:r>
      <w:r w:rsidRPr="00F03BDA">
        <w:t>четвъртата среща в Русе</w:t>
      </w:r>
      <w:r w:rsidR="00CE62A3" w:rsidRPr="00F03BDA">
        <w:t>.</w:t>
      </w:r>
      <w:r w:rsidRPr="00F03BDA">
        <w:t xml:space="preserve"> Докато бяхме в София с Ми</w:t>
      </w:r>
      <w:r w:rsidR="00CE62A3" w:rsidRPr="00F03BDA">
        <w:t>л</w:t>
      </w:r>
      <w:r w:rsidRPr="00F03BDA">
        <w:t>ка посетихме семейството на Марин Камбуров.</w:t>
      </w:r>
    </w:p>
    <w:p w14:paraId="7BD84B65" w14:textId="77777777" w:rsidR="00B247B1" w:rsidRPr="00F03BDA" w:rsidRDefault="00B247B1" w:rsidP="00B247B1">
      <w:r w:rsidRPr="00F03BDA">
        <w:t>През август се наложи Милка,</w:t>
      </w:r>
      <w:r w:rsidR="0073218F" w:rsidRPr="00F03BDA">
        <w:t xml:space="preserve"> </w:t>
      </w:r>
      <w:r w:rsidRPr="00F03BDA">
        <w:t>заедно с внука Маринчо да</w:t>
      </w:r>
      <w:r w:rsidR="0073218F" w:rsidRPr="00F03BDA">
        <w:t xml:space="preserve"> </w:t>
      </w:r>
      <w:r w:rsidRPr="00F03BDA">
        <w:t xml:space="preserve">ходи до </w:t>
      </w:r>
      <w:proofErr w:type="spellStart"/>
      <w:r w:rsidRPr="00F03BDA">
        <w:t>гр.Враца</w:t>
      </w:r>
      <w:proofErr w:type="spellEnd"/>
      <w:r w:rsidRPr="00F03BDA">
        <w:t xml:space="preserve"> и </w:t>
      </w:r>
      <w:proofErr w:type="spellStart"/>
      <w:r w:rsidRPr="00F03BDA">
        <w:t>гр.Павликени</w:t>
      </w:r>
      <w:proofErr w:type="spellEnd"/>
      <w:r w:rsidRPr="00F03BDA">
        <w:t xml:space="preserve"> на препоръчани лечители</w:t>
      </w:r>
      <w:r w:rsidR="001025D1" w:rsidRPr="00F03BDA">
        <w:t xml:space="preserve"> за </w:t>
      </w:r>
      <w:r w:rsidRPr="00F03BDA">
        <w:t>неговото заекване</w:t>
      </w:r>
      <w:r w:rsidR="00CE62A3" w:rsidRPr="00F03BDA">
        <w:t>.</w:t>
      </w:r>
      <w:r w:rsidRPr="00F03BDA">
        <w:t xml:space="preserve"> От тази есен той беше вече в </w:t>
      </w:r>
      <w:r w:rsidR="00CE62A3" w:rsidRPr="00F03BDA">
        <w:t xml:space="preserve">първи </w:t>
      </w:r>
      <w:r w:rsidRPr="00F03BDA">
        <w:t>клас,</w:t>
      </w:r>
      <w:r w:rsidR="0073218F" w:rsidRPr="00F03BDA">
        <w:t xml:space="preserve"> </w:t>
      </w:r>
      <w:r w:rsidRPr="00F03BDA">
        <w:t>а Милко навърши 5 години</w:t>
      </w:r>
      <w:r w:rsidR="00CE62A3" w:rsidRPr="00F03BDA">
        <w:t>.</w:t>
      </w:r>
      <w:r w:rsidRPr="00F03BDA">
        <w:t xml:space="preserve"> Двамата</w:t>
      </w:r>
      <w:r w:rsidR="0073218F" w:rsidRPr="00F03BDA">
        <w:t xml:space="preserve"> </w:t>
      </w:r>
      <w:r w:rsidRPr="00F03BDA">
        <w:t>два пъти седмично</w:t>
      </w:r>
      <w:r w:rsidR="0073218F" w:rsidRPr="00F03BDA">
        <w:t xml:space="preserve"> </w:t>
      </w:r>
      <w:r w:rsidRPr="00F03BDA">
        <w:t>посещава</w:t>
      </w:r>
      <w:r w:rsidR="00CE62A3" w:rsidRPr="00F03BDA">
        <w:t>ха</w:t>
      </w:r>
      <w:r w:rsidRPr="00F03BDA">
        <w:t xml:space="preserve"> школата за изучава</w:t>
      </w:r>
      <w:r w:rsidR="001025D1" w:rsidRPr="00F03BDA">
        <w:t>не на</w:t>
      </w:r>
      <w:r w:rsidRPr="00F03BDA">
        <w:t xml:space="preserve"> английски език. Внукът Стефко</w:t>
      </w:r>
      <w:r w:rsidR="0073218F" w:rsidRPr="00F03BDA">
        <w:t xml:space="preserve"> </w:t>
      </w:r>
      <w:r w:rsidRPr="00F03BDA">
        <w:t xml:space="preserve">беше вече в </w:t>
      </w:r>
      <w:r w:rsidR="00CE62A3" w:rsidRPr="00F03BDA">
        <w:t>седми</w:t>
      </w:r>
      <w:r w:rsidRPr="00F03BDA">
        <w:t xml:space="preserve"> клас.</w:t>
      </w:r>
    </w:p>
    <w:p w14:paraId="33D169C3" w14:textId="4DA74802" w:rsidR="00B247B1" w:rsidRPr="00F03BDA" w:rsidRDefault="00B247B1" w:rsidP="00B247B1">
      <w:r w:rsidRPr="00F03BDA">
        <w:t>От тази есен</w:t>
      </w:r>
      <w:r w:rsidR="00CE62A3" w:rsidRPr="00F03BDA">
        <w:t xml:space="preserve">, </w:t>
      </w:r>
      <w:r w:rsidRPr="00F03BDA">
        <w:t>синът ми М</w:t>
      </w:r>
      <w:r w:rsidR="00CE62A3" w:rsidRPr="00F03BDA">
        <w:t>а</w:t>
      </w:r>
      <w:r w:rsidRPr="00F03BDA">
        <w:t>ри</w:t>
      </w:r>
      <w:r w:rsidR="00CE62A3" w:rsidRPr="00F03BDA">
        <w:t>н</w:t>
      </w:r>
      <w:r w:rsidRPr="00F03BDA">
        <w:t>,</w:t>
      </w:r>
      <w:r w:rsidR="0073218F" w:rsidRPr="00F03BDA">
        <w:t xml:space="preserve"> </w:t>
      </w:r>
      <w:r w:rsidRPr="00F03BDA">
        <w:t>след сериозни противоречия</w:t>
      </w:r>
      <w:r w:rsidR="0073218F" w:rsidRPr="00F03BDA">
        <w:t xml:space="preserve"> </w:t>
      </w:r>
      <w:r w:rsidRPr="00F03BDA">
        <w:t>с един преподавател</w:t>
      </w:r>
      <w:r w:rsidR="00CE62A3" w:rsidRPr="00F03BDA">
        <w:t>, както вече посочих,</w:t>
      </w:r>
      <w:r w:rsidRPr="00F03BDA">
        <w:t xml:space="preserve"> неоправдано напусна</w:t>
      </w:r>
      <w:r w:rsidR="0073218F" w:rsidRPr="00F03BDA">
        <w:t xml:space="preserve"> </w:t>
      </w:r>
      <w:r w:rsidRPr="00F03BDA">
        <w:t>МЕ</w:t>
      </w:r>
      <w:r w:rsidR="00E7584A" w:rsidRPr="00F03BDA">
        <w:t>И</w:t>
      </w:r>
      <w:r w:rsidRPr="00F03BDA">
        <w:t xml:space="preserve"> - Ва</w:t>
      </w:r>
      <w:r w:rsidR="00E7584A" w:rsidRPr="00F03BDA">
        <w:t>р</w:t>
      </w:r>
      <w:r w:rsidRPr="00F03BDA">
        <w:t>на. Той проявяваше някои мои качества</w:t>
      </w:r>
      <w:r w:rsidR="00E7584A" w:rsidRPr="00F03BDA">
        <w:t>.</w:t>
      </w:r>
      <w:r w:rsidRPr="00F03BDA">
        <w:t xml:space="preserve"> Големият</w:t>
      </w:r>
      <w:r w:rsidR="0073218F" w:rsidRPr="00F03BDA">
        <w:t xml:space="preserve"> </w:t>
      </w:r>
      <w:r w:rsidRPr="00F03BDA">
        <w:t>ми син Васил, продължаваше да работи като монтьор в завод</w:t>
      </w:r>
      <w:r w:rsidR="0073218F" w:rsidRPr="00F03BDA">
        <w:t xml:space="preserve"> „Червено знаме”</w:t>
      </w:r>
      <w:r w:rsidR="00E7584A" w:rsidRPr="00F03BDA">
        <w:t>.</w:t>
      </w:r>
    </w:p>
    <w:p w14:paraId="03D3324A" w14:textId="113E172C" w:rsidR="00B247B1" w:rsidRPr="00F03BDA" w:rsidRDefault="00B247B1" w:rsidP="00B247B1">
      <w:r w:rsidRPr="00F03BDA">
        <w:lastRenderedPageBreak/>
        <w:t>През тази 1990 година, развитието на политическите съб</w:t>
      </w:r>
      <w:r w:rsidR="00E7584A" w:rsidRPr="00F03BDA">
        <w:t>и</w:t>
      </w:r>
      <w:r w:rsidRPr="00F03BDA">
        <w:t>тия в страната след смяната на Т</w:t>
      </w:r>
      <w:r w:rsidR="001025D1" w:rsidRPr="00F03BDA">
        <w:t>одор</w:t>
      </w:r>
      <w:r w:rsidRPr="00F03BDA">
        <w:t xml:space="preserve"> Живков,</w:t>
      </w:r>
      <w:r w:rsidR="0073218F" w:rsidRPr="00F03BDA">
        <w:t xml:space="preserve"> </w:t>
      </w:r>
      <w:r w:rsidRPr="00F03BDA">
        <w:t>предизвикваха моите съмнения в правилната им насоченост</w:t>
      </w:r>
      <w:r w:rsidR="00E7584A" w:rsidRPr="00F03BDA">
        <w:t>.</w:t>
      </w:r>
      <w:r w:rsidRPr="00F03BDA">
        <w:t xml:space="preserve"> Въпреки</w:t>
      </w:r>
      <w:r w:rsidR="0073218F" w:rsidRPr="00F03BDA">
        <w:t xml:space="preserve"> </w:t>
      </w:r>
      <w:r w:rsidRPr="00F03BDA">
        <w:t>спечел</w:t>
      </w:r>
      <w:r w:rsidR="001025D1" w:rsidRPr="00F03BDA">
        <w:t>ените избори от преименуваната на</w:t>
      </w:r>
      <w:r w:rsidR="0073218F" w:rsidRPr="00F03BDA">
        <w:t xml:space="preserve"> </w:t>
      </w:r>
      <w:r w:rsidR="001C436E" w:rsidRPr="00F03BDA">
        <w:t>Б</w:t>
      </w:r>
      <w:r w:rsidRPr="00F03BDA">
        <w:t>СП наша партия,</w:t>
      </w:r>
      <w:r w:rsidR="0073218F" w:rsidRPr="00F03BDA">
        <w:t xml:space="preserve"> </w:t>
      </w:r>
      <w:r w:rsidRPr="00F03BDA">
        <w:t>правителството на Андрей Луканов започна целенасочено да руши</w:t>
      </w:r>
      <w:r w:rsidR="0073218F" w:rsidRPr="00F03BDA">
        <w:t xml:space="preserve"> </w:t>
      </w:r>
      <w:r w:rsidRPr="00F03BDA">
        <w:t>създаденото след 9-ти септември 1944 година, а след приемането на новат</w:t>
      </w:r>
      <w:r w:rsidR="001C436E" w:rsidRPr="00F03BDA">
        <w:t>а</w:t>
      </w:r>
      <w:r w:rsidRPr="00F03BDA">
        <w:t xml:space="preserve"> конституция да въвежда</w:t>
      </w:r>
      <w:r w:rsidR="0073218F" w:rsidRPr="00F03BDA">
        <w:t xml:space="preserve"> „пазарната икономика”</w:t>
      </w:r>
      <w:r w:rsidR="001C436E" w:rsidRPr="00F03BDA">
        <w:t xml:space="preserve"> и</w:t>
      </w:r>
      <w:r w:rsidRPr="00F03BDA">
        <w:t xml:space="preserve"> да </w:t>
      </w:r>
      <w:r w:rsidR="001C436E" w:rsidRPr="00F03BDA">
        <w:t>възстановява</w:t>
      </w:r>
      <w:r w:rsidRPr="00F03BDA">
        <w:t xml:space="preserve"> капиталистическите порядки</w:t>
      </w:r>
      <w:r w:rsidR="001C436E" w:rsidRPr="00F03BDA">
        <w:t>.</w:t>
      </w:r>
      <w:r w:rsidRPr="00F03BDA">
        <w:t xml:space="preserve"> Най-много ме</w:t>
      </w:r>
      <w:r w:rsidR="0073218F" w:rsidRPr="00F03BDA">
        <w:t xml:space="preserve"> </w:t>
      </w:r>
      <w:r w:rsidR="001C436E" w:rsidRPr="00F03BDA">
        <w:t>смущаваше</w:t>
      </w:r>
      <w:r w:rsidRPr="00F03BDA">
        <w:t>,</w:t>
      </w:r>
      <w:r w:rsidR="0073218F" w:rsidRPr="00F03BDA">
        <w:t xml:space="preserve"> </w:t>
      </w:r>
      <w:r w:rsidRPr="00F03BDA">
        <w:t>че най-активните в тези действия бяха главно вис</w:t>
      </w:r>
      <w:r w:rsidR="001C436E" w:rsidRPr="00F03BDA">
        <w:t>ш</w:t>
      </w:r>
      <w:r w:rsidRPr="00F03BDA">
        <w:t xml:space="preserve">ите партийни и </w:t>
      </w:r>
      <w:r w:rsidR="001C436E" w:rsidRPr="00F03BDA">
        <w:t>правителствени</w:t>
      </w:r>
      <w:r w:rsidRPr="00F03BDA">
        <w:t xml:space="preserve"> кадри. Хранех надежди,</w:t>
      </w:r>
      <w:r w:rsidR="0073218F" w:rsidRPr="00F03BDA">
        <w:t xml:space="preserve"> </w:t>
      </w:r>
      <w:r w:rsidRPr="00F03BDA">
        <w:t>че</w:t>
      </w:r>
      <w:r w:rsidR="0073218F" w:rsidRPr="00F03BDA">
        <w:t xml:space="preserve"> </w:t>
      </w:r>
      <w:r w:rsidRPr="00F03BDA">
        <w:t xml:space="preserve">това ще бъде преодоляно и </w:t>
      </w:r>
      <w:r w:rsidR="001C436E" w:rsidRPr="00F03BDA">
        <w:t xml:space="preserve">ограничено. </w:t>
      </w:r>
      <w:r w:rsidRPr="00F03BDA">
        <w:t>Та нали още съществуваше Варшавският договор,</w:t>
      </w:r>
      <w:r w:rsidR="0073218F" w:rsidRPr="00F03BDA">
        <w:t xml:space="preserve"> </w:t>
      </w:r>
      <w:r w:rsidRPr="00F03BDA">
        <w:t>СИВ и СССР</w:t>
      </w:r>
      <w:r w:rsidR="001C436E" w:rsidRPr="00F03BDA">
        <w:t>?</w:t>
      </w:r>
    </w:p>
    <w:p w14:paraId="583CE931" w14:textId="2AAAAB8A" w:rsidR="003D4720" w:rsidRPr="00F03BDA" w:rsidRDefault="00B247B1" w:rsidP="00B247B1">
      <w:r w:rsidRPr="00F03BDA">
        <w:t>При раздялата си през лятото с техническият птицевъден</w:t>
      </w:r>
      <w:r w:rsidR="0073218F" w:rsidRPr="00F03BDA">
        <w:t xml:space="preserve"> </w:t>
      </w:r>
      <w:r w:rsidRPr="00F03BDA">
        <w:t>персонал</w:t>
      </w:r>
      <w:r w:rsidR="001025D1" w:rsidRPr="00F03BDA">
        <w:t>,</w:t>
      </w:r>
      <w:r w:rsidRPr="00F03BDA">
        <w:t xml:space="preserve"> имах разговор по тези промени,</w:t>
      </w:r>
      <w:r w:rsidR="0073218F" w:rsidRPr="00F03BDA">
        <w:t xml:space="preserve"> </w:t>
      </w:r>
      <w:r w:rsidRPr="00F03BDA">
        <w:t>като им посочих моят</w:t>
      </w:r>
      <w:r w:rsidR="0073218F" w:rsidRPr="00F03BDA">
        <w:t xml:space="preserve"> </w:t>
      </w:r>
      <w:r w:rsidRPr="00F03BDA">
        <w:t>пример като ръководител и член на БКП</w:t>
      </w:r>
      <w:r w:rsidR="004A2BD5" w:rsidRPr="00F03BDA">
        <w:t>.</w:t>
      </w:r>
      <w:r w:rsidRPr="00F03BDA">
        <w:t xml:space="preserve"> Те ми</w:t>
      </w:r>
      <w:r w:rsidR="0073218F" w:rsidRPr="00F03BDA">
        <w:t xml:space="preserve"> </w:t>
      </w:r>
      <w:r w:rsidRPr="00F03BDA">
        <w:t>отговориха,</w:t>
      </w:r>
      <w:r w:rsidR="0073218F" w:rsidRPr="00F03BDA">
        <w:t xml:space="preserve"> </w:t>
      </w:r>
      <w:r w:rsidRPr="00F03BDA">
        <w:t xml:space="preserve">че съм бил от </w:t>
      </w:r>
      <w:r w:rsidR="004A2BD5" w:rsidRPr="00F03BDA">
        <w:t>редките</w:t>
      </w:r>
      <w:r w:rsidRPr="00F03BDA">
        <w:t xml:space="preserve"> изключения</w:t>
      </w:r>
      <w:r w:rsidR="004A2BD5" w:rsidRPr="00F03BDA">
        <w:t>.</w:t>
      </w:r>
      <w:r w:rsidR="003433DE" w:rsidRPr="00F03BDA">
        <w:t xml:space="preserve"> Относно капитализмът</w:t>
      </w:r>
      <w:r w:rsidRPr="00F03BDA">
        <w:t xml:space="preserve"> в западните страни,</w:t>
      </w:r>
      <w:r w:rsidR="0073218F" w:rsidRPr="00F03BDA">
        <w:t xml:space="preserve"> </w:t>
      </w:r>
      <w:r w:rsidRPr="00F03BDA">
        <w:t>от който те очакваха за себе си по-</w:t>
      </w:r>
      <w:r w:rsidR="003433DE" w:rsidRPr="00F03BDA">
        <w:t>ви</w:t>
      </w:r>
      <w:r w:rsidRPr="00F03BDA">
        <w:t>соки</w:t>
      </w:r>
      <w:r w:rsidR="0073218F" w:rsidRPr="00F03BDA">
        <w:t xml:space="preserve"> </w:t>
      </w:r>
      <w:r w:rsidRPr="00F03BDA">
        <w:t>запла</w:t>
      </w:r>
      <w:r w:rsidR="004A2BD5" w:rsidRPr="00F03BDA">
        <w:t>т</w:t>
      </w:r>
      <w:r w:rsidRPr="00F03BDA">
        <w:t>и и по-добро бъдеще</w:t>
      </w:r>
      <w:r w:rsidR="004A2BD5" w:rsidRPr="00F03BDA">
        <w:t>,</w:t>
      </w:r>
      <w:r w:rsidR="0073218F" w:rsidRPr="00F03BDA">
        <w:t xml:space="preserve"> </w:t>
      </w:r>
      <w:r w:rsidR="004A2BD5" w:rsidRPr="00F03BDA">
        <w:t>разказах</w:t>
      </w:r>
      <w:r w:rsidRPr="00F03BDA">
        <w:t>,</w:t>
      </w:r>
      <w:r w:rsidR="004A2BD5" w:rsidRPr="00F03BDA">
        <w:t xml:space="preserve"> ч</w:t>
      </w:r>
      <w:r w:rsidRPr="00F03BDA">
        <w:t>е</w:t>
      </w:r>
      <w:r w:rsidR="0073218F" w:rsidRPr="00F03BDA">
        <w:t xml:space="preserve"> </w:t>
      </w:r>
      <w:r w:rsidRPr="00F03BDA">
        <w:t>ние по-старите</w:t>
      </w:r>
      <w:r w:rsidR="003433DE" w:rsidRPr="00F03BDA">
        <w:t>,</w:t>
      </w:r>
      <w:r w:rsidRPr="00F03BDA">
        <w:t xml:space="preserve"> помним добре капитализма и </w:t>
      </w:r>
      <w:proofErr w:type="spellStart"/>
      <w:r w:rsidRPr="00F03BDA">
        <w:t>монар</w:t>
      </w:r>
      <w:r w:rsidR="004A2BD5" w:rsidRPr="00F03BDA">
        <w:t>х</w:t>
      </w:r>
      <w:r w:rsidRPr="00F03BDA">
        <w:t>о</w:t>
      </w:r>
      <w:proofErr w:type="spellEnd"/>
      <w:r w:rsidR="0073218F" w:rsidRPr="00F03BDA">
        <w:t xml:space="preserve"> </w:t>
      </w:r>
      <w:r w:rsidRPr="00F03BDA">
        <w:t>-</w:t>
      </w:r>
      <w:r w:rsidR="0073218F" w:rsidRPr="00F03BDA">
        <w:t xml:space="preserve"> </w:t>
      </w:r>
      <w:r w:rsidRPr="00F03BDA">
        <w:t>фашизма</w:t>
      </w:r>
      <w:r w:rsidR="004A2BD5" w:rsidRPr="00F03BDA">
        <w:t>.</w:t>
      </w:r>
      <w:r w:rsidRPr="00F03BDA">
        <w:t xml:space="preserve"> Познавах добре и сегашния</w:t>
      </w:r>
      <w:r w:rsidR="003433DE" w:rsidRPr="00F03BDA">
        <w:t>т, съвременен капитализъм от пос</w:t>
      </w:r>
      <w:r w:rsidRPr="00F03BDA">
        <w:t>е</w:t>
      </w:r>
      <w:r w:rsidR="003433DE" w:rsidRPr="00F03BDA">
        <w:t>ще</w:t>
      </w:r>
      <w:r w:rsidRPr="00F03BDA">
        <w:t>нията си във Франция</w:t>
      </w:r>
      <w:r w:rsidR="004A2BD5" w:rsidRPr="00F03BDA">
        <w:t xml:space="preserve">, </w:t>
      </w:r>
      <w:r w:rsidRPr="00F03BDA">
        <w:t>Германия и Испания</w:t>
      </w:r>
      <w:r w:rsidR="004A2BD5" w:rsidRPr="00F03BDA">
        <w:t xml:space="preserve">. </w:t>
      </w:r>
      <w:r w:rsidRPr="00F03BDA">
        <w:t>Обясних им,</w:t>
      </w:r>
      <w:r w:rsidR="0073218F" w:rsidRPr="00F03BDA">
        <w:t xml:space="preserve"> </w:t>
      </w:r>
      <w:r w:rsidRPr="00F03BDA">
        <w:t xml:space="preserve">че </w:t>
      </w:r>
      <w:r w:rsidR="004A2BD5" w:rsidRPr="00F03BDA">
        <w:t>възстановяване</w:t>
      </w:r>
      <w:r w:rsidR="0073218F" w:rsidRPr="00F03BDA">
        <w:t xml:space="preserve"> </w:t>
      </w:r>
      <w:r w:rsidR="004A2BD5" w:rsidRPr="00F03BDA">
        <w:t>на капиталистическите</w:t>
      </w:r>
      <w:r w:rsidRPr="00F03BDA">
        <w:t xml:space="preserve"> порядки у нас</w:t>
      </w:r>
      <w:r w:rsidR="003433DE" w:rsidRPr="00F03BDA">
        <w:t>,</w:t>
      </w:r>
      <w:r w:rsidRPr="00F03BDA">
        <w:t xml:space="preserve"> ще доведе до бъ</w:t>
      </w:r>
      <w:r w:rsidR="004A2BD5" w:rsidRPr="00F03BDA">
        <w:t>р</w:t>
      </w:r>
      <w:r w:rsidRPr="00F03BDA">
        <w:t>зото забогатяване на ограничен кръг хора,</w:t>
      </w:r>
      <w:r w:rsidR="0073218F" w:rsidRPr="00F03BDA">
        <w:t xml:space="preserve"> </w:t>
      </w:r>
      <w:r w:rsidRPr="00F03BDA">
        <w:t xml:space="preserve">за </w:t>
      </w:r>
      <w:r w:rsidR="004A2BD5" w:rsidRPr="00F03BDA">
        <w:t>сметка</w:t>
      </w:r>
      <w:r w:rsidR="003433DE" w:rsidRPr="00F03BDA">
        <w:t xml:space="preserve"> </w:t>
      </w:r>
      <w:r w:rsidR="004A2BD5" w:rsidRPr="00F03BDA">
        <w:t xml:space="preserve">на </w:t>
      </w:r>
      <w:r w:rsidRPr="00F03BDA">
        <w:t>обедняването на останалите,</w:t>
      </w:r>
      <w:r w:rsidR="0073218F" w:rsidRPr="00F03BDA">
        <w:t xml:space="preserve"> </w:t>
      </w:r>
      <w:r w:rsidRPr="00F03BDA">
        <w:t>както и</w:t>
      </w:r>
      <w:r w:rsidR="004A2BD5" w:rsidRPr="00F03BDA">
        <w:t xml:space="preserve"> до</w:t>
      </w:r>
      <w:r w:rsidRPr="00F03BDA">
        <w:t xml:space="preserve"> възникването на голяма безработица</w:t>
      </w:r>
      <w:r w:rsidR="004A2BD5" w:rsidRPr="00F03BDA">
        <w:t>.</w:t>
      </w:r>
      <w:r w:rsidRPr="00F03BDA">
        <w:t xml:space="preserve"> Здравеопазването,</w:t>
      </w:r>
      <w:r w:rsidR="003433DE" w:rsidRPr="00F03BDA">
        <w:t xml:space="preserve"> образованието </w:t>
      </w:r>
      <w:r w:rsidRPr="00F03BDA">
        <w:t>и другите социални придобивки</w:t>
      </w:r>
      <w:r w:rsidR="003D4720" w:rsidRPr="00F03BDA">
        <w:t>,</w:t>
      </w:r>
      <w:r w:rsidRPr="00F03BDA">
        <w:t xml:space="preserve"> ще станат постепенно напълно платени</w:t>
      </w:r>
      <w:r w:rsidR="004A2BD5" w:rsidRPr="00F03BDA">
        <w:t xml:space="preserve">. </w:t>
      </w:r>
      <w:r w:rsidRPr="00F03BDA">
        <w:t>Помня,</w:t>
      </w:r>
      <w:r w:rsidR="0073218F" w:rsidRPr="00F03BDA">
        <w:t xml:space="preserve"> </w:t>
      </w:r>
      <w:r w:rsidRPr="00F03BDA">
        <w:t>като дете на учителско семейство, колко бедно сме живели</w:t>
      </w:r>
      <w:r w:rsidR="003D4720" w:rsidRPr="00F03BDA">
        <w:t>.</w:t>
      </w:r>
      <w:r w:rsidRPr="00F03BDA">
        <w:t xml:space="preserve"> Накрая им казах:</w:t>
      </w:r>
      <w:r w:rsidR="0073218F" w:rsidRPr="00F03BDA">
        <w:t xml:space="preserve"> „</w:t>
      </w:r>
      <w:r w:rsidR="003433DE" w:rsidRPr="00F03BDA">
        <w:t>Д</w:t>
      </w:r>
      <w:r w:rsidRPr="00F03BDA">
        <w:t>ано не съм прав в мрачните си прогнози</w:t>
      </w:r>
      <w:r w:rsidR="003D4720" w:rsidRPr="00F03BDA">
        <w:t>.</w:t>
      </w:r>
      <w:r w:rsidR="0073218F" w:rsidRPr="00F03BDA">
        <w:t xml:space="preserve"> </w:t>
      </w:r>
      <w:r w:rsidR="003D4720" w:rsidRPr="00F03BDA">
        <w:t>А</w:t>
      </w:r>
      <w:r w:rsidRPr="00F03BDA">
        <w:t>ко аз се ока</w:t>
      </w:r>
      <w:r w:rsidR="003D4720" w:rsidRPr="00F03BDA">
        <w:t>ж</w:t>
      </w:r>
      <w:r w:rsidRPr="00F03BDA">
        <w:t>а прав,</w:t>
      </w:r>
      <w:r w:rsidR="0073218F" w:rsidRPr="00F03BDA">
        <w:t xml:space="preserve"> </w:t>
      </w:r>
      <w:r w:rsidRPr="00F03BDA">
        <w:t>след няколко години, особено зле ще бъдем,</w:t>
      </w:r>
      <w:r w:rsidR="0073218F" w:rsidRPr="00F03BDA">
        <w:t xml:space="preserve"> </w:t>
      </w:r>
      <w:r w:rsidRPr="00F03BDA">
        <w:t>не само ние като пе</w:t>
      </w:r>
      <w:r w:rsidR="003D4720" w:rsidRPr="00F03BDA">
        <w:t>н</w:t>
      </w:r>
      <w:r w:rsidRPr="00F03BDA">
        <w:t>сионери</w:t>
      </w:r>
      <w:r w:rsidR="003433DE" w:rsidRPr="00F03BDA">
        <w:t>те</w:t>
      </w:r>
      <w:r w:rsidRPr="00F03BDA">
        <w:t>,</w:t>
      </w:r>
      <w:r w:rsidR="003433DE" w:rsidRPr="00F03BDA">
        <w:t xml:space="preserve"> но и в</w:t>
      </w:r>
      <w:r w:rsidRPr="00F03BDA">
        <w:t>ие обикновените служители и работници</w:t>
      </w:r>
      <w:r w:rsidR="003D4720" w:rsidRPr="00F03BDA">
        <w:t xml:space="preserve">. </w:t>
      </w:r>
      <w:r w:rsidRPr="00F03BDA">
        <w:t>Такова бъдеще ще очаква вашите деца и внуци</w:t>
      </w:r>
      <w:r w:rsidR="003D4720" w:rsidRPr="00F03BDA">
        <w:t>.</w:t>
      </w:r>
      <w:r w:rsidR="0073218F" w:rsidRPr="00F03BDA">
        <w:t>”</w:t>
      </w:r>
    </w:p>
    <w:p w14:paraId="33CAF25D" w14:textId="0B82B4CC" w:rsidR="00B247B1" w:rsidRPr="00F03BDA" w:rsidRDefault="00B247B1" w:rsidP="00B247B1">
      <w:r w:rsidRPr="00F03BDA">
        <w:t>През тази година, колежката Вълка</w:t>
      </w:r>
      <w:r w:rsidR="00D07E5F" w:rsidRPr="00F03BDA">
        <w:t>н</w:t>
      </w:r>
      <w:r w:rsidR="003433DE" w:rsidRPr="00F03BDA">
        <w:t xml:space="preserve">а </w:t>
      </w:r>
      <w:r w:rsidRPr="00F03BDA">
        <w:t>Тодорова стана</w:t>
      </w:r>
      <w:r w:rsidR="003433DE" w:rsidRPr="00F03BDA">
        <w:t xml:space="preserve"> </w:t>
      </w:r>
      <w:proofErr w:type="spellStart"/>
      <w:r w:rsidRPr="00F03BDA">
        <w:t>социал</w:t>
      </w:r>
      <w:proofErr w:type="spellEnd"/>
      <w:r w:rsidRPr="00F03BDA">
        <w:t>-демократ и се включи в дейността на Съюза на демократичните сили</w:t>
      </w:r>
      <w:r w:rsidR="003433DE" w:rsidRPr="00F03BDA">
        <w:t xml:space="preserve"> (СДС)</w:t>
      </w:r>
      <w:r w:rsidRPr="00F03BDA">
        <w:t>. Като такава беше избрана за депутат във</w:t>
      </w:r>
      <w:r w:rsidR="0073218F" w:rsidRPr="00F03BDA">
        <w:t xml:space="preserve"> </w:t>
      </w:r>
      <w:r w:rsidRPr="00F03BDA">
        <w:t>Вел</w:t>
      </w:r>
      <w:r w:rsidR="00D07E5F" w:rsidRPr="00F03BDA">
        <w:t>и</w:t>
      </w:r>
      <w:r w:rsidRPr="00F03BDA">
        <w:t xml:space="preserve">кото народно събрание. </w:t>
      </w:r>
      <w:r w:rsidR="003D4720" w:rsidRPr="00F03BDA">
        <w:t>Б</w:t>
      </w:r>
      <w:r w:rsidRPr="00F03BDA">
        <w:t>еше вклю</w:t>
      </w:r>
      <w:r w:rsidR="003D4720" w:rsidRPr="00F03BDA">
        <w:t>ч</w:t>
      </w:r>
      <w:r w:rsidRPr="00F03BDA">
        <w:t>ена в ръководството на</w:t>
      </w:r>
      <w:r w:rsidR="0073218F" w:rsidRPr="00F03BDA">
        <w:t xml:space="preserve"> </w:t>
      </w:r>
      <w:r w:rsidRPr="00F03BDA">
        <w:t>партията на Петър Дертлиев</w:t>
      </w:r>
      <w:r w:rsidR="003D4720" w:rsidRPr="00F03BDA">
        <w:t>.</w:t>
      </w:r>
      <w:r w:rsidR="003433DE" w:rsidRPr="00F03BDA">
        <w:t xml:space="preserve"> Колегата </w:t>
      </w:r>
      <w:proofErr w:type="spellStart"/>
      <w:r w:rsidR="003433DE" w:rsidRPr="00F03BDA">
        <w:t>Куню</w:t>
      </w:r>
      <w:proofErr w:type="spellEnd"/>
      <w:r w:rsidR="003433DE" w:rsidRPr="00F03BDA">
        <w:t xml:space="preserve"> </w:t>
      </w:r>
      <w:r w:rsidRPr="00F03BDA">
        <w:t>Кунев,</w:t>
      </w:r>
      <w:r w:rsidR="0073218F" w:rsidRPr="00F03BDA">
        <w:t xml:space="preserve"> </w:t>
      </w:r>
      <w:r w:rsidRPr="00F03BDA">
        <w:t>следи</w:t>
      </w:r>
      <w:r w:rsidR="0073218F" w:rsidRPr="00F03BDA">
        <w:t xml:space="preserve"> </w:t>
      </w:r>
      <w:r w:rsidR="00D07E5F" w:rsidRPr="00F03BDA">
        <w:t>известни</w:t>
      </w:r>
      <w:r w:rsidRPr="00F03BDA">
        <w:t xml:space="preserve"> колебания стана член на БЗНС</w:t>
      </w:r>
      <w:r w:rsidR="0073218F" w:rsidRPr="00F03BDA">
        <w:t xml:space="preserve"> –„Никола Петков”</w:t>
      </w:r>
      <w:r w:rsidR="003D4720" w:rsidRPr="00F03BDA">
        <w:t xml:space="preserve">. </w:t>
      </w:r>
      <w:r w:rsidRPr="00F03BDA">
        <w:t>На мен обясни,</w:t>
      </w:r>
      <w:r w:rsidR="0073218F" w:rsidRPr="00F03BDA">
        <w:t xml:space="preserve"> </w:t>
      </w:r>
      <w:r w:rsidRPr="00F03BDA">
        <w:t>че го прави заради репресираният</w:t>
      </w:r>
      <w:r w:rsidR="003D4720" w:rsidRPr="00F03BDA">
        <w:t xml:space="preserve"> баща</w:t>
      </w:r>
      <w:r w:rsidRPr="00F03BDA">
        <w:t xml:space="preserve"> на </w:t>
      </w:r>
      <w:r w:rsidR="003D4720" w:rsidRPr="00F03BDA">
        <w:t>съ</w:t>
      </w:r>
      <w:r w:rsidRPr="00F03BDA">
        <w:t>пругата си</w:t>
      </w:r>
      <w:r w:rsidR="003D4720" w:rsidRPr="00F03BDA">
        <w:t>.</w:t>
      </w:r>
      <w:r w:rsidR="003433DE" w:rsidRPr="00F03BDA">
        <w:t xml:space="preserve"> Колегата Никола</w:t>
      </w:r>
      <w:r w:rsidR="0073218F" w:rsidRPr="00F03BDA">
        <w:t xml:space="preserve"> </w:t>
      </w:r>
      <w:r w:rsidRPr="00F03BDA">
        <w:t>Бачев,</w:t>
      </w:r>
      <w:r w:rsidR="0073218F" w:rsidRPr="00F03BDA">
        <w:t xml:space="preserve"> </w:t>
      </w:r>
      <w:r w:rsidRPr="00F03BDA">
        <w:t>изненадващо за мен</w:t>
      </w:r>
      <w:r w:rsidR="0073218F" w:rsidRPr="00F03BDA">
        <w:t xml:space="preserve"> </w:t>
      </w:r>
      <w:r w:rsidRPr="00F03BDA">
        <w:t xml:space="preserve">остана, както </w:t>
      </w:r>
      <w:r w:rsidR="003D4720" w:rsidRPr="00F03BDA">
        <w:t>заявяваше</w:t>
      </w:r>
      <w:r w:rsidRPr="00F03BDA">
        <w:t xml:space="preserve"> публично</w:t>
      </w:r>
      <w:r w:rsidR="003D4720" w:rsidRPr="00F03BDA">
        <w:t xml:space="preserve">, </w:t>
      </w:r>
      <w:r w:rsidR="003433DE" w:rsidRPr="00F03BDA">
        <w:t xml:space="preserve">че е </w:t>
      </w:r>
      <w:r w:rsidR="0073218F" w:rsidRPr="00F03BDA">
        <w:t>„</w:t>
      </w:r>
      <w:r w:rsidRPr="00F03BDA">
        <w:t>праволинеен к</w:t>
      </w:r>
      <w:r w:rsidR="003D4720" w:rsidRPr="00F03BDA">
        <w:t>о</w:t>
      </w:r>
      <w:r w:rsidRPr="00F03BDA">
        <w:t>м</w:t>
      </w:r>
      <w:r w:rsidR="003D4720" w:rsidRPr="00F03BDA">
        <w:t>у</w:t>
      </w:r>
      <w:r w:rsidR="0073218F" w:rsidRPr="00F03BDA">
        <w:t>нист</w:t>
      </w:r>
      <w:r w:rsidRPr="00F03BDA">
        <w:t>" и</w:t>
      </w:r>
      <w:r w:rsidR="003433DE" w:rsidRPr="00F03BDA">
        <w:t xml:space="preserve"> </w:t>
      </w:r>
      <w:r w:rsidR="003D4720" w:rsidRPr="00F03BDA">
        <w:t>държеше</w:t>
      </w:r>
      <w:r w:rsidRPr="00F03BDA">
        <w:t xml:space="preserve"> да се </w:t>
      </w:r>
      <w:r w:rsidR="003D4720" w:rsidRPr="00F03BDA">
        <w:t>об</w:t>
      </w:r>
      <w:r w:rsidRPr="00F03BDA">
        <w:t>ръщат към него с</w:t>
      </w:r>
      <w:r w:rsidR="0073218F" w:rsidRPr="00F03BDA">
        <w:t xml:space="preserve"> „другарю”</w:t>
      </w:r>
      <w:r w:rsidR="003D4720" w:rsidRPr="00F03BDA">
        <w:t>.</w:t>
      </w:r>
      <w:r w:rsidRPr="00F03BDA">
        <w:t xml:space="preserve"> Колегата Димитър Шар</w:t>
      </w:r>
      <w:r w:rsidR="00D07E5F" w:rsidRPr="00F03BDA">
        <w:t>л</w:t>
      </w:r>
      <w:r w:rsidRPr="00F03BDA">
        <w:t>анов,</w:t>
      </w:r>
      <w:r w:rsidR="0073218F" w:rsidRPr="00F03BDA">
        <w:t xml:space="preserve"> </w:t>
      </w:r>
      <w:r w:rsidRPr="00F03BDA">
        <w:t xml:space="preserve">като секретар на </w:t>
      </w:r>
      <w:r w:rsidR="003D4720" w:rsidRPr="00F03BDA">
        <w:t>ППО</w:t>
      </w:r>
      <w:r w:rsidRPr="00F03BDA">
        <w:t xml:space="preserve"> на Б</w:t>
      </w:r>
      <w:r w:rsidR="003D4720" w:rsidRPr="00F03BDA">
        <w:t>К</w:t>
      </w:r>
      <w:r w:rsidRPr="00F03BDA">
        <w:t>П,</w:t>
      </w:r>
      <w:r w:rsidR="003433DE" w:rsidRPr="00F03BDA">
        <w:t xml:space="preserve"> след преименуването и</w:t>
      </w:r>
      <w:r w:rsidRPr="00F03BDA">
        <w:t xml:space="preserve"> в БСП</w:t>
      </w:r>
      <w:r w:rsidR="003433DE" w:rsidRPr="00F03BDA">
        <w:t>,</w:t>
      </w:r>
      <w:r w:rsidRPr="00F03BDA">
        <w:t xml:space="preserve"> на </w:t>
      </w:r>
      <w:r w:rsidR="00D07E5F" w:rsidRPr="00F03BDA">
        <w:t>събрание</w:t>
      </w:r>
      <w:r w:rsidRPr="00F03BDA">
        <w:t xml:space="preserve"> пред всички</w:t>
      </w:r>
      <w:r w:rsidR="003433DE" w:rsidRPr="00F03BDA">
        <w:t>,</w:t>
      </w:r>
      <w:r w:rsidRPr="00F03BDA">
        <w:t xml:space="preserve"> си изважда и скъсва</w:t>
      </w:r>
      <w:r w:rsidR="0073218F" w:rsidRPr="00F03BDA">
        <w:t xml:space="preserve"> </w:t>
      </w:r>
      <w:r w:rsidRPr="00F03BDA">
        <w:t>партийната членска книжка,</w:t>
      </w:r>
      <w:r w:rsidR="0073218F" w:rsidRPr="00F03BDA">
        <w:t xml:space="preserve"> </w:t>
      </w:r>
      <w:r w:rsidRPr="00F03BDA">
        <w:t>заявявайки:</w:t>
      </w:r>
      <w:r w:rsidR="0073218F" w:rsidRPr="00F03BDA">
        <w:t xml:space="preserve"> „</w:t>
      </w:r>
      <w:r w:rsidRPr="00F03BDA">
        <w:t>Не мога да членувам</w:t>
      </w:r>
      <w:r w:rsidR="005B6708" w:rsidRPr="00F03BDA">
        <w:t xml:space="preserve"> </w:t>
      </w:r>
      <w:r w:rsidRPr="00F03BDA">
        <w:t xml:space="preserve">в </w:t>
      </w:r>
      <w:r w:rsidR="001E5CF7" w:rsidRPr="00F03BDA">
        <w:t>Партията</w:t>
      </w:r>
      <w:r w:rsidR="0073218F" w:rsidRPr="00F03BDA">
        <w:t>, която така подло ме измами!”</w:t>
      </w:r>
    </w:p>
    <w:p w14:paraId="0BC0B367" w14:textId="62671101" w:rsidR="001E5CF7" w:rsidRPr="00F03BDA" w:rsidRDefault="00B247B1" w:rsidP="00B247B1">
      <w:r w:rsidRPr="00F03BDA">
        <w:t>Повечето от членовете на БКП в ХЦП</w:t>
      </w:r>
      <w:r w:rsidR="0073218F" w:rsidRPr="00F03BDA">
        <w:t xml:space="preserve"> </w:t>
      </w:r>
      <w:r w:rsidRPr="00F03BDA">
        <w:t>-</w:t>
      </w:r>
      <w:r w:rsidR="0073218F" w:rsidRPr="00F03BDA">
        <w:t xml:space="preserve"> </w:t>
      </w:r>
      <w:r w:rsidRPr="00F03BDA">
        <w:t xml:space="preserve">СЗ останаха да членуват и в БСП. Сега си спомням думите на </w:t>
      </w:r>
      <w:r w:rsidR="001E5CF7" w:rsidRPr="00F03BDA">
        <w:t>безпартийния</w:t>
      </w:r>
      <w:r w:rsidR="0073218F" w:rsidRPr="00F03BDA">
        <w:t xml:space="preserve"> </w:t>
      </w:r>
      <w:r w:rsidRPr="00F03BDA">
        <w:t>агроном</w:t>
      </w:r>
      <w:r w:rsidR="003433DE" w:rsidRPr="00F03BDA">
        <w:t xml:space="preserve"> </w:t>
      </w:r>
      <w:r w:rsidRPr="00F03BDA">
        <w:t>в</w:t>
      </w:r>
      <w:r w:rsidR="0073218F" w:rsidRPr="00F03BDA">
        <w:t xml:space="preserve"> НИГО - </w:t>
      </w:r>
      <w:r w:rsidRPr="00F03BDA">
        <w:t>Димитър Илчев</w:t>
      </w:r>
      <w:r w:rsidR="003433DE" w:rsidRPr="00F03BDA">
        <w:t xml:space="preserve">: </w:t>
      </w:r>
      <w:r w:rsidR="001E5CF7" w:rsidRPr="00F03BDA">
        <w:t>„</w:t>
      </w:r>
      <w:r w:rsidRPr="00F03BDA">
        <w:t>Сега Ножчев,</w:t>
      </w:r>
      <w:r w:rsidR="0073218F" w:rsidRPr="00F03BDA">
        <w:t xml:space="preserve"> </w:t>
      </w:r>
      <w:r w:rsidRPr="00F03BDA">
        <w:t>за всички ще стане ясно,</w:t>
      </w:r>
      <w:r w:rsidR="003433DE" w:rsidRPr="00F03BDA">
        <w:t xml:space="preserve"> кои от в</w:t>
      </w:r>
      <w:r w:rsidRPr="00F03BDA">
        <w:t>ас са били истин</w:t>
      </w:r>
      <w:r w:rsidR="001E5CF7" w:rsidRPr="00F03BDA">
        <w:t>с</w:t>
      </w:r>
      <w:r w:rsidRPr="00F03BDA">
        <w:t>ки</w:t>
      </w:r>
      <w:r w:rsidR="0073218F" w:rsidRPr="00F03BDA">
        <w:t xml:space="preserve"> </w:t>
      </w:r>
      <w:r w:rsidRPr="00F03BDA">
        <w:t>комунисти</w:t>
      </w:r>
      <w:r w:rsidR="001E5CF7" w:rsidRPr="00F03BDA">
        <w:t>.</w:t>
      </w:r>
      <w:r w:rsidRPr="00F03BDA">
        <w:t xml:space="preserve"> Напускат </w:t>
      </w:r>
      <w:r w:rsidR="001E5CF7" w:rsidRPr="00F03BDA">
        <w:t>в</w:t>
      </w:r>
      <w:r w:rsidRPr="00F03BDA">
        <w:t>и всички</w:t>
      </w:r>
      <w:r w:rsidR="0073218F" w:rsidRPr="00F03BDA">
        <w:t xml:space="preserve"> </w:t>
      </w:r>
      <w:r w:rsidR="001E5CF7" w:rsidRPr="00F03BDA">
        <w:t>бояджии</w:t>
      </w:r>
      <w:r w:rsidR="003433DE" w:rsidRPr="00F03BDA">
        <w:t>!</w:t>
      </w:r>
      <w:r w:rsidR="001E5CF7" w:rsidRPr="00F03BDA">
        <w:t xml:space="preserve">“. </w:t>
      </w:r>
    </w:p>
    <w:p w14:paraId="7AAF332E" w14:textId="10B72AA0" w:rsidR="000C1925" w:rsidRPr="00F03BDA" w:rsidRDefault="00B247B1" w:rsidP="00B247B1">
      <w:r w:rsidRPr="00F03BDA">
        <w:t xml:space="preserve">По подобен начин се развиха събитията и в нашата </w:t>
      </w:r>
      <w:r w:rsidR="001E5CF7" w:rsidRPr="00F03BDA">
        <w:t>квартална</w:t>
      </w:r>
      <w:r w:rsidRPr="00F03BDA">
        <w:t xml:space="preserve"> партийна ор</w:t>
      </w:r>
      <w:r w:rsidR="001E5CF7" w:rsidRPr="00F03BDA">
        <w:t>г</w:t>
      </w:r>
      <w:r w:rsidRPr="00F03BDA">
        <w:t>анизация. От 70 души нейни членове,</w:t>
      </w:r>
      <w:r w:rsidR="0073218F" w:rsidRPr="00F03BDA">
        <w:t xml:space="preserve"> </w:t>
      </w:r>
      <w:r w:rsidRPr="00F03BDA">
        <w:t xml:space="preserve">само </w:t>
      </w:r>
      <w:r w:rsidR="001E5CF7" w:rsidRPr="00F03BDA">
        <w:t xml:space="preserve">9 </w:t>
      </w:r>
      <w:r w:rsidRPr="00F03BDA">
        <w:t>души гласува</w:t>
      </w:r>
      <w:r w:rsidR="001E5CF7" w:rsidRPr="00F03BDA">
        <w:t>х</w:t>
      </w:r>
      <w:r w:rsidRPr="00F03BDA">
        <w:t>а против преименуването на БКП в БСП</w:t>
      </w:r>
      <w:r w:rsidR="001E5CF7" w:rsidRPr="00F03BDA">
        <w:t>.</w:t>
      </w:r>
      <w:r w:rsidRPr="00F03BDA">
        <w:t xml:space="preserve"> Създадоха</w:t>
      </w:r>
      <w:r w:rsidR="0073218F" w:rsidRPr="00F03BDA">
        <w:t xml:space="preserve"> </w:t>
      </w:r>
      <w:r w:rsidRPr="00F03BDA">
        <w:t xml:space="preserve">се </w:t>
      </w:r>
      <w:r w:rsidR="001E5CF7" w:rsidRPr="00F03BDA">
        <w:t>ПП</w:t>
      </w:r>
      <w:r w:rsidRPr="00F03BDA">
        <w:t>О по</w:t>
      </w:r>
      <w:r w:rsidR="0073218F" w:rsidRPr="00F03BDA">
        <w:t xml:space="preserve"> „интереси”</w:t>
      </w:r>
      <w:r w:rsidRPr="00F03BDA">
        <w:t xml:space="preserve"> и по този начин младите,</w:t>
      </w:r>
      <w:r w:rsidR="0073218F" w:rsidRPr="00F03BDA">
        <w:t xml:space="preserve"> </w:t>
      </w:r>
      <w:r w:rsidRPr="00F03BDA">
        <w:t>които работеха</w:t>
      </w:r>
      <w:r w:rsidR="0073218F" w:rsidRPr="00F03BDA">
        <w:t xml:space="preserve"> </w:t>
      </w:r>
      <w:r w:rsidRPr="00F03BDA">
        <w:t>отидоха в тях, а ние предимно пенсионерите</w:t>
      </w:r>
      <w:r w:rsidR="003433DE" w:rsidRPr="00F03BDA">
        <w:t>,</w:t>
      </w:r>
      <w:r w:rsidRPr="00F03BDA">
        <w:t xml:space="preserve"> останахме в организациите по кварталите</w:t>
      </w:r>
      <w:r w:rsidR="001E5CF7" w:rsidRPr="00F03BDA">
        <w:t>.</w:t>
      </w:r>
      <w:r w:rsidRPr="00F03BDA">
        <w:t xml:space="preserve"> Например снахата Дора се прехвърли</w:t>
      </w:r>
      <w:r w:rsidR="0073218F" w:rsidRPr="00F03BDA">
        <w:t xml:space="preserve"> </w:t>
      </w:r>
      <w:r w:rsidRPr="00F03BDA">
        <w:t>към организацията на енергетиците</w:t>
      </w:r>
      <w:r w:rsidR="001E5CF7" w:rsidRPr="00F03BDA">
        <w:t>.</w:t>
      </w:r>
      <w:r w:rsidRPr="00F03BDA">
        <w:t xml:space="preserve"> Под мое давление,</w:t>
      </w:r>
      <w:r w:rsidR="0073218F" w:rsidRPr="00F03BDA">
        <w:t xml:space="preserve"> </w:t>
      </w:r>
      <w:r w:rsidRPr="00F03BDA">
        <w:t>синът</w:t>
      </w:r>
      <w:r w:rsidR="0073218F" w:rsidRPr="00F03BDA">
        <w:t xml:space="preserve"> </w:t>
      </w:r>
      <w:r w:rsidRPr="00F03BDA">
        <w:t>ми Марин остана в кварталната организация</w:t>
      </w:r>
      <w:r w:rsidR="007E7CB5" w:rsidRPr="00F03BDA">
        <w:t xml:space="preserve">. </w:t>
      </w:r>
      <w:r w:rsidRPr="00F03BDA">
        <w:t xml:space="preserve">Самият аз се стараех да </w:t>
      </w:r>
      <w:r w:rsidR="007E7CB5" w:rsidRPr="00F03BDA">
        <w:t>участвам</w:t>
      </w:r>
      <w:r w:rsidRPr="00F03BDA">
        <w:t xml:space="preserve"> а</w:t>
      </w:r>
      <w:r w:rsidR="00EF2C3E" w:rsidRPr="00F03BDA">
        <w:t>ктивно в нея</w:t>
      </w:r>
      <w:r w:rsidRPr="00F03BDA">
        <w:t>.</w:t>
      </w:r>
      <w:r w:rsidR="0073218F" w:rsidRPr="00F03BDA">
        <w:t xml:space="preserve"> </w:t>
      </w:r>
      <w:r w:rsidRPr="00F03BDA">
        <w:t xml:space="preserve">Бях застъпник на БСП при изборите </w:t>
      </w:r>
      <w:r w:rsidRPr="00F03BDA">
        <w:lastRenderedPageBreak/>
        <w:t>за Велико народно събрание</w:t>
      </w:r>
      <w:r w:rsidR="0073218F" w:rsidRPr="00F03BDA">
        <w:t xml:space="preserve"> (ВНС)</w:t>
      </w:r>
      <w:r w:rsidR="007E7CB5" w:rsidRPr="00F03BDA">
        <w:t>.</w:t>
      </w:r>
      <w:r w:rsidRPr="00F03BDA">
        <w:t xml:space="preserve"> Хората още ни вярваха и спечелихме изборите.</w:t>
      </w:r>
      <w:r w:rsidR="0073218F" w:rsidRPr="00F03BDA">
        <w:t xml:space="preserve"> </w:t>
      </w:r>
      <w:r w:rsidRPr="00F03BDA">
        <w:t>Бях отговорник и на 9 души партийни членове,</w:t>
      </w:r>
      <w:r w:rsidR="0073218F" w:rsidRPr="00F03BDA">
        <w:t xml:space="preserve"> </w:t>
      </w:r>
      <w:r w:rsidRPr="00F03BDA">
        <w:t>жи</w:t>
      </w:r>
      <w:r w:rsidR="007E7CB5" w:rsidRPr="00F03BDA">
        <w:t>в</w:t>
      </w:r>
      <w:r w:rsidRPr="00F03BDA">
        <w:t>е</w:t>
      </w:r>
      <w:r w:rsidR="007E7CB5" w:rsidRPr="00F03BDA">
        <w:t>е</w:t>
      </w:r>
      <w:r w:rsidRPr="00F03BDA">
        <w:t>щи в нашият блок</w:t>
      </w:r>
      <w:r w:rsidR="007E7CB5" w:rsidRPr="00F03BDA">
        <w:t xml:space="preserve">. </w:t>
      </w:r>
      <w:r w:rsidRPr="00F03BDA">
        <w:t>Въпреки болшинството на БСП във ВНС,</w:t>
      </w:r>
      <w:r w:rsidR="0073218F" w:rsidRPr="00F03BDA">
        <w:t xml:space="preserve"> </w:t>
      </w:r>
      <w:r w:rsidRPr="00F03BDA">
        <w:t>пров</w:t>
      </w:r>
      <w:r w:rsidR="007E7CB5" w:rsidRPr="00F03BDA">
        <w:t>о</w:t>
      </w:r>
      <w:r w:rsidRPr="00F03BDA">
        <w:t>киран от</w:t>
      </w:r>
      <w:r w:rsidR="0073218F" w:rsidRPr="00F03BDA">
        <w:t xml:space="preserve"> </w:t>
      </w:r>
      <w:r w:rsidRPr="00F03BDA">
        <w:t>С</w:t>
      </w:r>
      <w:r w:rsidR="007E7CB5" w:rsidRPr="00F03BDA">
        <w:t>Д</w:t>
      </w:r>
      <w:r w:rsidRPr="00F03BDA">
        <w:t>С</w:t>
      </w:r>
      <w:r w:rsidR="007E7CB5" w:rsidRPr="00F03BDA">
        <w:t>,</w:t>
      </w:r>
      <w:r w:rsidR="00EF2C3E" w:rsidRPr="00F03BDA">
        <w:t xml:space="preserve"> президентът</w:t>
      </w:r>
      <w:r w:rsidR="0073218F" w:rsidRPr="00F03BDA">
        <w:t xml:space="preserve"> </w:t>
      </w:r>
      <w:r w:rsidR="007E7CB5" w:rsidRPr="00F03BDA">
        <w:t>П</w:t>
      </w:r>
      <w:r w:rsidRPr="00F03BDA">
        <w:t>етър Младено</w:t>
      </w:r>
      <w:r w:rsidR="007E7CB5" w:rsidRPr="00F03BDA">
        <w:t>в си</w:t>
      </w:r>
      <w:r w:rsidR="0073218F" w:rsidRPr="00F03BDA">
        <w:t xml:space="preserve"> </w:t>
      </w:r>
      <w:r w:rsidR="007E7CB5" w:rsidRPr="00F03BDA">
        <w:t>по</w:t>
      </w:r>
      <w:r w:rsidRPr="00F03BDA">
        <w:t>даде оставката. С подкрепата</w:t>
      </w:r>
      <w:r w:rsidR="007E7CB5" w:rsidRPr="00F03BDA">
        <w:t xml:space="preserve"> н</w:t>
      </w:r>
      <w:r w:rsidRPr="00F03BDA">
        <w:t xml:space="preserve">а </w:t>
      </w:r>
      <w:r w:rsidR="007E7CB5" w:rsidRPr="00F03BDA">
        <w:t>БСП</w:t>
      </w:r>
      <w:r w:rsidR="00EF2C3E" w:rsidRPr="00F03BDA">
        <w:t>,</w:t>
      </w:r>
      <w:r w:rsidR="007E7CB5" w:rsidRPr="00F03BDA">
        <w:t xml:space="preserve"> ВНС избра</w:t>
      </w:r>
      <w:r w:rsidR="0073218F" w:rsidRPr="00F03BDA">
        <w:t xml:space="preserve"> </w:t>
      </w:r>
      <w:r w:rsidR="007E7CB5" w:rsidRPr="00F03BDA">
        <w:t>з</w:t>
      </w:r>
      <w:r w:rsidRPr="00F03BDA">
        <w:t>а президент Желю Желев</w:t>
      </w:r>
      <w:r w:rsidR="007E7CB5" w:rsidRPr="00F03BDA">
        <w:t xml:space="preserve">. </w:t>
      </w:r>
      <w:r w:rsidRPr="00F03BDA">
        <w:t>В края на годи</w:t>
      </w:r>
      <w:r w:rsidR="007E7CB5" w:rsidRPr="00F03BDA">
        <w:t>на</w:t>
      </w:r>
      <w:r w:rsidRPr="00F03BDA">
        <w:t>т</w:t>
      </w:r>
      <w:r w:rsidR="007E7CB5" w:rsidRPr="00F03BDA">
        <w:t xml:space="preserve">а </w:t>
      </w:r>
      <w:r w:rsidRPr="00F03BDA">
        <w:t xml:space="preserve">СДС организира кампания за сваляне и </w:t>
      </w:r>
      <w:r w:rsidR="0073218F" w:rsidRPr="00F03BDA">
        <w:t xml:space="preserve">на </w:t>
      </w:r>
      <w:r w:rsidRPr="00F03BDA">
        <w:t xml:space="preserve">правителството на </w:t>
      </w:r>
      <w:r w:rsidR="007E7CB5" w:rsidRPr="00F03BDA">
        <w:t>Андрей</w:t>
      </w:r>
      <w:r w:rsidRPr="00F03BDA">
        <w:t xml:space="preserve"> Луканов. По този повод на събрания на нашата </w:t>
      </w:r>
      <w:r w:rsidR="007E7CB5" w:rsidRPr="00F03BDA">
        <w:t>ПП</w:t>
      </w:r>
      <w:r w:rsidRPr="00F03BDA">
        <w:t>О заявих</w:t>
      </w:r>
      <w:r w:rsidR="0073218F" w:rsidRPr="00F03BDA">
        <w:t xml:space="preserve"> </w:t>
      </w:r>
      <w:r w:rsidRPr="00F03BDA">
        <w:t>следното:</w:t>
      </w:r>
      <w:r w:rsidR="00BF318F" w:rsidRPr="00F03BDA">
        <w:t xml:space="preserve"> „</w:t>
      </w:r>
      <w:r w:rsidRPr="00F03BDA">
        <w:t>Както се развиват нещата,</w:t>
      </w:r>
      <w:r w:rsidR="0073218F" w:rsidRPr="00F03BDA">
        <w:t xml:space="preserve"> </w:t>
      </w:r>
      <w:r w:rsidRPr="00F03BDA">
        <w:t>скоро БСП може да стане</w:t>
      </w:r>
      <w:r w:rsidR="0073218F" w:rsidRPr="00F03BDA">
        <w:t xml:space="preserve"> </w:t>
      </w:r>
      <w:r w:rsidRPr="00F03BDA">
        <w:t>опозиционна партия</w:t>
      </w:r>
      <w:r w:rsidR="007E7CB5" w:rsidRPr="00F03BDA">
        <w:t>.</w:t>
      </w:r>
      <w:r w:rsidRPr="00F03BDA">
        <w:t xml:space="preserve"> Дано не се стигне до положението, да п</w:t>
      </w:r>
      <w:r w:rsidR="00EF2C3E" w:rsidRPr="00F03BDA">
        <w:t>реминем и към нелегална дейност</w:t>
      </w:r>
      <w:r w:rsidR="00BF318F" w:rsidRPr="00F03BDA">
        <w:t>.“</w:t>
      </w:r>
    </w:p>
    <w:p w14:paraId="2E4B77D4" w14:textId="30AA4F76" w:rsidR="00B247B1" w:rsidRPr="00F03BDA" w:rsidRDefault="00B247B1" w:rsidP="00B247B1">
      <w:r w:rsidRPr="00F03BDA">
        <w:t>По средата на годината от Института по птицевъдство беше отпечатана пълна библиография на нау</w:t>
      </w:r>
      <w:r w:rsidR="00BF318F" w:rsidRPr="00F03BDA">
        <w:t>ч</w:t>
      </w:r>
      <w:r w:rsidR="00EF2C3E" w:rsidRPr="00F03BDA">
        <w:t>ната ми дейност, н</w:t>
      </w:r>
      <w:r w:rsidRPr="00F03BDA">
        <w:t>е</w:t>
      </w:r>
      <w:r w:rsidR="0073218F" w:rsidRPr="00F03BDA">
        <w:t xml:space="preserve"> </w:t>
      </w:r>
      <w:r w:rsidRPr="00F03BDA">
        <w:t>беше добре редактирана,</w:t>
      </w:r>
      <w:r w:rsidR="0073218F" w:rsidRPr="00F03BDA">
        <w:t xml:space="preserve"> </w:t>
      </w:r>
      <w:r w:rsidRPr="00F03BDA">
        <w:t>но им благодарих.</w:t>
      </w:r>
    </w:p>
    <w:p w14:paraId="2040CD45" w14:textId="77777777" w:rsidR="000C1925" w:rsidRPr="00F03BDA" w:rsidRDefault="00B247B1" w:rsidP="00B247B1">
      <w:r w:rsidRPr="00F03BDA">
        <w:t>Новата 1991 година посрещнахме както всяка година</w:t>
      </w:r>
      <w:r w:rsidR="00BF318F" w:rsidRPr="00F03BDA">
        <w:t xml:space="preserve">. </w:t>
      </w:r>
      <w:r w:rsidRPr="00F03BDA">
        <w:t>В</w:t>
      </w:r>
      <w:r w:rsidR="00BF318F" w:rsidRPr="00F03BDA">
        <w:t>ъ</w:t>
      </w:r>
      <w:r w:rsidRPr="00F03BDA">
        <w:t>преки започналата инфлация,</w:t>
      </w:r>
      <w:r w:rsidR="0073218F" w:rsidRPr="00F03BDA">
        <w:t xml:space="preserve"> </w:t>
      </w:r>
      <w:r w:rsidRPr="00F03BDA">
        <w:t>семейството ни беше още икономически добре.</w:t>
      </w:r>
      <w:r w:rsidR="0073218F" w:rsidRPr="00F03BDA">
        <w:t xml:space="preserve"> </w:t>
      </w:r>
      <w:r w:rsidRPr="00F03BDA">
        <w:t>По Коледните и Новогодишни празници трапезата ни</w:t>
      </w:r>
      <w:r w:rsidR="0073218F" w:rsidRPr="00F03BDA">
        <w:t xml:space="preserve"> </w:t>
      </w:r>
      <w:r w:rsidRPr="00F03BDA">
        <w:t>беше богата.</w:t>
      </w:r>
      <w:r w:rsidR="0073218F" w:rsidRPr="00F03BDA">
        <w:t xml:space="preserve"> </w:t>
      </w:r>
      <w:r w:rsidRPr="00F03BDA">
        <w:t>На 1 януари бяхме отново събрани на обед у нас</w:t>
      </w:r>
      <w:r w:rsidR="00EF2C3E" w:rsidRPr="00F03BDA">
        <w:t xml:space="preserve"> цялата фамилия Ножчеви -</w:t>
      </w:r>
      <w:r w:rsidR="0073218F" w:rsidRPr="00F03BDA">
        <w:t xml:space="preserve"> </w:t>
      </w:r>
      <w:r w:rsidR="00BF318F" w:rsidRPr="00F03BDA">
        <w:t>в</w:t>
      </w:r>
      <w:r w:rsidRPr="00F03BDA">
        <w:t>нуците ми б</w:t>
      </w:r>
      <w:r w:rsidR="000F18E3" w:rsidRPr="00F03BDA">
        <w:t>ях</w:t>
      </w:r>
      <w:r w:rsidRPr="00F03BDA">
        <w:t>а вече големи.</w:t>
      </w:r>
      <w:r w:rsidR="0073218F" w:rsidRPr="00F03BDA">
        <w:t xml:space="preserve"> </w:t>
      </w:r>
      <w:r w:rsidRPr="00F03BDA">
        <w:t>Стефко</w:t>
      </w:r>
      <w:r w:rsidR="0073218F" w:rsidRPr="00F03BDA">
        <w:t xml:space="preserve"> </w:t>
      </w:r>
      <w:r w:rsidRPr="00F03BDA">
        <w:t>навър</w:t>
      </w:r>
      <w:r w:rsidR="00BF318F" w:rsidRPr="00F03BDA">
        <w:t>ш</w:t>
      </w:r>
      <w:r w:rsidRPr="00F03BDA">
        <w:t>и 12, Маринчо 8</w:t>
      </w:r>
      <w:r w:rsidR="00BF318F" w:rsidRPr="00F03BDA">
        <w:t>,</w:t>
      </w:r>
      <w:r w:rsidRPr="00F03BDA">
        <w:t xml:space="preserve"> а Милко 6 години</w:t>
      </w:r>
      <w:r w:rsidR="00BF318F" w:rsidRPr="00F03BDA">
        <w:t xml:space="preserve">. </w:t>
      </w:r>
      <w:r w:rsidRPr="00F03BDA">
        <w:t>Последният от есента</w:t>
      </w:r>
      <w:r w:rsidR="0073218F" w:rsidRPr="00F03BDA">
        <w:t xml:space="preserve"> </w:t>
      </w:r>
      <w:r w:rsidRPr="00F03BDA">
        <w:t>ще</w:t>
      </w:r>
      <w:r w:rsidR="00BF318F" w:rsidRPr="00F03BDA">
        <w:t>ш</w:t>
      </w:r>
      <w:r w:rsidRPr="00F03BDA">
        <w:t xml:space="preserve">е да бъде в </w:t>
      </w:r>
      <w:r w:rsidR="00BF318F" w:rsidRPr="00F03BDA">
        <w:t xml:space="preserve">първи </w:t>
      </w:r>
      <w:r w:rsidRPr="00F03BDA">
        <w:t>клас</w:t>
      </w:r>
      <w:r w:rsidR="00BF318F" w:rsidRPr="00F03BDA">
        <w:t>.</w:t>
      </w:r>
      <w:r w:rsidRPr="00F03BDA">
        <w:t xml:space="preserve"> Синовете и снахите работеха, а нашите пенсии </w:t>
      </w:r>
      <w:r w:rsidR="00EF2C3E" w:rsidRPr="00F03BDA">
        <w:t xml:space="preserve">бяха </w:t>
      </w:r>
      <w:r w:rsidRPr="00F03BDA">
        <w:t>задоволителни</w:t>
      </w:r>
      <w:r w:rsidR="00BF318F" w:rsidRPr="00F03BDA">
        <w:t>.</w:t>
      </w:r>
    </w:p>
    <w:p w14:paraId="710F8DF4" w14:textId="41EEEBDC" w:rsidR="00B247B1" w:rsidRPr="00F03BDA" w:rsidRDefault="00B247B1" w:rsidP="00B247B1">
      <w:r w:rsidRPr="00F03BDA">
        <w:t>На 21 януари почина бившият директор на птицекомбината</w:t>
      </w:r>
      <w:r w:rsidR="0073218F" w:rsidRPr="00F03BDA">
        <w:t xml:space="preserve"> </w:t>
      </w:r>
      <w:r w:rsidRPr="00F03BDA">
        <w:t>в Стара Загора - Любо Илиев</w:t>
      </w:r>
      <w:r w:rsidR="00BF318F" w:rsidRPr="00F03BDA">
        <w:t xml:space="preserve">. </w:t>
      </w:r>
      <w:r w:rsidRPr="00F03BDA">
        <w:t>Неговото име доста често споменавам в</w:t>
      </w:r>
      <w:r w:rsidR="0073218F" w:rsidRPr="00F03BDA">
        <w:t xml:space="preserve"> „Очерка”</w:t>
      </w:r>
      <w:r w:rsidR="00BF318F" w:rsidRPr="00F03BDA">
        <w:t>.</w:t>
      </w:r>
      <w:r w:rsidRPr="00F03BDA">
        <w:t xml:space="preserve"> Бяхме много добри приятели</w:t>
      </w:r>
      <w:r w:rsidR="00BF318F" w:rsidRPr="00F03BDA">
        <w:t xml:space="preserve"> - з</w:t>
      </w:r>
      <w:r w:rsidRPr="00F03BDA">
        <w:t>а него аз бях</w:t>
      </w:r>
      <w:r w:rsidR="0073218F" w:rsidRPr="00F03BDA">
        <w:t xml:space="preserve"> „Ножчето”</w:t>
      </w:r>
      <w:r w:rsidRPr="00F03BDA">
        <w:t>,</w:t>
      </w:r>
      <w:r w:rsidR="0073218F" w:rsidRPr="00F03BDA">
        <w:t xml:space="preserve"> а той за мене „бати Любо”</w:t>
      </w:r>
      <w:r w:rsidRPr="00F03BDA">
        <w:t xml:space="preserve">. </w:t>
      </w:r>
      <w:r w:rsidR="00BF318F" w:rsidRPr="00F03BDA">
        <w:t>Много</w:t>
      </w:r>
      <w:r w:rsidRPr="00F03BDA">
        <w:t xml:space="preserve"> тежко понасяше</w:t>
      </w:r>
      <w:r w:rsidR="0073218F" w:rsidRPr="00F03BDA">
        <w:t xml:space="preserve"> </w:t>
      </w:r>
      <w:r w:rsidRPr="00F03BDA">
        <w:t>промените след 10.</w:t>
      </w:r>
      <w:r w:rsidR="00EF2C3E" w:rsidRPr="00F03BDA">
        <w:t>11</w:t>
      </w:r>
      <w:r w:rsidR="000F18E3" w:rsidRPr="00F03BDA">
        <w:t>.</w:t>
      </w:r>
      <w:r w:rsidRPr="00F03BDA">
        <w:t xml:space="preserve">1989 година. </w:t>
      </w:r>
      <w:r w:rsidR="00D07E5F" w:rsidRPr="00F03BDA">
        <w:t>Почувствал</w:t>
      </w:r>
      <w:r w:rsidRPr="00F03BDA">
        <w:t xml:space="preserve"> края си,</w:t>
      </w:r>
      <w:r w:rsidR="0073218F" w:rsidRPr="00F03BDA">
        <w:t xml:space="preserve"> </w:t>
      </w:r>
      <w:r w:rsidRPr="00F03BDA">
        <w:t xml:space="preserve">той поръчва на </w:t>
      </w:r>
      <w:r w:rsidR="000F18E3" w:rsidRPr="00F03BDA">
        <w:t>съпругата</w:t>
      </w:r>
      <w:r w:rsidRPr="00F03BDA">
        <w:t xml:space="preserve"> си </w:t>
      </w:r>
      <w:r w:rsidR="000F18E3" w:rsidRPr="00F03BDA">
        <w:t>д</w:t>
      </w:r>
      <w:r w:rsidRPr="00F03BDA">
        <w:t>а ме помоли аз да произнеса надгробното му слово</w:t>
      </w:r>
      <w:r w:rsidR="000F18E3" w:rsidRPr="00F03BDA">
        <w:t xml:space="preserve">. </w:t>
      </w:r>
      <w:r w:rsidRPr="00F03BDA">
        <w:t>Трогнат от това му желание,</w:t>
      </w:r>
      <w:r w:rsidR="0073218F" w:rsidRPr="00F03BDA">
        <w:t xml:space="preserve"> </w:t>
      </w:r>
      <w:r w:rsidRPr="00F03BDA">
        <w:t>аз приех</w:t>
      </w:r>
      <w:r w:rsidR="000F18E3" w:rsidRPr="00F03BDA">
        <w:t>.</w:t>
      </w:r>
      <w:r w:rsidR="00EF2C3E" w:rsidRPr="00F03BDA">
        <w:t xml:space="preserve"> На него</w:t>
      </w:r>
      <w:r w:rsidRPr="00F03BDA">
        <w:t xml:space="preserve"> аз </w:t>
      </w:r>
      <w:r w:rsidR="000F18E3" w:rsidRPr="00F03BDA">
        <w:t>посочих</w:t>
      </w:r>
      <w:r w:rsidRPr="00F03BDA">
        <w:t xml:space="preserve"> преди всичко заслугите му по изграждането на един от първите птицекомбинати в страната. Разделих</w:t>
      </w:r>
      <w:r w:rsidR="0073218F" w:rsidRPr="00F03BDA">
        <w:t xml:space="preserve"> </w:t>
      </w:r>
      <w:r w:rsidRPr="00F03BDA">
        <w:t>се с един от най-добрите си птицевъдни приятели</w:t>
      </w:r>
      <w:r w:rsidR="000F18E3" w:rsidRPr="00F03BDA">
        <w:t>.</w:t>
      </w:r>
    </w:p>
    <w:p w14:paraId="7CC5CB30" w14:textId="5A07F11D" w:rsidR="00B247B1" w:rsidRPr="00F03BDA" w:rsidRDefault="00B247B1" w:rsidP="00B247B1">
      <w:r w:rsidRPr="00F03BDA">
        <w:t>През месец мар</w:t>
      </w:r>
      <w:r w:rsidR="000F18E3" w:rsidRPr="00F03BDA">
        <w:t>т,</w:t>
      </w:r>
      <w:r w:rsidRPr="00F03BDA">
        <w:t xml:space="preserve"> изненадващо за нас с </w:t>
      </w:r>
      <w:r w:rsidR="000F18E3" w:rsidRPr="00F03BDA">
        <w:t>М</w:t>
      </w:r>
      <w:r w:rsidRPr="00F03BDA">
        <w:t>илка,</w:t>
      </w:r>
      <w:r w:rsidR="0073218F" w:rsidRPr="00F03BDA">
        <w:t xml:space="preserve"> </w:t>
      </w:r>
      <w:r w:rsidRPr="00F03BDA">
        <w:t>синът ни</w:t>
      </w:r>
      <w:r w:rsidR="00EF2C3E" w:rsidRPr="00F03BDA">
        <w:t xml:space="preserve"> </w:t>
      </w:r>
      <w:r w:rsidRPr="00F03BDA">
        <w:t>Марин напусна работата си в завод</w:t>
      </w:r>
      <w:r w:rsidR="0073218F" w:rsidRPr="00F03BDA">
        <w:t xml:space="preserve"> „Берое”</w:t>
      </w:r>
      <w:r w:rsidRPr="00F03BDA">
        <w:t xml:space="preserve"> и се премести на</w:t>
      </w:r>
      <w:r w:rsidR="0073218F" w:rsidRPr="00F03BDA">
        <w:t xml:space="preserve"> </w:t>
      </w:r>
      <w:r w:rsidRPr="00F03BDA">
        <w:t>работа в Пощата.</w:t>
      </w:r>
      <w:r w:rsidR="0073218F" w:rsidRPr="00F03BDA">
        <w:t xml:space="preserve"> </w:t>
      </w:r>
      <w:r w:rsidRPr="00F03BDA">
        <w:t>Преди това същото бяха направили и колегите</w:t>
      </w:r>
      <w:r w:rsidR="00EF2C3E" w:rsidRPr="00F03BDA">
        <w:t xml:space="preserve"> му</w:t>
      </w:r>
      <w:r w:rsidR="0073218F" w:rsidRPr="00F03BDA">
        <w:t xml:space="preserve"> - </w:t>
      </w:r>
      <w:r w:rsidRPr="00F03BDA">
        <w:t>Митю и Стоян</w:t>
      </w:r>
      <w:r w:rsidR="00EF2C3E" w:rsidRPr="00F03BDA">
        <w:t>.</w:t>
      </w:r>
      <w:r w:rsidRPr="00F03BDA">
        <w:t xml:space="preserve"> Не му поискахме обяснение,</w:t>
      </w:r>
      <w:r w:rsidR="0073218F" w:rsidRPr="00F03BDA">
        <w:t xml:space="preserve"> </w:t>
      </w:r>
      <w:r w:rsidRPr="00F03BDA">
        <w:t>защото знаехме,</w:t>
      </w:r>
      <w:r w:rsidR="0073218F" w:rsidRPr="00F03BDA">
        <w:t xml:space="preserve"> </w:t>
      </w:r>
      <w:r w:rsidRPr="00F03BDA">
        <w:t>че той винаги добре обмисля действията си</w:t>
      </w:r>
      <w:r w:rsidR="000F18E3" w:rsidRPr="00F03BDA">
        <w:t xml:space="preserve">. </w:t>
      </w:r>
      <w:r w:rsidRPr="00F03BDA">
        <w:t xml:space="preserve">По-късно се </w:t>
      </w:r>
      <w:proofErr w:type="spellStart"/>
      <w:r w:rsidRPr="00F03BDA">
        <w:t>оказа,че</w:t>
      </w:r>
      <w:proofErr w:type="spellEnd"/>
      <w:r w:rsidRPr="00F03BDA">
        <w:t xml:space="preserve"> е имал основателна причина,</w:t>
      </w:r>
      <w:r w:rsidR="0073218F" w:rsidRPr="00F03BDA">
        <w:t xml:space="preserve"> </w:t>
      </w:r>
      <w:r w:rsidRPr="00F03BDA">
        <w:t>която не ни</w:t>
      </w:r>
      <w:r w:rsidR="00EF2C3E" w:rsidRPr="00F03BDA">
        <w:t xml:space="preserve"> каза</w:t>
      </w:r>
      <w:r w:rsidRPr="00F03BDA">
        <w:t>,</w:t>
      </w:r>
      <w:r w:rsidR="0073218F" w:rsidRPr="00F03BDA">
        <w:t xml:space="preserve"> </w:t>
      </w:r>
      <w:r w:rsidRPr="00F03BDA">
        <w:t>за да не ни тревожи.</w:t>
      </w:r>
    </w:p>
    <w:p w14:paraId="4B10F2E3" w14:textId="2FBB30EF" w:rsidR="000C1925" w:rsidRPr="00F03BDA" w:rsidRDefault="00EF2C3E" w:rsidP="00B247B1">
      <w:r w:rsidRPr="00F03BDA">
        <w:t>В почивните дни с</w:t>
      </w:r>
      <w:r w:rsidR="00B247B1" w:rsidRPr="00F03BDA">
        <w:t xml:space="preserve"> Милка и внуците често бяхме</w:t>
      </w:r>
      <w:r w:rsidR="0073218F" w:rsidRPr="00F03BDA">
        <w:t xml:space="preserve"> </w:t>
      </w:r>
      <w:r w:rsidR="00B247B1" w:rsidRPr="00F03BDA">
        <w:t>на парцела в с.</w:t>
      </w:r>
      <w:r w:rsidR="0073218F" w:rsidRPr="00F03BDA">
        <w:t xml:space="preserve"> </w:t>
      </w:r>
      <w:r w:rsidR="00B247B1" w:rsidRPr="00F03BDA">
        <w:t>М</w:t>
      </w:r>
      <w:r w:rsidR="000F18E3" w:rsidRPr="00F03BDA">
        <w:t xml:space="preserve">алка </w:t>
      </w:r>
      <w:r w:rsidR="00B247B1" w:rsidRPr="00F03BDA">
        <w:t>Верея</w:t>
      </w:r>
      <w:r w:rsidR="000F18E3" w:rsidRPr="00F03BDA">
        <w:t xml:space="preserve">. </w:t>
      </w:r>
      <w:r w:rsidR="00B247B1" w:rsidRPr="00F03BDA">
        <w:t>Понякога</w:t>
      </w:r>
      <w:r w:rsidR="0073218F" w:rsidRPr="00F03BDA">
        <w:t xml:space="preserve"> </w:t>
      </w:r>
      <w:r w:rsidR="00B247B1" w:rsidRPr="00F03BDA">
        <w:t>с тримата внуци организирах походи до Казлера или село Дъбрава</w:t>
      </w:r>
      <w:r w:rsidR="000F18E3" w:rsidRPr="00F03BDA">
        <w:t>.</w:t>
      </w:r>
      <w:r w:rsidR="00B247B1" w:rsidRPr="00F03BDA">
        <w:t xml:space="preserve"> Посещава</w:t>
      </w:r>
      <w:r w:rsidR="000F18E3" w:rsidRPr="00F03BDA">
        <w:t>х</w:t>
      </w:r>
      <w:r w:rsidR="00B247B1" w:rsidRPr="00F03BDA">
        <w:t>ме и футболните мачове на ФК</w:t>
      </w:r>
      <w:r w:rsidR="0073218F" w:rsidRPr="00F03BDA">
        <w:t xml:space="preserve"> „Берое”</w:t>
      </w:r>
      <w:r w:rsidR="000F18E3" w:rsidRPr="00F03BDA">
        <w:t xml:space="preserve">. </w:t>
      </w:r>
      <w:r w:rsidR="00B247B1" w:rsidRPr="00F03BDA">
        <w:t>През лятото</w:t>
      </w:r>
      <w:r w:rsidRPr="00F03BDA">
        <w:t xml:space="preserve"> с</w:t>
      </w:r>
      <w:r w:rsidR="00B247B1" w:rsidRPr="00F03BDA">
        <w:t xml:space="preserve"> Москвича и Трабанта често посещавахме и Старозагор</w:t>
      </w:r>
      <w:r w:rsidR="000F18E3" w:rsidRPr="00F03BDA">
        <w:t>ските</w:t>
      </w:r>
      <w:r w:rsidR="00B247B1" w:rsidRPr="00F03BDA">
        <w:t xml:space="preserve"> бани. Марин със снахата и внуците ходеха на откритият плувен басейн,</w:t>
      </w:r>
      <w:r w:rsidRPr="00F03BDA">
        <w:t xml:space="preserve"> а ние с</w:t>
      </w:r>
      <w:r w:rsidR="00B247B1" w:rsidRPr="00F03BDA">
        <w:t xml:space="preserve"> Милк</w:t>
      </w:r>
      <w:r w:rsidRPr="00F03BDA">
        <w:t>а се къпехме в минералната баня.</w:t>
      </w:r>
      <w:r w:rsidR="00B247B1" w:rsidRPr="00F03BDA">
        <w:t xml:space="preserve"> През</w:t>
      </w:r>
      <w:r w:rsidR="0073218F" w:rsidRPr="00F03BDA">
        <w:t xml:space="preserve"> </w:t>
      </w:r>
      <w:r w:rsidR="00B247B1" w:rsidRPr="00F03BDA">
        <w:t>останалото време с внуците всяка неделя се къпехме в "</w:t>
      </w:r>
      <w:proofErr w:type="spellStart"/>
      <w:r w:rsidR="00B247B1" w:rsidRPr="00F03BDA">
        <w:t>Живкината</w:t>
      </w:r>
      <w:proofErr w:type="spellEnd"/>
      <w:r w:rsidR="00B247B1" w:rsidRPr="00F03BDA">
        <w:t>"</w:t>
      </w:r>
      <w:r w:rsidR="001053D6" w:rsidRPr="00F03BDA">
        <w:t xml:space="preserve">, </w:t>
      </w:r>
      <w:r w:rsidR="000F18E3" w:rsidRPr="00F03BDA">
        <w:t>квартална</w:t>
      </w:r>
      <w:r w:rsidR="00B247B1" w:rsidRPr="00F03BDA">
        <w:t xml:space="preserve"> баня</w:t>
      </w:r>
      <w:r w:rsidR="000F18E3" w:rsidRPr="00F03BDA">
        <w:t>.</w:t>
      </w:r>
    </w:p>
    <w:p w14:paraId="6442D171" w14:textId="6EFAD30B" w:rsidR="000C1925" w:rsidRPr="00F03BDA" w:rsidRDefault="00B247B1" w:rsidP="00B247B1">
      <w:r w:rsidRPr="00F03BDA">
        <w:t>През есенно</w:t>
      </w:r>
      <w:r w:rsidR="0073218F" w:rsidRPr="00F03BDA">
        <w:t xml:space="preserve"> </w:t>
      </w:r>
      <w:r w:rsidRPr="00F03BDA">
        <w:t>-</w:t>
      </w:r>
      <w:r w:rsidR="0073218F" w:rsidRPr="00F03BDA">
        <w:t xml:space="preserve"> </w:t>
      </w:r>
      <w:r w:rsidRPr="00F03BDA">
        <w:t xml:space="preserve">зимният сезон, почти </w:t>
      </w:r>
      <w:r w:rsidR="000F18E3" w:rsidRPr="00F03BDA">
        <w:t>всяка</w:t>
      </w:r>
      <w:r w:rsidRPr="00F03BDA">
        <w:t xml:space="preserve"> събота или неделя</w:t>
      </w:r>
      <w:r w:rsidR="00C20B9D" w:rsidRPr="00F03BDA">
        <w:t>, с братовчедката Мера и съпруга и</w:t>
      </w:r>
      <w:r w:rsidRPr="00F03BDA">
        <w:t xml:space="preserve"> Петко</w:t>
      </w:r>
      <w:r w:rsidR="00C20B9D" w:rsidRPr="00F03BDA">
        <w:t>, си правехме размене</w:t>
      </w:r>
      <w:r w:rsidRPr="00F03BDA">
        <w:t>ни гостувания. Преди правех</w:t>
      </w:r>
      <w:r w:rsidR="00C20B9D" w:rsidRPr="00F03BDA">
        <w:t xml:space="preserve">ме такива и с кумовете Тенко и </w:t>
      </w:r>
      <w:proofErr w:type="spellStart"/>
      <w:r w:rsidR="00C20B9D" w:rsidRPr="00F03BDA">
        <w:t>И</w:t>
      </w:r>
      <w:r w:rsidRPr="00F03BDA">
        <w:t>нчето</w:t>
      </w:r>
      <w:proofErr w:type="spellEnd"/>
      <w:r w:rsidRPr="00F03BDA">
        <w:t>,</w:t>
      </w:r>
      <w:r w:rsidR="0073218F" w:rsidRPr="00F03BDA">
        <w:t xml:space="preserve"> </w:t>
      </w:r>
      <w:r w:rsidRPr="00F03BDA">
        <w:t xml:space="preserve">но тази година </w:t>
      </w:r>
      <w:r w:rsidR="00C20B9D" w:rsidRPr="00F03BDA">
        <w:t xml:space="preserve">те </w:t>
      </w:r>
      <w:r w:rsidR="000F18E3" w:rsidRPr="00F03BDA">
        <w:t>отидоха</w:t>
      </w:r>
      <w:r w:rsidRPr="00F03BDA">
        <w:t xml:space="preserve"> да зимуват в София</w:t>
      </w:r>
      <w:r w:rsidR="000F18E3" w:rsidRPr="00F03BDA">
        <w:t>.</w:t>
      </w:r>
      <w:r w:rsidR="0073218F" w:rsidRPr="00F03BDA">
        <w:t xml:space="preserve"> </w:t>
      </w:r>
      <w:r w:rsidR="000F18E3" w:rsidRPr="00F03BDA">
        <w:t>Правихме</w:t>
      </w:r>
      <w:r w:rsidRPr="00F03BDA">
        <w:t xml:space="preserve"> си</w:t>
      </w:r>
      <w:r w:rsidR="00C20B9D" w:rsidRPr="00F03BDA">
        <w:t xml:space="preserve"> </w:t>
      </w:r>
      <w:r w:rsidRPr="00F03BDA">
        <w:t xml:space="preserve">малки </w:t>
      </w:r>
      <w:r w:rsidR="000F18E3" w:rsidRPr="00F03BDA">
        <w:t>почерпки</w:t>
      </w:r>
      <w:r w:rsidRPr="00F03BDA">
        <w:t xml:space="preserve"> и играехме белот</w:t>
      </w:r>
      <w:r w:rsidR="000F18E3" w:rsidRPr="00F03BDA">
        <w:t>.</w:t>
      </w:r>
      <w:r w:rsidRPr="00F03BDA">
        <w:t xml:space="preserve"> Започна да ме посещава и </w:t>
      </w:r>
      <w:r w:rsidR="000F18E3" w:rsidRPr="00F03BDA">
        <w:t>б</w:t>
      </w:r>
      <w:r w:rsidRPr="00F03BDA">
        <w:t>рат ми Жоро,</w:t>
      </w:r>
      <w:r w:rsidR="0073218F" w:rsidRPr="00F03BDA">
        <w:t xml:space="preserve"> </w:t>
      </w:r>
      <w:r w:rsidRPr="00F03BDA">
        <w:t xml:space="preserve">но ние </w:t>
      </w:r>
      <w:r w:rsidR="000F18E3" w:rsidRPr="00F03BDA">
        <w:t>отбягвахме</w:t>
      </w:r>
      <w:r w:rsidRPr="00F03BDA">
        <w:t xml:space="preserve"> да ходим у тях</w:t>
      </w:r>
      <w:r w:rsidR="000F18E3" w:rsidRPr="00F03BDA">
        <w:t xml:space="preserve">, </w:t>
      </w:r>
      <w:r w:rsidRPr="00F03BDA">
        <w:t>заради съпругата му,</w:t>
      </w:r>
      <w:r w:rsidR="000F18E3" w:rsidRPr="00F03BDA">
        <w:t xml:space="preserve"> с </w:t>
      </w:r>
      <w:r w:rsidRPr="00F03BDA">
        <w:t xml:space="preserve">която не </w:t>
      </w:r>
      <w:r w:rsidR="000F18E3" w:rsidRPr="00F03BDA">
        <w:t>се разбирах.</w:t>
      </w:r>
      <w:r w:rsidRPr="00F03BDA">
        <w:t xml:space="preserve"> След операцията на гърлото,</w:t>
      </w:r>
      <w:r w:rsidR="0073218F" w:rsidRPr="00F03BDA">
        <w:t xml:space="preserve"> </w:t>
      </w:r>
      <w:r w:rsidRPr="00F03BDA">
        <w:t xml:space="preserve">брат ми употребяваше </w:t>
      </w:r>
      <w:r w:rsidR="00C20B9D" w:rsidRPr="00F03BDA">
        <w:t>по-</w:t>
      </w:r>
      <w:r w:rsidR="00C20B9D" w:rsidRPr="00F03BDA">
        <w:lastRenderedPageBreak/>
        <w:t xml:space="preserve">малко </w:t>
      </w:r>
      <w:r w:rsidRPr="00F03BDA">
        <w:t>алкохол</w:t>
      </w:r>
      <w:r w:rsidR="000F18E3" w:rsidRPr="00F03BDA">
        <w:t>.</w:t>
      </w:r>
      <w:r w:rsidR="0073218F" w:rsidRPr="00F03BDA">
        <w:t xml:space="preserve"> </w:t>
      </w:r>
      <w:r w:rsidR="000F18E3" w:rsidRPr="00F03BDA">
        <w:t>Заради п</w:t>
      </w:r>
      <w:r w:rsidRPr="00F03BDA">
        <w:t>рестоя</w:t>
      </w:r>
      <w:r w:rsidR="0073218F" w:rsidRPr="00F03BDA">
        <w:t>т</w:t>
      </w:r>
      <w:r w:rsidRPr="00F03BDA">
        <w:t xml:space="preserve"> </w:t>
      </w:r>
      <w:r w:rsidR="000F18E3" w:rsidRPr="00F03BDA">
        <w:t xml:space="preserve">си </w:t>
      </w:r>
      <w:r w:rsidR="0073218F" w:rsidRPr="00F03BDA">
        <w:t>във военната болница и заради</w:t>
      </w:r>
      <w:r w:rsidR="00C20B9D" w:rsidRPr="00F03BDA">
        <w:t xml:space="preserve"> бол</w:t>
      </w:r>
      <w:r w:rsidR="0009056C" w:rsidRPr="00F03BDA">
        <w:t>ното</w:t>
      </w:r>
      <w:r w:rsidRPr="00F03BDA">
        <w:t xml:space="preserve"> си сърце</w:t>
      </w:r>
      <w:r w:rsidR="00C20B9D" w:rsidRPr="00F03BDA">
        <w:t>,</w:t>
      </w:r>
      <w:r w:rsidR="000F18E3" w:rsidRPr="00F03BDA">
        <w:t xml:space="preserve"> се</w:t>
      </w:r>
      <w:r w:rsidR="0073218F" w:rsidRPr="00F03BDA">
        <w:t xml:space="preserve"> </w:t>
      </w:r>
      <w:r w:rsidR="000F18E3" w:rsidRPr="00F03BDA">
        <w:t>п</w:t>
      </w:r>
      <w:r w:rsidRPr="00F03BDA">
        <w:t xml:space="preserve">ринуди да напусне </w:t>
      </w:r>
      <w:r w:rsidR="000F18E3" w:rsidRPr="00F03BDA">
        <w:t>работата си.</w:t>
      </w:r>
      <w:r w:rsidRPr="00F03BDA">
        <w:t xml:space="preserve"> Много обичаше да се  забавлява с нашите внуци и те го обичаха. </w:t>
      </w:r>
      <w:r w:rsidR="000F18E3" w:rsidRPr="00F03BDA">
        <w:t>Обикновено</w:t>
      </w:r>
      <w:r w:rsidR="00C20B9D" w:rsidRPr="00F03BDA">
        <w:t xml:space="preserve"> повече</w:t>
      </w:r>
      <w:r w:rsidRPr="00F03BDA">
        <w:t xml:space="preserve">то от времето си </w:t>
      </w:r>
      <w:r w:rsidR="000F18E3" w:rsidRPr="00F03BDA">
        <w:t>прекарваше</w:t>
      </w:r>
      <w:r w:rsidRPr="00F03BDA">
        <w:t xml:space="preserve"> по пейките в Градската градина,</w:t>
      </w:r>
      <w:r w:rsidR="0073218F" w:rsidRPr="00F03BDA">
        <w:t xml:space="preserve"> </w:t>
      </w:r>
      <w:r w:rsidRPr="00F03BDA">
        <w:t>близо до жилището си.</w:t>
      </w:r>
    </w:p>
    <w:p w14:paraId="7269DA3A" w14:textId="1F12BEDF" w:rsidR="000C1925" w:rsidRPr="00F03BDA" w:rsidRDefault="00C20B9D" w:rsidP="00B247B1">
      <w:r w:rsidRPr="00F03BDA">
        <w:t xml:space="preserve">От </w:t>
      </w:r>
      <w:r w:rsidR="00B247B1" w:rsidRPr="00F03BDA">
        <w:t xml:space="preserve"> мар</w:t>
      </w:r>
      <w:r w:rsidR="000F18E3" w:rsidRPr="00F03BDA">
        <w:t>т</w:t>
      </w:r>
      <w:r w:rsidR="00B247B1" w:rsidRPr="00F03BDA">
        <w:t xml:space="preserve"> до ноември ние с Милка</w:t>
      </w:r>
      <w:r w:rsidR="0073218F" w:rsidRPr="00F03BDA">
        <w:t xml:space="preserve"> </w:t>
      </w:r>
      <w:r w:rsidR="00B247B1" w:rsidRPr="00F03BDA">
        <w:t>прекарвахме на парцела в М</w:t>
      </w:r>
      <w:r w:rsidR="000F18E3" w:rsidRPr="00F03BDA">
        <w:t>алка</w:t>
      </w:r>
      <w:r w:rsidR="00B247B1" w:rsidRPr="00F03BDA">
        <w:t xml:space="preserve"> Верея</w:t>
      </w:r>
      <w:r w:rsidR="000F18E3" w:rsidRPr="00F03BDA">
        <w:t>.</w:t>
      </w:r>
      <w:r w:rsidR="00B247B1" w:rsidRPr="00F03BDA">
        <w:t xml:space="preserve"> П</w:t>
      </w:r>
      <w:r w:rsidR="000F18E3" w:rsidRPr="00F03BDA">
        <w:t>р</w:t>
      </w:r>
      <w:r w:rsidR="00B247B1" w:rsidRPr="00F03BDA">
        <w:t>одължавах да водя книгата</w:t>
      </w:r>
      <w:r w:rsidR="0073218F" w:rsidRPr="00F03BDA">
        <w:t xml:space="preserve"> </w:t>
      </w:r>
      <w:r w:rsidR="00B247B1" w:rsidRPr="00F03BDA">
        <w:t>-</w:t>
      </w:r>
      <w:r w:rsidR="0073218F" w:rsidRPr="00F03BDA">
        <w:t xml:space="preserve"> </w:t>
      </w:r>
      <w:r w:rsidR="00B247B1" w:rsidRPr="00F03BDA">
        <w:t xml:space="preserve">дневник за </w:t>
      </w:r>
      <w:r w:rsidR="000F18E3" w:rsidRPr="00F03BDA">
        <w:t>работата</w:t>
      </w:r>
      <w:r w:rsidR="00B247B1" w:rsidRPr="00F03BDA">
        <w:t xml:space="preserve"> и получаваната продукция</w:t>
      </w:r>
      <w:r w:rsidR="000F18E3" w:rsidRPr="00F03BDA">
        <w:t>.</w:t>
      </w:r>
      <w:r w:rsidR="00B247B1" w:rsidRPr="00F03BDA">
        <w:t xml:space="preserve"> По този начи</w:t>
      </w:r>
      <w:r w:rsidR="000F18E3" w:rsidRPr="00F03BDA">
        <w:t>н</w:t>
      </w:r>
      <w:r w:rsidR="0073218F" w:rsidRPr="00F03BDA">
        <w:t xml:space="preserve"> </w:t>
      </w:r>
      <w:r w:rsidR="000F18E3" w:rsidRPr="00F03BDA">
        <w:t>осмислях</w:t>
      </w:r>
      <w:r w:rsidR="0073218F" w:rsidRPr="00F03BDA">
        <w:t xml:space="preserve"> </w:t>
      </w:r>
      <w:r w:rsidR="00B247B1" w:rsidRPr="00F03BDA">
        <w:t>времето си</w:t>
      </w:r>
      <w:r w:rsidR="000F18E3" w:rsidRPr="00F03BDA">
        <w:t>.</w:t>
      </w:r>
      <w:r w:rsidR="00B247B1" w:rsidRPr="00F03BDA">
        <w:t xml:space="preserve"> При разходи около 1</w:t>
      </w:r>
      <w:r w:rsidR="0073218F" w:rsidRPr="00F03BDA">
        <w:t xml:space="preserve"> </w:t>
      </w:r>
      <w:r w:rsidR="00B247B1" w:rsidRPr="00F03BDA">
        <w:t>00</w:t>
      </w:r>
      <w:r w:rsidRPr="00F03BDA">
        <w:t>0</w:t>
      </w:r>
      <w:r w:rsidR="00B247B1" w:rsidRPr="00F03BDA">
        <w:t xml:space="preserve"> лева,</w:t>
      </w:r>
      <w:r w:rsidR="0073218F" w:rsidRPr="00F03BDA">
        <w:t xml:space="preserve"> </w:t>
      </w:r>
      <w:r w:rsidR="000F18E3" w:rsidRPr="00F03BDA">
        <w:t>получихме</w:t>
      </w:r>
      <w:r w:rsidR="00B247B1" w:rsidRPr="00F03BDA">
        <w:t xml:space="preserve"> продукция</w:t>
      </w:r>
      <w:r w:rsidRPr="00F03BDA">
        <w:t xml:space="preserve"> за 6 456</w:t>
      </w:r>
      <w:r w:rsidR="00B247B1" w:rsidRPr="00F03BDA">
        <w:t xml:space="preserve"> лева</w:t>
      </w:r>
      <w:r w:rsidR="000F18E3" w:rsidRPr="00F03BDA">
        <w:t>.</w:t>
      </w:r>
      <w:r w:rsidR="00B247B1" w:rsidRPr="00F03BDA">
        <w:t xml:space="preserve"> Тази година засадихме и първите три ябълки</w:t>
      </w:r>
      <w:r w:rsidR="00EA77CB" w:rsidRPr="00F03BDA">
        <w:t xml:space="preserve">. </w:t>
      </w:r>
      <w:r w:rsidR="00B247B1" w:rsidRPr="00F03BDA">
        <w:t>С получената продукция направихме много компоти,</w:t>
      </w:r>
      <w:r w:rsidR="0073218F" w:rsidRPr="00F03BDA">
        <w:t xml:space="preserve"> </w:t>
      </w:r>
      <w:r w:rsidR="00B247B1" w:rsidRPr="00F03BDA">
        <w:t>сиропи,</w:t>
      </w:r>
      <w:r w:rsidRPr="00F03BDA">
        <w:t xml:space="preserve"> сладка </w:t>
      </w:r>
      <w:r w:rsidR="00B247B1" w:rsidRPr="00F03BDA">
        <w:t>и други,</w:t>
      </w:r>
      <w:r w:rsidR="0073218F" w:rsidRPr="00F03BDA">
        <w:t xml:space="preserve"> </w:t>
      </w:r>
      <w:r w:rsidR="00B247B1" w:rsidRPr="00F03BDA">
        <w:t>като част от тях дадохме и на</w:t>
      </w:r>
      <w:r w:rsidRPr="00F03BDA">
        <w:t xml:space="preserve"> </w:t>
      </w:r>
      <w:r w:rsidR="00B247B1" w:rsidRPr="00F03BDA">
        <w:t>семейството на Васко</w:t>
      </w:r>
      <w:r w:rsidR="00EA77CB" w:rsidRPr="00F03BDA">
        <w:t xml:space="preserve">, който пък смени буталата на Москвича ни в работилницата на НИГО. </w:t>
      </w:r>
      <w:r w:rsidR="00B247B1" w:rsidRPr="00F03BDA">
        <w:t>През свободното си вр</w:t>
      </w:r>
      <w:r w:rsidRPr="00F03BDA">
        <w:t>еме започнах да проучвам минало</w:t>
      </w:r>
      <w:r w:rsidR="00B247B1" w:rsidRPr="00F03BDA">
        <w:t>то на фамилията Ножчеви,</w:t>
      </w:r>
      <w:r w:rsidR="0073218F" w:rsidRPr="00F03BDA">
        <w:t xml:space="preserve"> </w:t>
      </w:r>
      <w:r w:rsidR="00B247B1" w:rsidRPr="00F03BDA">
        <w:t>главно на баща ми и дядо м</w:t>
      </w:r>
      <w:r w:rsidR="00EA77CB" w:rsidRPr="00F03BDA">
        <w:t>и.</w:t>
      </w:r>
    </w:p>
    <w:p w14:paraId="61E5DEC6" w14:textId="2D312ADC" w:rsidR="000C1925" w:rsidRPr="00F03BDA" w:rsidRDefault="00B247B1" w:rsidP="00B247B1">
      <w:r w:rsidRPr="00F03BDA">
        <w:t xml:space="preserve">На </w:t>
      </w:r>
      <w:r w:rsidR="00EA77CB" w:rsidRPr="00F03BDA">
        <w:t>2</w:t>
      </w:r>
      <w:r w:rsidRPr="00F03BDA">
        <w:t>7 ноември с Милка</w:t>
      </w:r>
      <w:r w:rsidR="0073218F" w:rsidRPr="00F03BDA">
        <w:t xml:space="preserve"> </w:t>
      </w:r>
      <w:r w:rsidRPr="00F03BDA">
        <w:t>бяхме в София</w:t>
      </w:r>
      <w:r w:rsidR="00C20B9D" w:rsidRPr="00F03BDA">
        <w:t>,</w:t>
      </w:r>
      <w:r w:rsidRPr="00F03BDA">
        <w:t xml:space="preserve"> като аз участва</w:t>
      </w:r>
      <w:r w:rsidR="00EA77CB" w:rsidRPr="00F03BDA">
        <w:t>х</w:t>
      </w:r>
      <w:r w:rsidRPr="00F03BDA">
        <w:t xml:space="preserve"> в Учредителния конгрес на Съюза на птицевъдите в България</w:t>
      </w:r>
      <w:r w:rsidR="00EA77CB" w:rsidRPr="00F03BDA">
        <w:t>.</w:t>
      </w:r>
      <w:r w:rsidR="0073218F" w:rsidRPr="00F03BDA">
        <w:t xml:space="preserve"> </w:t>
      </w:r>
      <w:r w:rsidRPr="00F03BDA">
        <w:t>Двама</w:t>
      </w:r>
      <w:r w:rsidR="00EA77CB" w:rsidRPr="00F03BDA">
        <w:t>та</w:t>
      </w:r>
      <w:r w:rsidRPr="00F03BDA">
        <w:t xml:space="preserve"> с Димитър </w:t>
      </w:r>
      <w:proofErr w:type="spellStart"/>
      <w:r w:rsidRPr="00F03BDA">
        <w:t>Бальозов</w:t>
      </w:r>
      <w:proofErr w:type="spellEnd"/>
      <w:r w:rsidRPr="00F03BDA">
        <w:t>,</w:t>
      </w:r>
      <w:r w:rsidR="0073218F" w:rsidRPr="00F03BDA">
        <w:t xml:space="preserve"> </w:t>
      </w:r>
      <w:r w:rsidRPr="00F03BDA">
        <w:t>макар и пенсионери</w:t>
      </w:r>
      <w:r w:rsidR="00EA77CB" w:rsidRPr="00F03BDA">
        <w:t xml:space="preserve">, </w:t>
      </w:r>
      <w:r w:rsidRPr="00F03BDA">
        <w:t>бяхме в</w:t>
      </w:r>
      <w:r w:rsidR="0073218F" w:rsidRPr="00F03BDA">
        <w:t xml:space="preserve"> </w:t>
      </w:r>
      <w:r w:rsidRPr="00F03BDA">
        <w:t>деловият президиум</w:t>
      </w:r>
      <w:r w:rsidR="00EA77CB" w:rsidRPr="00F03BDA">
        <w:t>. Присъства</w:t>
      </w:r>
      <w:r w:rsidRPr="00F03BDA">
        <w:t xml:space="preserve"> и зам</w:t>
      </w:r>
      <w:r w:rsidR="00EA77CB" w:rsidRPr="00F03BDA">
        <w:t>. м</w:t>
      </w:r>
      <w:r w:rsidRPr="00F03BDA">
        <w:t>инистър Георги Танев,</w:t>
      </w:r>
      <w:r w:rsidR="0073218F" w:rsidRPr="00F03BDA">
        <w:t xml:space="preserve"> </w:t>
      </w:r>
      <w:r w:rsidRPr="00F03BDA">
        <w:t>а събранието ръководи Ва</w:t>
      </w:r>
      <w:r w:rsidR="00D07E5F" w:rsidRPr="00F03BDA">
        <w:t>с</w:t>
      </w:r>
      <w:r w:rsidRPr="00F03BDA">
        <w:t>ил Чичибаба,</w:t>
      </w:r>
      <w:r w:rsidR="0073218F" w:rsidRPr="00F03BDA">
        <w:t xml:space="preserve"> </w:t>
      </w:r>
      <w:r w:rsidRPr="00F03BDA">
        <w:t>зам</w:t>
      </w:r>
      <w:r w:rsidR="00EA77CB" w:rsidRPr="00F03BDA">
        <w:t>.</w:t>
      </w:r>
      <w:r w:rsidR="00993860" w:rsidRPr="00F03BDA">
        <w:t xml:space="preserve"> </w:t>
      </w:r>
      <w:r w:rsidR="00EA77CB" w:rsidRPr="00F03BDA">
        <w:t>п</w:t>
      </w:r>
      <w:r w:rsidRPr="00F03BDA">
        <w:t>редседател на ССА</w:t>
      </w:r>
      <w:r w:rsidR="00EA77CB" w:rsidRPr="00F03BDA">
        <w:t xml:space="preserve">. </w:t>
      </w:r>
      <w:r w:rsidRPr="00F03BDA">
        <w:t>Аз направих изказване за задачите на Съюза</w:t>
      </w:r>
      <w:r w:rsidR="00C20B9D" w:rsidRPr="00F03BDA">
        <w:t>,</w:t>
      </w:r>
      <w:r w:rsidRPr="00F03BDA">
        <w:t xml:space="preserve"> при новата </w:t>
      </w:r>
      <w:r w:rsidR="00EA77CB" w:rsidRPr="00F03BDA">
        <w:t>об</w:t>
      </w:r>
      <w:r w:rsidRPr="00F03BDA">
        <w:t xml:space="preserve">становка в страната. За </w:t>
      </w:r>
      <w:r w:rsidR="00C20B9D" w:rsidRPr="00F03BDA">
        <w:t>председател</w:t>
      </w:r>
      <w:r w:rsidRPr="00F03BDA">
        <w:t xml:space="preserve"> беше избран колегата Борис Стоименов, възпитаник на нашата старозаго</w:t>
      </w:r>
      <w:r w:rsidR="00EA77CB" w:rsidRPr="00F03BDA">
        <w:t>рска</w:t>
      </w:r>
      <w:r w:rsidRPr="00F03BDA">
        <w:t xml:space="preserve"> научна птицевъдна секция</w:t>
      </w:r>
      <w:r w:rsidR="00EA77CB" w:rsidRPr="00F03BDA">
        <w:t>.</w:t>
      </w:r>
      <w:r w:rsidRPr="00F03BDA">
        <w:t xml:space="preserve"> Решен</w:t>
      </w:r>
      <w:r w:rsidR="00EA77CB" w:rsidRPr="00F03BDA">
        <w:t>о</w:t>
      </w:r>
      <w:r w:rsidRPr="00F03BDA">
        <w:t xml:space="preserve"> беше и </w:t>
      </w:r>
      <w:r w:rsidR="00EA77CB" w:rsidRPr="00F03BDA">
        <w:t>издаването</w:t>
      </w:r>
      <w:r w:rsidRPr="00F03BDA">
        <w:t xml:space="preserve"> на с</w:t>
      </w:r>
      <w:r w:rsidR="00EA77CB" w:rsidRPr="00F03BDA">
        <w:t>пис</w:t>
      </w:r>
      <w:r w:rsidRPr="00F03BDA">
        <w:t>ание</w:t>
      </w:r>
      <w:r w:rsidR="00EA77CB" w:rsidRPr="00F03BDA">
        <w:t xml:space="preserve"> „</w:t>
      </w:r>
      <w:r w:rsidRPr="00F03BDA">
        <w:t>Птицевъдство</w:t>
      </w:r>
      <w:r w:rsidR="00EA77CB" w:rsidRPr="00F03BDA">
        <w:t>“</w:t>
      </w:r>
      <w:r w:rsidRPr="00F03BDA">
        <w:t xml:space="preserve"> от</w:t>
      </w:r>
      <w:r w:rsidR="00C20B9D" w:rsidRPr="00F03BDA">
        <w:t xml:space="preserve"> 1992 г</w:t>
      </w:r>
      <w:r w:rsidR="00EA77CB" w:rsidRPr="00F03BDA">
        <w:t xml:space="preserve">. </w:t>
      </w:r>
      <w:r w:rsidRPr="00F03BDA">
        <w:t>По искане на Центъра за научно</w:t>
      </w:r>
      <w:ins w:id="5" w:author="Eli" w:date="2025-08-09T14:53:00Z" w16du:dateUtc="2025-08-09T11:53:00Z">
        <w:r w:rsidR="00993860" w:rsidRPr="00F03BDA">
          <w:t xml:space="preserve"> </w:t>
        </w:r>
        <w:r w:rsidRPr="00F03BDA">
          <w:t>-</w:t>
        </w:r>
        <w:r w:rsidR="00993860" w:rsidRPr="00F03BDA">
          <w:t xml:space="preserve"> </w:t>
        </w:r>
      </w:ins>
      <w:r w:rsidRPr="00F03BDA">
        <w:t xml:space="preserve">техническа </w:t>
      </w:r>
      <w:proofErr w:type="spellStart"/>
      <w:r w:rsidRPr="00F03BDA">
        <w:t>информациякъм</w:t>
      </w:r>
      <w:proofErr w:type="spellEnd"/>
      <w:r w:rsidRPr="00F03BDA">
        <w:t xml:space="preserve"> ССА, написах кратък наръчник за отглеждане птиците в личното стопанство</w:t>
      </w:r>
      <w:r w:rsidR="00EA77CB" w:rsidRPr="00F03BDA">
        <w:t>.</w:t>
      </w:r>
    </w:p>
    <w:p w14:paraId="4AA04DF0" w14:textId="24023B47" w:rsidR="000C1925" w:rsidRPr="00F03BDA" w:rsidRDefault="00B247B1" w:rsidP="00B247B1">
      <w:r w:rsidRPr="00F03BDA">
        <w:t xml:space="preserve">Тази </w:t>
      </w:r>
      <w:r w:rsidR="00EA77CB" w:rsidRPr="00F03BDA">
        <w:t>есен</w:t>
      </w:r>
      <w:r w:rsidRPr="00F03BDA">
        <w:t xml:space="preserve"> в града случайно срещнах агронома Панайот Манолов</w:t>
      </w:r>
      <w:r w:rsidR="0009056C" w:rsidRPr="00F03BDA">
        <w:t>. П</w:t>
      </w:r>
      <w:r w:rsidRPr="00F03BDA">
        <w:t>енсионер като мен</w:t>
      </w:r>
      <w:r w:rsidR="00C20B9D" w:rsidRPr="00F03BDA">
        <w:t xml:space="preserve">, </w:t>
      </w:r>
      <w:r w:rsidRPr="00F03BDA">
        <w:t>той бил сътрудник на седмичния</w:t>
      </w:r>
      <w:r w:rsidR="00993860" w:rsidRPr="00F03BDA">
        <w:t xml:space="preserve"> </w:t>
      </w:r>
      <w:r w:rsidRPr="00F03BDA">
        <w:t>вестник</w:t>
      </w:r>
      <w:r w:rsidR="00993860" w:rsidRPr="00F03BDA">
        <w:t xml:space="preserve"> „</w:t>
      </w:r>
      <w:r w:rsidRPr="00F03BDA">
        <w:t>ВИ</w:t>
      </w:r>
      <w:r w:rsidR="0009056C" w:rsidRPr="00F03BDA">
        <w:t>К</w:t>
      </w:r>
      <w:r w:rsidR="00993860" w:rsidRPr="00F03BDA">
        <w:t>”</w:t>
      </w:r>
      <w:r w:rsidR="0009056C" w:rsidRPr="00F03BDA">
        <w:t xml:space="preserve">, </w:t>
      </w:r>
      <w:r w:rsidR="00C20B9D" w:rsidRPr="00F03BDA">
        <w:t>издаван от ОКС - гр.</w:t>
      </w:r>
      <w:r w:rsidR="00993860" w:rsidRPr="00F03BDA">
        <w:t xml:space="preserve"> </w:t>
      </w:r>
      <w:r w:rsidRPr="00F03BDA">
        <w:t>Стара Загора</w:t>
      </w:r>
      <w:r w:rsidR="0009056C" w:rsidRPr="00F03BDA">
        <w:t xml:space="preserve">. </w:t>
      </w:r>
      <w:r w:rsidRPr="00F03BDA">
        <w:t>Главен редактор</w:t>
      </w:r>
      <w:r w:rsidR="00993860" w:rsidRPr="00F03BDA">
        <w:t xml:space="preserve"> </w:t>
      </w:r>
      <w:r w:rsidRPr="00F03BDA">
        <w:t>му беше литературни</w:t>
      </w:r>
      <w:r w:rsidR="0009056C" w:rsidRPr="00F03BDA">
        <w:t>я</w:t>
      </w:r>
      <w:r w:rsidR="00C20B9D" w:rsidRPr="00F03BDA">
        <w:t>т</w:t>
      </w:r>
      <w:r w:rsidRPr="00F03BDA">
        <w:t xml:space="preserve"> критик и поет Таню Клисуров. Маноло</w:t>
      </w:r>
      <w:r w:rsidR="0009056C" w:rsidRPr="00F03BDA">
        <w:t xml:space="preserve">в </w:t>
      </w:r>
      <w:r w:rsidRPr="00F03BDA">
        <w:t>ме заведе при него в редакцията на вестника и ме убеди да</w:t>
      </w:r>
      <w:r w:rsidR="00993860" w:rsidRPr="00F03BDA">
        <w:t xml:space="preserve"> </w:t>
      </w:r>
      <w:r w:rsidRPr="00F03BDA">
        <w:t xml:space="preserve">напиша няколко </w:t>
      </w:r>
      <w:r w:rsidR="0009056C" w:rsidRPr="00F03BDA">
        <w:t>статии</w:t>
      </w:r>
      <w:r w:rsidRPr="00F03BDA">
        <w:t xml:space="preserve"> по птицевъдство</w:t>
      </w:r>
      <w:r w:rsidR="0009056C" w:rsidRPr="00F03BDA">
        <w:t>.</w:t>
      </w:r>
      <w:r w:rsidRPr="00F03BDA">
        <w:t xml:space="preserve"> До края на годината</w:t>
      </w:r>
      <w:r w:rsidR="00993860" w:rsidRPr="00F03BDA">
        <w:t xml:space="preserve"> </w:t>
      </w:r>
      <w:r w:rsidRPr="00F03BDA">
        <w:t xml:space="preserve">бяха отпечатани </w:t>
      </w:r>
      <w:r w:rsidR="0009056C" w:rsidRPr="00F03BDA">
        <w:t>статиите</w:t>
      </w:r>
      <w:r w:rsidR="00993860" w:rsidRPr="00F03BDA">
        <w:t xml:space="preserve"> </w:t>
      </w:r>
      <w:r w:rsidR="0009056C" w:rsidRPr="00F03BDA">
        <w:t>„</w:t>
      </w:r>
      <w:r w:rsidRPr="00F03BDA">
        <w:t>Отглеждане и хранене на кокошки</w:t>
      </w:r>
      <w:r w:rsidR="00993860" w:rsidRPr="00F03BDA">
        <w:t xml:space="preserve"> </w:t>
      </w:r>
      <w:r w:rsidRPr="00F03BDA">
        <w:t>-</w:t>
      </w:r>
      <w:r w:rsidR="00993860" w:rsidRPr="00F03BDA">
        <w:t xml:space="preserve"> </w:t>
      </w:r>
      <w:r w:rsidRPr="00F03BDA">
        <w:t>носачки през зимата" и</w:t>
      </w:r>
      <w:r w:rsidR="0009056C" w:rsidRPr="00F03BDA">
        <w:t xml:space="preserve"> „</w:t>
      </w:r>
      <w:r w:rsidRPr="00F03BDA">
        <w:t>Изисквания към помещенията за</w:t>
      </w:r>
      <w:r w:rsidR="00993860" w:rsidRPr="00F03BDA">
        <w:t xml:space="preserve"> </w:t>
      </w:r>
      <w:r w:rsidRPr="00F03BDA">
        <w:t>отглеждане на пилета и кокошки</w:t>
      </w:r>
      <w:r w:rsidR="0009056C" w:rsidRPr="00F03BDA">
        <w:t>“.</w:t>
      </w:r>
    </w:p>
    <w:p w14:paraId="02DABB45" w14:textId="18E421FF" w:rsidR="000C1925" w:rsidRPr="00F03BDA" w:rsidRDefault="00B247B1" w:rsidP="00B247B1">
      <w:r w:rsidRPr="00F03BDA">
        <w:t>След оставката на правителството на Андрей Луканов,</w:t>
      </w:r>
      <w:r w:rsidR="00993860" w:rsidRPr="00F03BDA">
        <w:t xml:space="preserve"> </w:t>
      </w:r>
      <w:r w:rsidRPr="00F03BDA">
        <w:t>въпреки мнозинството на БСП в ВНС</w:t>
      </w:r>
      <w:r w:rsidR="0009056C" w:rsidRPr="00F03BDA">
        <w:t xml:space="preserve">, </w:t>
      </w:r>
      <w:r w:rsidRPr="00F03BDA">
        <w:t>беше избрано коалиционно</w:t>
      </w:r>
      <w:r w:rsidR="00993860" w:rsidRPr="00F03BDA">
        <w:t xml:space="preserve"> </w:t>
      </w:r>
      <w:r w:rsidRPr="00F03BDA">
        <w:t>правителство начело в Димитър Попов</w:t>
      </w:r>
      <w:r w:rsidR="0009056C" w:rsidRPr="00F03BDA">
        <w:t>.</w:t>
      </w:r>
      <w:r w:rsidRPr="00F03BDA">
        <w:t xml:space="preserve"> Икономическото положение в страната продължаваше да се </w:t>
      </w:r>
      <w:proofErr w:type="spellStart"/>
      <w:r w:rsidRPr="00F03BDA">
        <w:t>влошава.Ликвидирани</w:t>
      </w:r>
      <w:proofErr w:type="spellEnd"/>
      <w:r w:rsidR="00993860" w:rsidRPr="00F03BDA">
        <w:t xml:space="preserve"> </w:t>
      </w:r>
      <w:r w:rsidRPr="00F03BDA">
        <w:t>бяха Дър</w:t>
      </w:r>
      <w:r w:rsidR="0009056C" w:rsidRPr="00F03BDA">
        <w:t>ж</w:t>
      </w:r>
      <w:r w:rsidRPr="00F03BDA">
        <w:t>а</w:t>
      </w:r>
      <w:r w:rsidR="0009056C" w:rsidRPr="00F03BDA">
        <w:t>в</w:t>
      </w:r>
      <w:r w:rsidR="00405843" w:rsidRPr="00F03BDA">
        <w:t>ният планов комитет и Комитетът</w:t>
      </w:r>
      <w:r w:rsidRPr="00F03BDA">
        <w:t xml:space="preserve"> за държавен контрол,</w:t>
      </w:r>
      <w:r w:rsidR="00993860" w:rsidRPr="00F03BDA">
        <w:t xml:space="preserve"> </w:t>
      </w:r>
      <w:r w:rsidRPr="00F03BDA">
        <w:t>с цел свободно да се развива</w:t>
      </w:r>
      <w:r w:rsidR="00993860" w:rsidRPr="00F03BDA">
        <w:t xml:space="preserve"> „</w:t>
      </w:r>
      <w:r w:rsidRPr="00F03BDA">
        <w:t>п</w:t>
      </w:r>
      <w:r w:rsidR="00993860" w:rsidRPr="00F03BDA">
        <w:t>азарната”</w:t>
      </w:r>
      <w:r w:rsidRPr="00F03BDA">
        <w:t xml:space="preserve"> икономика</w:t>
      </w:r>
      <w:r w:rsidR="0009056C" w:rsidRPr="00F03BDA">
        <w:t>.</w:t>
      </w:r>
      <w:r w:rsidRPr="00F03BDA">
        <w:t xml:space="preserve"> Заедно с нея се развихри още повече инфлацията,</w:t>
      </w:r>
      <w:r w:rsidR="00993860" w:rsidRPr="00F03BDA">
        <w:t xml:space="preserve"> </w:t>
      </w:r>
      <w:r w:rsidRPr="00F03BDA">
        <w:t>отразила се на</w:t>
      </w:r>
      <w:r w:rsidR="00993860" w:rsidRPr="00F03BDA">
        <w:t xml:space="preserve"> </w:t>
      </w:r>
      <w:r w:rsidR="0009056C" w:rsidRPr="00F03BDA">
        <w:t>платежоспособността</w:t>
      </w:r>
      <w:r w:rsidRPr="00F03BDA">
        <w:t xml:space="preserve"> на населението</w:t>
      </w:r>
      <w:r w:rsidR="0009056C" w:rsidRPr="00F03BDA">
        <w:t>,</w:t>
      </w:r>
      <w:r w:rsidR="00993860" w:rsidRPr="00F03BDA">
        <w:t xml:space="preserve"> </w:t>
      </w:r>
      <w:r w:rsidR="0009056C" w:rsidRPr="00F03BDA">
        <w:t>особено</w:t>
      </w:r>
      <w:r w:rsidRPr="00F03BDA">
        <w:t xml:space="preserve"> на пенсионери</w:t>
      </w:r>
      <w:r w:rsidR="0009056C" w:rsidRPr="00F03BDA">
        <w:t>те.</w:t>
      </w:r>
      <w:r w:rsidRPr="00F03BDA">
        <w:t xml:space="preserve"> Призива на Дим</w:t>
      </w:r>
      <w:r w:rsidR="0009056C" w:rsidRPr="00F03BDA">
        <w:t xml:space="preserve">итър </w:t>
      </w:r>
      <w:r w:rsidRPr="00F03BDA">
        <w:t>Попов</w:t>
      </w:r>
      <w:r w:rsidR="00405843" w:rsidRPr="00F03BDA">
        <w:t>:</w:t>
      </w:r>
      <w:r w:rsidR="00993860" w:rsidRPr="00F03BDA">
        <w:t xml:space="preserve"> </w:t>
      </w:r>
      <w:r w:rsidR="0009056C" w:rsidRPr="00F03BDA">
        <w:t>„</w:t>
      </w:r>
      <w:r w:rsidRPr="00F03BDA">
        <w:t>За Бога,</w:t>
      </w:r>
      <w:r w:rsidR="00993860" w:rsidRPr="00F03BDA">
        <w:t xml:space="preserve"> </w:t>
      </w:r>
      <w:r w:rsidRPr="00F03BDA">
        <w:t>хора не купувайте</w:t>
      </w:r>
      <w:r w:rsidR="00405843" w:rsidRPr="00F03BDA">
        <w:t>!</w:t>
      </w:r>
      <w:r w:rsidR="00993860" w:rsidRPr="00F03BDA">
        <w:t>”</w:t>
      </w:r>
      <w:r w:rsidRPr="00F03BDA">
        <w:t xml:space="preserve"> не о</w:t>
      </w:r>
      <w:r w:rsidR="0009056C" w:rsidRPr="00F03BDA">
        <w:t>г</w:t>
      </w:r>
      <w:r w:rsidRPr="00F03BDA">
        <w:t>раничи инфлацията</w:t>
      </w:r>
      <w:r w:rsidR="0009056C" w:rsidRPr="00F03BDA">
        <w:t>.</w:t>
      </w:r>
      <w:r w:rsidRPr="00F03BDA">
        <w:t xml:space="preserve"> Обратно</w:t>
      </w:r>
      <w:r w:rsidR="00993860" w:rsidRPr="00F03BDA">
        <w:t xml:space="preserve">, </w:t>
      </w:r>
      <w:r w:rsidRPr="00F03BDA">
        <w:t xml:space="preserve"> хората с повече </w:t>
      </w:r>
      <w:proofErr w:type="spellStart"/>
      <w:r w:rsidRPr="00F03BDA">
        <w:t>пари,започнаха</w:t>
      </w:r>
      <w:proofErr w:type="spellEnd"/>
      <w:r w:rsidRPr="00F03BDA">
        <w:t xml:space="preserve"> да се </w:t>
      </w:r>
      <w:r w:rsidR="0009056C" w:rsidRPr="00F03BDA">
        <w:t>запасяват</w:t>
      </w:r>
      <w:r w:rsidRPr="00F03BDA">
        <w:t xml:space="preserve"> със стоки</w:t>
      </w:r>
      <w:r w:rsidR="0009056C" w:rsidRPr="00F03BDA">
        <w:t>.</w:t>
      </w:r>
    </w:p>
    <w:p w14:paraId="1C4EF9B2" w14:textId="20CA2097" w:rsidR="00B247B1" w:rsidRPr="00F03BDA" w:rsidRDefault="00B247B1" w:rsidP="00B247B1">
      <w:r w:rsidRPr="00F03BDA">
        <w:t>От април 1991 година се наложи да си водя дневник на</w:t>
      </w:r>
      <w:r w:rsidR="00993860" w:rsidRPr="00F03BDA">
        <w:t xml:space="preserve"> </w:t>
      </w:r>
      <w:r w:rsidRPr="00F03BDA">
        <w:t>всекидневните разходи,</w:t>
      </w:r>
      <w:r w:rsidR="00993860" w:rsidRPr="00F03BDA">
        <w:t xml:space="preserve"> </w:t>
      </w:r>
      <w:r w:rsidRPr="00F03BDA">
        <w:t>за да ни стигнат парите до следващата</w:t>
      </w:r>
      <w:r w:rsidR="00993860" w:rsidRPr="00F03BDA">
        <w:t xml:space="preserve"> </w:t>
      </w:r>
      <w:r w:rsidRPr="00F03BDA">
        <w:t>пенсия</w:t>
      </w:r>
      <w:r w:rsidR="007F6F66" w:rsidRPr="00F03BDA">
        <w:t>.</w:t>
      </w:r>
      <w:r w:rsidRPr="00F03BDA">
        <w:t xml:space="preserve"> Направеното </w:t>
      </w:r>
      <w:r w:rsidR="0002501C" w:rsidRPr="00F03BDA">
        <w:t>и</w:t>
      </w:r>
      <w:r w:rsidRPr="00F03BDA">
        <w:t xml:space="preserve"> увеличение едва покриваше една трета</w:t>
      </w:r>
      <w:r w:rsidR="00993860" w:rsidRPr="00F03BDA">
        <w:t xml:space="preserve"> </w:t>
      </w:r>
      <w:r w:rsidRPr="00F03BDA">
        <w:t>от увеличените цени,</w:t>
      </w:r>
      <w:r w:rsidR="00993860" w:rsidRPr="00F03BDA">
        <w:t xml:space="preserve"> </w:t>
      </w:r>
      <w:r w:rsidRPr="00F03BDA">
        <w:t>особено на хранителните продукти</w:t>
      </w:r>
      <w:r w:rsidR="007F6F66" w:rsidRPr="00F03BDA">
        <w:t>.</w:t>
      </w:r>
      <w:r w:rsidRPr="00F03BDA">
        <w:t xml:space="preserve"> Например един хляб</w:t>
      </w:r>
      <w:r w:rsidR="00993860" w:rsidRPr="00F03BDA">
        <w:t xml:space="preserve"> „</w:t>
      </w:r>
      <w:r w:rsidRPr="00F03BDA">
        <w:t>Добруд</w:t>
      </w:r>
      <w:r w:rsidR="007F6F66" w:rsidRPr="00F03BDA">
        <w:t>ж</w:t>
      </w:r>
      <w:r w:rsidR="00993860" w:rsidRPr="00F03BDA">
        <w:t>а”</w:t>
      </w:r>
      <w:r w:rsidRPr="00F03BDA">
        <w:t xml:space="preserve"> от 0,25 л</w:t>
      </w:r>
      <w:r w:rsidR="00D07E5F" w:rsidRPr="00F03BDA">
        <w:t>ева</w:t>
      </w:r>
      <w:r w:rsidRPr="00F03BDA">
        <w:t xml:space="preserve"> през 1989 г</w:t>
      </w:r>
      <w:r w:rsidR="007F6F66" w:rsidRPr="00F03BDA">
        <w:t xml:space="preserve">. </w:t>
      </w:r>
      <w:r w:rsidRPr="00F03BDA">
        <w:t>през апри</w:t>
      </w:r>
      <w:r w:rsidR="007F6F66" w:rsidRPr="00F03BDA">
        <w:t xml:space="preserve">л </w:t>
      </w:r>
      <w:r w:rsidRPr="00F03BDA">
        <w:t>1991 г достигна 1,20 лева, а през декември 2,45 лева</w:t>
      </w:r>
      <w:r w:rsidR="007F6F66" w:rsidRPr="00F03BDA">
        <w:t xml:space="preserve">. </w:t>
      </w:r>
      <w:r w:rsidR="0002501C" w:rsidRPr="00F03BDA">
        <w:t>Олиото от 0,70 лева литърът</w:t>
      </w:r>
      <w:r w:rsidRPr="00F03BDA">
        <w:t>,</w:t>
      </w:r>
      <w:r w:rsidR="00993860" w:rsidRPr="00F03BDA">
        <w:t xml:space="preserve"> </w:t>
      </w:r>
      <w:r w:rsidRPr="00F03BDA">
        <w:t>съответно на 6,00 и 12,00 лева,</w:t>
      </w:r>
      <w:r w:rsidR="00993860" w:rsidRPr="00F03BDA">
        <w:t xml:space="preserve"> </w:t>
      </w:r>
      <w:r w:rsidRPr="00F03BDA">
        <w:t>а сала</w:t>
      </w:r>
      <w:r w:rsidR="00D07E5F" w:rsidRPr="00F03BDA">
        <w:t>м</w:t>
      </w:r>
      <w:r w:rsidRPr="00F03BDA">
        <w:t>а от 3,95 лева за килограм,</w:t>
      </w:r>
      <w:r w:rsidR="00993860" w:rsidRPr="00F03BDA">
        <w:t xml:space="preserve"> </w:t>
      </w:r>
      <w:r w:rsidRPr="00F03BDA">
        <w:t>съответно на 21 и 30 лева</w:t>
      </w:r>
      <w:r w:rsidR="007F6F66" w:rsidRPr="00F03BDA">
        <w:t>.</w:t>
      </w:r>
    </w:p>
    <w:p w14:paraId="1CCDDAEA" w14:textId="76532939" w:rsidR="00B247B1" w:rsidRPr="00F03BDA" w:rsidRDefault="00B247B1" w:rsidP="00B247B1">
      <w:r w:rsidRPr="00F03BDA">
        <w:lastRenderedPageBreak/>
        <w:t xml:space="preserve">На 1 юли преустанови съществуването си и Варшавският </w:t>
      </w:r>
      <w:r w:rsidR="007F6F66" w:rsidRPr="00F03BDA">
        <w:t xml:space="preserve">договор, </w:t>
      </w:r>
      <w:r w:rsidRPr="00F03BDA">
        <w:t>след него и СИВ,</w:t>
      </w:r>
      <w:r w:rsidR="00993860" w:rsidRPr="00F03BDA">
        <w:t xml:space="preserve"> </w:t>
      </w:r>
      <w:r w:rsidRPr="00F03BDA">
        <w:t xml:space="preserve">довело до разпадането на </w:t>
      </w:r>
      <w:r w:rsidR="007F6F66" w:rsidRPr="00F03BDA">
        <w:t>Социалистическият</w:t>
      </w:r>
      <w:r w:rsidRPr="00F03BDA">
        <w:t xml:space="preserve"> лагер.</w:t>
      </w:r>
      <w:r w:rsidR="00993860" w:rsidRPr="00F03BDA">
        <w:t xml:space="preserve"> </w:t>
      </w:r>
      <w:r w:rsidRPr="00F03BDA">
        <w:t xml:space="preserve">Обясненията направени от </w:t>
      </w:r>
      <w:r w:rsidR="007F6F66" w:rsidRPr="00F03BDA">
        <w:t>ръководството</w:t>
      </w:r>
      <w:r w:rsidR="00993860" w:rsidRPr="00F03BDA">
        <w:t xml:space="preserve"> на БСП </w:t>
      </w:r>
      <w:r w:rsidRPr="00F03BDA">
        <w:t>не се</w:t>
      </w:r>
      <w:r w:rsidR="00993860" w:rsidRPr="00F03BDA">
        <w:t xml:space="preserve"> </w:t>
      </w:r>
      <w:r w:rsidRPr="00F03BDA">
        <w:t>приемаха за основателни от партийните членове</w:t>
      </w:r>
      <w:r w:rsidR="007F6F66" w:rsidRPr="00F03BDA">
        <w:t xml:space="preserve">. </w:t>
      </w:r>
      <w:r w:rsidRPr="00F03BDA">
        <w:t>Независимо от потиснатото настроение,</w:t>
      </w:r>
      <w:r w:rsidR="00993860" w:rsidRPr="00F03BDA">
        <w:t xml:space="preserve"> </w:t>
      </w:r>
      <w:r w:rsidRPr="00F03BDA">
        <w:t>на 1 август с Милка</w:t>
      </w:r>
      <w:r w:rsidR="00993860" w:rsidRPr="00F03BDA">
        <w:t xml:space="preserve"> </w:t>
      </w:r>
      <w:r w:rsidRPr="00F03BDA">
        <w:t xml:space="preserve">бяхме с автобуси на </w:t>
      </w:r>
      <w:r w:rsidR="007F6F66" w:rsidRPr="00F03BDA">
        <w:t>връх</w:t>
      </w:r>
      <w:r w:rsidR="00993860" w:rsidRPr="00F03BDA">
        <w:t xml:space="preserve"> </w:t>
      </w:r>
      <w:r w:rsidR="007F6F66" w:rsidRPr="00F03BDA">
        <w:t>Б</w:t>
      </w:r>
      <w:r w:rsidRPr="00F03BDA">
        <w:t>узлуд</w:t>
      </w:r>
      <w:r w:rsidR="007F6F66" w:rsidRPr="00F03BDA">
        <w:t>ж</w:t>
      </w:r>
      <w:r w:rsidRPr="00F03BDA">
        <w:t>а,</w:t>
      </w:r>
      <w:r w:rsidR="00993860" w:rsidRPr="00F03BDA">
        <w:t xml:space="preserve"> </w:t>
      </w:r>
      <w:r w:rsidRPr="00F03BDA">
        <w:t xml:space="preserve">по случай 100-годишнината </w:t>
      </w:r>
      <w:proofErr w:type="spellStart"/>
      <w:r w:rsidRPr="00F03BDA">
        <w:t>отсъздаването</w:t>
      </w:r>
      <w:proofErr w:type="spellEnd"/>
      <w:r w:rsidRPr="00F03BDA">
        <w:t xml:space="preserve"> на </w:t>
      </w:r>
      <w:r w:rsidR="007F6F66" w:rsidRPr="00F03BDA">
        <w:t>Социалистическата</w:t>
      </w:r>
      <w:r w:rsidRPr="00F03BDA">
        <w:t xml:space="preserve"> партия в България. На тази </w:t>
      </w:r>
      <w:r w:rsidR="007F6F66" w:rsidRPr="00F03BDA">
        <w:t>дата</w:t>
      </w:r>
      <w:r w:rsidRPr="00F03BDA">
        <w:t xml:space="preserve"> през 1922 година</w:t>
      </w:r>
      <w:r w:rsidR="0002501C" w:rsidRPr="00F03BDA">
        <w:t>,</w:t>
      </w:r>
      <w:r w:rsidRPr="00F03BDA">
        <w:t xml:space="preserve"> на този </w:t>
      </w:r>
      <w:r w:rsidR="007F6F66" w:rsidRPr="00F03BDA">
        <w:t>връх</w:t>
      </w:r>
      <w:r w:rsidRPr="00F03BDA">
        <w:t xml:space="preserve"> са празнували </w:t>
      </w:r>
      <w:r w:rsidR="007F6F66" w:rsidRPr="00F03BDA">
        <w:t>сватбата</w:t>
      </w:r>
      <w:r w:rsidRPr="00F03BDA">
        <w:t xml:space="preserve"> си </w:t>
      </w:r>
      <w:r w:rsidR="007F6F66" w:rsidRPr="00F03BDA">
        <w:t>родителите</w:t>
      </w:r>
      <w:r w:rsidRPr="00F03BDA">
        <w:t xml:space="preserve"> ми</w:t>
      </w:r>
      <w:r w:rsidR="0002501C" w:rsidRPr="00F03BDA">
        <w:t>. Т</w:t>
      </w:r>
      <w:r w:rsidRPr="00F03BDA">
        <w:t xml:space="preserve">уристическите ми походи из Стара планина винаги започваха от </w:t>
      </w:r>
      <w:r w:rsidR="007F6F66" w:rsidRPr="00F03BDA">
        <w:t>там.</w:t>
      </w:r>
    </w:p>
    <w:p w14:paraId="205404CC" w14:textId="5F881092" w:rsidR="00B247B1" w:rsidRPr="00F03BDA" w:rsidRDefault="00B247B1" w:rsidP="00B247B1">
      <w:r w:rsidRPr="00F03BDA">
        <w:t>В края на месец август ВНС прие Новата Конституция</w:t>
      </w:r>
      <w:r w:rsidR="007F6F66" w:rsidRPr="00F03BDA">
        <w:t xml:space="preserve">, </w:t>
      </w:r>
      <w:r w:rsidRPr="00F03BDA">
        <w:t>като</w:t>
      </w:r>
      <w:r w:rsidR="00993860" w:rsidRPr="00F03BDA">
        <w:t xml:space="preserve"> </w:t>
      </w:r>
      <w:r w:rsidRPr="00F03BDA">
        <w:t>само 39 депутати гласуваха против нея</w:t>
      </w:r>
      <w:r w:rsidR="007F6F66" w:rsidRPr="00F03BDA">
        <w:t>.</w:t>
      </w:r>
      <w:r w:rsidRPr="00F03BDA">
        <w:t xml:space="preserve"> През октомври бяха проведени нови парламентарни избори за 36-то народно събрание,</w:t>
      </w:r>
      <w:r w:rsidR="00993860" w:rsidRPr="00F03BDA">
        <w:t xml:space="preserve"> </w:t>
      </w:r>
      <w:r w:rsidR="007F6F66" w:rsidRPr="00F03BDA">
        <w:t>заедно</w:t>
      </w:r>
      <w:r w:rsidRPr="00F03BDA">
        <w:t xml:space="preserve"> с избирането на кметове и общински съветници</w:t>
      </w:r>
      <w:r w:rsidR="007F6F66" w:rsidRPr="00F03BDA">
        <w:t xml:space="preserve">. </w:t>
      </w:r>
      <w:r w:rsidRPr="00F03BDA">
        <w:t>БСП имаше</w:t>
      </w:r>
      <w:r w:rsidR="00993860" w:rsidRPr="00F03BDA">
        <w:t xml:space="preserve"> </w:t>
      </w:r>
      <w:r w:rsidRPr="00F03BDA">
        <w:t>най-много избрани народни представители,</w:t>
      </w:r>
      <w:r w:rsidR="00993860" w:rsidRPr="00F03BDA">
        <w:t xml:space="preserve"> </w:t>
      </w:r>
      <w:r w:rsidRPr="00F03BDA">
        <w:t xml:space="preserve">но нямаше самостоятелно мнозинство пред останалите </w:t>
      </w:r>
      <w:r w:rsidR="007F6F66" w:rsidRPr="00F03BDA">
        <w:t xml:space="preserve">партии - </w:t>
      </w:r>
      <w:r w:rsidR="00993860" w:rsidRPr="00F03BDA">
        <w:t>З</w:t>
      </w:r>
      <w:r w:rsidRPr="00F03BDA">
        <w:t>емеделци,</w:t>
      </w:r>
      <w:r w:rsidR="00993860" w:rsidRPr="00F03BDA">
        <w:t xml:space="preserve"> </w:t>
      </w:r>
      <w:proofErr w:type="spellStart"/>
      <w:r w:rsidR="00993860" w:rsidRPr="00F03BDA">
        <w:t>С</w:t>
      </w:r>
      <w:r w:rsidRPr="00F03BDA">
        <w:t>оциал</w:t>
      </w:r>
      <w:proofErr w:type="spellEnd"/>
      <w:r w:rsidRPr="00F03BDA">
        <w:t xml:space="preserve">-демократи, </w:t>
      </w:r>
      <w:r w:rsidR="007F6F66" w:rsidRPr="00F03BDA">
        <w:t xml:space="preserve">Обединени Демократични Сили(ОДС) </w:t>
      </w:r>
      <w:r w:rsidRPr="00F03BDA">
        <w:t>и Д</w:t>
      </w:r>
      <w:r w:rsidR="007F6F66" w:rsidRPr="00F03BDA">
        <w:t>вижение за Права и Свободи (ДПС).</w:t>
      </w:r>
      <w:r w:rsidRPr="00F03BDA">
        <w:t xml:space="preserve"> За кмет на Стара Загора беше избран </w:t>
      </w:r>
      <w:r w:rsidR="007F6F66" w:rsidRPr="00F03BDA">
        <w:t>инженер</w:t>
      </w:r>
      <w:r w:rsidRPr="00F03BDA">
        <w:t xml:space="preserve"> Андронов от СД</w:t>
      </w:r>
      <w:r w:rsidR="007F6F66" w:rsidRPr="00F03BDA">
        <w:t>С.</w:t>
      </w:r>
    </w:p>
    <w:p w14:paraId="5248CC04" w14:textId="01F0A808" w:rsidR="00B247B1" w:rsidRPr="00F03BDA" w:rsidRDefault="00B247B1" w:rsidP="00B247B1">
      <w:r w:rsidRPr="00F03BDA">
        <w:t>През ноември</w:t>
      </w:r>
      <w:r w:rsidR="009B2244" w:rsidRPr="00F03BDA">
        <w:t>,</w:t>
      </w:r>
      <w:r w:rsidRPr="00F03BDA">
        <w:t xml:space="preserve"> всички партии без БСП</w:t>
      </w:r>
      <w:r w:rsidR="009B2244" w:rsidRPr="00F03BDA">
        <w:t>,</w:t>
      </w:r>
      <w:r w:rsidR="00993860" w:rsidRPr="00F03BDA">
        <w:t xml:space="preserve"> </w:t>
      </w:r>
      <w:r w:rsidR="007F6F66" w:rsidRPr="00F03BDA">
        <w:t>избраха</w:t>
      </w:r>
      <w:r w:rsidRPr="00F03BDA">
        <w:t xml:space="preserve"> правителството на Филип Димитров от СДС. Като</w:t>
      </w:r>
      <w:r w:rsidR="00993860" w:rsidRPr="00F03BDA">
        <w:t xml:space="preserve"> </w:t>
      </w:r>
      <w:r w:rsidRPr="00F03BDA">
        <w:t xml:space="preserve">министър от старото </w:t>
      </w:r>
      <w:r w:rsidR="007F6F66" w:rsidRPr="00F03BDA">
        <w:t>правителство</w:t>
      </w:r>
      <w:r w:rsidRPr="00F03BDA">
        <w:t>, Ив</w:t>
      </w:r>
      <w:r w:rsidR="009B2244" w:rsidRPr="00F03BDA">
        <w:t>ан Костов беше включен в новото</w:t>
      </w:r>
      <w:r w:rsidRPr="00F03BDA">
        <w:t>,</w:t>
      </w:r>
      <w:r w:rsidR="00993860" w:rsidRPr="00F03BDA">
        <w:t xml:space="preserve"> </w:t>
      </w:r>
      <w:r w:rsidRPr="00F03BDA">
        <w:t xml:space="preserve">като министър на </w:t>
      </w:r>
      <w:r w:rsidR="007F6F66" w:rsidRPr="00F03BDA">
        <w:t>финансите.</w:t>
      </w:r>
      <w:r w:rsidRPr="00F03BDA">
        <w:t xml:space="preserve"> През декември се проведоха </w:t>
      </w:r>
      <w:r w:rsidR="007F6F66" w:rsidRPr="00F03BDA">
        <w:t>президентските</w:t>
      </w:r>
      <w:r w:rsidRPr="00F03BDA">
        <w:t xml:space="preserve"> избори и Желю</w:t>
      </w:r>
      <w:r w:rsidR="00993860" w:rsidRPr="00F03BDA">
        <w:t xml:space="preserve"> Желев беше избран за президент</w:t>
      </w:r>
      <w:r w:rsidRPr="00F03BDA">
        <w:t>,</w:t>
      </w:r>
      <w:r w:rsidR="00993860" w:rsidRPr="00F03BDA">
        <w:t xml:space="preserve"> </w:t>
      </w:r>
      <w:r w:rsidRPr="00F03BDA">
        <w:t xml:space="preserve">а Блага Димитрова за </w:t>
      </w:r>
      <w:r w:rsidR="007F6F66" w:rsidRPr="00F03BDA">
        <w:t>вицепрезидент.</w:t>
      </w:r>
      <w:r w:rsidRPr="00F03BDA">
        <w:t xml:space="preserve"> Кандидатите на БСП: Велко Вълканов и Румен Воденичаров </w:t>
      </w:r>
      <w:r w:rsidR="00E7513D" w:rsidRPr="00F03BDA">
        <w:t xml:space="preserve">останаха втори </w:t>
      </w:r>
      <w:r w:rsidRPr="00F03BDA">
        <w:t>с</w:t>
      </w:r>
      <w:r w:rsidR="00E7513D" w:rsidRPr="00F03BDA">
        <w:t xml:space="preserve"> малка разлика</w:t>
      </w:r>
      <w:r w:rsidR="007F6F66" w:rsidRPr="00F03BDA">
        <w:t>.</w:t>
      </w:r>
      <w:r w:rsidRPr="00F03BDA">
        <w:t xml:space="preserve"> Така БСП </w:t>
      </w:r>
      <w:r w:rsidR="007F6F66" w:rsidRPr="00F03BDA">
        <w:t>остана</w:t>
      </w:r>
      <w:r w:rsidRPr="00F03BDA">
        <w:t xml:space="preserve"> извън управлението на страната</w:t>
      </w:r>
      <w:r w:rsidR="007F6F66" w:rsidRPr="00F03BDA">
        <w:t>.</w:t>
      </w:r>
    </w:p>
    <w:p w14:paraId="4DC7A159" w14:textId="52C8AFDD" w:rsidR="00B247B1" w:rsidRPr="00F03BDA" w:rsidRDefault="00B247B1" w:rsidP="00B247B1">
      <w:r w:rsidRPr="00F03BDA">
        <w:t>Пътувайки с Ми</w:t>
      </w:r>
      <w:r w:rsidR="007F6F66" w:rsidRPr="00F03BDA">
        <w:t>л</w:t>
      </w:r>
      <w:r w:rsidRPr="00F03BDA">
        <w:t>ка с автобуса за с.</w:t>
      </w:r>
      <w:r w:rsidR="00993860" w:rsidRPr="00F03BDA">
        <w:t xml:space="preserve"> </w:t>
      </w:r>
      <w:r w:rsidRPr="00F03BDA">
        <w:t>М</w:t>
      </w:r>
      <w:r w:rsidR="00993860" w:rsidRPr="00F03BDA">
        <w:t xml:space="preserve">. </w:t>
      </w:r>
      <w:r w:rsidRPr="00F03BDA">
        <w:t>Верея,</w:t>
      </w:r>
      <w:r w:rsidR="00993860" w:rsidRPr="00F03BDA">
        <w:t xml:space="preserve"> </w:t>
      </w:r>
      <w:r w:rsidRPr="00F03BDA">
        <w:t>от колегите</w:t>
      </w:r>
      <w:r w:rsidR="00993860" w:rsidRPr="00F03BDA">
        <w:t xml:space="preserve"> </w:t>
      </w:r>
      <w:r w:rsidRPr="00F03BDA">
        <w:t>пти</w:t>
      </w:r>
      <w:r w:rsidR="007F6F66" w:rsidRPr="00F03BDA">
        <w:t>це</w:t>
      </w:r>
      <w:r w:rsidRPr="00F03BDA">
        <w:t>въди работещи във ВУЗ-а</w:t>
      </w:r>
      <w:r w:rsidR="00993860" w:rsidRPr="00F03BDA">
        <w:t xml:space="preserve"> </w:t>
      </w:r>
      <w:r w:rsidR="00C77117" w:rsidRPr="00F03BDA">
        <w:t>научихме, че</w:t>
      </w:r>
      <w:r w:rsidRPr="00F03BDA">
        <w:t xml:space="preserve"> внесените през 1988 </w:t>
      </w:r>
      <w:r w:rsidR="00E7513D" w:rsidRPr="00F03BDA">
        <w:t>г.</w:t>
      </w:r>
      <w:r w:rsidR="00C77117" w:rsidRPr="00F03BDA">
        <w:t xml:space="preserve"> от</w:t>
      </w:r>
      <w:r w:rsidRPr="00F03BDA">
        <w:t xml:space="preserve"> Канада </w:t>
      </w:r>
      <w:r w:rsidR="00C77117" w:rsidRPr="00F03BDA">
        <w:t>пуйки з</w:t>
      </w:r>
      <w:r w:rsidRPr="00F03BDA">
        <w:t>а</w:t>
      </w:r>
      <w:r w:rsidR="00C77117" w:rsidRPr="00F03BDA">
        <w:t>б</w:t>
      </w:r>
      <w:r w:rsidRPr="00F03BDA">
        <w:t>олели от Ти</w:t>
      </w:r>
      <w:r w:rsidR="00C77117" w:rsidRPr="00F03BDA">
        <w:t>ф</w:t>
      </w:r>
      <w:r w:rsidRPr="00F03BDA">
        <w:t>ус. Заразата била пренесена и в някои</w:t>
      </w:r>
      <w:r w:rsidR="00E7513D" w:rsidRPr="00F03BDA">
        <w:t xml:space="preserve"> </w:t>
      </w:r>
      <w:r w:rsidRPr="00F03BDA">
        <w:t>групи кокошки</w:t>
      </w:r>
      <w:r w:rsidR="00C77117" w:rsidRPr="00F03BDA">
        <w:t>.</w:t>
      </w:r>
      <w:r w:rsidRPr="00F03BDA">
        <w:t xml:space="preserve"> От Х</w:t>
      </w:r>
      <w:r w:rsidR="00C77117" w:rsidRPr="00F03BDA">
        <w:t>Ц</w:t>
      </w:r>
      <w:r w:rsidRPr="00F03BDA">
        <w:t>П</w:t>
      </w:r>
      <w:r w:rsidR="00993860" w:rsidRPr="00F03BDA">
        <w:t xml:space="preserve"> </w:t>
      </w:r>
      <w:r w:rsidRPr="00F03BDA">
        <w:t>-</w:t>
      </w:r>
      <w:r w:rsidR="00993860" w:rsidRPr="00F03BDA">
        <w:t xml:space="preserve"> </w:t>
      </w:r>
      <w:r w:rsidRPr="00F03BDA">
        <w:t>СЗ потърсиха моята помощ,</w:t>
      </w:r>
      <w:r w:rsidR="00993860" w:rsidRPr="00F03BDA">
        <w:t xml:space="preserve"> </w:t>
      </w:r>
      <w:r w:rsidRPr="00F03BDA">
        <w:t xml:space="preserve">за да организираме </w:t>
      </w:r>
      <w:r w:rsidR="00C77117" w:rsidRPr="00F03BDA">
        <w:t>оздравяването</w:t>
      </w:r>
      <w:r w:rsidRPr="00F03BDA">
        <w:t xml:space="preserve"> им</w:t>
      </w:r>
      <w:r w:rsidR="00C77117" w:rsidRPr="00F03BDA">
        <w:t>.</w:t>
      </w:r>
      <w:r w:rsidRPr="00F03BDA">
        <w:t xml:space="preserve"> Съвместно с д</w:t>
      </w:r>
      <w:r w:rsidR="00C77117" w:rsidRPr="00F03BDA">
        <w:t>-</w:t>
      </w:r>
      <w:r w:rsidRPr="00F03BDA">
        <w:t>р П</w:t>
      </w:r>
      <w:r w:rsidR="00C77117" w:rsidRPr="00F03BDA">
        <w:t xml:space="preserve">. </w:t>
      </w:r>
      <w:r w:rsidRPr="00F03BDA">
        <w:t>Петков,</w:t>
      </w:r>
      <w:r w:rsidR="00993860" w:rsidRPr="00F03BDA">
        <w:t xml:space="preserve"> </w:t>
      </w:r>
      <w:r w:rsidRPr="00F03BDA">
        <w:t>след няколко и</w:t>
      </w:r>
      <w:r w:rsidR="00C77117" w:rsidRPr="00F03BDA">
        <w:t>з</w:t>
      </w:r>
      <w:r w:rsidRPr="00F03BDA">
        <w:t xml:space="preserve">следвания отделихме в </w:t>
      </w:r>
      <w:proofErr w:type="spellStart"/>
      <w:r w:rsidRPr="00F03BDA">
        <w:t>кафезни</w:t>
      </w:r>
      <w:proofErr w:type="spellEnd"/>
      <w:r w:rsidRPr="00F03BDA">
        <w:t xml:space="preserve"> батерии 700 напълно </w:t>
      </w:r>
      <w:r w:rsidR="00C77117" w:rsidRPr="00F03BDA">
        <w:t>здрави</w:t>
      </w:r>
      <w:r w:rsidR="00E7513D" w:rsidRPr="00F03BDA">
        <w:t xml:space="preserve"> </w:t>
      </w:r>
      <w:r w:rsidR="00C77117" w:rsidRPr="00F03BDA">
        <w:t xml:space="preserve">кокошки и </w:t>
      </w:r>
      <w:r w:rsidR="00E7513D" w:rsidRPr="00F03BDA">
        <w:t xml:space="preserve">ги </w:t>
      </w:r>
      <w:r w:rsidR="00C77117" w:rsidRPr="00F03BDA">
        <w:t>из</w:t>
      </w:r>
      <w:r w:rsidRPr="00F03BDA">
        <w:t>о</w:t>
      </w:r>
      <w:r w:rsidR="00C77117" w:rsidRPr="00F03BDA">
        <w:t>л</w:t>
      </w:r>
      <w:r w:rsidRPr="00F03BDA">
        <w:t>ир</w:t>
      </w:r>
      <w:r w:rsidR="00C77117" w:rsidRPr="00F03BDA">
        <w:t>ах</w:t>
      </w:r>
      <w:r w:rsidRPr="00F03BDA">
        <w:t>ме в бившият свинарник</w:t>
      </w:r>
      <w:r w:rsidR="00C77117" w:rsidRPr="00F03BDA">
        <w:t>.</w:t>
      </w:r>
      <w:r w:rsidRPr="00F03BDA">
        <w:t xml:space="preserve"> По подобен начин отделихме</w:t>
      </w:r>
      <w:r w:rsidR="00993860" w:rsidRPr="00F03BDA">
        <w:t xml:space="preserve"> </w:t>
      </w:r>
      <w:r w:rsidRPr="00F03BDA">
        <w:t xml:space="preserve">в </w:t>
      </w:r>
      <w:proofErr w:type="spellStart"/>
      <w:r w:rsidRPr="00F03BDA">
        <w:t>пуйкофермата</w:t>
      </w:r>
      <w:proofErr w:type="spellEnd"/>
      <w:r w:rsidRPr="00F03BDA">
        <w:t xml:space="preserve"> и 2000 здрави пуйки</w:t>
      </w:r>
      <w:r w:rsidR="00C77117" w:rsidRPr="00F03BDA">
        <w:t>.</w:t>
      </w:r>
      <w:r w:rsidRPr="00F03BDA">
        <w:t xml:space="preserve"> Останалите птици ликвидирахме и </w:t>
      </w:r>
      <w:r w:rsidR="00C77117" w:rsidRPr="00F03BDA">
        <w:t>поведохме</w:t>
      </w:r>
      <w:r w:rsidRPr="00F03BDA">
        <w:t xml:space="preserve"> основно почистване и дезинфекция на помещенията и дворовете на двете птицеферми. Едва от пролетта на 1992 г</w:t>
      </w:r>
      <w:r w:rsidR="00C77117" w:rsidRPr="00F03BDA">
        <w:t xml:space="preserve">. </w:t>
      </w:r>
      <w:r w:rsidRPr="00F03BDA">
        <w:t>възпроизведохме и настанихме в тях напълно здрави птици</w:t>
      </w:r>
      <w:r w:rsidR="00C77117" w:rsidRPr="00F03BDA">
        <w:t>.</w:t>
      </w:r>
      <w:r w:rsidRPr="00F03BDA">
        <w:t xml:space="preserve"> Всичко това утвърди </w:t>
      </w:r>
      <w:r w:rsidR="00C77117" w:rsidRPr="00F03BDA">
        <w:t>у</w:t>
      </w:r>
      <w:r w:rsidRPr="00F03BDA">
        <w:t xml:space="preserve"> мен убеждението,</w:t>
      </w:r>
      <w:r w:rsidR="00993860" w:rsidRPr="00F03BDA">
        <w:t xml:space="preserve"> </w:t>
      </w:r>
      <w:r w:rsidRPr="00F03BDA">
        <w:t xml:space="preserve">че колегите бяха неподготвени да се справят </w:t>
      </w:r>
      <w:r w:rsidR="00C77117" w:rsidRPr="00F03BDA">
        <w:t>при</w:t>
      </w:r>
      <w:r w:rsidR="00E7513D" w:rsidRPr="00F03BDA">
        <w:t xml:space="preserve"> трудни ситуации</w:t>
      </w:r>
      <w:r w:rsidR="00C77117" w:rsidRPr="00F03BDA">
        <w:t>.</w:t>
      </w:r>
      <w:r w:rsidRPr="00F03BDA">
        <w:t xml:space="preserve"> Това сериозно ме разтревожи за бъдещето на племенните ни птицеферми</w:t>
      </w:r>
      <w:r w:rsidR="00C77117" w:rsidRPr="00F03BDA">
        <w:t>.</w:t>
      </w:r>
    </w:p>
    <w:p w14:paraId="7E85C2BF" w14:textId="0D300A22" w:rsidR="000C1925" w:rsidRPr="00F03BDA" w:rsidRDefault="00E7513D" w:rsidP="00B247B1">
      <w:r w:rsidRPr="00F03BDA">
        <w:t>Обстановката в</w:t>
      </w:r>
      <w:r w:rsidR="00B247B1" w:rsidRPr="00F03BDA">
        <w:t xml:space="preserve"> семейството ми през годината беше сравнително добра и спокойна</w:t>
      </w:r>
      <w:r w:rsidR="00C77117" w:rsidRPr="00F03BDA">
        <w:t xml:space="preserve">. </w:t>
      </w:r>
      <w:r w:rsidR="00B247B1" w:rsidRPr="00F03BDA">
        <w:t>Нова 1992 година успяхме да посрещнем добре,</w:t>
      </w:r>
      <w:r w:rsidR="00993860" w:rsidRPr="00F03BDA">
        <w:t xml:space="preserve"> </w:t>
      </w:r>
      <w:r w:rsidR="00B247B1" w:rsidRPr="00F03BDA">
        <w:t>спазвайки традициите, въпреки затруднената и</w:t>
      </w:r>
      <w:r w:rsidR="000C3005" w:rsidRPr="00F03BDA">
        <w:t>кономическа обстановка в страна</w:t>
      </w:r>
      <w:r w:rsidR="00B247B1" w:rsidRPr="00F03BDA">
        <w:t>та</w:t>
      </w:r>
      <w:r w:rsidR="00C77117" w:rsidRPr="00F03BDA">
        <w:t xml:space="preserve">. </w:t>
      </w:r>
      <w:r w:rsidR="00B247B1" w:rsidRPr="00F03BDA">
        <w:t>Маринчо навърши 9,</w:t>
      </w:r>
      <w:r w:rsidR="000C3005" w:rsidRPr="00F03BDA">
        <w:t xml:space="preserve"> а Милко</w:t>
      </w:r>
      <w:r w:rsidR="00B247B1" w:rsidRPr="00F03BDA">
        <w:t xml:space="preserve"> 7 години,</w:t>
      </w:r>
      <w:r w:rsidR="00993860" w:rsidRPr="00F03BDA">
        <w:t xml:space="preserve"> </w:t>
      </w:r>
      <w:r w:rsidR="00B247B1" w:rsidRPr="00F03BDA">
        <w:t>като и двамата учеха в</w:t>
      </w:r>
      <w:r w:rsidR="000C3005" w:rsidRPr="00F03BDA">
        <w:t xml:space="preserve"> </w:t>
      </w:r>
      <w:r w:rsidR="00B247B1" w:rsidRPr="00F03BDA">
        <w:t>училище</w:t>
      </w:r>
      <w:r w:rsidR="000C3005" w:rsidRPr="00F03BDA">
        <w:t xml:space="preserve"> </w:t>
      </w:r>
      <w:r w:rsidR="00A31343" w:rsidRPr="00F03BDA">
        <w:t>„</w:t>
      </w:r>
      <w:r w:rsidR="00B247B1" w:rsidRPr="00F03BDA">
        <w:t>П</w:t>
      </w:r>
      <w:r w:rsidR="00D07E5F" w:rsidRPr="00F03BDA">
        <w:t>етко</w:t>
      </w:r>
      <w:r w:rsidR="000C3005" w:rsidRPr="00F03BDA">
        <w:t xml:space="preserve"> </w:t>
      </w:r>
      <w:proofErr w:type="spellStart"/>
      <w:r w:rsidR="00B247B1" w:rsidRPr="00F03BDA">
        <w:t>Р</w:t>
      </w:r>
      <w:r w:rsidR="00D07E5F" w:rsidRPr="00F03BDA">
        <w:t>ачов</w:t>
      </w:r>
      <w:proofErr w:type="spellEnd"/>
      <w:r w:rsidR="00993860" w:rsidRPr="00F03BDA">
        <w:t xml:space="preserve"> Славейков”</w:t>
      </w:r>
      <w:r w:rsidR="00B247B1" w:rsidRPr="00F03BDA">
        <w:t xml:space="preserve">. </w:t>
      </w:r>
      <w:r w:rsidR="000C3005" w:rsidRPr="00F03BDA">
        <w:t>Продължавах</w:t>
      </w:r>
      <w:r w:rsidR="00C77117" w:rsidRPr="00F03BDA">
        <w:t>а</w:t>
      </w:r>
      <w:r w:rsidR="000C3005" w:rsidRPr="00F03BDA">
        <w:t xml:space="preserve"> да посещават и Ш</w:t>
      </w:r>
      <w:r w:rsidR="00B247B1" w:rsidRPr="00F03BDA">
        <w:t>колата</w:t>
      </w:r>
      <w:r w:rsidR="00C77117" w:rsidRPr="00F03BDA">
        <w:t xml:space="preserve"> за </w:t>
      </w:r>
      <w:r w:rsidR="00B247B1" w:rsidRPr="00F03BDA">
        <w:t>изучаване английски език</w:t>
      </w:r>
      <w:r w:rsidR="00C77117" w:rsidRPr="00F03BDA">
        <w:t>.</w:t>
      </w:r>
      <w:r w:rsidR="00B247B1" w:rsidRPr="00F03BDA">
        <w:t xml:space="preserve"> Маринчо </w:t>
      </w:r>
      <w:r w:rsidR="00C77117" w:rsidRPr="00F03BDA">
        <w:t>проявяваше</w:t>
      </w:r>
      <w:r w:rsidR="00B247B1" w:rsidRPr="00F03BDA">
        <w:t xml:space="preserve"> музикални наклонности и беше включен в</w:t>
      </w:r>
      <w:r w:rsidR="00C77117" w:rsidRPr="00F03BDA">
        <w:t xml:space="preserve"> к</w:t>
      </w:r>
      <w:r w:rsidR="000C3005" w:rsidRPr="00F03BDA">
        <w:t>урс по пиано</w:t>
      </w:r>
      <w:r w:rsidR="00C77117" w:rsidRPr="00F03BDA">
        <w:t>.</w:t>
      </w:r>
      <w:r w:rsidR="00B247B1" w:rsidRPr="00F03BDA">
        <w:t xml:space="preserve"> Стефко беше н</w:t>
      </w:r>
      <w:r w:rsidR="00C77117" w:rsidRPr="00F03BDA">
        <w:t xml:space="preserve">а </w:t>
      </w:r>
      <w:r w:rsidR="00B247B1" w:rsidRPr="00F03BDA">
        <w:t>13 години и все по-рядко идваше у нас</w:t>
      </w:r>
      <w:r w:rsidR="00C77117" w:rsidRPr="00F03BDA">
        <w:t>.</w:t>
      </w:r>
      <w:r w:rsidR="00B247B1" w:rsidRPr="00F03BDA">
        <w:t xml:space="preserve"> Синът ми М</w:t>
      </w:r>
      <w:r w:rsidR="00C77117" w:rsidRPr="00F03BDA">
        <w:t>а</w:t>
      </w:r>
      <w:r w:rsidR="00B247B1" w:rsidRPr="00F03BDA">
        <w:t>ри</w:t>
      </w:r>
      <w:r w:rsidR="00C77117" w:rsidRPr="00F03BDA">
        <w:t>н</w:t>
      </w:r>
      <w:r w:rsidR="00B247B1" w:rsidRPr="00F03BDA">
        <w:t>,</w:t>
      </w:r>
      <w:r w:rsidR="00993860" w:rsidRPr="00F03BDA">
        <w:t xml:space="preserve"> </w:t>
      </w:r>
      <w:r w:rsidR="00B247B1" w:rsidRPr="00F03BDA">
        <w:t>о</w:t>
      </w:r>
      <w:r w:rsidR="00D07E5F" w:rsidRPr="00F03BDA">
        <w:t>с</w:t>
      </w:r>
      <w:r w:rsidR="00B247B1" w:rsidRPr="00F03BDA">
        <w:t>вен</w:t>
      </w:r>
      <w:r w:rsidR="00993860" w:rsidRPr="00F03BDA">
        <w:t xml:space="preserve"> </w:t>
      </w:r>
      <w:r w:rsidR="00B247B1" w:rsidRPr="00F03BDA">
        <w:t>редовната си работа в Пощата,</w:t>
      </w:r>
      <w:r w:rsidR="00993860" w:rsidRPr="00F03BDA">
        <w:t xml:space="preserve"> </w:t>
      </w:r>
      <w:r w:rsidR="00B247B1" w:rsidRPr="00F03BDA">
        <w:t xml:space="preserve">започна допълнително </w:t>
      </w:r>
      <w:r w:rsidR="000C3005" w:rsidRPr="00F03BDA">
        <w:t>и друга в</w:t>
      </w:r>
      <w:r w:rsidR="00B247B1" w:rsidRPr="00F03BDA">
        <w:t>къщи</w:t>
      </w:r>
      <w:r w:rsidR="00C77117" w:rsidRPr="00F03BDA">
        <w:t>.</w:t>
      </w:r>
      <w:r w:rsidR="00B247B1" w:rsidRPr="00F03BDA">
        <w:t xml:space="preserve"> С направената от него машина за навиване </w:t>
      </w:r>
      <w:r w:rsidR="000C3005" w:rsidRPr="00F03BDA">
        <w:t xml:space="preserve">на </w:t>
      </w:r>
      <w:r w:rsidR="00B247B1" w:rsidRPr="00F03BDA">
        <w:t xml:space="preserve">електрически </w:t>
      </w:r>
      <w:r w:rsidR="00D07E5F" w:rsidRPr="00F03BDA">
        <w:t>бобини</w:t>
      </w:r>
      <w:r w:rsidR="00B247B1" w:rsidRPr="00F03BDA">
        <w:t>,</w:t>
      </w:r>
      <w:r w:rsidR="00993860" w:rsidRPr="00F03BDA">
        <w:t xml:space="preserve"> </w:t>
      </w:r>
      <w:r w:rsidR="00B247B1" w:rsidRPr="00F03BDA">
        <w:t>в съдружие със съученика си Нас</w:t>
      </w:r>
      <w:r w:rsidR="00C77117" w:rsidRPr="00F03BDA">
        <w:t>ь</w:t>
      </w:r>
      <w:r w:rsidR="00B247B1" w:rsidRPr="00F03BDA">
        <w:t>о</w:t>
      </w:r>
      <w:r w:rsidR="000C3005" w:rsidRPr="00F03BDA">
        <w:t>,</w:t>
      </w:r>
      <w:r w:rsidR="00B247B1" w:rsidRPr="00F03BDA">
        <w:t xml:space="preserve"> организираха износа им за</w:t>
      </w:r>
      <w:r w:rsidR="000C3005" w:rsidRPr="00F03BDA">
        <w:t xml:space="preserve"> </w:t>
      </w:r>
      <w:r w:rsidR="00B247B1" w:rsidRPr="00F03BDA">
        <w:t>чужбина</w:t>
      </w:r>
      <w:r w:rsidR="00C77117" w:rsidRPr="00F03BDA">
        <w:t>.</w:t>
      </w:r>
      <w:r w:rsidR="00B247B1" w:rsidRPr="00F03BDA">
        <w:t xml:space="preserve"> През лятото обаче се отказаха</w:t>
      </w:r>
      <w:r w:rsidR="00C77117" w:rsidRPr="00F03BDA">
        <w:t>.</w:t>
      </w:r>
      <w:r w:rsidR="00B247B1" w:rsidRPr="00F03BDA">
        <w:t xml:space="preserve"> С колегата си </w:t>
      </w:r>
      <w:r w:rsidR="00C77117" w:rsidRPr="00F03BDA">
        <w:t>С</w:t>
      </w:r>
      <w:r w:rsidR="00B247B1" w:rsidRPr="00F03BDA">
        <w:t>тоян</w:t>
      </w:r>
      <w:r w:rsidR="000C3005" w:rsidRPr="00F03BDA">
        <w:t>,</w:t>
      </w:r>
      <w:r w:rsidR="00B247B1" w:rsidRPr="00F03BDA">
        <w:t xml:space="preserve"> от</w:t>
      </w:r>
      <w:r w:rsidR="00993860" w:rsidRPr="00F03BDA">
        <w:t xml:space="preserve"> </w:t>
      </w:r>
      <w:r w:rsidR="00B247B1" w:rsidRPr="00F03BDA">
        <w:t xml:space="preserve">Пощата, започнаха да ремонтират </w:t>
      </w:r>
      <w:r w:rsidR="00D07E5F" w:rsidRPr="00F03BDA">
        <w:t>електронни</w:t>
      </w:r>
      <w:r w:rsidR="00B247B1" w:rsidRPr="00F03BDA">
        <w:t xml:space="preserve"> игри и </w:t>
      </w:r>
      <w:r w:rsidR="000C3005" w:rsidRPr="00F03BDA">
        <w:t xml:space="preserve">да </w:t>
      </w:r>
      <w:r w:rsidR="00B247B1" w:rsidRPr="00F03BDA">
        <w:t>изработват нови по поръчка</w:t>
      </w:r>
      <w:r w:rsidR="00C77117" w:rsidRPr="00F03BDA">
        <w:t>.</w:t>
      </w:r>
      <w:r w:rsidR="00B247B1" w:rsidRPr="00F03BDA">
        <w:t xml:space="preserve"> Тази година си купи компютър и започна да ремонтира и компютри</w:t>
      </w:r>
      <w:r w:rsidR="00C77117" w:rsidRPr="00F03BDA">
        <w:t>.</w:t>
      </w:r>
      <w:r w:rsidR="000C3005" w:rsidRPr="00F03BDA">
        <w:t xml:space="preserve"> Въобще той се оказа човек със „златни ръце”</w:t>
      </w:r>
      <w:r w:rsidR="00C77117" w:rsidRPr="00F03BDA">
        <w:t xml:space="preserve">. </w:t>
      </w:r>
      <w:r w:rsidR="00B247B1" w:rsidRPr="00F03BDA">
        <w:t>Търсиха го много и в частни фирми за разни ремонти на техника. Със Стоян си допадаха много</w:t>
      </w:r>
      <w:r w:rsidR="00C77117" w:rsidRPr="00F03BDA">
        <w:t xml:space="preserve">. </w:t>
      </w:r>
      <w:r w:rsidR="000C3005" w:rsidRPr="00F03BDA">
        <w:t>Те бяха колеги още от завод</w:t>
      </w:r>
      <w:r w:rsidR="00993860" w:rsidRPr="00F03BDA">
        <w:t xml:space="preserve"> </w:t>
      </w:r>
      <w:ins w:id="6" w:author="Eli" w:date="2025-08-09T14:53:00Z" w16du:dateUtc="2025-08-09T11:53:00Z">
        <w:r w:rsidR="000C3005" w:rsidRPr="00F03BDA">
          <w:t xml:space="preserve"> </w:t>
        </w:r>
      </w:ins>
      <w:r w:rsidR="000C3005" w:rsidRPr="00F03BDA">
        <w:lastRenderedPageBreak/>
        <w:t>„Берое”</w:t>
      </w:r>
      <w:r w:rsidR="00B247B1" w:rsidRPr="00F03BDA">
        <w:t xml:space="preserve">. Стоян </w:t>
      </w:r>
      <w:r w:rsidR="00C77117" w:rsidRPr="00F03BDA">
        <w:t>пръв</w:t>
      </w:r>
      <w:r w:rsidR="000C3005" w:rsidRPr="00F03BDA">
        <w:t xml:space="preserve"> се премести в П</w:t>
      </w:r>
      <w:r w:rsidR="00B247B1" w:rsidRPr="00F03BDA">
        <w:t>ощ</w:t>
      </w:r>
      <w:r w:rsidR="000C3005" w:rsidRPr="00F03BDA">
        <w:t>ата и после проагитира и Марин. Към Пощата също от „</w:t>
      </w:r>
      <w:r w:rsidR="00B247B1" w:rsidRPr="00F03BDA">
        <w:t>Берое</w:t>
      </w:r>
      <w:r w:rsidR="000C3005" w:rsidRPr="00F03BDA">
        <w:t>”</w:t>
      </w:r>
      <w:r w:rsidR="00B247B1" w:rsidRPr="00F03BDA">
        <w:t xml:space="preserve"> се премести и</w:t>
      </w:r>
      <w:r w:rsidR="00993860" w:rsidRPr="00F03BDA">
        <w:t xml:space="preserve"> </w:t>
      </w:r>
      <w:r w:rsidR="00B247B1" w:rsidRPr="00F03BDA">
        <w:t>съседът ни Димитър Желязков, също много добър приятел на</w:t>
      </w:r>
      <w:r w:rsidR="00993860" w:rsidRPr="00F03BDA">
        <w:t xml:space="preserve"> </w:t>
      </w:r>
      <w:r w:rsidR="00B247B1" w:rsidRPr="00F03BDA">
        <w:t xml:space="preserve">Марин. Всички те се </w:t>
      </w:r>
      <w:r w:rsidR="00C77117" w:rsidRPr="00F03BDA">
        <w:t>сработваха</w:t>
      </w:r>
      <w:r w:rsidR="00993860" w:rsidRPr="00F03BDA">
        <w:t xml:space="preserve"> много добре и синът ми</w:t>
      </w:r>
      <w:r w:rsidR="00B247B1" w:rsidRPr="00F03BDA">
        <w:t xml:space="preserve"> бе</w:t>
      </w:r>
      <w:r w:rsidR="00C77117" w:rsidRPr="00F03BDA">
        <w:t>ш</w:t>
      </w:r>
      <w:r w:rsidR="00B247B1" w:rsidRPr="00F03BDA">
        <w:t>е доволен, че напусна завода.</w:t>
      </w:r>
    </w:p>
    <w:p w14:paraId="6C8D1D68" w14:textId="070168D0" w:rsidR="000C1925" w:rsidRPr="00F03BDA" w:rsidRDefault="00B247B1" w:rsidP="00B247B1">
      <w:r w:rsidRPr="00F03BDA">
        <w:t xml:space="preserve">С работата и допълнителни </w:t>
      </w:r>
      <w:r w:rsidR="00C77117" w:rsidRPr="00F03BDA">
        <w:t>средства</w:t>
      </w:r>
      <w:r w:rsidRPr="00F03BDA">
        <w:t xml:space="preserve"> Марин не беше зле</w:t>
      </w:r>
      <w:r w:rsidR="00993860" w:rsidRPr="00F03BDA">
        <w:t xml:space="preserve"> </w:t>
      </w:r>
      <w:r w:rsidRPr="00F03BDA">
        <w:t>материално. Купуваше си техника и други неща.</w:t>
      </w:r>
      <w:r w:rsidR="00993860" w:rsidRPr="00F03BDA">
        <w:t xml:space="preserve"> </w:t>
      </w:r>
      <w:r w:rsidRPr="00F03BDA">
        <w:t>Закупи си нов</w:t>
      </w:r>
      <w:r w:rsidR="00993860" w:rsidRPr="00F03BDA">
        <w:t xml:space="preserve"> </w:t>
      </w:r>
      <w:r w:rsidRPr="00F03BDA">
        <w:t>телевизор</w:t>
      </w:r>
      <w:r w:rsidR="000C3005" w:rsidRPr="00F03BDA">
        <w:t>,</w:t>
      </w:r>
      <w:r w:rsidRPr="00F03BDA">
        <w:t xml:space="preserve"> който поставиха в хола</w:t>
      </w:r>
      <w:r w:rsidR="000E68C2" w:rsidRPr="00F03BDA">
        <w:t>.</w:t>
      </w:r>
      <w:r w:rsidRPr="00F03BDA">
        <w:t xml:space="preserve"> Ние стояхме повече в</w:t>
      </w:r>
      <w:r w:rsidR="000E68C2" w:rsidRPr="00F03BDA">
        <w:t>ъв</w:t>
      </w:r>
      <w:r w:rsidR="00993860" w:rsidRPr="00F03BDA">
        <w:t xml:space="preserve"> </w:t>
      </w:r>
      <w:r w:rsidR="000E68C2" w:rsidRPr="00F03BDA">
        <w:t>в</w:t>
      </w:r>
      <w:r w:rsidRPr="00F03BDA">
        <w:t>секидневната затова</w:t>
      </w:r>
      <w:r w:rsidR="00993860" w:rsidRPr="00F03BDA">
        <w:t xml:space="preserve"> </w:t>
      </w:r>
      <w:r w:rsidRPr="00F03BDA">
        <w:t xml:space="preserve">ни уреди да </w:t>
      </w:r>
      <w:r w:rsidR="000C3005" w:rsidRPr="00F03BDA">
        <w:t>си закупим по-</w:t>
      </w:r>
      <w:r w:rsidRPr="00F03BDA">
        <w:t>евтин телевизор</w:t>
      </w:r>
      <w:r w:rsidR="000C3005" w:rsidRPr="00F03BDA">
        <w:t xml:space="preserve"> от тия, </w:t>
      </w:r>
      <w:r w:rsidRPr="00F03BDA">
        <w:t>които внасяха на едро за телевизионните игри.</w:t>
      </w:r>
      <w:r w:rsidR="00993860" w:rsidRPr="00F03BDA">
        <w:t xml:space="preserve"> </w:t>
      </w:r>
      <w:r w:rsidRPr="00F03BDA">
        <w:t>Така</w:t>
      </w:r>
      <w:r w:rsidR="00993860" w:rsidRPr="00F03BDA">
        <w:t xml:space="preserve"> </w:t>
      </w:r>
      <w:r w:rsidRPr="00F03BDA">
        <w:t>имахме вече два.</w:t>
      </w:r>
      <w:r w:rsidR="000C3005" w:rsidRPr="00F03BDA">
        <w:t xml:space="preserve"> През този период обаче, </w:t>
      </w:r>
      <w:r w:rsidRPr="00F03BDA">
        <w:t>Правителството постави таван</w:t>
      </w:r>
      <w:r w:rsidR="00993860" w:rsidRPr="00F03BDA">
        <w:t xml:space="preserve"> </w:t>
      </w:r>
      <w:r w:rsidRPr="00F03BDA">
        <w:t>на пенсиите</w:t>
      </w:r>
      <w:r w:rsidR="000C3005" w:rsidRPr="00F03BDA">
        <w:t>,</w:t>
      </w:r>
      <w:r w:rsidRPr="00F03BDA">
        <w:t xml:space="preserve"> с ко</w:t>
      </w:r>
      <w:r w:rsidR="00993860" w:rsidRPr="00F03BDA">
        <w:t>е</w:t>
      </w:r>
      <w:r w:rsidRPr="00F03BDA">
        <w:t>т</w:t>
      </w:r>
      <w:r w:rsidR="000E68C2" w:rsidRPr="00F03BDA">
        <w:t>о</w:t>
      </w:r>
      <w:r w:rsidRPr="00F03BDA">
        <w:t xml:space="preserve"> се влоши икономика</w:t>
      </w:r>
      <w:r w:rsidR="00993860" w:rsidRPr="00F03BDA">
        <w:t xml:space="preserve"> </w:t>
      </w:r>
      <w:r w:rsidRPr="00F03BDA">
        <w:t xml:space="preserve">на </w:t>
      </w:r>
      <w:proofErr w:type="spellStart"/>
      <w:r w:rsidRPr="00F03BDA">
        <w:t>на</w:t>
      </w:r>
      <w:proofErr w:type="spellEnd"/>
      <w:r w:rsidRPr="00F03BDA">
        <w:t xml:space="preserve"> семейството ни</w:t>
      </w:r>
      <w:r w:rsidR="000E68C2" w:rsidRPr="00F03BDA">
        <w:t>.</w:t>
      </w:r>
      <w:r w:rsidRPr="00F03BDA">
        <w:t xml:space="preserve"> Милка започна да плете на чужди хора срещу заплащане.</w:t>
      </w:r>
      <w:r w:rsidR="000C3005" w:rsidRPr="00F03BDA">
        <w:t xml:space="preserve"> Наложи</w:t>
      </w:r>
      <w:r w:rsidRPr="00F03BDA">
        <w:t xml:space="preserve"> се и аз да търся доходи от странична дейност. Започнах да пиша повече статии за списания и вестници.</w:t>
      </w:r>
      <w:r w:rsidR="00993860" w:rsidRPr="00F03BDA">
        <w:t xml:space="preserve"> </w:t>
      </w:r>
      <w:r w:rsidRPr="00F03BDA">
        <w:t>През този период ни се налагаше Милка често да пътува до</w:t>
      </w:r>
      <w:r w:rsidR="00993860" w:rsidRPr="00F03BDA">
        <w:t xml:space="preserve"> </w:t>
      </w:r>
      <w:r w:rsidRPr="00F03BDA">
        <w:t>Розовец и да се грижи за сляпата си майка.</w:t>
      </w:r>
    </w:p>
    <w:p w14:paraId="7CAE2114" w14:textId="77777777" w:rsidR="000C1925" w:rsidRPr="00F03BDA" w:rsidRDefault="00B247B1" w:rsidP="00B247B1">
      <w:r w:rsidRPr="00F03BDA">
        <w:t>Семейството на синът ми Васи</w:t>
      </w:r>
      <w:r w:rsidR="000C3005" w:rsidRPr="00F03BDA">
        <w:t>л също трябваше да се справя с</w:t>
      </w:r>
      <w:r w:rsidRPr="00F03BDA">
        <w:t xml:space="preserve"> икономич</w:t>
      </w:r>
      <w:r w:rsidR="000C3005" w:rsidRPr="00F03BDA">
        <w:t>ески затруднения. Снаха ми Мариа</w:t>
      </w:r>
      <w:r w:rsidRPr="00F03BDA">
        <w:t>на работеше</w:t>
      </w:r>
      <w:r w:rsidR="00993860" w:rsidRPr="00F03BDA">
        <w:t xml:space="preserve"> </w:t>
      </w:r>
      <w:r w:rsidRPr="00F03BDA">
        <w:t>ка</w:t>
      </w:r>
      <w:r w:rsidR="000C3005" w:rsidRPr="00F03BDA">
        <w:t>то касиер на отдел „Култура” в О</w:t>
      </w:r>
      <w:r w:rsidRPr="00F03BDA">
        <w:t>бщината</w:t>
      </w:r>
      <w:r w:rsidR="00F43257" w:rsidRPr="00F03BDA">
        <w:t>.</w:t>
      </w:r>
      <w:r w:rsidRPr="00F03BDA">
        <w:t xml:space="preserve"> Там тя не получаваше голяма заплата. Наложи се Васко да се премести на</w:t>
      </w:r>
      <w:r w:rsidR="00993860" w:rsidRPr="00F03BDA">
        <w:t xml:space="preserve"> </w:t>
      </w:r>
      <w:r w:rsidRPr="00F03BDA">
        <w:t>по</w:t>
      </w:r>
      <w:r w:rsidR="000C3005" w:rsidRPr="00F03BDA">
        <w:t xml:space="preserve">-високо </w:t>
      </w:r>
      <w:r w:rsidRPr="00F03BDA">
        <w:t>заплатена работа.</w:t>
      </w:r>
      <w:r w:rsidR="000C3005" w:rsidRPr="00F03BDA">
        <w:t xml:space="preserve"> Започна като монтажник в завод „</w:t>
      </w:r>
      <w:r w:rsidRPr="00F03BDA">
        <w:t>Черв</w:t>
      </w:r>
      <w:r w:rsidR="000C3005" w:rsidRPr="00F03BDA">
        <w:t>ено знаме”</w:t>
      </w:r>
      <w:r w:rsidRPr="00F03BDA">
        <w:t>. Работата му беше свързана с командировки как</w:t>
      </w:r>
      <w:r w:rsidR="00F43257" w:rsidRPr="00F03BDA">
        <w:t xml:space="preserve">то </w:t>
      </w:r>
      <w:r w:rsidRPr="00F03BDA">
        <w:t>в страната</w:t>
      </w:r>
      <w:r w:rsidR="00F43257" w:rsidRPr="00F03BDA">
        <w:t>,</w:t>
      </w:r>
      <w:r w:rsidRPr="00F03BDA">
        <w:t xml:space="preserve"> така и в чужбина.</w:t>
      </w:r>
      <w:r w:rsidR="00993860" w:rsidRPr="00F03BDA">
        <w:t xml:space="preserve"> </w:t>
      </w:r>
      <w:r w:rsidRPr="00F03BDA">
        <w:t>Тази година той ходи в Румъния</w:t>
      </w:r>
      <w:r w:rsidR="00993860" w:rsidRPr="00F03BDA">
        <w:t xml:space="preserve"> </w:t>
      </w:r>
      <w:r w:rsidRPr="00F03BDA">
        <w:t>и Русия</w:t>
      </w:r>
      <w:r w:rsidR="00F43257" w:rsidRPr="00F03BDA">
        <w:t>.</w:t>
      </w:r>
    </w:p>
    <w:p w14:paraId="3F37F7AC" w14:textId="77777777" w:rsidR="000C1925" w:rsidRPr="00F03BDA" w:rsidRDefault="00B247B1" w:rsidP="00B247B1">
      <w:r w:rsidRPr="00F03BDA">
        <w:t>Повече</w:t>
      </w:r>
      <w:r w:rsidR="00F43257" w:rsidRPr="00F03BDA">
        <w:t xml:space="preserve">то </w:t>
      </w:r>
      <w:r w:rsidRPr="00F03BDA">
        <w:t>време с Милка бяхме на мястото в</w:t>
      </w:r>
      <w:r w:rsidR="00F43257" w:rsidRPr="00F03BDA">
        <w:t xml:space="preserve"> с. </w:t>
      </w:r>
      <w:r w:rsidRPr="00F03BDA">
        <w:t>Малка Верея. Имахм</w:t>
      </w:r>
      <w:r w:rsidR="00F43257" w:rsidRPr="00F03BDA">
        <w:t>е</w:t>
      </w:r>
      <w:r w:rsidRPr="00F03BDA">
        <w:t xml:space="preserve"> и много др</w:t>
      </w:r>
      <w:r w:rsidR="00F43257" w:rsidRPr="00F03BDA">
        <w:t>у</w:t>
      </w:r>
      <w:r w:rsidR="000C3005" w:rsidRPr="00F03BDA">
        <w:t>ги задължения</w:t>
      </w:r>
      <w:ins w:id="7" w:author="Eli" w:date="2025-08-09T14:53:00Z" w16du:dateUtc="2025-08-09T11:53:00Z">
        <w:r w:rsidR="00993860" w:rsidRPr="00F03BDA">
          <w:t>,</w:t>
        </w:r>
      </w:ins>
      <w:r w:rsidR="000C3005" w:rsidRPr="00F03BDA">
        <w:t xml:space="preserve"> особено към</w:t>
      </w:r>
      <w:r w:rsidRPr="00F03BDA">
        <w:t xml:space="preserve"> внуците. Най-доволни бяхме,</w:t>
      </w:r>
      <w:r w:rsidR="00993860" w:rsidRPr="00F03BDA">
        <w:t xml:space="preserve"> </w:t>
      </w:r>
      <w:r w:rsidRPr="00F03BDA">
        <w:t>когато у нас се събирахме цялата фамил</w:t>
      </w:r>
      <w:r w:rsidR="00F43257" w:rsidRPr="00F03BDA">
        <w:t>и</w:t>
      </w:r>
      <w:r w:rsidRPr="00F03BDA">
        <w:t>я,</w:t>
      </w:r>
      <w:r w:rsidR="00993860" w:rsidRPr="00F03BDA">
        <w:t xml:space="preserve"> </w:t>
      </w:r>
      <w:r w:rsidRPr="00F03BDA">
        <w:t>с</w:t>
      </w:r>
      <w:r w:rsidR="000C3005" w:rsidRPr="00F03BDA">
        <w:t>ъстояща се от ш</w:t>
      </w:r>
      <w:r w:rsidRPr="00F03BDA">
        <w:t>ест мъже и три жени</w:t>
      </w:r>
      <w:r w:rsidR="00F43257" w:rsidRPr="00F03BDA">
        <w:t>.</w:t>
      </w:r>
      <w:r w:rsidR="000C3005" w:rsidRPr="00F03BDA">
        <w:t xml:space="preserve"> Тази година проведох поход с</w:t>
      </w:r>
      <w:r w:rsidRPr="00F03BDA">
        <w:t xml:space="preserve"> тримата внука през Кара </w:t>
      </w:r>
      <w:proofErr w:type="spellStart"/>
      <w:r w:rsidR="00F43257" w:rsidRPr="00F03BDA">
        <w:t>С</w:t>
      </w:r>
      <w:r w:rsidRPr="00F03BDA">
        <w:t>еврия</w:t>
      </w:r>
      <w:proofErr w:type="spellEnd"/>
      <w:r w:rsidRPr="00F03BDA">
        <w:t xml:space="preserve">, </w:t>
      </w:r>
      <w:proofErr w:type="spellStart"/>
      <w:r w:rsidRPr="00F03BDA">
        <w:t>Аибунар</w:t>
      </w:r>
      <w:proofErr w:type="spellEnd"/>
      <w:r w:rsidR="00F43257" w:rsidRPr="00F03BDA">
        <w:t>,</w:t>
      </w:r>
      <w:r w:rsidRPr="00F03BDA">
        <w:t xml:space="preserve"> д</w:t>
      </w:r>
      <w:r w:rsidR="00F43257" w:rsidRPr="00F03BDA">
        <w:t>о</w:t>
      </w:r>
      <w:r w:rsidRPr="00F03BDA">
        <w:t xml:space="preserve"> Старозагор</w:t>
      </w:r>
      <w:r w:rsidR="00F43257" w:rsidRPr="00F03BDA">
        <w:t>с</w:t>
      </w:r>
      <w:r w:rsidRPr="00F03BDA">
        <w:t>ките бани и обратно</w:t>
      </w:r>
      <w:r w:rsidR="00F43257" w:rsidRPr="00F03BDA">
        <w:t>.</w:t>
      </w:r>
    </w:p>
    <w:p w14:paraId="6125619E" w14:textId="4CE8B79A" w:rsidR="000C1925" w:rsidRPr="00F03BDA" w:rsidRDefault="000C3005" w:rsidP="00B247B1">
      <w:r w:rsidRPr="00F03BDA">
        <w:t>На 9</w:t>
      </w:r>
      <w:r w:rsidR="00B247B1" w:rsidRPr="00F03BDA">
        <w:t xml:space="preserve"> май</w:t>
      </w:r>
      <w:r w:rsidR="00993860" w:rsidRPr="00F03BDA">
        <w:t>-  „Денят на победата”, в ресторант „Лебеда”</w:t>
      </w:r>
      <w:r w:rsidR="00B247B1" w:rsidRPr="00F03BDA">
        <w:t xml:space="preserve"> с</w:t>
      </w:r>
      <w:r w:rsidR="00993860" w:rsidRPr="00F03BDA">
        <w:t xml:space="preserve"> </w:t>
      </w:r>
      <w:r w:rsidR="00B247B1" w:rsidRPr="00F03BDA">
        <w:t>Добри Иванов проведохме традиционната си среща</w:t>
      </w:r>
      <w:r w:rsidR="00F43257" w:rsidRPr="00F03BDA">
        <w:t>.</w:t>
      </w:r>
      <w:r w:rsidR="00B247B1" w:rsidRPr="00F03BDA">
        <w:t xml:space="preserve"> С него бяхме</w:t>
      </w:r>
      <w:r w:rsidR="00993860" w:rsidRPr="00F03BDA">
        <w:t xml:space="preserve"> </w:t>
      </w:r>
      <w:r w:rsidR="00B247B1" w:rsidRPr="00F03BDA">
        <w:t xml:space="preserve">и на </w:t>
      </w:r>
      <w:r w:rsidR="00F43257" w:rsidRPr="00F03BDA">
        <w:t>тържеството</w:t>
      </w:r>
      <w:r w:rsidR="00993860" w:rsidRPr="00F03BDA">
        <w:t xml:space="preserve"> пред паметника</w:t>
      </w:r>
      <w:r w:rsidR="00B247B1" w:rsidRPr="00F03BDA">
        <w:t xml:space="preserve"> на Съветската армия в Парка,</w:t>
      </w:r>
      <w:r w:rsidR="00993860" w:rsidRPr="00F03BDA">
        <w:t xml:space="preserve"> </w:t>
      </w:r>
      <w:r w:rsidR="00B247B1" w:rsidRPr="00F03BDA">
        <w:t>организирано от Съюза на ветераните от войната в града</w:t>
      </w:r>
      <w:r w:rsidR="00F43257" w:rsidRPr="00F03BDA">
        <w:t>. К</w:t>
      </w:r>
      <w:r w:rsidR="00B247B1" w:rsidRPr="00F03BDA">
        <w:t>ато</w:t>
      </w:r>
      <w:r w:rsidR="00993860" w:rsidRPr="00F03BDA">
        <w:t xml:space="preserve"> </w:t>
      </w:r>
      <w:r w:rsidR="00B247B1" w:rsidRPr="00F03BDA">
        <w:t>ветеран от войната</w:t>
      </w:r>
      <w:r w:rsidR="00F43257" w:rsidRPr="00F03BDA">
        <w:t>,</w:t>
      </w:r>
      <w:r w:rsidR="00B247B1" w:rsidRPr="00F03BDA">
        <w:t xml:space="preserve"> от </w:t>
      </w:r>
      <w:r w:rsidR="00F43257" w:rsidRPr="00F03BDA">
        <w:t>ПП</w:t>
      </w:r>
      <w:r w:rsidR="00B247B1" w:rsidRPr="00F03BDA">
        <w:t>О на БСП в квартала</w:t>
      </w:r>
      <w:r w:rsidR="00F43257" w:rsidRPr="00F03BDA">
        <w:t>,</w:t>
      </w:r>
      <w:r w:rsidR="00B247B1" w:rsidRPr="00F03BDA">
        <w:t xml:space="preserve"> получих надписана книга</w:t>
      </w:r>
      <w:r w:rsidR="00F43257" w:rsidRPr="00F03BDA">
        <w:t>.</w:t>
      </w:r>
    </w:p>
    <w:p w14:paraId="721EC5F5" w14:textId="3829251F" w:rsidR="000C1925" w:rsidRPr="00F03BDA" w:rsidRDefault="00F43257" w:rsidP="00B247B1">
      <w:r w:rsidRPr="00F03BDA">
        <w:t>П</w:t>
      </w:r>
      <w:r w:rsidR="00B247B1" w:rsidRPr="00F03BDA">
        <w:t>риклю</w:t>
      </w:r>
      <w:r w:rsidRPr="00F03BDA">
        <w:t>ч</w:t>
      </w:r>
      <w:r w:rsidR="00B247B1" w:rsidRPr="00F03BDA">
        <w:t>ихме годината с продукция от</w:t>
      </w:r>
      <w:r w:rsidR="00993860" w:rsidRPr="00F03BDA">
        <w:t xml:space="preserve"> </w:t>
      </w:r>
      <w:r w:rsidR="00B247B1" w:rsidRPr="00F03BDA">
        <w:t>парцела в с</w:t>
      </w:r>
      <w:r w:rsidRPr="00F03BDA">
        <w:t xml:space="preserve">. </w:t>
      </w:r>
      <w:r w:rsidR="00B247B1" w:rsidRPr="00F03BDA">
        <w:t>М</w:t>
      </w:r>
      <w:r w:rsidRPr="00F03BDA">
        <w:t>.</w:t>
      </w:r>
      <w:r w:rsidR="00B247B1" w:rsidRPr="00F03BDA">
        <w:t xml:space="preserve"> Верея и мястото в племенната кокошоферма за</w:t>
      </w:r>
      <w:r w:rsidR="00993860" w:rsidRPr="00F03BDA">
        <w:t xml:space="preserve"> </w:t>
      </w:r>
      <w:r w:rsidR="00B247B1" w:rsidRPr="00F03BDA">
        <w:t>около 41 хиляди лева по тогавашни цени</w:t>
      </w:r>
      <w:r w:rsidRPr="00F03BDA">
        <w:t xml:space="preserve">. </w:t>
      </w:r>
      <w:r w:rsidR="00B247B1" w:rsidRPr="00F03BDA">
        <w:t>С получените плодове</w:t>
      </w:r>
      <w:r w:rsidR="00993860" w:rsidRPr="00F03BDA">
        <w:t xml:space="preserve"> </w:t>
      </w:r>
      <w:r w:rsidR="00B247B1" w:rsidRPr="00F03BDA">
        <w:t>и зеленчуци напълно задоволихме нуждите си,</w:t>
      </w:r>
      <w:r w:rsidR="00993860" w:rsidRPr="00F03BDA">
        <w:t xml:space="preserve"> </w:t>
      </w:r>
      <w:r w:rsidR="00B247B1" w:rsidRPr="00F03BDA">
        <w:t>като си приготвихме много консерви,</w:t>
      </w:r>
      <w:r w:rsidR="00993860" w:rsidRPr="00F03BDA">
        <w:t xml:space="preserve"> </w:t>
      </w:r>
      <w:r w:rsidR="00B247B1" w:rsidRPr="00F03BDA">
        <w:t>компоти</w:t>
      </w:r>
      <w:r w:rsidRPr="00F03BDA">
        <w:t xml:space="preserve"> и </w:t>
      </w:r>
      <w:r w:rsidR="00B247B1" w:rsidRPr="00F03BDA">
        <w:t>сл</w:t>
      </w:r>
      <w:r w:rsidRPr="00F03BDA">
        <w:t>а</w:t>
      </w:r>
      <w:r w:rsidR="00B247B1" w:rsidRPr="00F03BDA">
        <w:t>дка</w:t>
      </w:r>
      <w:r w:rsidRPr="00F03BDA">
        <w:t>.</w:t>
      </w:r>
      <w:r w:rsidR="00B247B1" w:rsidRPr="00F03BDA">
        <w:t xml:space="preserve"> Водихме</w:t>
      </w:r>
      <w:r w:rsidR="00993860" w:rsidRPr="00F03BDA">
        <w:t xml:space="preserve"> </w:t>
      </w:r>
      <w:r w:rsidR="00B247B1" w:rsidRPr="00F03BDA">
        <w:t>и семействата на братовчедките Мера и Лиляна на парцела, а с</w:t>
      </w:r>
      <w:r w:rsidR="00993860" w:rsidRPr="00F03BDA">
        <w:t xml:space="preserve"> </w:t>
      </w:r>
      <w:r w:rsidR="00B247B1" w:rsidRPr="00F03BDA">
        <w:t>кумовете там празнувахме</w:t>
      </w:r>
      <w:r w:rsidR="000C3005" w:rsidRPr="00F03BDA">
        <w:t xml:space="preserve"> </w:t>
      </w:r>
      <w:r w:rsidR="00993860" w:rsidRPr="00F03BDA">
        <w:t xml:space="preserve"> „</w:t>
      </w:r>
      <w:r w:rsidR="000C3005" w:rsidRPr="00F03BDA">
        <w:t>9</w:t>
      </w:r>
      <w:r w:rsidR="00993860" w:rsidRPr="00F03BDA">
        <w:t xml:space="preserve"> септември”</w:t>
      </w:r>
      <w:r w:rsidRPr="00F03BDA">
        <w:t xml:space="preserve">. </w:t>
      </w:r>
      <w:r w:rsidR="00B247B1" w:rsidRPr="00F03BDA">
        <w:t xml:space="preserve">Понякога ни </w:t>
      </w:r>
      <w:r w:rsidRPr="00F03BDA">
        <w:t>посещаваше</w:t>
      </w:r>
      <w:r w:rsidR="00B247B1" w:rsidRPr="00F03BDA">
        <w:t xml:space="preserve"> и братовчед ми Иван Бозев.</w:t>
      </w:r>
      <w:r w:rsidR="00993860" w:rsidRPr="00F03BDA">
        <w:t xml:space="preserve"> </w:t>
      </w:r>
      <w:r w:rsidR="00B247B1" w:rsidRPr="00F03BDA">
        <w:t>Той ми подари и едно буре,</w:t>
      </w:r>
      <w:r w:rsidR="00993860" w:rsidRPr="00F03BDA">
        <w:t xml:space="preserve"> </w:t>
      </w:r>
      <w:r w:rsidR="00B247B1" w:rsidRPr="00F03BDA">
        <w:t>в което от тази есен започнахме да си приготвяме вино от наше гро</w:t>
      </w:r>
      <w:r w:rsidRPr="00F03BDA">
        <w:t>з</w:t>
      </w:r>
      <w:r w:rsidR="00B247B1" w:rsidRPr="00F03BDA">
        <w:t>де.</w:t>
      </w:r>
      <w:r w:rsidR="00631054" w:rsidRPr="00F03BDA">
        <w:t xml:space="preserve"> С</w:t>
      </w:r>
      <w:r w:rsidR="00B247B1" w:rsidRPr="00F03BDA">
        <w:t xml:space="preserve"> този парцел</w:t>
      </w:r>
      <w:r w:rsidRPr="00F03BDA">
        <w:t>,</w:t>
      </w:r>
      <w:r w:rsidR="00B247B1" w:rsidRPr="00F03BDA">
        <w:t xml:space="preserve"> </w:t>
      </w:r>
      <w:r w:rsidR="00993860" w:rsidRPr="00F03BDA">
        <w:t xml:space="preserve"> </w:t>
      </w:r>
      <w:r w:rsidR="00B247B1" w:rsidRPr="00F03BDA">
        <w:t>добре оползотворявахме времето си</w:t>
      </w:r>
      <w:r w:rsidR="00993860" w:rsidRPr="00F03BDA">
        <w:t xml:space="preserve"> </w:t>
      </w:r>
      <w:r w:rsidR="00B247B1" w:rsidRPr="00F03BDA">
        <w:t>с Милка като пенсионери</w:t>
      </w:r>
      <w:r w:rsidRPr="00F03BDA">
        <w:t>.</w:t>
      </w:r>
    </w:p>
    <w:p w14:paraId="219D46DC" w14:textId="06E95224" w:rsidR="000C1925" w:rsidRPr="00F03BDA" w:rsidRDefault="00B247B1" w:rsidP="00B247B1">
      <w:r w:rsidRPr="00F03BDA">
        <w:t>През годината написах и ми бяха отпечатани във вестник</w:t>
      </w:r>
      <w:r w:rsidR="00993860" w:rsidRPr="00F03BDA">
        <w:t xml:space="preserve"> „</w:t>
      </w:r>
      <w:r w:rsidR="00F43257" w:rsidRPr="00F03BDA">
        <w:t xml:space="preserve">ВИК“ </w:t>
      </w:r>
      <w:r w:rsidRPr="00F03BDA">
        <w:t>11 научно</w:t>
      </w:r>
      <w:r w:rsidR="00993860" w:rsidRPr="00F03BDA">
        <w:t xml:space="preserve"> </w:t>
      </w:r>
      <w:r w:rsidRPr="00F03BDA">
        <w:t>-</w:t>
      </w:r>
      <w:r w:rsidR="00993860" w:rsidRPr="00F03BDA">
        <w:t xml:space="preserve"> </w:t>
      </w:r>
      <w:r w:rsidRPr="00F03BDA">
        <w:t>популярни пт</w:t>
      </w:r>
      <w:r w:rsidR="00631054" w:rsidRPr="00F03BDA">
        <w:t xml:space="preserve">ицевъдни статии, и отделно 4 такива </w:t>
      </w:r>
      <w:r w:rsidR="00993860" w:rsidRPr="00F03BDA">
        <w:t xml:space="preserve"> в списание „Птицевъдство”</w:t>
      </w:r>
      <w:r w:rsidR="00F43257" w:rsidRPr="00F03BDA">
        <w:t>.</w:t>
      </w:r>
      <w:r w:rsidR="00631054" w:rsidRPr="00F03BDA">
        <w:t xml:space="preserve"> Общо хонорарите от тях</w:t>
      </w:r>
      <w:r w:rsidRPr="00F03BDA">
        <w:t xml:space="preserve"> се равнява</w:t>
      </w:r>
      <w:r w:rsidR="00631054" w:rsidRPr="00F03BDA">
        <w:t>ха</w:t>
      </w:r>
      <w:r w:rsidRPr="00F03BDA">
        <w:t xml:space="preserve"> на две мои месечни пенсии</w:t>
      </w:r>
      <w:r w:rsidR="00F43257" w:rsidRPr="00F03BDA">
        <w:t xml:space="preserve">. </w:t>
      </w:r>
      <w:r w:rsidRPr="00F03BDA">
        <w:t>Включих се и към създаденият Център към Научно</w:t>
      </w:r>
      <w:r w:rsidR="00993860" w:rsidRPr="00F03BDA">
        <w:t xml:space="preserve"> </w:t>
      </w:r>
      <w:r w:rsidRPr="00F03BDA">
        <w:t>-</w:t>
      </w:r>
      <w:r w:rsidR="00993860" w:rsidRPr="00F03BDA">
        <w:t xml:space="preserve"> </w:t>
      </w:r>
      <w:r w:rsidRPr="00F03BDA">
        <w:t>техническият съю</w:t>
      </w:r>
      <w:r w:rsidR="00F43257" w:rsidRPr="00F03BDA">
        <w:t>з – Стара Загора</w:t>
      </w:r>
      <w:r w:rsidRPr="00F03BDA">
        <w:t>,</w:t>
      </w:r>
      <w:r w:rsidR="00631054" w:rsidRPr="00F03BDA">
        <w:t xml:space="preserve"> </w:t>
      </w:r>
      <w:r w:rsidRPr="00F03BDA">
        <w:t>за оказване помощ на занимаващите се в района</w:t>
      </w:r>
      <w:r w:rsidR="00993860" w:rsidRPr="00F03BDA">
        <w:t xml:space="preserve"> </w:t>
      </w:r>
      <w:r w:rsidRPr="00F03BDA">
        <w:t>с животновъдство</w:t>
      </w:r>
      <w:r w:rsidR="00F43257" w:rsidRPr="00F03BDA">
        <w:t>.</w:t>
      </w:r>
      <w:r w:rsidRPr="00F03BDA">
        <w:t xml:space="preserve"> Въпреки рекламата,</w:t>
      </w:r>
      <w:r w:rsidR="00993860" w:rsidRPr="00F03BDA">
        <w:t xml:space="preserve"> </w:t>
      </w:r>
      <w:r w:rsidRPr="00F03BDA">
        <w:t>аз имах само една платен</w:t>
      </w:r>
      <w:r w:rsidR="00631054" w:rsidRPr="00F03BDA">
        <w:t>а</w:t>
      </w:r>
      <w:r w:rsidR="00F43257" w:rsidRPr="00F03BDA">
        <w:t xml:space="preserve"> к</w:t>
      </w:r>
      <w:r w:rsidRPr="00F03BDA">
        <w:t xml:space="preserve">онсултация по </w:t>
      </w:r>
      <w:r w:rsidR="00F43257" w:rsidRPr="00F03BDA">
        <w:t>птицевъдство.</w:t>
      </w:r>
      <w:r w:rsidRPr="00F03BDA">
        <w:t xml:space="preserve"> Направих опит да организирам</w:t>
      </w:r>
      <w:r w:rsidR="00993860" w:rsidRPr="00F03BDA">
        <w:t xml:space="preserve"> </w:t>
      </w:r>
      <w:r w:rsidRPr="00F03BDA">
        <w:t>безплатни</w:t>
      </w:r>
      <w:r w:rsidR="00993860" w:rsidRPr="00F03BDA">
        <w:t xml:space="preserve"> такива</w:t>
      </w:r>
      <w:r w:rsidRPr="00F03BDA">
        <w:t xml:space="preserve"> по отглеждането на домашните птици в</w:t>
      </w:r>
      <w:r w:rsidR="00993860" w:rsidRPr="00F03BDA">
        <w:t xml:space="preserve"> </w:t>
      </w:r>
      <w:r w:rsidR="00F43257" w:rsidRPr="00F03BDA">
        <w:t>кварталният</w:t>
      </w:r>
      <w:r w:rsidR="00993860" w:rsidRPr="00F03BDA">
        <w:t xml:space="preserve"> </w:t>
      </w:r>
      <w:r w:rsidR="00F43257" w:rsidRPr="00F03BDA">
        <w:t>пенсионерски</w:t>
      </w:r>
      <w:r w:rsidRPr="00F03BDA">
        <w:t xml:space="preserve"> клуб. Интерес</w:t>
      </w:r>
      <w:r w:rsidR="00F43257" w:rsidRPr="00F03BDA">
        <w:t>ът</w:t>
      </w:r>
      <w:r w:rsidR="00631054" w:rsidRPr="00F03BDA">
        <w:t xml:space="preserve"> беше много ограничен</w:t>
      </w:r>
      <w:r w:rsidR="00993860" w:rsidRPr="00F03BDA">
        <w:t xml:space="preserve"> </w:t>
      </w:r>
      <w:r w:rsidR="00F43257" w:rsidRPr="00F03BDA">
        <w:t xml:space="preserve">и </w:t>
      </w:r>
      <w:r w:rsidRPr="00F03BDA">
        <w:t>се принуди</w:t>
      </w:r>
      <w:r w:rsidR="00F43257" w:rsidRPr="00F03BDA">
        <w:t>х</w:t>
      </w:r>
      <w:r w:rsidRPr="00F03BDA">
        <w:t xml:space="preserve"> да ги прекратя</w:t>
      </w:r>
      <w:r w:rsidR="00F43257" w:rsidRPr="00F03BDA">
        <w:t>.</w:t>
      </w:r>
      <w:r w:rsidR="00993860" w:rsidRPr="00F03BDA">
        <w:t xml:space="preserve"> </w:t>
      </w:r>
      <w:r w:rsidRPr="00F03BDA">
        <w:lastRenderedPageBreak/>
        <w:t>Като учредител на клона на</w:t>
      </w:r>
      <w:r w:rsidR="00993860" w:rsidRPr="00F03BDA">
        <w:t xml:space="preserve"> </w:t>
      </w:r>
      <w:r w:rsidRPr="00F03BDA">
        <w:t>Съюза на учените в града,</w:t>
      </w:r>
      <w:r w:rsidR="00993860" w:rsidRPr="00F03BDA">
        <w:t xml:space="preserve"> </w:t>
      </w:r>
      <w:r w:rsidRPr="00F03BDA">
        <w:t xml:space="preserve">активно </w:t>
      </w:r>
      <w:r w:rsidR="00F43257" w:rsidRPr="00F03BDA">
        <w:t>участвах</w:t>
      </w:r>
      <w:r w:rsidRPr="00F03BDA">
        <w:t xml:space="preserve"> в дейността му</w:t>
      </w:r>
      <w:r w:rsidR="00F43257" w:rsidRPr="00F03BDA">
        <w:t xml:space="preserve">. </w:t>
      </w:r>
      <w:r w:rsidRPr="00F03BDA">
        <w:t>Пред групата учени</w:t>
      </w:r>
      <w:r w:rsidR="00993860" w:rsidRPr="00F03BDA">
        <w:t xml:space="preserve"> </w:t>
      </w:r>
      <w:r w:rsidRPr="00F03BDA">
        <w:t>-</w:t>
      </w:r>
      <w:r w:rsidR="00993860" w:rsidRPr="00F03BDA">
        <w:t xml:space="preserve"> </w:t>
      </w:r>
      <w:r w:rsidRPr="00F03BDA">
        <w:t>пенсионери изнесох лекцията</w:t>
      </w:r>
      <w:r w:rsidR="00993860" w:rsidRPr="00F03BDA">
        <w:t>: „</w:t>
      </w:r>
      <w:r w:rsidRPr="00F03BDA">
        <w:t>Проблеми на</w:t>
      </w:r>
      <w:r w:rsidR="00631054" w:rsidRPr="00F03BDA">
        <w:t xml:space="preserve"> </w:t>
      </w:r>
      <w:r w:rsidRPr="00F03BDA">
        <w:t>птицевъдството при у</w:t>
      </w:r>
      <w:r w:rsidR="00993860" w:rsidRPr="00F03BDA">
        <w:t>словията на пазарната икономика”</w:t>
      </w:r>
      <w:r w:rsidR="00F43257" w:rsidRPr="00F03BDA">
        <w:t>.</w:t>
      </w:r>
    </w:p>
    <w:p w14:paraId="29B42D55" w14:textId="7DF48843" w:rsidR="000C1925" w:rsidRPr="00F03BDA" w:rsidRDefault="00B247B1" w:rsidP="00B247B1">
      <w:r w:rsidRPr="00F03BDA">
        <w:t>Въпреки обещанията на правителството на Ф</w:t>
      </w:r>
      <w:r w:rsidR="00F43257" w:rsidRPr="00F03BDA">
        <w:t xml:space="preserve">. </w:t>
      </w:r>
      <w:r w:rsidR="00993860" w:rsidRPr="00F03BDA">
        <w:t>Димитров</w:t>
      </w:r>
      <w:r w:rsidRPr="00F03BDA">
        <w:t>, икономика</w:t>
      </w:r>
      <w:r w:rsidR="00F43257" w:rsidRPr="00F03BDA">
        <w:t>та</w:t>
      </w:r>
      <w:r w:rsidRPr="00F03BDA">
        <w:t xml:space="preserve"> на страната продължаваше да се влошав</w:t>
      </w:r>
      <w:r w:rsidR="00F43257" w:rsidRPr="00F03BDA">
        <w:t>а.</w:t>
      </w:r>
      <w:r w:rsidRPr="00F03BDA">
        <w:t xml:space="preserve"> Затова </w:t>
      </w:r>
      <w:r w:rsidR="00F43257" w:rsidRPr="00F03BDA">
        <w:t>съдействаха</w:t>
      </w:r>
      <w:r w:rsidRPr="00F03BDA">
        <w:t xml:space="preserve"> приетите закони за аграрната реформа, реституцията и промените в съдебната система</w:t>
      </w:r>
      <w:r w:rsidR="00A11D03" w:rsidRPr="00F03BDA">
        <w:t>.</w:t>
      </w:r>
      <w:r w:rsidR="00631054" w:rsidRPr="00F03BDA">
        <w:t xml:space="preserve"> Поради </w:t>
      </w:r>
      <w:r w:rsidR="00A11D03" w:rsidRPr="00F03BDA">
        <w:t>от</w:t>
      </w:r>
      <w:r w:rsidRPr="00F03BDA">
        <w:t>рицателното отношение</w:t>
      </w:r>
      <w:r w:rsidR="00631054" w:rsidRPr="00F03BDA">
        <w:t xml:space="preserve"> </w:t>
      </w:r>
      <w:r w:rsidRPr="00F03BDA">
        <w:t>на правителството</w:t>
      </w:r>
      <w:r w:rsidR="00631054" w:rsidRPr="00F03BDA">
        <w:t>,</w:t>
      </w:r>
      <w:r w:rsidRPr="00F03BDA">
        <w:t xml:space="preserve"> с външен министър Стоян Ганев и президе</w:t>
      </w:r>
      <w:r w:rsidR="00A11D03" w:rsidRPr="00F03BDA">
        <w:t>нта Ж</w:t>
      </w:r>
      <w:r w:rsidRPr="00F03BDA">
        <w:t>елев към Русия,</w:t>
      </w:r>
      <w:r w:rsidR="00993860" w:rsidRPr="00F03BDA">
        <w:t xml:space="preserve"> </w:t>
      </w:r>
      <w:r w:rsidRPr="00F03BDA">
        <w:t>бяхме лишени от традиционните ни пазари в</w:t>
      </w:r>
      <w:r w:rsidR="00993860" w:rsidRPr="00F03BDA">
        <w:t xml:space="preserve"> </w:t>
      </w:r>
      <w:r w:rsidRPr="00F03BDA">
        <w:t>тази огромна страна</w:t>
      </w:r>
      <w:r w:rsidR="00A11D03" w:rsidRPr="00F03BDA">
        <w:t xml:space="preserve">. </w:t>
      </w:r>
      <w:r w:rsidRPr="00F03BDA">
        <w:t>Срив</w:t>
      </w:r>
      <w:r w:rsidR="00A11D03" w:rsidRPr="00F03BDA">
        <w:t>ът</w:t>
      </w:r>
      <w:r w:rsidRPr="00F03BDA">
        <w:t xml:space="preserve"> в икономиката доведе до разпадане</w:t>
      </w:r>
      <w:r w:rsidR="00993860" w:rsidRPr="00F03BDA">
        <w:t xml:space="preserve"> </w:t>
      </w:r>
      <w:r w:rsidRPr="00F03BDA">
        <w:t>мнози</w:t>
      </w:r>
      <w:r w:rsidR="00A11D03" w:rsidRPr="00F03BDA">
        <w:t>н</w:t>
      </w:r>
      <w:r w:rsidRPr="00F03BDA">
        <w:t>ството на СДС в Народното събрание и сваляне на правителството</w:t>
      </w:r>
      <w:r w:rsidR="00A11D03" w:rsidRPr="00F03BDA">
        <w:t>.</w:t>
      </w:r>
      <w:r w:rsidR="00631054" w:rsidRPr="00F03BDA">
        <w:t xml:space="preserve"> Избрано беше по-</w:t>
      </w:r>
      <w:r w:rsidRPr="00F03BDA">
        <w:t>умерено дясно такова</w:t>
      </w:r>
      <w:r w:rsidR="00631054" w:rsidRPr="00F03BDA">
        <w:t>,</w:t>
      </w:r>
      <w:r w:rsidRPr="00F03BDA">
        <w:t xml:space="preserve"> начело с Любен Беров,</w:t>
      </w:r>
      <w:r w:rsidR="00993860" w:rsidRPr="00F03BDA">
        <w:t xml:space="preserve"> </w:t>
      </w:r>
      <w:r w:rsidRPr="00F03BDA">
        <w:t>подкрепено и от ДПС</w:t>
      </w:r>
      <w:r w:rsidR="00A11D03" w:rsidRPr="00F03BDA">
        <w:t>.</w:t>
      </w:r>
      <w:r w:rsidRPr="00F03BDA">
        <w:t xml:space="preserve"> Независимо от това</w:t>
      </w:r>
      <w:r w:rsidR="00631054" w:rsidRPr="00F03BDA">
        <w:t>,</w:t>
      </w:r>
      <w:r w:rsidRPr="00F03BDA">
        <w:t xml:space="preserve"> инфлацията продължи да расте,</w:t>
      </w:r>
      <w:r w:rsidR="00993860" w:rsidRPr="00F03BDA">
        <w:t xml:space="preserve"> </w:t>
      </w:r>
      <w:r w:rsidRPr="00F03BDA">
        <w:t>като се създадоха условия за корупция,</w:t>
      </w:r>
      <w:r w:rsidR="00993860" w:rsidRPr="00F03BDA">
        <w:t xml:space="preserve"> </w:t>
      </w:r>
      <w:r w:rsidRPr="00F03BDA">
        <w:t>спекула и увеличаване престъпността</w:t>
      </w:r>
      <w:r w:rsidR="00631054" w:rsidRPr="00F03BDA">
        <w:t>.</w:t>
      </w:r>
    </w:p>
    <w:p w14:paraId="003BCD54" w14:textId="5861A8BB" w:rsidR="000C1925" w:rsidRPr="00F03BDA" w:rsidRDefault="00B247B1" w:rsidP="00B247B1">
      <w:r w:rsidRPr="00F03BDA">
        <w:t>Продължи</w:t>
      </w:r>
      <w:r w:rsidR="00A11D03" w:rsidRPr="00F03BDA">
        <w:t>х</w:t>
      </w:r>
      <w:r w:rsidRPr="00F03BDA">
        <w:t xml:space="preserve"> активно да</w:t>
      </w:r>
      <w:r w:rsidR="00631054" w:rsidRPr="00F03BDA">
        <w:t xml:space="preserve"> </w:t>
      </w:r>
      <w:r w:rsidR="00A11D03" w:rsidRPr="00F03BDA">
        <w:t>участвам</w:t>
      </w:r>
      <w:r w:rsidRPr="00F03BDA">
        <w:t xml:space="preserve"> в кварталната ППО на </w:t>
      </w:r>
      <w:r w:rsidR="00A11D03" w:rsidRPr="00F03BDA">
        <w:t>БСП</w:t>
      </w:r>
      <w:r w:rsidR="00631054" w:rsidRPr="00F03BDA">
        <w:t>,</w:t>
      </w:r>
      <w:r w:rsidR="00993860" w:rsidRPr="00F03BDA">
        <w:t xml:space="preserve"> </w:t>
      </w:r>
      <w:r w:rsidRPr="00F03BDA">
        <w:t>убеден,</w:t>
      </w:r>
      <w:r w:rsidR="00631054" w:rsidRPr="00F03BDA">
        <w:t xml:space="preserve"> че въпреки преустройството и</w:t>
      </w:r>
      <w:r w:rsidRPr="00F03BDA">
        <w:t xml:space="preserve"> към </w:t>
      </w:r>
      <w:proofErr w:type="spellStart"/>
      <w:r w:rsidRPr="00F03BDA">
        <w:t>социал</w:t>
      </w:r>
      <w:proofErr w:type="spellEnd"/>
      <w:r w:rsidR="00993860" w:rsidRPr="00F03BDA">
        <w:t xml:space="preserve"> </w:t>
      </w:r>
      <w:r w:rsidRPr="00F03BDA">
        <w:t>-</w:t>
      </w:r>
      <w:r w:rsidR="00993860" w:rsidRPr="00F03BDA">
        <w:t xml:space="preserve"> </w:t>
      </w:r>
      <w:r w:rsidRPr="00F03BDA">
        <w:t>демокрация</w:t>
      </w:r>
      <w:r w:rsidR="00A11D03" w:rsidRPr="00F03BDA">
        <w:t xml:space="preserve">, </w:t>
      </w:r>
      <w:r w:rsidRPr="00F03BDA">
        <w:t>само чрез нея ще могат да се съхранят социалните права на</w:t>
      </w:r>
      <w:r w:rsidR="00993860" w:rsidRPr="00F03BDA">
        <w:t xml:space="preserve"> </w:t>
      </w:r>
      <w:r w:rsidRPr="00F03BDA">
        <w:t xml:space="preserve">обикновените хора и </w:t>
      </w:r>
      <w:r w:rsidR="00631054" w:rsidRPr="00F03BDA">
        <w:t xml:space="preserve">да се </w:t>
      </w:r>
      <w:r w:rsidRPr="00F03BDA">
        <w:t>стабилизира икономиката на страната при</w:t>
      </w:r>
      <w:r w:rsidR="00993860" w:rsidRPr="00F03BDA">
        <w:t xml:space="preserve"> </w:t>
      </w:r>
      <w:r w:rsidRPr="00F03BDA">
        <w:t xml:space="preserve">новите </w:t>
      </w:r>
      <w:r w:rsidR="00A11D03" w:rsidRPr="00F03BDA">
        <w:t>паз</w:t>
      </w:r>
      <w:r w:rsidRPr="00F03BDA">
        <w:t>арни услови</w:t>
      </w:r>
      <w:r w:rsidR="00993860" w:rsidRPr="00F03BDA">
        <w:t>я</w:t>
      </w:r>
      <w:r w:rsidR="00A11D03" w:rsidRPr="00F03BDA">
        <w:t>.</w:t>
      </w:r>
      <w:r w:rsidRPr="00F03BDA">
        <w:t xml:space="preserve"> Бях избран за делегат на Общинската</w:t>
      </w:r>
      <w:r w:rsidR="00993860" w:rsidRPr="00F03BDA">
        <w:t xml:space="preserve"> </w:t>
      </w:r>
      <w:r w:rsidRPr="00F03BDA">
        <w:t>конференция на БСП,</w:t>
      </w:r>
      <w:r w:rsidR="00993860" w:rsidRPr="00F03BDA">
        <w:t xml:space="preserve"> </w:t>
      </w:r>
      <w:r w:rsidRPr="00F03BDA">
        <w:t>в която тогава членуваха 9 хиляди души</w:t>
      </w:r>
      <w:r w:rsidR="00A11D03" w:rsidRPr="00F03BDA">
        <w:t xml:space="preserve">. </w:t>
      </w:r>
      <w:r w:rsidRPr="00F03BDA">
        <w:t xml:space="preserve">И тази година с Милка ходихме на </w:t>
      </w:r>
      <w:r w:rsidR="00A11D03" w:rsidRPr="00F03BDA">
        <w:t>тържествата</w:t>
      </w:r>
      <w:r w:rsidRPr="00F03BDA">
        <w:t xml:space="preserve"> на връх Бузлуд</w:t>
      </w:r>
      <w:r w:rsidR="00A11D03" w:rsidRPr="00F03BDA">
        <w:t>ж</w:t>
      </w:r>
      <w:r w:rsidRPr="00F03BDA">
        <w:t>а</w:t>
      </w:r>
      <w:r w:rsidR="00A11D03" w:rsidRPr="00F03BDA">
        <w:t>.</w:t>
      </w:r>
    </w:p>
    <w:p w14:paraId="1140D2E1" w14:textId="77777777" w:rsidR="000C1925" w:rsidRPr="00F03BDA" w:rsidRDefault="00A11D03" w:rsidP="00B247B1">
      <w:r w:rsidRPr="00F03BDA">
        <w:t>И новата 1993 година успяхме да посрещнем сравнително</w:t>
      </w:r>
      <w:r w:rsidR="00993860" w:rsidRPr="00F03BDA">
        <w:t xml:space="preserve"> </w:t>
      </w:r>
      <w:r w:rsidRPr="00F03BDA">
        <w:t>добре</w:t>
      </w:r>
      <w:r w:rsidR="00631054" w:rsidRPr="00F03BDA">
        <w:t>,</w:t>
      </w:r>
      <w:r w:rsidRPr="00F03BDA">
        <w:t xml:space="preserve"> спазвайки семейните традиции. </w:t>
      </w:r>
      <w:r w:rsidR="00B247B1" w:rsidRPr="00F03BDA">
        <w:t>Независимо от инфлацията, семейството ни се крепеше финансово. Всички бяхме здрави и внуците ни растяха</w:t>
      </w:r>
      <w:r w:rsidRPr="00F03BDA">
        <w:t xml:space="preserve">. </w:t>
      </w:r>
      <w:r w:rsidR="00B247B1" w:rsidRPr="00F03BDA">
        <w:t>Надявахме</w:t>
      </w:r>
      <w:r w:rsidR="00993860" w:rsidRPr="00F03BDA">
        <w:t xml:space="preserve"> </w:t>
      </w:r>
      <w:r w:rsidR="00B247B1" w:rsidRPr="00F03BDA">
        <w:t>се разрухата в икономика да бъде преодоляна за няколко години и п</w:t>
      </w:r>
      <w:r w:rsidR="00631054" w:rsidRPr="00F03BDA">
        <w:t>ри капитализма семейството ни да</w:t>
      </w:r>
      <w:r w:rsidR="00B247B1" w:rsidRPr="00F03BDA">
        <w:t xml:space="preserve"> може да се съхрани</w:t>
      </w:r>
      <w:r w:rsidR="00993860" w:rsidRPr="00F03BDA">
        <w:t xml:space="preserve"> </w:t>
      </w:r>
      <w:r w:rsidR="00B247B1" w:rsidRPr="00F03BDA">
        <w:t>икономически като средна класа</w:t>
      </w:r>
      <w:r w:rsidRPr="00F03BDA">
        <w:t>.</w:t>
      </w:r>
      <w:r w:rsidR="00B247B1" w:rsidRPr="00F03BDA">
        <w:t xml:space="preserve"> Познавайки </w:t>
      </w:r>
      <w:r w:rsidR="00631054" w:rsidRPr="00F03BDA">
        <w:t>капитализмът</w:t>
      </w:r>
      <w:r w:rsidR="00B247B1" w:rsidRPr="00F03BDA">
        <w:t xml:space="preserve"> отпреди 9-ти септември 1944 г</w:t>
      </w:r>
      <w:r w:rsidRPr="00F03BDA">
        <w:t xml:space="preserve">. </w:t>
      </w:r>
      <w:r w:rsidR="00B247B1" w:rsidRPr="00F03BDA">
        <w:t>се надява</w:t>
      </w:r>
      <w:r w:rsidRPr="00F03BDA">
        <w:t>х</w:t>
      </w:r>
      <w:r w:rsidR="00B247B1" w:rsidRPr="00F03BDA">
        <w:t>,</w:t>
      </w:r>
      <w:r w:rsidR="00993860" w:rsidRPr="00F03BDA">
        <w:t xml:space="preserve"> </w:t>
      </w:r>
      <w:r w:rsidR="00B247B1" w:rsidRPr="00F03BDA">
        <w:t xml:space="preserve">че съвременният ще бъде по-добър </w:t>
      </w:r>
      <w:r w:rsidRPr="00F03BDA">
        <w:t>-</w:t>
      </w:r>
      <w:r w:rsidR="00B247B1" w:rsidRPr="00F03BDA">
        <w:t xml:space="preserve"> като този в Европейските страни</w:t>
      </w:r>
      <w:r w:rsidRPr="00F03BDA">
        <w:t>.</w:t>
      </w:r>
    </w:p>
    <w:p w14:paraId="7EE6C087" w14:textId="5E62AE41" w:rsidR="00B247B1" w:rsidRPr="00F03BDA" w:rsidRDefault="00B247B1" w:rsidP="00B247B1">
      <w:r w:rsidRPr="00F03BDA">
        <w:t xml:space="preserve">Отношенията </w:t>
      </w:r>
      <w:r w:rsidR="004123E9" w:rsidRPr="00F03BDA">
        <w:t xml:space="preserve">на </w:t>
      </w:r>
      <w:r w:rsidRPr="00F03BDA">
        <w:t>Марин и Дора</w:t>
      </w:r>
      <w:r w:rsidR="00993860" w:rsidRPr="00F03BDA">
        <w:t xml:space="preserve"> и Васко и Мариа</w:t>
      </w:r>
      <w:r w:rsidRPr="00F03BDA">
        <w:t xml:space="preserve">на бяха </w:t>
      </w:r>
      <w:proofErr w:type="spellStart"/>
      <w:r w:rsidRPr="00F03BDA">
        <w:t>спокойни.Това</w:t>
      </w:r>
      <w:proofErr w:type="spellEnd"/>
      <w:r w:rsidRPr="00F03BDA">
        <w:t xml:space="preserve"> успокояваше и нас</w:t>
      </w:r>
      <w:r w:rsidR="00A11D03" w:rsidRPr="00F03BDA">
        <w:t>.</w:t>
      </w:r>
      <w:r w:rsidRPr="00F03BDA">
        <w:t xml:space="preserve"> Внуците бяха вече големи, Стефко на 14 години,</w:t>
      </w:r>
      <w:r w:rsidR="00993860" w:rsidRPr="00F03BDA">
        <w:t xml:space="preserve"> </w:t>
      </w:r>
      <w:r w:rsidRPr="00F03BDA">
        <w:t>Маринчо на 10, а Милко на 8</w:t>
      </w:r>
      <w:r w:rsidR="00A11D03" w:rsidRPr="00F03BDA">
        <w:t xml:space="preserve">. </w:t>
      </w:r>
      <w:r w:rsidRPr="00F03BDA">
        <w:t>Стефко през тази есен беше приет в Езиковата гимназия с изучаване на немски и английски</w:t>
      </w:r>
      <w:r w:rsidR="00993860" w:rsidRPr="00F03BDA">
        <w:t xml:space="preserve"> </w:t>
      </w:r>
      <w:r w:rsidRPr="00F03BDA">
        <w:t>език</w:t>
      </w:r>
      <w:r w:rsidR="00A11D03" w:rsidRPr="00F03BDA">
        <w:t xml:space="preserve">. </w:t>
      </w:r>
      <w:r w:rsidRPr="00F03BDA">
        <w:t>Всички се учиха много добре</w:t>
      </w:r>
      <w:r w:rsidR="00A11D03" w:rsidRPr="00F03BDA">
        <w:t>.</w:t>
      </w:r>
    </w:p>
    <w:p w14:paraId="7574EB7D" w14:textId="77777777" w:rsidR="00C875B7" w:rsidRPr="00F03BDA" w:rsidRDefault="00C875B7" w:rsidP="00B247B1"/>
    <w:p w14:paraId="217B14C5" w14:textId="053E5EF6" w:rsidR="000C1925" w:rsidRPr="00F03BDA" w:rsidRDefault="00EC0EF9" w:rsidP="00B247B1">
      <w:r w:rsidRPr="00F03BDA">
        <w:lastRenderedPageBreak/>
        <w:pict w14:anchorId="427B63F4">
          <v:shape id="_x0000_s1039" type="#_x0000_t202" style="position:absolute;left:0;text-align:left;margin-left:0;margin-top:234pt;width:329.1pt;height:22.2pt;z-index:251670016" stroked="f">
            <v:textbox style="mso-next-textbox:#_x0000_s1039;mso-fit-shape-to-text:t" inset="0,0,0,0">
              <w:txbxContent>
                <w:p w14:paraId="23BF1035" w14:textId="77777777" w:rsidR="00C875B7" w:rsidRPr="00F03BDA" w:rsidRDefault="00C875B7" w:rsidP="00C875B7">
                  <w:pPr>
                    <w:pStyle w:val="Caption"/>
                    <w:rPr>
                      <w:sz w:val="22"/>
                      <w:szCs w:val="22"/>
                    </w:rPr>
                  </w:pPr>
                  <w:r w:rsidRPr="00F03BDA">
                    <w:t>Стефан и Милка Ножчеви и внуци</w:t>
                  </w:r>
                  <w:r w:rsidR="00993860" w:rsidRPr="00F03BDA">
                    <w:t xml:space="preserve"> - Марин, Милко и Стефан</w:t>
                  </w:r>
                  <w:r w:rsidRPr="00F03BDA">
                    <w:t>, 1993 г.</w:t>
                  </w:r>
                </w:p>
              </w:txbxContent>
            </v:textbox>
            <w10:wrap type="square"/>
          </v:shape>
        </w:pict>
      </w:r>
      <w:r w:rsidR="00042E8F" w:rsidRPr="00F03BDA">
        <w:drawing>
          <wp:anchor distT="0" distB="0" distL="114300" distR="114300" simplePos="0" relativeHeight="251671552" behindDoc="0" locked="0" layoutInCell="1" allowOverlap="1" wp14:anchorId="6605C356" wp14:editId="0623B79A">
            <wp:simplePos x="0" y="0"/>
            <wp:positionH relativeFrom="column">
              <wp:posOffset>15240</wp:posOffset>
            </wp:positionH>
            <wp:positionV relativeFrom="paragraph">
              <wp:posOffset>2540</wp:posOffset>
            </wp:positionV>
            <wp:extent cx="4179570" cy="2870200"/>
            <wp:effectExtent l="0" t="0" r="0" b="0"/>
            <wp:wrapTopAndBottom/>
            <wp:docPr id="1278154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79570" cy="2870200"/>
                    </a:xfrm>
                    <a:prstGeom prst="rect">
                      <a:avLst/>
                    </a:prstGeom>
                    <a:noFill/>
                    <a:ln>
                      <a:noFill/>
                    </a:ln>
                  </pic:spPr>
                </pic:pic>
              </a:graphicData>
            </a:graphic>
          </wp:anchor>
        </w:drawing>
      </w:r>
      <w:r w:rsidR="00B247B1" w:rsidRPr="00F03BDA">
        <w:t>Лошото в домът ни започна през тази пролет</w:t>
      </w:r>
      <w:r w:rsidR="00A11D03" w:rsidRPr="00F03BDA">
        <w:t>.</w:t>
      </w:r>
      <w:r w:rsidR="00B247B1" w:rsidRPr="00F03BDA">
        <w:t xml:space="preserve"> Синът ни</w:t>
      </w:r>
      <w:r w:rsidR="00993860" w:rsidRPr="00F03BDA">
        <w:t xml:space="preserve"> </w:t>
      </w:r>
      <w:r w:rsidR="00B247B1" w:rsidRPr="00F03BDA">
        <w:t xml:space="preserve">Марин започна да слабее. Стана доста </w:t>
      </w:r>
      <w:r w:rsidR="00A11D03" w:rsidRPr="00F03BDA">
        <w:t>раздразнителен</w:t>
      </w:r>
      <w:r w:rsidR="00B247B1" w:rsidRPr="00F03BDA">
        <w:t xml:space="preserve"> и понякога вечер се </w:t>
      </w:r>
      <w:r w:rsidR="00A11D03" w:rsidRPr="00F03BDA">
        <w:t>връщаше</w:t>
      </w:r>
      <w:r w:rsidR="00B247B1" w:rsidRPr="00F03BDA">
        <w:t xml:space="preserve"> и пийнал</w:t>
      </w:r>
      <w:r w:rsidR="00A11D03" w:rsidRPr="00F03BDA">
        <w:t xml:space="preserve">. </w:t>
      </w:r>
      <w:r w:rsidR="00B247B1" w:rsidRPr="00F03BDA">
        <w:t xml:space="preserve">По-късно </w:t>
      </w:r>
      <w:r w:rsidR="00A11D03" w:rsidRPr="00F03BDA">
        <w:t>забелязахме</w:t>
      </w:r>
      <w:r w:rsidR="00B247B1" w:rsidRPr="00F03BDA">
        <w:t>, че</w:t>
      </w:r>
      <w:r w:rsidR="00993860" w:rsidRPr="00F03BDA">
        <w:t xml:space="preserve"> </w:t>
      </w:r>
      <w:r w:rsidR="00B247B1" w:rsidRPr="00F03BDA">
        <w:t>вр</w:t>
      </w:r>
      <w:r w:rsidR="00A11D03" w:rsidRPr="00F03BDA">
        <w:t>ъ</w:t>
      </w:r>
      <w:r w:rsidR="004123E9" w:rsidRPr="00F03BDA">
        <w:t>щайки се от работа</w:t>
      </w:r>
      <w:r w:rsidR="00A11D03" w:rsidRPr="00F03BDA">
        <w:t>,</w:t>
      </w:r>
      <w:r w:rsidR="00B247B1" w:rsidRPr="00F03BDA">
        <w:t xml:space="preserve"> топи краката в топла вода и пие</w:t>
      </w:r>
      <w:r w:rsidR="00993860" w:rsidRPr="00F03BDA">
        <w:t xml:space="preserve"> </w:t>
      </w:r>
      <w:r w:rsidR="00B247B1" w:rsidRPr="00F03BDA">
        <w:t>лекарства.</w:t>
      </w:r>
      <w:r w:rsidR="00993860" w:rsidRPr="00F03BDA">
        <w:t xml:space="preserve"> </w:t>
      </w:r>
      <w:r w:rsidR="00B247B1" w:rsidRPr="00F03BDA">
        <w:t xml:space="preserve">Оправдаваше се , че при честите </w:t>
      </w:r>
      <w:r w:rsidR="00A11D03" w:rsidRPr="00F03BDA">
        <w:t>ко</w:t>
      </w:r>
      <w:r w:rsidR="00B247B1" w:rsidRPr="00F03BDA">
        <w:t>мандировки из района настивал.</w:t>
      </w:r>
      <w:r w:rsidR="00993860" w:rsidRPr="00F03BDA">
        <w:t xml:space="preserve"> </w:t>
      </w:r>
      <w:r w:rsidR="00B247B1" w:rsidRPr="00F03BDA">
        <w:t xml:space="preserve">Страдаше и от фронтален </w:t>
      </w:r>
      <w:r w:rsidR="00A11D03" w:rsidRPr="00F03BDA">
        <w:t>синузит</w:t>
      </w:r>
      <w:r w:rsidR="00B247B1" w:rsidRPr="00F03BDA">
        <w:t xml:space="preserve"> като мен. Споменах</w:t>
      </w:r>
      <w:r w:rsidR="004123E9" w:rsidRPr="00F03BDA">
        <w:t xml:space="preserve"> вече, че </w:t>
      </w:r>
      <w:r w:rsidR="00B247B1" w:rsidRPr="00F03BDA">
        <w:t>той не обичаш</w:t>
      </w:r>
      <w:r w:rsidR="00A11D03" w:rsidRPr="00F03BDA">
        <w:t>е</w:t>
      </w:r>
      <w:r w:rsidR="00B247B1" w:rsidRPr="00F03BDA">
        <w:t xml:space="preserve"> да споделя проблемите си с нас</w:t>
      </w:r>
      <w:r w:rsidR="004123E9" w:rsidRPr="00F03BDA">
        <w:t>,</w:t>
      </w:r>
      <w:r w:rsidR="00B247B1" w:rsidRPr="00F03BDA">
        <w:t xml:space="preserve"> даже и </w:t>
      </w:r>
      <w:r w:rsidR="00A11D03" w:rsidRPr="00F03BDA">
        <w:t>з</w:t>
      </w:r>
      <w:r w:rsidR="00B247B1" w:rsidRPr="00F03BDA">
        <w:t>д</w:t>
      </w:r>
      <w:r w:rsidR="00A11D03" w:rsidRPr="00F03BDA">
        <w:t>р</w:t>
      </w:r>
      <w:r w:rsidR="00B247B1" w:rsidRPr="00F03BDA">
        <w:t>авословните</w:t>
      </w:r>
      <w:r w:rsidR="00A11D03" w:rsidRPr="00F03BDA">
        <w:t>.</w:t>
      </w:r>
      <w:r w:rsidR="00B247B1" w:rsidRPr="00F03BDA">
        <w:t xml:space="preserve"> Самият аз се занимава</w:t>
      </w:r>
      <w:r w:rsidR="004030D3" w:rsidRPr="00F03BDA">
        <w:t>х</w:t>
      </w:r>
      <w:r w:rsidR="00B247B1" w:rsidRPr="00F03BDA">
        <w:t xml:space="preserve"> повече с внуците, а синовете ги смятах вече достатъчно големи</w:t>
      </w:r>
      <w:r w:rsidR="004030D3" w:rsidRPr="00F03BDA">
        <w:t>,</w:t>
      </w:r>
      <w:r w:rsidR="00B247B1" w:rsidRPr="00F03BDA">
        <w:t xml:space="preserve"> Васко беше на 38</w:t>
      </w:r>
      <w:r w:rsidR="004030D3" w:rsidRPr="00F03BDA">
        <w:t xml:space="preserve">, </w:t>
      </w:r>
      <w:r w:rsidR="00B247B1" w:rsidRPr="00F03BDA">
        <w:t>а Марин на 34 години.</w:t>
      </w:r>
      <w:r w:rsidR="00993860" w:rsidRPr="00F03BDA">
        <w:t xml:space="preserve"> </w:t>
      </w:r>
      <w:r w:rsidR="00B247B1" w:rsidRPr="00F03BDA">
        <w:t xml:space="preserve">Даже правих </w:t>
      </w:r>
      <w:r w:rsidR="004030D3" w:rsidRPr="00F03BDA">
        <w:t>за</w:t>
      </w:r>
      <w:r w:rsidR="00B247B1" w:rsidRPr="00F03BDA">
        <w:t>бележки и на Милка да не</w:t>
      </w:r>
      <w:r w:rsidR="00993860" w:rsidRPr="00F03BDA">
        <w:t xml:space="preserve"> </w:t>
      </w:r>
      <w:r w:rsidR="00B247B1" w:rsidRPr="00F03BDA">
        <w:t>се меси в личните им и семейни проблеми.</w:t>
      </w:r>
      <w:r w:rsidR="00993860" w:rsidRPr="00F03BDA">
        <w:t xml:space="preserve"> </w:t>
      </w:r>
      <w:r w:rsidR="00B247B1" w:rsidRPr="00F03BDA">
        <w:t>През април Милка забеляза, че Марин е сериозно разтревожен.</w:t>
      </w:r>
      <w:r w:rsidR="004123E9" w:rsidRPr="00F03BDA">
        <w:t xml:space="preserve"> О</w:t>
      </w:r>
      <w:r w:rsidR="00B247B1" w:rsidRPr="00F03BDA">
        <w:t>бяснил</w:t>
      </w:r>
      <w:r w:rsidR="004123E9" w:rsidRPr="00F03BDA">
        <w:t xml:space="preserve"> и</w:t>
      </w:r>
      <w:r w:rsidR="00B247B1" w:rsidRPr="00F03BDA">
        <w:t xml:space="preserve">, че един </w:t>
      </w:r>
      <w:r w:rsidR="004030D3" w:rsidRPr="00F03BDA">
        <w:t>о</w:t>
      </w:r>
      <w:r w:rsidR="00B247B1" w:rsidRPr="00F03BDA">
        <w:t>т най-добрите</w:t>
      </w:r>
      <w:r w:rsidR="004123E9" w:rsidRPr="00F03BDA">
        <w:t xml:space="preserve"> му приятели и колеги от завод „</w:t>
      </w:r>
      <w:r w:rsidR="004030D3" w:rsidRPr="00F03BDA">
        <w:t>Б</w:t>
      </w:r>
      <w:r w:rsidR="004123E9" w:rsidRPr="00F03BDA">
        <w:t>ерое” – Радомир,</w:t>
      </w:r>
      <w:r w:rsidR="00993860" w:rsidRPr="00F03BDA">
        <w:t xml:space="preserve"> </w:t>
      </w:r>
      <w:r w:rsidR="00B247B1" w:rsidRPr="00F03BDA">
        <w:t>е тежкоболен</w:t>
      </w:r>
      <w:r w:rsidR="00993860" w:rsidRPr="00F03BDA">
        <w:t xml:space="preserve"> </w:t>
      </w:r>
      <w:r w:rsidR="00B247B1" w:rsidRPr="00F03BDA">
        <w:t>от рак. Той беше само на 29 го</w:t>
      </w:r>
      <w:r w:rsidR="00993860" w:rsidRPr="00F03BDA">
        <w:t xml:space="preserve">дини, </w:t>
      </w:r>
      <w:ins w:id="8" w:author="Eli" w:date="2025-08-09T14:53:00Z" w16du:dateUtc="2025-08-09T11:53:00Z">
        <w:r w:rsidR="00993860" w:rsidRPr="00F03BDA">
          <w:t>е</w:t>
        </w:r>
      </w:ins>
      <w:r w:rsidR="00B247B1" w:rsidRPr="00F03BDA">
        <w:t>дин син в семейството и тъкмо се б</w:t>
      </w:r>
      <w:r w:rsidR="004030D3" w:rsidRPr="00F03BDA">
        <w:t>ил</w:t>
      </w:r>
      <w:r w:rsidR="00B247B1" w:rsidRPr="00F03BDA">
        <w:t xml:space="preserve"> оженил. Марин смяташе, че Радомир</w:t>
      </w:r>
      <w:r w:rsidR="004123E9" w:rsidRPr="00F03BDA">
        <w:t xml:space="preserve"> е пострадал от работата в „Берое”</w:t>
      </w:r>
      <w:r w:rsidR="004030D3" w:rsidRPr="00F03BDA">
        <w:t>.</w:t>
      </w:r>
      <w:r w:rsidR="00B247B1" w:rsidRPr="00F03BDA">
        <w:t xml:space="preserve"> Там получавали </w:t>
      </w:r>
      <w:r w:rsidR="004030D3" w:rsidRPr="00F03BDA">
        <w:t>всички</w:t>
      </w:r>
      <w:r w:rsidR="00993860" w:rsidRPr="00F03BDA">
        <w:t xml:space="preserve"> </w:t>
      </w:r>
      <w:r w:rsidR="00B247B1" w:rsidRPr="00F03BDA">
        <w:t>части на роботите от Русия</w:t>
      </w:r>
      <w:r w:rsidR="004123E9" w:rsidRPr="00F03BDA">
        <w:t>,</w:t>
      </w:r>
      <w:r w:rsidR="00B247B1" w:rsidRPr="00F03BDA">
        <w:t xml:space="preserve"> от района на Чернобил</w:t>
      </w:r>
      <w:r w:rsidR="004030D3" w:rsidRPr="00F03BDA">
        <w:t>.</w:t>
      </w:r>
      <w:r w:rsidR="00B247B1" w:rsidRPr="00F03BDA">
        <w:t xml:space="preserve"> Наскор</w:t>
      </w:r>
      <w:r w:rsidR="004030D3" w:rsidRPr="00F03BDA">
        <w:t xml:space="preserve">о </w:t>
      </w:r>
      <w:r w:rsidR="00B247B1" w:rsidRPr="00F03BDA">
        <w:t>след това Радомир почина</w:t>
      </w:r>
      <w:r w:rsidR="004030D3" w:rsidRPr="00F03BDA">
        <w:t>.</w:t>
      </w:r>
      <w:r w:rsidR="00B247B1" w:rsidRPr="00F03BDA">
        <w:t xml:space="preserve"> Сега донякъде си обяснихме и</w:t>
      </w:r>
      <w:r w:rsidR="004123E9" w:rsidRPr="00F03BDA">
        <w:t xml:space="preserve"> внезапното напускане на Марин</w:t>
      </w:r>
      <w:r w:rsidR="004030D3" w:rsidRPr="00F03BDA">
        <w:t xml:space="preserve">. </w:t>
      </w:r>
      <w:r w:rsidR="00B247B1" w:rsidRPr="00F03BDA">
        <w:t>Милка продължаваше всеки месец</w:t>
      </w:r>
      <w:r w:rsidR="00993860" w:rsidRPr="00F03BDA">
        <w:t xml:space="preserve"> </w:t>
      </w:r>
      <w:ins w:id="9" w:author="Eli" w:date="2025-08-09T14:53:00Z" w16du:dateUtc="2025-08-09T11:53:00Z">
        <w:r w:rsidR="00B247B1" w:rsidRPr="00F03BDA">
          <w:t xml:space="preserve"> </w:t>
        </w:r>
      </w:ins>
      <w:r w:rsidR="00B247B1" w:rsidRPr="00F03BDA">
        <w:t>да ходи при сляпата си</w:t>
      </w:r>
      <w:r w:rsidR="004123E9" w:rsidRPr="00F03BDA">
        <w:t xml:space="preserve"> майка в Розовец.</w:t>
      </w:r>
    </w:p>
    <w:p w14:paraId="09D894DF" w14:textId="1C7D70A4" w:rsidR="000C1925" w:rsidRPr="00F03BDA" w:rsidRDefault="00B247B1" w:rsidP="00B247B1">
      <w:r w:rsidRPr="00F03BDA">
        <w:t>От тази година, започнах по-сериозно да се ровя в миналото на фамилията Ножчеви</w:t>
      </w:r>
      <w:r w:rsidR="004030D3" w:rsidRPr="00F03BDA">
        <w:t xml:space="preserve">. </w:t>
      </w:r>
      <w:r w:rsidR="004123E9" w:rsidRPr="00F03BDA">
        <w:t>Свързах се с научния</w:t>
      </w:r>
      <w:r w:rsidRPr="00F03BDA">
        <w:t xml:space="preserve"> сътрудник</w:t>
      </w:r>
      <w:r w:rsidR="00993860" w:rsidRPr="00F03BDA">
        <w:t xml:space="preserve"> </w:t>
      </w:r>
      <w:r w:rsidRPr="00F03BDA">
        <w:t xml:space="preserve">Нейчо Кънев от </w:t>
      </w:r>
      <w:r w:rsidR="004030D3" w:rsidRPr="00F03BDA">
        <w:t>Историческият</w:t>
      </w:r>
      <w:r w:rsidRPr="00F03BDA">
        <w:t xml:space="preserve"> музей в града</w:t>
      </w:r>
      <w:r w:rsidR="004030D3" w:rsidRPr="00F03BDA">
        <w:t>.</w:t>
      </w:r>
      <w:r w:rsidRPr="00F03BDA">
        <w:t xml:space="preserve"> Чрез него </w:t>
      </w:r>
      <w:r w:rsidR="004030D3" w:rsidRPr="00F03BDA">
        <w:t>успях</w:t>
      </w:r>
      <w:r w:rsidR="004123E9" w:rsidRPr="00F03BDA">
        <w:t xml:space="preserve"> да </w:t>
      </w:r>
      <w:r w:rsidRPr="00F03BDA">
        <w:t>се снабдя с ксерокопие на ръкописните записки</w:t>
      </w:r>
      <w:r w:rsidR="00993860" w:rsidRPr="00F03BDA">
        <w:t xml:space="preserve"> </w:t>
      </w:r>
      <w:r w:rsidRPr="00F03BDA">
        <w:t>-</w:t>
      </w:r>
      <w:r w:rsidR="00993860" w:rsidRPr="00F03BDA">
        <w:t xml:space="preserve"> </w:t>
      </w:r>
      <w:r w:rsidRPr="00F03BDA">
        <w:t>спомени на</w:t>
      </w:r>
      <w:r w:rsidR="004123E9" w:rsidRPr="00F03BDA">
        <w:t xml:space="preserve"> дядо ми Стефан Минчев (Ножчето), участник в </w:t>
      </w:r>
      <w:r w:rsidRPr="00F03BDA">
        <w:t xml:space="preserve">Старозагорското </w:t>
      </w:r>
      <w:r w:rsidR="00883E0A" w:rsidRPr="00F03BDA">
        <w:t>въстание</w:t>
      </w:r>
      <w:r w:rsidR="004030D3" w:rsidRPr="00F03BDA">
        <w:t>.</w:t>
      </w:r>
      <w:r w:rsidR="00993860" w:rsidRPr="00F03BDA">
        <w:t xml:space="preserve"> </w:t>
      </w:r>
      <w:r w:rsidR="004123E9" w:rsidRPr="00F03BDA">
        <w:t>Свързах се</w:t>
      </w:r>
      <w:r w:rsidRPr="00F03BDA">
        <w:t xml:space="preserve"> и с потомци на сестрите на баба ми Руска,</w:t>
      </w:r>
      <w:r w:rsidR="00993860" w:rsidRPr="00F03BDA">
        <w:t xml:space="preserve"> </w:t>
      </w:r>
      <w:r w:rsidRPr="00F03BDA">
        <w:t>неговата съпруга</w:t>
      </w:r>
      <w:r w:rsidR="004030D3" w:rsidRPr="00F03BDA">
        <w:t>.</w:t>
      </w:r>
    </w:p>
    <w:p w14:paraId="54D3F78B" w14:textId="182BBE43" w:rsidR="000C1925" w:rsidRPr="00F03BDA" w:rsidRDefault="00B247B1" w:rsidP="00B247B1">
      <w:r w:rsidRPr="00F03BDA">
        <w:t>Записките не бяха завършени поради ранната му смър</w:t>
      </w:r>
      <w:r w:rsidR="004030D3" w:rsidRPr="00F03BDA">
        <w:t>т</w:t>
      </w:r>
      <w:r w:rsidRPr="00F03BDA">
        <w:t>.</w:t>
      </w:r>
      <w:r w:rsidR="00993860" w:rsidRPr="00F03BDA">
        <w:t xml:space="preserve"> </w:t>
      </w:r>
      <w:r w:rsidRPr="00F03BDA">
        <w:t>Прочитайки</w:t>
      </w:r>
      <w:r w:rsidR="00993860" w:rsidRPr="00F03BDA">
        <w:t xml:space="preserve"> </w:t>
      </w:r>
      <w:r w:rsidRPr="00F03BDA">
        <w:t>ги</w:t>
      </w:r>
      <w:r w:rsidR="00CA46B8" w:rsidRPr="00F03BDA">
        <w:t xml:space="preserve">, </w:t>
      </w:r>
      <w:r w:rsidRPr="00F03BDA">
        <w:t>реши</w:t>
      </w:r>
      <w:r w:rsidR="004030D3" w:rsidRPr="00F03BDA">
        <w:t>х</w:t>
      </w:r>
      <w:r w:rsidRPr="00F03BDA">
        <w:t xml:space="preserve"> и аз да напиша такива за моят живот</w:t>
      </w:r>
      <w:r w:rsidR="00CA46B8" w:rsidRPr="00F03BDA">
        <w:t xml:space="preserve">, </w:t>
      </w:r>
      <w:r w:rsidRPr="00F03BDA">
        <w:t>като ги</w:t>
      </w:r>
      <w:r w:rsidR="00993860" w:rsidRPr="00F03BDA">
        <w:t xml:space="preserve"> </w:t>
      </w:r>
      <w:r w:rsidR="004030D3" w:rsidRPr="00F03BDA">
        <w:t>свържа</w:t>
      </w:r>
      <w:r w:rsidRPr="00F03BDA">
        <w:t xml:space="preserve"> и бъдат продължение на историята на фамилията ни</w:t>
      </w:r>
      <w:r w:rsidR="004030D3" w:rsidRPr="00F03BDA">
        <w:t xml:space="preserve">. Съжалявах, </w:t>
      </w:r>
      <w:r w:rsidR="00CA46B8" w:rsidRPr="00F03BDA">
        <w:t>че баща ми, който е имал</w:t>
      </w:r>
      <w:r w:rsidRPr="00F03BDA">
        <w:t xml:space="preserve"> много бурен революционен живот не беше</w:t>
      </w:r>
      <w:r w:rsidR="00CA46B8" w:rsidRPr="00F03BDA">
        <w:t xml:space="preserve"> оставил подобни</w:t>
      </w:r>
      <w:r w:rsidR="004030D3" w:rsidRPr="00F03BDA">
        <w:t xml:space="preserve">. </w:t>
      </w:r>
      <w:r w:rsidRPr="00F03BDA">
        <w:t>Надява</w:t>
      </w:r>
      <w:r w:rsidR="00883E0A" w:rsidRPr="00F03BDA">
        <w:t>х</w:t>
      </w:r>
      <w:r w:rsidRPr="00F03BDA">
        <w:t xml:space="preserve"> </w:t>
      </w:r>
      <w:proofErr w:type="spellStart"/>
      <w:r w:rsidRPr="00F03BDA">
        <w:t>се,че</w:t>
      </w:r>
      <w:proofErr w:type="spellEnd"/>
      <w:r w:rsidRPr="00F03BDA">
        <w:t xml:space="preserve"> ще мога да от</w:t>
      </w:r>
      <w:r w:rsidR="00883E0A" w:rsidRPr="00F03BDA">
        <w:t>к</w:t>
      </w:r>
      <w:r w:rsidRPr="00F03BDA">
        <w:t>рия нещо и за прадядо ми Минч</w:t>
      </w:r>
      <w:r w:rsidR="00883E0A" w:rsidRPr="00F03BDA">
        <w:t>о</w:t>
      </w:r>
      <w:r w:rsidRPr="00F03BDA">
        <w:t xml:space="preserve"> С</w:t>
      </w:r>
      <w:r w:rsidR="00883E0A" w:rsidRPr="00F03BDA">
        <w:t>т</w:t>
      </w:r>
      <w:r w:rsidR="00CA46B8" w:rsidRPr="00F03BDA">
        <w:t>ефанов -</w:t>
      </w:r>
      <w:r w:rsidRPr="00F03BDA">
        <w:t>Ножчето</w:t>
      </w:r>
      <w:r w:rsidR="00883E0A" w:rsidRPr="00F03BDA">
        <w:t>,</w:t>
      </w:r>
      <w:r w:rsidRPr="00F03BDA">
        <w:t xml:space="preserve"> от когото идваше</w:t>
      </w:r>
      <w:r w:rsidR="00883E0A" w:rsidRPr="00F03BDA">
        <w:t xml:space="preserve"> и </w:t>
      </w:r>
      <w:r w:rsidRPr="00F03BDA">
        <w:t>ф</w:t>
      </w:r>
      <w:r w:rsidR="00883E0A" w:rsidRPr="00F03BDA">
        <w:t>а</w:t>
      </w:r>
      <w:r w:rsidRPr="00F03BDA">
        <w:t>милното ни име</w:t>
      </w:r>
      <w:r w:rsidR="00883E0A" w:rsidRPr="00F03BDA">
        <w:t>.</w:t>
      </w:r>
      <w:r w:rsidR="00993860" w:rsidRPr="00F03BDA">
        <w:t xml:space="preserve"> </w:t>
      </w:r>
      <w:r w:rsidR="00883E0A" w:rsidRPr="00F03BDA">
        <w:t>От всичко това</w:t>
      </w:r>
      <w:r w:rsidRPr="00F03BDA">
        <w:t xml:space="preserve"> можеше да се получи </w:t>
      </w:r>
      <w:r w:rsidR="00883E0A" w:rsidRPr="00F03BDA">
        <w:t>поучителен</w:t>
      </w:r>
      <w:r w:rsidR="00CA46B8" w:rsidRPr="00F03BDA">
        <w:t xml:space="preserve"> </w:t>
      </w:r>
      <w:r w:rsidR="00883E0A" w:rsidRPr="00F03BDA">
        <w:t xml:space="preserve">и интересен </w:t>
      </w:r>
      <w:r w:rsidRPr="00F03BDA">
        <w:t>матери</w:t>
      </w:r>
      <w:r w:rsidR="00883E0A" w:rsidRPr="00F03BDA">
        <w:t>а</w:t>
      </w:r>
      <w:r w:rsidRPr="00F03BDA">
        <w:t>л за внуците и правнуците на фамилията</w:t>
      </w:r>
      <w:r w:rsidR="00993860" w:rsidRPr="00F03BDA">
        <w:t xml:space="preserve"> </w:t>
      </w:r>
      <w:r w:rsidRPr="00F03BDA">
        <w:t xml:space="preserve">Ножчеви. През това лято, във връзка </w:t>
      </w:r>
      <w:r w:rsidR="00883E0A" w:rsidRPr="00F03BDA">
        <w:t>с</w:t>
      </w:r>
      <w:r w:rsidRPr="00F03BDA">
        <w:t xml:space="preserve"> това ми </w:t>
      </w:r>
      <w:r w:rsidRPr="00F03BDA">
        <w:lastRenderedPageBreak/>
        <w:t>намерение</w:t>
      </w:r>
      <w:r w:rsidR="00883E0A" w:rsidRPr="00F03BDA">
        <w:t>,</w:t>
      </w:r>
      <w:r w:rsidRPr="00F03BDA">
        <w:t xml:space="preserve"> с</w:t>
      </w:r>
      <w:r w:rsidR="00993860" w:rsidRPr="00F03BDA">
        <w:t xml:space="preserve"> </w:t>
      </w:r>
      <w:r w:rsidRPr="00F03BDA">
        <w:t>внука Марин</w:t>
      </w:r>
      <w:r w:rsidR="00883E0A" w:rsidRPr="00F03BDA">
        <w:t>ч</w:t>
      </w:r>
      <w:r w:rsidR="00993860" w:rsidRPr="00F03BDA">
        <w:t xml:space="preserve">о в продължение на два месеца </w:t>
      </w:r>
      <w:r w:rsidRPr="00F03BDA">
        <w:t>направихм</w:t>
      </w:r>
      <w:r w:rsidR="00883E0A" w:rsidRPr="00F03BDA">
        <w:t>е</w:t>
      </w:r>
      <w:r w:rsidRPr="00F03BDA">
        <w:t xml:space="preserve"> пълен опис на книги</w:t>
      </w:r>
      <w:r w:rsidR="00883E0A" w:rsidRPr="00F03BDA">
        <w:t>те в дома ни.</w:t>
      </w:r>
      <w:r w:rsidRPr="00F03BDA">
        <w:t xml:space="preserve"> Изненадан бях от</w:t>
      </w:r>
      <w:r w:rsidR="00993860" w:rsidRPr="00F03BDA">
        <w:t xml:space="preserve"> </w:t>
      </w:r>
      <w:r w:rsidR="00B83A0A" w:rsidRPr="00F03BDA">
        <w:t>голямото количество</w:t>
      </w:r>
      <w:r w:rsidRPr="00F03BDA">
        <w:t xml:space="preserve"> научно</w:t>
      </w:r>
      <w:r w:rsidR="00993860" w:rsidRPr="00F03BDA">
        <w:t xml:space="preserve"> </w:t>
      </w:r>
      <w:r w:rsidRPr="00F03BDA">
        <w:t>-</w:t>
      </w:r>
      <w:r w:rsidR="00993860" w:rsidRPr="00F03BDA">
        <w:t xml:space="preserve"> </w:t>
      </w:r>
      <w:r w:rsidRPr="00F03BDA">
        <w:t>фантастична литература и такава по</w:t>
      </w:r>
      <w:r w:rsidR="00993860" w:rsidRPr="00F03BDA">
        <w:t xml:space="preserve"> </w:t>
      </w:r>
      <w:r w:rsidR="00883E0A" w:rsidRPr="00F03BDA">
        <w:t>електротехника</w:t>
      </w:r>
      <w:r w:rsidRPr="00F03BDA">
        <w:t xml:space="preserve"> и телевизионна техника</w:t>
      </w:r>
      <w:r w:rsidR="00CA46B8" w:rsidRPr="00F03BDA">
        <w:t>,</w:t>
      </w:r>
      <w:r w:rsidRPr="00F03BDA">
        <w:t xml:space="preserve"> притежавана от синът</w:t>
      </w:r>
      <w:r w:rsidR="00993860" w:rsidRPr="00F03BDA">
        <w:t xml:space="preserve"> </w:t>
      </w:r>
      <w:r w:rsidRPr="00F03BDA">
        <w:t>ми Марин</w:t>
      </w:r>
      <w:r w:rsidR="00883E0A" w:rsidRPr="00F03BDA">
        <w:t xml:space="preserve">. </w:t>
      </w:r>
      <w:r w:rsidRPr="00F03BDA">
        <w:t>Оказа се,</w:t>
      </w:r>
      <w:r w:rsidR="00993860" w:rsidRPr="00F03BDA">
        <w:t xml:space="preserve"> </w:t>
      </w:r>
      <w:r w:rsidRPr="00F03BDA">
        <w:t>че не съм го познавал много добре</w:t>
      </w:r>
      <w:r w:rsidR="00883E0A" w:rsidRPr="00F03BDA">
        <w:t>.</w:t>
      </w:r>
    </w:p>
    <w:p w14:paraId="62CC62BD" w14:textId="7B418AF9" w:rsidR="000C1925" w:rsidRPr="00F03BDA" w:rsidRDefault="00B247B1" w:rsidP="00B247B1">
      <w:r w:rsidRPr="00F03BDA">
        <w:t>През лятото снахата Дора</w:t>
      </w:r>
      <w:r w:rsidR="00CA46B8" w:rsidRPr="00F03BDA">
        <w:t xml:space="preserve"> с</w:t>
      </w:r>
      <w:r w:rsidRPr="00F03BDA">
        <w:t xml:space="preserve"> Маринчо и Милко</w:t>
      </w:r>
      <w:r w:rsidR="00CA46B8" w:rsidRPr="00F03BDA">
        <w:t>,</w:t>
      </w:r>
      <w:r w:rsidRPr="00F03BDA">
        <w:t xml:space="preserve"> беше на екскурзионно ле</w:t>
      </w:r>
      <w:r w:rsidR="00B83A0A" w:rsidRPr="00F03BDA">
        <w:t>ту</w:t>
      </w:r>
      <w:r w:rsidRPr="00F03BDA">
        <w:t>ване из Пирин планина</w:t>
      </w:r>
      <w:r w:rsidR="00B83A0A" w:rsidRPr="00F03BDA">
        <w:t>.</w:t>
      </w:r>
      <w:r w:rsidRPr="00F03BDA">
        <w:t xml:space="preserve"> Марин не</w:t>
      </w:r>
      <w:r w:rsidR="00993860" w:rsidRPr="00F03BDA">
        <w:t xml:space="preserve"> </w:t>
      </w:r>
      <w:r w:rsidRPr="00F03BDA">
        <w:t>беше с тях поради влошеното си здраве</w:t>
      </w:r>
      <w:r w:rsidR="00B83A0A" w:rsidRPr="00F03BDA">
        <w:t xml:space="preserve">. </w:t>
      </w:r>
      <w:r w:rsidRPr="00F03BDA">
        <w:t>Много доволни бя</w:t>
      </w:r>
      <w:r w:rsidR="00B83A0A" w:rsidRPr="00F03BDA">
        <w:t xml:space="preserve">ха </w:t>
      </w:r>
      <w:r w:rsidRPr="00F03BDA">
        <w:t>внучетата,</w:t>
      </w:r>
      <w:r w:rsidR="00993860" w:rsidRPr="00F03BDA">
        <w:t xml:space="preserve"> </w:t>
      </w:r>
      <w:r w:rsidRPr="00F03BDA">
        <w:t>покорили връх Вихрен</w:t>
      </w:r>
      <w:r w:rsidR="00B83A0A" w:rsidRPr="00F03BDA">
        <w:t xml:space="preserve">. </w:t>
      </w:r>
      <w:r w:rsidRPr="00F03BDA">
        <w:t>След</w:t>
      </w:r>
      <w:r w:rsidR="00993860" w:rsidRPr="00F03BDA">
        <w:t xml:space="preserve"> </w:t>
      </w:r>
      <w:r w:rsidRPr="00F03BDA">
        <w:t>завръщането си оба</w:t>
      </w:r>
      <w:r w:rsidR="00B83A0A" w:rsidRPr="00F03BDA">
        <w:t>ч</w:t>
      </w:r>
      <w:r w:rsidR="00CA46B8" w:rsidRPr="00F03BDA">
        <w:t>е, Маринчо</w:t>
      </w:r>
      <w:r w:rsidRPr="00F03BDA">
        <w:t xml:space="preserve"> се разболя от пневмония.</w:t>
      </w:r>
      <w:r w:rsidR="00CA46B8" w:rsidRPr="00F03BDA">
        <w:t xml:space="preserve"> Големият внук</w:t>
      </w:r>
      <w:r w:rsidRPr="00F03BDA">
        <w:t xml:space="preserve"> Стефко - също се проявяваше като тури</w:t>
      </w:r>
      <w:r w:rsidR="00B83A0A" w:rsidRPr="00F03BDA">
        <w:t>с</w:t>
      </w:r>
      <w:r w:rsidRPr="00F03BDA">
        <w:t>т</w:t>
      </w:r>
      <w:r w:rsidR="00B83A0A" w:rsidRPr="00F03BDA">
        <w:t>.</w:t>
      </w:r>
      <w:r w:rsidRPr="00F03BDA">
        <w:t xml:space="preserve"> С</w:t>
      </w:r>
      <w:r w:rsidR="00993860" w:rsidRPr="00F03BDA">
        <w:t>ъс с</w:t>
      </w:r>
      <w:r w:rsidRPr="00F03BDA">
        <w:t>формирана екологическа гр</w:t>
      </w:r>
      <w:r w:rsidR="00B83A0A" w:rsidRPr="00F03BDA">
        <w:t>уп</w:t>
      </w:r>
      <w:r w:rsidRPr="00F03BDA">
        <w:t>а в града</w:t>
      </w:r>
      <w:r w:rsidR="00B83A0A" w:rsidRPr="00F03BDA">
        <w:t xml:space="preserve">, </w:t>
      </w:r>
      <w:r w:rsidRPr="00F03BDA">
        <w:t>през лятото</w:t>
      </w:r>
      <w:r w:rsidR="00B83A0A" w:rsidRPr="00F03BDA">
        <w:t>,</w:t>
      </w:r>
      <w:r w:rsidRPr="00F03BDA">
        <w:t xml:space="preserve"> той участва в експедиция по течението на река </w:t>
      </w:r>
      <w:r w:rsidR="00B83A0A" w:rsidRPr="00F03BDA">
        <w:t>Тунджа</w:t>
      </w:r>
      <w:r w:rsidRPr="00F03BDA">
        <w:t xml:space="preserve"> от гр.</w:t>
      </w:r>
      <w:r w:rsidR="00993860" w:rsidRPr="00F03BDA">
        <w:t xml:space="preserve"> </w:t>
      </w:r>
      <w:r w:rsidRPr="00F03BDA">
        <w:t>Калофер</w:t>
      </w:r>
      <w:r w:rsidR="00993860" w:rsidRPr="00F03BDA">
        <w:t xml:space="preserve"> </w:t>
      </w:r>
      <w:r w:rsidRPr="00F03BDA">
        <w:t xml:space="preserve">до гр. Елхово. Като стар турист, аз </w:t>
      </w:r>
      <w:r w:rsidR="00B83A0A" w:rsidRPr="00F03BDA">
        <w:t>одобрявах</w:t>
      </w:r>
      <w:r w:rsidRPr="00F03BDA">
        <w:t xml:space="preserve"> тези прояви на</w:t>
      </w:r>
      <w:r w:rsidR="00993860" w:rsidRPr="00F03BDA">
        <w:t xml:space="preserve"> </w:t>
      </w:r>
      <w:r w:rsidRPr="00F03BDA">
        <w:t>внуците си</w:t>
      </w:r>
      <w:r w:rsidR="00B83A0A" w:rsidRPr="00F03BDA">
        <w:t>.</w:t>
      </w:r>
    </w:p>
    <w:p w14:paraId="55F4E54B" w14:textId="09A42D85" w:rsidR="000C1925" w:rsidRPr="00F03BDA" w:rsidRDefault="00B247B1" w:rsidP="00B247B1">
      <w:r w:rsidRPr="00F03BDA">
        <w:t>През тази година</w:t>
      </w:r>
      <w:r w:rsidR="00CA46B8" w:rsidRPr="00F03BDA">
        <w:t>,</w:t>
      </w:r>
      <w:r w:rsidRPr="00F03BDA">
        <w:t xml:space="preserve"> синът ми Васил</w:t>
      </w:r>
      <w:r w:rsidR="00993860" w:rsidRPr="00F03BDA">
        <w:t>,</w:t>
      </w:r>
      <w:r w:rsidRPr="00F03BDA">
        <w:t xml:space="preserve"> с </w:t>
      </w:r>
      <w:r w:rsidR="00CA46B8" w:rsidRPr="00F03BDA">
        <w:t>монтажна</w:t>
      </w:r>
      <w:r w:rsidRPr="00F03BDA">
        <w:t xml:space="preserve"> група на</w:t>
      </w:r>
      <w:r w:rsidR="00993860" w:rsidRPr="00F03BDA">
        <w:t xml:space="preserve"> </w:t>
      </w:r>
      <w:r w:rsidRPr="00F03BDA">
        <w:t xml:space="preserve">завод </w:t>
      </w:r>
      <w:r w:rsidR="00B83A0A" w:rsidRPr="00F03BDA">
        <w:t>„</w:t>
      </w:r>
      <w:r w:rsidRPr="00F03BDA">
        <w:t>Червено знаме</w:t>
      </w:r>
      <w:r w:rsidR="00B83A0A" w:rsidRPr="00F03BDA">
        <w:t>“</w:t>
      </w:r>
      <w:r w:rsidR="00CA46B8" w:rsidRPr="00F03BDA">
        <w:t>,</w:t>
      </w:r>
      <w:r w:rsidRPr="00F03BDA">
        <w:t xml:space="preserve"> беше в </w:t>
      </w:r>
      <w:r w:rsidR="00B83A0A" w:rsidRPr="00F03BDA">
        <w:t xml:space="preserve">гр. </w:t>
      </w:r>
      <w:r w:rsidRPr="00F03BDA">
        <w:t>Абу</w:t>
      </w:r>
      <w:r w:rsidR="00B83A0A" w:rsidRPr="00F03BDA">
        <w:t xml:space="preserve"> Д</w:t>
      </w:r>
      <w:r w:rsidRPr="00F03BDA">
        <w:t>аби</w:t>
      </w:r>
      <w:r w:rsidR="00CA46B8" w:rsidRPr="00F03BDA">
        <w:t>, ОАЕ</w:t>
      </w:r>
      <w:r w:rsidRPr="00F03BDA">
        <w:t>.</w:t>
      </w:r>
      <w:r w:rsidR="00993860" w:rsidRPr="00F03BDA">
        <w:t xml:space="preserve"> </w:t>
      </w:r>
      <w:r w:rsidRPr="00F03BDA">
        <w:t xml:space="preserve">След това с подобни </w:t>
      </w:r>
      <w:r w:rsidR="00B83A0A" w:rsidRPr="00F03BDA">
        <w:t>задачи</w:t>
      </w:r>
      <w:r w:rsidRPr="00F03BDA">
        <w:t xml:space="preserve"> беше в гр</w:t>
      </w:r>
      <w:r w:rsidR="00B83A0A" w:rsidRPr="00F03BDA">
        <w:t xml:space="preserve">. </w:t>
      </w:r>
      <w:r w:rsidRPr="00F03BDA">
        <w:t>Дама</w:t>
      </w:r>
      <w:r w:rsidR="00B83A0A" w:rsidRPr="00F03BDA">
        <w:t>ск,</w:t>
      </w:r>
      <w:r w:rsidRPr="00F03BDA">
        <w:t xml:space="preserve"> Сирия</w:t>
      </w:r>
      <w:r w:rsidR="00B83A0A" w:rsidRPr="00F03BDA">
        <w:t>.</w:t>
      </w:r>
      <w:r w:rsidRPr="00F03BDA">
        <w:t xml:space="preserve"> Там </w:t>
      </w:r>
      <w:r w:rsidR="00B83A0A" w:rsidRPr="00F03BDA">
        <w:t>гостува</w:t>
      </w:r>
      <w:r w:rsidRPr="00F03BDA">
        <w:t xml:space="preserve"> на </w:t>
      </w:r>
      <w:proofErr w:type="spellStart"/>
      <w:r w:rsidRPr="00F03BDA">
        <w:t>Мустафата</w:t>
      </w:r>
      <w:proofErr w:type="spellEnd"/>
      <w:r w:rsidRPr="00F03BDA">
        <w:t xml:space="preserve"> в </w:t>
      </w:r>
      <w:proofErr w:type="spellStart"/>
      <w:r w:rsidRPr="00F03BDA">
        <w:t>гр.Алеп</w:t>
      </w:r>
      <w:r w:rsidR="00B83A0A" w:rsidRPr="00F03BDA">
        <w:t>о</w:t>
      </w:r>
      <w:proofErr w:type="spellEnd"/>
      <w:r w:rsidR="00B83A0A" w:rsidRPr="00F03BDA">
        <w:t>.</w:t>
      </w:r>
      <w:r w:rsidR="00993860" w:rsidRPr="00F03BDA">
        <w:t xml:space="preserve"> </w:t>
      </w:r>
      <w:r w:rsidR="00B83A0A" w:rsidRPr="00F03BDA">
        <w:t>Той</w:t>
      </w:r>
      <w:r w:rsidRPr="00F03BDA">
        <w:t xml:space="preserve"> беше изпратил много подаръци за семейството и</w:t>
      </w:r>
      <w:r w:rsidR="00B83A0A" w:rsidRPr="00F03BDA">
        <w:t xml:space="preserve"> особено</w:t>
      </w:r>
      <w:r w:rsidRPr="00F03BDA">
        <w:t xml:space="preserve"> на Милка</w:t>
      </w:r>
      <w:r w:rsidR="00B83A0A" w:rsidRPr="00F03BDA">
        <w:t xml:space="preserve"> -</w:t>
      </w:r>
      <w:r w:rsidRPr="00F03BDA">
        <w:t xml:space="preserve"> неговата </w:t>
      </w:r>
      <w:r w:rsidR="00B83A0A" w:rsidRPr="00F03BDA">
        <w:t>„</w:t>
      </w:r>
      <w:r w:rsidRPr="00F03BDA">
        <w:t>българска майка</w:t>
      </w:r>
      <w:r w:rsidR="00B83A0A" w:rsidRPr="00F03BDA">
        <w:t>“.</w:t>
      </w:r>
    </w:p>
    <w:p w14:paraId="2F0D5905" w14:textId="2A8A32B6" w:rsidR="000C1925" w:rsidRPr="00F03BDA" w:rsidRDefault="00B247B1" w:rsidP="00B247B1">
      <w:r w:rsidRPr="00F03BDA">
        <w:t>На 7 и 8 август за втори път в нашият дом се проведе</w:t>
      </w:r>
      <w:r w:rsidR="00993860" w:rsidRPr="00F03BDA">
        <w:t xml:space="preserve"> </w:t>
      </w:r>
      <w:r w:rsidRPr="00F03BDA">
        <w:t>срещата на колегите -</w:t>
      </w:r>
      <w:r w:rsidR="00993860" w:rsidRPr="00F03BDA">
        <w:t xml:space="preserve"> </w:t>
      </w:r>
      <w:r w:rsidRPr="00F03BDA">
        <w:t>агроном</w:t>
      </w:r>
      <w:r w:rsidR="00CA46B8" w:rsidRPr="00F03BDA">
        <w:t>и</w:t>
      </w:r>
      <w:r w:rsidR="009A3AFA" w:rsidRPr="00F03BDA">
        <w:t xml:space="preserve">. </w:t>
      </w:r>
      <w:r w:rsidRPr="00F03BDA">
        <w:t>Дойдоха само семействата</w:t>
      </w:r>
      <w:r w:rsidR="00CA46B8" w:rsidRPr="00F03BDA">
        <w:t xml:space="preserve"> </w:t>
      </w:r>
      <w:r w:rsidRPr="00F03BDA">
        <w:t>на Иван Славков и</w:t>
      </w:r>
      <w:r w:rsidR="00993860" w:rsidRPr="00F03BDA">
        <w:t xml:space="preserve"> </w:t>
      </w:r>
      <w:r w:rsidRPr="00F03BDA">
        <w:t>Цеко Христов,</w:t>
      </w:r>
      <w:r w:rsidR="00993860" w:rsidRPr="00F03BDA">
        <w:t xml:space="preserve"> </w:t>
      </w:r>
      <w:r w:rsidRPr="00F03BDA">
        <w:t xml:space="preserve">както и </w:t>
      </w:r>
      <w:proofErr w:type="spellStart"/>
      <w:r w:rsidRPr="00F03BDA">
        <w:t>Данчето</w:t>
      </w:r>
      <w:proofErr w:type="spellEnd"/>
      <w:r w:rsidRPr="00F03BDA">
        <w:t xml:space="preserve"> </w:t>
      </w:r>
      <w:r w:rsidR="009A3AFA" w:rsidRPr="00F03BDA">
        <w:t xml:space="preserve">– </w:t>
      </w:r>
      <w:r w:rsidRPr="00F03BDA">
        <w:t>съпругата</w:t>
      </w:r>
      <w:r w:rsidR="00993860" w:rsidRPr="00F03BDA">
        <w:t xml:space="preserve"> </w:t>
      </w:r>
      <w:r w:rsidRPr="00F03BDA">
        <w:t>на</w:t>
      </w:r>
      <w:r w:rsidR="00993860" w:rsidRPr="00F03BDA">
        <w:t xml:space="preserve"> </w:t>
      </w:r>
      <w:r w:rsidRPr="00F03BDA">
        <w:t>Васи</w:t>
      </w:r>
      <w:r w:rsidR="009A3AFA" w:rsidRPr="00F03BDA">
        <w:t>л</w:t>
      </w:r>
      <w:r w:rsidRPr="00F03BDA">
        <w:t xml:space="preserve"> Грозев</w:t>
      </w:r>
      <w:r w:rsidR="009A3AFA" w:rsidRPr="00F03BDA">
        <w:t xml:space="preserve">. </w:t>
      </w:r>
      <w:r w:rsidRPr="00F03BDA">
        <w:t>Въпреки пожеланията да продължим да провежда</w:t>
      </w:r>
      <w:r w:rsidR="009A3AFA" w:rsidRPr="00F03BDA">
        <w:t>ме</w:t>
      </w:r>
      <w:r w:rsidRPr="00F03BDA">
        <w:t xml:space="preserve"> тези </w:t>
      </w:r>
      <w:proofErr w:type="spellStart"/>
      <w:r w:rsidRPr="00F03BDA">
        <w:t>срещи,тази</w:t>
      </w:r>
      <w:proofErr w:type="spellEnd"/>
      <w:r w:rsidR="00993860" w:rsidRPr="00F03BDA">
        <w:t xml:space="preserve"> </w:t>
      </w:r>
      <w:r w:rsidRPr="00F03BDA">
        <w:t>се оказа последната</w:t>
      </w:r>
      <w:r w:rsidR="009A3AFA" w:rsidRPr="00F03BDA">
        <w:t>.</w:t>
      </w:r>
    </w:p>
    <w:p w14:paraId="2E1CE870" w14:textId="12C828FE" w:rsidR="000C1925" w:rsidRPr="00F03BDA" w:rsidRDefault="00B247B1" w:rsidP="00B247B1">
      <w:r w:rsidRPr="00F03BDA">
        <w:t>Тази година написах научно</w:t>
      </w:r>
      <w:ins w:id="10" w:author="Eli" w:date="2025-08-09T14:53:00Z" w16du:dateUtc="2025-08-09T11:53:00Z">
        <w:r w:rsidR="00993860" w:rsidRPr="00F03BDA">
          <w:t xml:space="preserve"> </w:t>
        </w:r>
        <w:r w:rsidRPr="00F03BDA">
          <w:t>-</w:t>
        </w:r>
        <w:r w:rsidR="00993860" w:rsidRPr="00F03BDA">
          <w:t xml:space="preserve"> </w:t>
        </w:r>
      </w:ins>
      <w:r w:rsidRPr="00F03BDA">
        <w:t>популярни статии,</w:t>
      </w:r>
      <w:r w:rsidR="00993860" w:rsidRPr="00F03BDA">
        <w:t xml:space="preserve"> </w:t>
      </w:r>
      <w:r w:rsidRPr="00F03BDA">
        <w:t>от които</w:t>
      </w:r>
      <w:r w:rsidR="00993860" w:rsidRPr="00F03BDA">
        <w:t xml:space="preserve"> </w:t>
      </w:r>
      <w:r w:rsidRPr="00F03BDA">
        <w:t>три бяха отпечатани в списание</w:t>
      </w:r>
      <w:r w:rsidR="00CA46B8" w:rsidRPr="00F03BDA">
        <w:t xml:space="preserve"> „</w:t>
      </w:r>
      <w:r w:rsidR="009A3AFA" w:rsidRPr="00F03BDA">
        <w:t>Птицевъдство</w:t>
      </w:r>
      <w:r w:rsidR="00CA46B8" w:rsidRPr="00F03BDA">
        <w:t>”</w:t>
      </w:r>
      <w:r w:rsidRPr="00F03BDA">
        <w:t xml:space="preserve"> и една в списание</w:t>
      </w:r>
      <w:r w:rsidR="00CA46B8" w:rsidRPr="00F03BDA">
        <w:t xml:space="preserve"> „Животновъдство”</w:t>
      </w:r>
      <w:r w:rsidR="009A3AFA" w:rsidRPr="00F03BDA">
        <w:t>.</w:t>
      </w:r>
      <w:r w:rsidRPr="00F03BDA">
        <w:t xml:space="preserve"> Петата статия под заглавие</w:t>
      </w:r>
      <w:ins w:id="11" w:author="Eli" w:date="2025-08-09T14:53:00Z" w16du:dateUtc="2025-08-09T11:53:00Z">
        <w:r w:rsidR="00993860" w:rsidRPr="00F03BDA">
          <w:t>:</w:t>
        </w:r>
      </w:ins>
      <w:r w:rsidR="00CA46B8" w:rsidRPr="00F03BDA">
        <w:t xml:space="preserve"> „</w:t>
      </w:r>
      <w:r w:rsidRPr="00F03BDA">
        <w:t>Спомен за Ж</w:t>
      </w:r>
      <w:r w:rsidR="009A3AFA" w:rsidRPr="00F03BDA">
        <w:t>и</w:t>
      </w:r>
      <w:r w:rsidR="00CA46B8" w:rsidRPr="00F03BDA">
        <w:t>тен клас”</w:t>
      </w:r>
      <w:r w:rsidRPr="00F03BDA">
        <w:t xml:space="preserve"> беше отпечатана в вестник</w:t>
      </w:r>
      <w:r w:rsidR="00CA46B8" w:rsidRPr="00F03BDA">
        <w:t xml:space="preserve"> „ВИК”</w:t>
      </w:r>
      <w:r w:rsidRPr="00F03BDA">
        <w:t xml:space="preserve"> брой 18. В нея описвах накратко живота и дейността на баща си,</w:t>
      </w:r>
      <w:r w:rsidR="00993860" w:rsidRPr="00F03BDA">
        <w:t xml:space="preserve"> </w:t>
      </w:r>
      <w:r w:rsidRPr="00F03BDA">
        <w:t>като кооперативен</w:t>
      </w:r>
      <w:r w:rsidR="00993860" w:rsidRPr="00F03BDA">
        <w:t xml:space="preserve"> </w:t>
      </w:r>
      <w:r w:rsidRPr="00F03BDA">
        <w:t>деятел</w:t>
      </w:r>
      <w:r w:rsidR="009A3AFA" w:rsidRPr="00F03BDA">
        <w:t>.</w:t>
      </w:r>
    </w:p>
    <w:p w14:paraId="260DDF70" w14:textId="68A574E9" w:rsidR="000C1925" w:rsidRPr="00F03BDA" w:rsidRDefault="00B247B1" w:rsidP="00B247B1">
      <w:r w:rsidRPr="00F03BDA">
        <w:t>През второто полугодие</w:t>
      </w:r>
      <w:r w:rsidR="00CA46B8" w:rsidRPr="00F03BDA">
        <w:t>,</w:t>
      </w:r>
      <w:r w:rsidRPr="00F03BDA">
        <w:t xml:space="preserve"> окончателно реши</w:t>
      </w:r>
      <w:r w:rsidR="009A3AFA" w:rsidRPr="00F03BDA">
        <w:t>х</w:t>
      </w:r>
      <w:r w:rsidRPr="00F03BDA">
        <w:t xml:space="preserve"> да започна да</w:t>
      </w:r>
      <w:r w:rsidR="009A3AFA" w:rsidRPr="00F03BDA">
        <w:t xml:space="preserve"> п</w:t>
      </w:r>
      <w:r w:rsidR="00CA46B8" w:rsidRPr="00F03BDA">
        <w:t>иша автобиографичният</w:t>
      </w:r>
      <w:r w:rsidRPr="00F03BDA">
        <w:t xml:space="preserve"> си очерк</w:t>
      </w:r>
      <w:r w:rsidR="009A3AFA" w:rsidRPr="00F03BDA">
        <w:t xml:space="preserve">, който </w:t>
      </w:r>
      <w:r w:rsidRPr="00F03BDA">
        <w:t>допу</w:t>
      </w:r>
      <w:r w:rsidR="009A3AFA" w:rsidRPr="00F03BDA">
        <w:t>ск</w:t>
      </w:r>
      <w:r w:rsidRPr="00F03BDA">
        <w:t>ах</w:t>
      </w:r>
      <w:r w:rsidR="009A3AFA" w:rsidRPr="00F03BDA">
        <w:t>,</w:t>
      </w:r>
      <w:r w:rsidRPr="00F03BDA">
        <w:t xml:space="preserve"> че </w:t>
      </w:r>
      <w:r w:rsidR="009A3AFA" w:rsidRPr="00F03BDA">
        <w:t>ще</w:t>
      </w:r>
      <w:r w:rsidRPr="00F03BDA">
        <w:t xml:space="preserve"> представлява интерес не само</w:t>
      </w:r>
      <w:r w:rsidR="00993860" w:rsidRPr="00F03BDA">
        <w:t xml:space="preserve"> </w:t>
      </w:r>
      <w:r w:rsidRPr="00F03BDA">
        <w:t xml:space="preserve">за фамилията </w:t>
      </w:r>
      <w:r w:rsidR="009A3AFA" w:rsidRPr="00F03BDA">
        <w:t>Ножчеви</w:t>
      </w:r>
      <w:r w:rsidRPr="00F03BDA">
        <w:t>. Надеждата ми се базираше</w:t>
      </w:r>
      <w:r w:rsidR="00993860" w:rsidRPr="00F03BDA">
        <w:t xml:space="preserve"> на това</w:t>
      </w:r>
      <w:r w:rsidRPr="00F03BDA">
        <w:t>,</w:t>
      </w:r>
      <w:r w:rsidR="00993860" w:rsidRPr="00F03BDA">
        <w:t xml:space="preserve"> </w:t>
      </w:r>
      <w:r w:rsidRPr="00F03BDA">
        <w:t>че бях пото</w:t>
      </w:r>
      <w:r w:rsidR="009A3AFA" w:rsidRPr="00F03BDA">
        <w:t>мък</w:t>
      </w:r>
      <w:r w:rsidRPr="00F03BDA">
        <w:t xml:space="preserve"> двама дейци на Старозагорския революционен комитет от</w:t>
      </w:r>
      <w:r w:rsidR="00993860" w:rsidRPr="00F03BDA">
        <w:t xml:space="preserve"> </w:t>
      </w:r>
      <w:r w:rsidRPr="00F03BDA">
        <w:t>1875 година: Минчо Ст</w:t>
      </w:r>
      <w:r w:rsidR="00E36AD3" w:rsidRPr="00F03BDA">
        <w:t>ефанов -</w:t>
      </w:r>
      <w:r w:rsidRPr="00F03BDA">
        <w:t>Но</w:t>
      </w:r>
      <w:r w:rsidR="009A3AFA" w:rsidRPr="00F03BDA">
        <w:t>ж</w:t>
      </w:r>
      <w:r w:rsidRPr="00F03BDA">
        <w:t>чето и Стефан Минчев</w:t>
      </w:r>
      <w:r w:rsidR="009A3AFA" w:rsidRPr="00F03BDA">
        <w:t>. Техният</w:t>
      </w:r>
      <w:r w:rsidRPr="00F03BDA">
        <w:t xml:space="preserve"> внук и</w:t>
      </w:r>
      <w:r w:rsidR="00E36AD3" w:rsidRPr="00F03BDA">
        <w:t xml:space="preserve"> син </w:t>
      </w:r>
      <w:r w:rsidRPr="00F03BDA">
        <w:t xml:space="preserve"> Васил </w:t>
      </w:r>
      <w:r w:rsidR="00E36AD3" w:rsidRPr="00F03BDA">
        <w:t>Стефанов</w:t>
      </w:r>
      <w:r w:rsidR="00993860" w:rsidRPr="00F03BDA">
        <w:t xml:space="preserve"> </w:t>
      </w:r>
      <w:r w:rsidRPr="00F03BDA">
        <w:t>Но</w:t>
      </w:r>
      <w:r w:rsidR="009A3AFA" w:rsidRPr="00F03BDA">
        <w:t>жч</w:t>
      </w:r>
      <w:r w:rsidRPr="00F03BDA">
        <w:t>е</w:t>
      </w:r>
      <w:r w:rsidR="009A3AFA" w:rsidRPr="00F03BDA">
        <w:t>в</w:t>
      </w:r>
      <w:r w:rsidR="00E36AD3" w:rsidRPr="00F03BDA">
        <w:t xml:space="preserve"> </w:t>
      </w:r>
      <w:r w:rsidRPr="00F03BDA">
        <w:t>б</w:t>
      </w:r>
      <w:r w:rsidR="00866A41" w:rsidRPr="00F03BDA">
        <w:t>е</w:t>
      </w:r>
      <w:r w:rsidR="009A3AFA" w:rsidRPr="00F03BDA">
        <w:t>ш</w:t>
      </w:r>
      <w:r w:rsidRPr="00F03BDA">
        <w:t xml:space="preserve">е деец на социалистическата и </w:t>
      </w:r>
      <w:proofErr w:type="spellStart"/>
      <w:r w:rsidRPr="00F03BDA">
        <w:t>комунистическага</w:t>
      </w:r>
      <w:proofErr w:type="spellEnd"/>
      <w:r w:rsidRPr="00F03BDA">
        <w:t xml:space="preserve"> партия и известен кооперативен деятел в града</w:t>
      </w:r>
      <w:r w:rsidR="009A3AFA" w:rsidRPr="00F03BDA">
        <w:t xml:space="preserve">. </w:t>
      </w:r>
      <w:r w:rsidRPr="00F03BDA">
        <w:t>Самият аз</w:t>
      </w:r>
      <w:r w:rsidR="00E36AD3" w:rsidRPr="00F03BDA">
        <w:t xml:space="preserve">, </w:t>
      </w:r>
      <w:r w:rsidR="009A3AFA" w:rsidRPr="00F03BDA">
        <w:t>израснал</w:t>
      </w:r>
      <w:r w:rsidRPr="00F03BDA">
        <w:t xml:space="preserve"> в това учител</w:t>
      </w:r>
      <w:r w:rsidR="009A3AFA" w:rsidRPr="00F03BDA">
        <w:t>ско</w:t>
      </w:r>
      <w:r w:rsidRPr="00F03BDA">
        <w:t xml:space="preserve"> семейство</w:t>
      </w:r>
      <w:r w:rsidR="00E36AD3" w:rsidRPr="00F03BDA">
        <w:t xml:space="preserve">, </w:t>
      </w:r>
      <w:r w:rsidRPr="00F03BDA">
        <w:t>имах също доста интересно минало</w:t>
      </w:r>
      <w:r w:rsidR="009A3AFA" w:rsidRPr="00F03BDA">
        <w:t xml:space="preserve">. </w:t>
      </w:r>
      <w:r w:rsidRPr="00F03BDA">
        <w:t>Реших да назова</w:t>
      </w:r>
      <w:r w:rsidR="009A3AFA" w:rsidRPr="00F03BDA">
        <w:t xml:space="preserve"> о</w:t>
      </w:r>
      <w:r w:rsidR="00E36AD3" w:rsidRPr="00F03BDA">
        <w:t>черка си: „</w:t>
      </w:r>
      <w:r w:rsidRPr="00F03BDA">
        <w:t>Един обикновен живот в необикновен</w:t>
      </w:r>
      <w:r w:rsidR="009A3AFA" w:rsidRPr="00F03BDA">
        <w:t>о</w:t>
      </w:r>
      <w:r w:rsidR="00E36AD3" w:rsidRPr="00F03BDA">
        <w:t xml:space="preserve"> време”</w:t>
      </w:r>
      <w:r w:rsidR="009A3AFA" w:rsidRPr="00F03BDA">
        <w:t>.</w:t>
      </w:r>
      <w:r w:rsidRPr="00F03BDA">
        <w:t xml:space="preserve"> Разделих </w:t>
      </w:r>
      <w:r w:rsidR="009A3AFA" w:rsidRPr="00F03BDA">
        <w:t>съдържанието</w:t>
      </w:r>
      <w:r w:rsidRPr="00F03BDA">
        <w:t xml:space="preserve"> му на 16 раздела,</w:t>
      </w:r>
      <w:r w:rsidR="00993860" w:rsidRPr="00F03BDA">
        <w:t xml:space="preserve"> </w:t>
      </w:r>
      <w:r w:rsidRPr="00F03BDA">
        <w:t>споре</w:t>
      </w:r>
      <w:r w:rsidR="009A3AFA" w:rsidRPr="00F03BDA">
        <w:t xml:space="preserve">д </w:t>
      </w:r>
      <w:r w:rsidRPr="00F03BDA">
        <w:t xml:space="preserve">различните етапи в живота ми и </w:t>
      </w:r>
      <w:r w:rsidR="009A3AFA" w:rsidRPr="00F03BDA">
        <w:t>направих</w:t>
      </w:r>
      <w:r w:rsidRPr="00F03BDA">
        <w:t xml:space="preserve"> план за 2-3 години да напиша поне първата му редакция</w:t>
      </w:r>
      <w:r w:rsidR="00887CA8" w:rsidRPr="00F03BDA">
        <w:t>.</w:t>
      </w:r>
      <w:r w:rsidRPr="00F03BDA">
        <w:t xml:space="preserve"> Пол</w:t>
      </w:r>
      <w:r w:rsidR="00887CA8" w:rsidRPr="00F03BDA">
        <w:t>у</w:t>
      </w:r>
      <w:r w:rsidRPr="00F03BDA">
        <w:t>чилите се</w:t>
      </w:r>
      <w:r w:rsidR="00993860" w:rsidRPr="00F03BDA">
        <w:t xml:space="preserve"> </w:t>
      </w:r>
      <w:r w:rsidRPr="00F03BDA">
        <w:t>усложнения в живота ми обаче</w:t>
      </w:r>
      <w:r w:rsidR="00E36AD3" w:rsidRPr="00F03BDA">
        <w:t>,</w:t>
      </w:r>
      <w:r w:rsidRPr="00F03BDA">
        <w:t xml:space="preserve"> удължиха тези срокове и се о</w:t>
      </w:r>
      <w:r w:rsidR="00887CA8" w:rsidRPr="00F03BDA">
        <w:t>т</w:t>
      </w:r>
      <w:r w:rsidRPr="00F03BDA">
        <w:t>разиха на качеството на написаното</w:t>
      </w:r>
      <w:r w:rsidR="00887CA8" w:rsidRPr="00F03BDA">
        <w:t>.</w:t>
      </w:r>
      <w:r w:rsidR="00993860" w:rsidRPr="00F03BDA">
        <w:t xml:space="preserve"> </w:t>
      </w:r>
      <w:r w:rsidR="00887CA8" w:rsidRPr="00F03BDA">
        <w:t>У</w:t>
      </w:r>
      <w:r w:rsidRPr="00F03BDA">
        <w:t>станови</w:t>
      </w:r>
      <w:r w:rsidR="00887CA8" w:rsidRPr="00F03BDA">
        <w:t>х</w:t>
      </w:r>
      <w:r w:rsidRPr="00F03BDA">
        <w:t>,</w:t>
      </w:r>
      <w:r w:rsidR="00E36AD3" w:rsidRPr="00F03BDA">
        <w:t xml:space="preserve"> че писането на „</w:t>
      </w:r>
      <w:r w:rsidRPr="00F03BDA">
        <w:t>Очерка</w:t>
      </w:r>
      <w:r w:rsidR="00E36AD3" w:rsidRPr="00F03BDA">
        <w:t>”</w:t>
      </w:r>
      <w:r w:rsidRPr="00F03BDA">
        <w:t xml:space="preserve"> се оказа доста по-сложно и трудно,</w:t>
      </w:r>
      <w:r w:rsidR="00993860" w:rsidRPr="00F03BDA">
        <w:t xml:space="preserve"> </w:t>
      </w:r>
      <w:r w:rsidRPr="00F03BDA">
        <w:t>отколкото написването досега на над 200 научни труда</w:t>
      </w:r>
      <w:r w:rsidR="00887CA8" w:rsidRPr="00F03BDA">
        <w:t>.</w:t>
      </w:r>
      <w:r w:rsidRPr="00F03BDA">
        <w:t xml:space="preserve"> Вероятно и напредналата ми </w:t>
      </w:r>
      <w:r w:rsidR="00887CA8" w:rsidRPr="00F03BDA">
        <w:t>възраст</w:t>
      </w:r>
      <w:r w:rsidRPr="00F03BDA">
        <w:t xml:space="preserve"> даваше своето отражение</w:t>
      </w:r>
      <w:r w:rsidR="00887CA8" w:rsidRPr="00F03BDA">
        <w:t>.</w:t>
      </w:r>
    </w:p>
    <w:p w14:paraId="7D41A1DA" w14:textId="6FECA568" w:rsidR="000C1925" w:rsidRPr="00F03BDA" w:rsidRDefault="00B247B1" w:rsidP="00B247B1">
      <w:r w:rsidRPr="00F03BDA">
        <w:t xml:space="preserve">И тази година </w:t>
      </w:r>
      <w:r w:rsidR="00887CA8" w:rsidRPr="00F03BDA">
        <w:t>участвах</w:t>
      </w:r>
      <w:r w:rsidRPr="00F03BDA">
        <w:t xml:space="preserve"> във всички сбирки н</w:t>
      </w:r>
      <w:r w:rsidR="00E36AD3" w:rsidRPr="00F03BDA">
        <w:t>а групат</w:t>
      </w:r>
      <w:r w:rsidRPr="00F03BDA">
        <w:t>а</w:t>
      </w:r>
      <w:r w:rsidR="00993860" w:rsidRPr="00F03BDA">
        <w:t xml:space="preserve"> </w:t>
      </w:r>
      <w:r w:rsidRPr="00F03BDA">
        <w:t>пенсионери</w:t>
      </w:r>
      <w:r w:rsidR="00993860" w:rsidRPr="00F03BDA">
        <w:t xml:space="preserve"> </w:t>
      </w:r>
      <w:r w:rsidRPr="00F03BDA">
        <w:t>-</w:t>
      </w:r>
      <w:r w:rsidR="00993860" w:rsidRPr="00F03BDA">
        <w:t xml:space="preserve"> </w:t>
      </w:r>
      <w:r w:rsidRPr="00F03BDA">
        <w:t>учени,</w:t>
      </w:r>
      <w:r w:rsidR="00993860" w:rsidRPr="00F03BDA">
        <w:t xml:space="preserve"> </w:t>
      </w:r>
      <w:r w:rsidRPr="00F03BDA">
        <w:t>членове на Съюза на учените н</w:t>
      </w:r>
      <w:r w:rsidR="00887CA8" w:rsidRPr="00F03BDA">
        <w:t>а</w:t>
      </w:r>
      <w:r w:rsidRPr="00F03BDA">
        <w:t xml:space="preserve"> града</w:t>
      </w:r>
      <w:r w:rsidR="00887CA8" w:rsidRPr="00F03BDA">
        <w:t>.</w:t>
      </w:r>
      <w:r w:rsidRPr="00F03BDA">
        <w:t xml:space="preserve"> Ръководител н</w:t>
      </w:r>
      <w:r w:rsidR="00E36AD3" w:rsidRPr="00F03BDA">
        <w:t xml:space="preserve">а групата беше Димитър Николов, </w:t>
      </w:r>
      <w:r w:rsidRPr="00F03BDA">
        <w:t>бивш директор на</w:t>
      </w:r>
      <w:r w:rsidR="00993860" w:rsidRPr="00F03BDA">
        <w:t xml:space="preserve"> </w:t>
      </w:r>
      <w:r w:rsidRPr="00F03BDA">
        <w:t xml:space="preserve">Историческият музей в </w:t>
      </w:r>
      <w:proofErr w:type="spellStart"/>
      <w:r w:rsidRPr="00F03BDA">
        <w:t>гр.Стара</w:t>
      </w:r>
      <w:proofErr w:type="spellEnd"/>
      <w:r w:rsidRPr="00F03BDA">
        <w:t xml:space="preserve"> Загора, а секретар д-р </w:t>
      </w:r>
      <w:proofErr w:type="spellStart"/>
      <w:r w:rsidRPr="00F03BDA">
        <w:t>Сумр</w:t>
      </w:r>
      <w:r w:rsidR="00887CA8" w:rsidRPr="00F03BDA">
        <w:t>ов</w:t>
      </w:r>
      <w:proofErr w:type="spellEnd"/>
      <w:r w:rsidR="00887CA8" w:rsidRPr="00F03BDA">
        <w:t xml:space="preserve"> - </w:t>
      </w:r>
      <w:r w:rsidRPr="00F03BDA">
        <w:t>бивш учен от Рай</w:t>
      </w:r>
      <w:r w:rsidR="00887CA8" w:rsidRPr="00F03BDA">
        <w:t>он</w:t>
      </w:r>
      <w:r w:rsidRPr="00F03BDA">
        <w:t xml:space="preserve">ният ветеринарен институт в града. </w:t>
      </w:r>
      <w:r w:rsidR="00887CA8" w:rsidRPr="00F03BDA">
        <w:t>И</w:t>
      </w:r>
      <w:r w:rsidR="00993860" w:rsidRPr="00F03BDA">
        <w:t xml:space="preserve"> </w:t>
      </w:r>
      <w:r w:rsidR="00887CA8" w:rsidRPr="00F03BDA">
        <w:t>двамата</w:t>
      </w:r>
      <w:r w:rsidRPr="00F03BDA">
        <w:t xml:space="preserve"> ми бяха близки приятели от преди пенсионирането ни</w:t>
      </w:r>
      <w:r w:rsidR="00887CA8" w:rsidRPr="00F03BDA">
        <w:t>.</w:t>
      </w:r>
      <w:r w:rsidR="0059244A" w:rsidRPr="00F03BDA">
        <w:t xml:space="preserve"> </w:t>
      </w:r>
      <w:r w:rsidR="00887CA8" w:rsidRPr="00F03BDA">
        <w:lastRenderedPageBreak/>
        <w:t>Председател</w:t>
      </w:r>
      <w:r w:rsidRPr="00F03BDA">
        <w:t xml:space="preserve"> на СУБ</w:t>
      </w:r>
      <w:r w:rsidR="0059244A" w:rsidRPr="00F03BDA">
        <w:t xml:space="preserve"> </w:t>
      </w:r>
      <w:r w:rsidRPr="00F03BDA">
        <w:t>-</w:t>
      </w:r>
      <w:r w:rsidR="0059244A" w:rsidRPr="00F03BDA">
        <w:t xml:space="preserve"> </w:t>
      </w:r>
      <w:r w:rsidRPr="00F03BDA">
        <w:t xml:space="preserve">СЗ тогава беше Митко </w:t>
      </w:r>
      <w:proofErr w:type="spellStart"/>
      <w:r w:rsidRPr="00F03BDA">
        <w:t>Гогошев</w:t>
      </w:r>
      <w:proofErr w:type="spellEnd"/>
      <w:r w:rsidRPr="00F03BDA">
        <w:t>,</w:t>
      </w:r>
      <w:r w:rsidR="0059244A" w:rsidRPr="00F03BDA">
        <w:t xml:space="preserve"> </w:t>
      </w:r>
      <w:r w:rsidRPr="00F03BDA">
        <w:t>от Астрономическата обсерватория в града. С него бяхме близки от времет</w:t>
      </w:r>
      <w:r w:rsidR="00887CA8" w:rsidRPr="00F03BDA">
        <w:t xml:space="preserve">о, </w:t>
      </w:r>
      <w:r w:rsidRPr="00F03BDA">
        <w:t>когато бе</w:t>
      </w:r>
      <w:r w:rsidR="00887CA8" w:rsidRPr="00F03BDA">
        <w:t>ш</w:t>
      </w:r>
      <w:r w:rsidRPr="00F03BDA">
        <w:t xml:space="preserve">е жив чичо ми </w:t>
      </w:r>
      <w:r w:rsidR="00E36AD3" w:rsidRPr="00F03BDA">
        <w:t xml:space="preserve">- </w:t>
      </w:r>
      <w:r w:rsidRPr="00F03BDA">
        <w:t>академик Никола Бонев</w:t>
      </w:r>
      <w:r w:rsidR="00887CA8" w:rsidRPr="00F03BDA">
        <w:t>.</w:t>
      </w:r>
    </w:p>
    <w:p w14:paraId="59EB240D" w14:textId="77777777" w:rsidR="000C1925" w:rsidRPr="00F03BDA" w:rsidRDefault="00B247B1" w:rsidP="00B247B1">
      <w:r w:rsidRPr="00F03BDA">
        <w:t>От</w:t>
      </w:r>
      <w:r w:rsidR="0059244A" w:rsidRPr="00F03BDA">
        <w:t xml:space="preserve"> </w:t>
      </w:r>
      <w:r w:rsidRPr="00F03BDA">
        <w:t>месец септември бях избран на годишното събрание на Съюза на ветераните от войните за член на Общинското ръководство</w:t>
      </w:r>
      <w:r w:rsidR="00887CA8" w:rsidRPr="00F03BDA">
        <w:t>.</w:t>
      </w:r>
      <w:r w:rsidRPr="00F03BDA">
        <w:t xml:space="preserve"> Заместих заболелият мой колега и приятел</w:t>
      </w:r>
      <w:r w:rsidR="00E36AD3" w:rsidRPr="00F03BDA">
        <w:t xml:space="preserve"> –</w:t>
      </w:r>
      <w:r w:rsidRPr="00F03BDA">
        <w:t xml:space="preserve"> агронома</w:t>
      </w:r>
      <w:r w:rsidR="0059244A" w:rsidRPr="00F03BDA">
        <w:t xml:space="preserve"> </w:t>
      </w:r>
      <w:r w:rsidR="003821B3" w:rsidRPr="00F03BDA">
        <w:t>Йордан</w:t>
      </w:r>
      <w:r w:rsidRPr="00F03BDA">
        <w:t xml:space="preserve"> Нейков, а ме препоръча съученика ми и състудент Димо Генчев.</w:t>
      </w:r>
    </w:p>
    <w:p w14:paraId="2CD2EA4E" w14:textId="77777777" w:rsidR="000C1925" w:rsidRPr="00F03BDA" w:rsidRDefault="00B247B1" w:rsidP="00B247B1">
      <w:r w:rsidRPr="00F03BDA">
        <w:t>През същия месец няколко дни ми гостува от София Марин</w:t>
      </w:r>
      <w:r w:rsidR="0059244A" w:rsidRPr="00F03BDA">
        <w:t xml:space="preserve"> </w:t>
      </w:r>
      <w:r w:rsidRPr="00F03BDA">
        <w:t>Камбуров.</w:t>
      </w:r>
      <w:r w:rsidR="0059244A" w:rsidRPr="00F03BDA">
        <w:t xml:space="preserve"> </w:t>
      </w:r>
      <w:r w:rsidRPr="00F03BDA">
        <w:t>С него посетихме в града старите</w:t>
      </w:r>
      <w:r w:rsidR="00361DD4" w:rsidRPr="00F03BDA">
        <w:t xml:space="preserve"> „Мамаджии”</w:t>
      </w:r>
      <w:r w:rsidRPr="00F03BDA">
        <w:t>,</w:t>
      </w:r>
      <w:r w:rsidR="0059244A" w:rsidRPr="00F03BDA">
        <w:t xml:space="preserve"> </w:t>
      </w:r>
      <w:r w:rsidRPr="00F03BDA">
        <w:t>събирали се като студенти в</w:t>
      </w:r>
      <w:r w:rsidR="0059244A" w:rsidRPr="00F03BDA">
        <w:t xml:space="preserve"> </w:t>
      </w:r>
      <w:r w:rsidR="003821B3" w:rsidRPr="00F03BDA">
        <w:t>ц</w:t>
      </w:r>
      <w:r w:rsidRPr="00F03BDA">
        <w:t>ентралната ни</w:t>
      </w:r>
      <w:r w:rsidR="00361DD4" w:rsidRPr="00F03BDA">
        <w:t xml:space="preserve"> бърлога на ул. „</w:t>
      </w:r>
      <w:r w:rsidRPr="00F03BDA">
        <w:t>Ген</w:t>
      </w:r>
      <w:r w:rsidR="003821B3" w:rsidRPr="00F03BDA">
        <w:t xml:space="preserve">. </w:t>
      </w:r>
      <w:r w:rsidR="00361DD4" w:rsidRPr="00F03BDA">
        <w:t>Паренсов” 29, а именно Христо Жеков (</w:t>
      </w:r>
      <w:proofErr w:type="spellStart"/>
      <w:r w:rsidR="00361DD4" w:rsidRPr="00F03BDA">
        <w:t>Рикито</w:t>
      </w:r>
      <w:proofErr w:type="spellEnd"/>
      <w:r w:rsidR="00361DD4" w:rsidRPr="00F03BDA">
        <w:t>)</w:t>
      </w:r>
      <w:r w:rsidRPr="00F03BDA">
        <w:t>,</w:t>
      </w:r>
      <w:r w:rsidR="0059244A" w:rsidRPr="00F03BDA">
        <w:t xml:space="preserve"> </w:t>
      </w:r>
      <w:r w:rsidRPr="00F03BDA">
        <w:t>Ва</w:t>
      </w:r>
      <w:r w:rsidR="003821B3" w:rsidRPr="00F03BDA">
        <w:t>с</w:t>
      </w:r>
      <w:r w:rsidR="00361DD4" w:rsidRPr="00F03BDA">
        <w:t>ил Георгиев (Боба) и Стоян Симеонов (</w:t>
      </w:r>
      <w:proofErr w:type="spellStart"/>
      <w:r w:rsidR="00361DD4" w:rsidRPr="00F03BDA">
        <w:t>Тарапонти</w:t>
      </w:r>
      <w:proofErr w:type="spellEnd"/>
      <w:r w:rsidR="00361DD4" w:rsidRPr="00F03BDA">
        <w:t>)</w:t>
      </w:r>
      <w:r w:rsidR="003821B3" w:rsidRPr="00F03BDA">
        <w:t>.</w:t>
      </w:r>
      <w:r w:rsidRPr="00F03BDA">
        <w:t xml:space="preserve"> Води</w:t>
      </w:r>
      <w:r w:rsidR="003821B3" w:rsidRPr="00F03BDA">
        <w:t>х</w:t>
      </w:r>
      <w:r w:rsidRPr="00F03BDA">
        <w:t xml:space="preserve"> Камбуров на Старозагор</w:t>
      </w:r>
      <w:r w:rsidR="003821B3" w:rsidRPr="00F03BDA">
        <w:t>с</w:t>
      </w:r>
      <w:r w:rsidRPr="00F03BDA">
        <w:t>ките бани и на парцела в с</w:t>
      </w:r>
      <w:r w:rsidR="003821B3" w:rsidRPr="00F03BDA">
        <w:t xml:space="preserve">. </w:t>
      </w:r>
      <w:r w:rsidRPr="00F03BDA">
        <w:t>М</w:t>
      </w:r>
      <w:r w:rsidR="003821B3" w:rsidRPr="00F03BDA">
        <w:t xml:space="preserve">. </w:t>
      </w:r>
      <w:r w:rsidRPr="00F03BDA">
        <w:t>Верея.</w:t>
      </w:r>
      <w:r w:rsidR="0059244A" w:rsidRPr="00F03BDA">
        <w:t xml:space="preserve"> </w:t>
      </w:r>
      <w:r w:rsidRPr="00F03BDA">
        <w:t>Накра</w:t>
      </w:r>
      <w:r w:rsidR="003821B3" w:rsidRPr="00F03BDA">
        <w:t>я го</w:t>
      </w:r>
      <w:r w:rsidRPr="00F03BDA">
        <w:t xml:space="preserve"> изпратих за София с два к</w:t>
      </w:r>
      <w:r w:rsidR="003821B3" w:rsidRPr="00F03BDA">
        <w:t>а</w:t>
      </w:r>
      <w:r w:rsidRPr="00F03BDA">
        <w:t>шона грозде и зеленчуци</w:t>
      </w:r>
      <w:r w:rsidR="003821B3" w:rsidRPr="00F03BDA">
        <w:t>.</w:t>
      </w:r>
      <w:r w:rsidRPr="00F03BDA">
        <w:t xml:space="preserve"> Беше</w:t>
      </w:r>
      <w:r w:rsidR="0059244A" w:rsidRPr="00F03BDA">
        <w:t xml:space="preserve"> </w:t>
      </w:r>
      <w:r w:rsidRPr="00F03BDA">
        <w:t>вече сам и заслужав</w:t>
      </w:r>
      <w:r w:rsidR="003821B3" w:rsidRPr="00F03BDA">
        <w:t>а</w:t>
      </w:r>
      <w:r w:rsidRPr="00F03BDA">
        <w:t>ше това внимание</w:t>
      </w:r>
      <w:r w:rsidR="003821B3" w:rsidRPr="00F03BDA">
        <w:t>.</w:t>
      </w:r>
    </w:p>
    <w:p w14:paraId="3273752C" w14:textId="77777777" w:rsidR="000C1925" w:rsidRPr="00F03BDA" w:rsidRDefault="00361DD4" w:rsidP="00B247B1">
      <w:r w:rsidRPr="00F03BDA">
        <w:t>Продължих връзките си с ХЦ</w:t>
      </w:r>
      <w:r w:rsidR="00B247B1" w:rsidRPr="00F03BDA">
        <w:t>П</w:t>
      </w:r>
      <w:r w:rsidR="0059244A" w:rsidRPr="00F03BDA">
        <w:t xml:space="preserve"> </w:t>
      </w:r>
      <w:r w:rsidR="00B247B1" w:rsidRPr="00F03BDA">
        <w:t>-</w:t>
      </w:r>
      <w:r w:rsidR="0059244A" w:rsidRPr="00F03BDA">
        <w:t xml:space="preserve"> </w:t>
      </w:r>
      <w:r w:rsidR="00B247B1" w:rsidRPr="00F03BDA">
        <w:t>СЗ</w:t>
      </w:r>
      <w:r w:rsidR="003821B3" w:rsidRPr="00F03BDA">
        <w:t>.</w:t>
      </w:r>
      <w:r w:rsidR="00B247B1" w:rsidRPr="00F03BDA">
        <w:t xml:space="preserve"> От есента на 1992 г</w:t>
      </w:r>
      <w:r w:rsidRPr="00F03BDA">
        <w:t>.,</w:t>
      </w:r>
      <w:r w:rsidR="00B247B1" w:rsidRPr="00F03BDA">
        <w:t xml:space="preserve"> Н</w:t>
      </w:r>
      <w:r w:rsidR="003821B3" w:rsidRPr="00F03BDA">
        <w:t xml:space="preserve">. </w:t>
      </w:r>
      <w:r w:rsidR="00B247B1" w:rsidRPr="00F03BDA">
        <w:t>Бачев беше също пенсионер и го замести колежката Вълкана Тодорова</w:t>
      </w:r>
      <w:r w:rsidR="003821B3" w:rsidRPr="00F03BDA">
        <w:t xml:space="preserve">. </w:t>
      </w:r>
      <w:r w:rsidR="00B247B1" w:rsidRPr="00F03BDA">
        <w:t>Тя чес</w:t>
      </w:r>
      <w:r w:rsidR="003821B3" w:rsidRPr="00F03BDA">
        <w:t>т</w:t>
      </w:r>
      <w:r w:rsidR="00B247B1" w:rsidRPr="00F03BDA">
        <w:t>о ме търсеше за съвети по стабилизиране здравословното състоян</w:t>
      </w:r>
      <w:r w:rsidRPr="00F03BDA">
        <w:t>ие на двете племенни птицеферми (кокошки и пуйки)</w:t>
      </w:r>
      <w:r w:rsidR="003821B3" w:rsidRPr="00F03BDA">
        <w:t>.</w:t>
      </w:r>
      <w:r w:rsidR="00B247B1" w:rsidRPr="00F03BDA">
        <w:t xml:space="preserve"> Тя подписа и протоколите с описите за а</w:t>
      </w:r>
      <w:r w:rsidR="003821B3" w:rsidRPr="00F03BDA">
        <w:t>рх</w:t>
      </w:r>
      <w:r w:rsidR="00B247B1" w:rsidRPr="00F03BDA">
        <w:t>ива и научената литература на научната секция</w:t>
      </w:r>
      <w:r w:rsidR="003821B3" w:rsidRPr="00F03BDA">
        <w:t xml:space="preserve">, </w:t>
      </w:r>
      <w:r w:rsidR="00B247B1" w:rsidRPr="00F03BDA">
        <w:t>което при пенсионирането</w:t>
      </w:r>
      <w:r w:rsidR="0059244A" w:rsidRPr="00F03BDA">
        <w:t xml:space="preserve"> </w:t>
      </w:r>
      <w:r w:rsidR="00B247B1" w:rsidRPr="00F03BDA">
        <w:t>ми Н.</w:t>
      </w:r>
      <w:ins w:id="12" w:author="Eli" w:date="2025-08-09T14:53:00Z" w16du:dateUtc="2025-08-09T11:53:00Z">
        <w:r w:rsidR="0059244A" w:rsidRPr="00F03BDA">
          <w:t xml:space="preserve"> </w:t>
        </w:r>
      </w:ins>
      <w:r w:rsidR="00B247B1" w:rsidRPr="00F03BDA">
        <w:t>Ва</w:t>
      </w:r>
      <w:r w:rsidR="003821B3" w:rsidRPr="00F03BDA">
        <w:t>ч</w:t>
      </w:r>
      <w:r w:rsidR="00B247B1" w:rsidRPr="00F03BDA">
        <w:t>ев отказа да направи</w:t>
      </w:r>
      <w:r w:rsidR="003821B3" w:rsidRPr="00F03BDA">
        <w:t xml:space="preserve">. </w:t>
      </w:r>
      <w:r w:rsidR="00B247B1" w:rsidRPr="00F03BDA">
        <w:t xml:space="preserve">Заедно с нея и колегата </w:t>
      </w:r>
      <w:proofErr w:type="spellStart"/>
      <w:r w:rsidR="00B247B1" w:rsidRPr="00F03BDA">
        <w:t>К.Куне</w:t>
      </w:r>
      <w:r w:rsidR="003821B3" w:rsidRPr="00F03BDA">
        <w:t>в</w:t>
      </w:r>
      <w:proofErr w:type="spellEnd"/>
      <w:r w:rsidRPr="00F03BDA">
        <w:t>,</w:t>
      </w:r>
      <w:r w:rsidR="0059244A" w:rsidRPr="00F03BDA">
        <w:t xml:space="preserve"> </w:t>
      </w:r>
      <w:r w:rsidR="00B247B1" w:rsidRPr="00F03BDA">
        <w:t>разработихме мероприятия за окончателното оздравяване на птичите стада</w:t>
      </w:r>
      <w:r w:rsidR="003821B3" w:rsidRPr="00F03BDA">
        <w:t>.</w:t>
      </w:r>
    </w:p>
    <w:p w14:paraId="1262F3BA" w14:textId="64926A5C" w:rsidR="000C1925" w:rsidRPr="00F03BDA" w:rsidRDefault="00B247B1" w:rsidP="00B247B1">
      <w:r w:rsidRPr="00F03BDA">
        <w:t>През тази пролет почина колегата Димитър Д</w:t>
      </w:r>
      <w:r w:rsidR="003821B3" w:rsidRPr="00F03BDA">
        <w:t xml:space="preserve">. </w:t>
      </w:r>
      <w:r w:rsidRPr="00F03BDA">
        <w:t>Шарланов</w:t>
      </w:r>
      <w:r w:rsidR="003821B3" w:rsidRPr="00F03BDA">
        <w:t>.</w:t>
      </w:r>
      <w:r w:rsidRPr="00F03BDA">
        <w:t xml:space="preserve"> От</w:t>
      </w:r>
      <w:r w:rsidR="0059244A" w:rsidRPr="00F03BDA">
        <w:t xml:space="preserve"> </w:t>
      </w:r>
      <w:r w:rsidRPr="00F03BDA">
        <w:t>есента на 1992 година той беше в едногодишен отпуск по болест</w:t>
      </w:r>
      <w:r w:rsidR="003821B3" w:rsidRPr="00F03BDA">
        <w:t xml:space="preserve">. </w:t>
      </w:r>
      <w:r w:rsidR="00361DD4" w:rsidRPr="00F03BDA">
        <w:t>В „</w:t>
      </w:r>
      <w:r w:rsidRPr="00F03BDA">
        <w:t xml:space="preserve">Очерка“ често </w:t>
      </w:r>
      <w:r w:rsidR="003821B3" w:rsidRPr="00F03BDA">
        <w:t>споменавах</w:t>
      </w:r>
      <w:r w:rsidRPr="00F03BDA">
        <w:t xml:space="preserve"> за сложните ми отношения с</w:t>
      </w:r>
      <w:r w:rsidR="00361DD4" w:rsidRPr="00F03BDA">
        <w:t xml:space="preserve"> </w:t>
      </w:r>
      <w:r w:rsidRPr="00F03BDA">
        <w:t xml:space="preserve">него. </w:t>
      </w:r>
      <w:r w:rsidR="003821B3" w:rsidRPr="00F03BDA">
        <w:t>М</w:t>
      </w:r>
      <w:r w:rsidR="00361DD4" w:rsidRPr="00F03BDA">
        <w:t xml:space="preserve">есец преди да почине </w:t>
      </w:r>
      <w:r w:rsidRPr="00F03BDA">
        <w:t>бяхме заедно на сбирка в СУБ</w:t>
      </w:r>
      <w:r w:rsidR="0059244A" w:rsidRPr="00F03BDA">
        <w:t xml:space="preserve"> </w:t>
      </w:r>
      <w:r w:rsidRPr="00F03BDA">
        <w:t>-</w:t>
      </w:r>
      <w:r w:rsidR="00361DD4" w:rsidRPr="00F03BDA">
        <w:t xml:space="preserve"> С</w:t>
      </w:r>
      <w:r w:rsidRPr="00F03BDA">
        <w:t>З</w:t>
      </w:r>
      <w:r w:rsidR="003821B3" w:rsidRPr="00F03BDA">
        <w:t xml:space="preserve">. </w:t>
      </w:r>
      <w:r w:rsidRPr="00F03BDA">
        <w:t xml:space="preserve">След това заедно отидохме до спирката да </w:t>
      </w:r>
      <w:r w:rsidR="003821B3" w:rsidRPr="00F03BDA">
        <w:t>чакаме</w:t>
      </w:r>
      <w:r w:rsidRPr="00F03BDA">
        <w:t xml:space="preserve"> автобуса</w:t>
      </w:r>
      <w:r w:rsidR="00361DD4" w:rsidRPr="00F03BDA">
        <w:t>.</w:t>
      </w:r>
      <w:r w:rsidR="0059244A" w:rsidRPr="00F03BDA">
        <w:t xml:space="preserve"> </w:t>
      </w:r>
      <w:r w:rsidRPr="00F03BDA">
        <w:t>Докато чакахме</w:t>
      </w:r>
      <w:r w:rsidR="00361DD4" w:rsidRPr="00F03BDA">
        <w:t>,</w:t>
      </w:r>
      <w:r w:rsidRPr="00F03BDA">
        <w:t xml:space="preserve"> изненадващо започна да ме моли</w:t>
      </w:r>
      <w:r w:rsidR="0059244A" w:rsidRPr="00F03BDA">
        <w:t xml:space="preserve"> </w:t>
      </w:r>
      <w:r w:rsidRPr="00F03BDA">
        <w:t>да му простя</w:t>
      </w:r>
      <w:r w:rsidR="0059244A" w:rsidRPr="00F03BDA">
        <w:t xml:space="preserve"> </w:t>
      </w:r>
      <w:r w:rsidRPr="00F03BDA">
        <w:t>неприятностите, които ми е създавал по време на съвместната</w:t>
      </w:r>
      <w:r w:rsidR="0059244A" w:rsidRPr="00F03BDA">
        <w:t xml:space="preserve"> </w:t>
      </w:r>
      <w:r w:rsidRPr="00F03BDA">
        <w:t>ни над 25 години работа</w:t>
      </w:r>
      <w:r w:rsidR="003821B3" w:rsidRPr="00F03BDA">
        <w:t>.</w:t>
      </w:r>
      <w:r w:rsidR="0059244A" w:rsidRPr="00F03BDA">
        <w:t xml:space="preserve"> </w:t>
      </w:r>
      <w:r w:rsidR="003821B3" w:rsidRPr="00F03BDA">
        <w:t>Откровено</w:t>
      </w:r>
      <w:r w:rsidRPr="00F03BDA">
        <w:t xml:space="preserve"> признаваше своята вина,</w:t>
      </w:r>
      <w:r w:rsidR="00361DD4" w:rsidRPr="00F03BDA">
        <w:t xml:space="preserve"> дължаща се на неговата „простотия”</w:t>
      </w:r>
      <w:r w:rsidRPr="00F03BDA">
        <w:t xml:space="preserve"> и недостатъчно възпитание</w:t>
      </w:r>
      <w:r w:rsidR="003821B3" w:rsidRPr="00F03BDA">
        <w:t xml:space="preserve">. </w:t>
      </w:r>
      <w:r w:rsidRPr="00F03BDA">
        <w:t>Отговорих му,</w:t>
      </w:r>
      <w:r w:rsidR="0059244A" w:rsidRPr="00F03BDA">
        <w:t xml:space="preserve"> </w:t>
      </w:r>
      <w:r w:rsidRPr="00F03BDA">
        <w:t>че на всичко съм турил</w:t>
      </w:r>
      <w:r w:rsidR="00361DD4" w:rsidRPr="00F03BDA">
        <w:t xml:space="preserve"> „пепел”</w:t>
      </w:r>
      <w:r w:rsidRPr="00F03BDA">
        <w:t xml:space="preserve"> и е забравено.</w:t>
      </w:r>
      <w:r w:rsidR="0059244A" w:rsidRPr="00F03BDA">
        <w:t xml:space="preserve"> </w:t>
      </w:r>
      <w:r w:rsidRPr="00F03BDA">
        <w:t>Той ми благодар</w:t>
      </w:r>
      <w:r w:rsidR="003821B3" w:rsidRPr="00F03BDA">
        <w:t>и</w:t>
      </w:r>
      <w:r w:rsidRPr="00F03BDA">
        <w:t xml:space="preserve"> и след</w:t>
      </w:r>
      <w:r w:rsidR="0059244A" w:rsidRPr="00F03BDA">
        <w:t xml:space="preserve"> </w:t>
      </w:r>
      <w:r w:rsidRPr="00F03BDA">
        <w:t xml:space="preserve">като </w:t>
      </w:r>
      <w:r w:rsidR="003821B3" w:rsidRPr="00F03BDA">
        <w:t>пътувахме</w:t>
      </w:r>
      <w:r w:rsidRPr="00F03BDA">
        <w:t xml:space="preserve"> заедно с автобуса</w:t>
      </w:r>
      <w:r w:rsidR="00361DD4" w:rsidRPr="00F03BDA">
        <w:t>,</w:t>
      </w:r>
      <w:r w:rsidRPr="00F03BDA">
        <w:t xml:space="preserve"> се разделихме</w:t>
      </w:r>
      <w:r w:rsidR="003821B3" w:rsidRPr="00F03BDA">
        <w:t xml:space="preserve">. </w:t>
      </w:r>
      <w:r w:rsidRPr="00F03BDA">
        <w:t xml:space="preserve">На погребението му бяхме </w:t>
      </w:r>
      <w:r w:rsidR="003821B3" w:rsidRPr="00F03BDA">
        <w:t>в</w:t>
      </w:r>
      <w:r w:rsidRPr="00F03BDA">
        <w:t>сички</w:t>
      </w:r>
      <w:r w:rsidR="0059244A" w:rsidRPr="00F03BDA">
        <w:t xml:space="preserve"> </w:t>
      </w:r>
      <w:r w:rsidRPr="00F03BDA">
        <w:t>колеги и техническият персонал от ХЦП</w:t>
      </w:r>
      <w:r w:rsidR="0059244A" w:rsidRPr="00F03BDA">
        <w:t xml:space="preserve"> </w:t>
      </w:r>
      <w:r w:rsidRPr="00F03BDA">
        <w:t>-</w:t>
      </w:r>
      <w:r w:rsidR="0059244A" w:rsidRPr="00F03BDA">
        <w:t xml:space="preserve"> </w:t>
      </w:r>
      <w:r w:rsidRPr="00F03BDA">
        <w:t>СЗ</w:t>
      </w:r>
      <w:r w:rsidR="003821B3" w:rsidRPr="00F03BDA">
        <w:t>.</w:t>
      </w:r>
      <w:r w:rsidRPr="00F03BDA">
        <w:t xml:space="preserve"> Замина си на 73 г</w:t>
      </w:r>
      <w:r w:rsidR="003821B3" w:rsidRPr="00F03BDA">
        <w:t>о</w:t>
      </w:r>
      <w:r w:rsidRPr="00F03BDA">
        <w:t>дини,</w:t>
      </w:r>
      <w:r w:rsidR="0059244A" w:rsidRPr="00F03BDA">
        <w:t xml:space="preserve"> </w:t>
      </w:r>
      <w:r w:rsidRPr="00F03BDA">
        <w:t>в резултат от нередовният си живот</w:t>
      </w:r>
      <w:r w:rsidR="003821B3" w:rsidRPr="00F03BDA">
        <w:t>.</w:t>
      </w:r>
    </w:p>
    <w:p w14:paraId="792CD8C5" w14:textId="77777777" w:rsidR="000C1925" w:rsidRPr="00F03BDA" w:rsidRDefault="00B247B1" w:rsidP="00B247B1">
      <w:r w:rsidRPr="00F03BDA">
        <w:t>Въпреки провежданите организационни и ветеринарни мероприятия</w:t>
      </w:r>
      <w:r w:rsidR="00361DD4" w:rsidRPr="00F03BDA">
        <w:t>,</w:t>
      </w:r>
      <w:r w:rsidRPr="00F03BDA">
        <w:t xml:space="preserve"> оздравяването на птичите стада напредваше бавно и</w:t>
      </w:r>
      <w:r w:rsidR="0059244A" w:rsidRPr="00F03BDA">
        <w:t xml:space="preserve"> </w:t>
      </w:r>
      <w:r w:rsidRPr="00F03BDA">
        <w:t>аз започнах да се стра</w:t>
      </w:r>
      <w:r w:rsidR="003821B3" w:rsidRPr="00F03BDA">
        <w:t>х</w:t>
      </w:r>
      <w:r w:rsidRPr="00F03BDA">
        <w:t>увам,</w:t>
      </w:r>
      <w:r w:rsidR="0059244A" w:rsidRPr="00F03BDA">
        <w:t xml:space="preserve"> </w:t>
      </w:r>
      <w:r w:rsidRPr="00F03BDA">
        <w:t>че създадено за 40 години от пти</w:t>
      </w:r>
      <w:r w:rsidR="003821B3" w:rsidRPr="00F03BDA">
        <w:t>це</w:t>
      </w:r>
      <w:r w:rsidRPr="00F03BDA">
        <w:t xml:space="preserve">въдният </w:t>
      </w:r>
      <w:r w:rsidR="003821B3" w:rsidRPr="00F03BDA">
        <w:t>колектив</w:t>
      </w:r>
      <w:r w:rsidR="00361DD4" w:rsidRPr="00F03BDA">
        <w:t>,</w:t>
      </w:r>
      <w:r w:rsidRPr="00F03BDA">
        <w:t xml:space="preserve"> може да бъде ликвидирано. По същото време</w:t>
      </w:r>
      <w:r w:rsidR="0059244A" w:rsidRPr="00F03BDA">
        <w:t xml:space="preserve"> </w:t>
      </w:r>
      <w:r w:rsidRPr="00F03BDA">
        <w:t>почни безконтролно у нас се внасяха хибридни птици от чужбина,</w:t>
      </w:r>
      <w:r w:rsidR="0059244A" w:rsidRPr="00F03BDA">
        <w:t xml:space="preserve"> </w:t>
      </w:r>
      <w:r w:rsidRPr="00F03BDA">
        <w:t>което струваше на държавата доста валута</w:t>
      </w:r>
      <w:r w:rsidR="003821B3" w:rsidRPr="00F03BDA">
        <w:t>.</w:t>
      </w:r>
    </w:p>
    <w:p w14:paraId="4884F23B" w14:textId="600734B2" w:rsidR="000C1925" w:rsidRPr="00F03BDA" w:rsidRDefault="00B247B1" w:rsidP="00F77A9F">
      <w:r w:rsidRPr="00F03BDA">
        <w:t>С външни заеми правителството на Любен Беров успя да на</w:t>
      </w:r>
      <w:r w:rsidR="00F77A9F" w:rsidRPr="00F03BDA">
        <w:t>мали инфлацията и стабилизира донякъде икономиката</w:t>
      </w:r>
      <w:r w:rsidR="006F50FF" w:rsidRPr="00F03BDA">
        <w:t>. Отрицателното</w:t>
      </w:r>
      <w:r w:rsidR="00F77A9F" w:rsidRPr="00F03BDA">
        <w:t xml:space="preserve"> действие на реституцията, приватизацията и преустройството на селското стопанство обаче продължава</w:t>
      </w:r>
      <w:r w:rsidR="00A2333B" w:rsidRPr="00F03BDA">
        <w:t>ш</w:t>
      </w:r>
      <w:r w:rsidR="00F77A9F" w:rsidRPr="00F03BDA">
        <w:t>е,</w:t>
      </w:r>
      <w:r w:rsidR="0059244A" w:rsidRPr="00F03BDA">
        <w:t xml:space="preserve"> </w:t>
      </w:r>
      <w:r w:rsidR="00F77A9F" w:rsidRPr="00F03BDA">
        <w:t>като постоянно</w:t>
      </w:r>
      <w:r w:rsidR="0059244A" w:rsidRPr="00F03BDA">
        <w:t xml:space="preserve"> </w:t>
      </w:r>
      <w:r w:rsidR="006F50FF" w:rsidRPr="00F03BDA">
        <w:t xml:space="preserve">се </w:t>
      </w:r>
      <w:r w:rsidR="00F77A9F" w:rsidRPr="00F03BDA">
        <w:t>увеличаваше безработицата и обедняващите хора</w:t>
      </w:r>
      <w:r w:rsidR="006F50FF" w:rsidRPr="00F03BDA">
        <w:t>.</w:t>
      </w:r>
      <w:r w:rsidR="00F77A9F" w:rsidRPr="00F03BDA">
        <w:t xml:space="preserve"> Ограничаваха се все повече и социалните придобивки</w:t>
      </w:r>
      <w:r w:rsidR="006F50FF" w:rsidRPr="00F03BDA">
        <w:t>.</w:t>
      </w:r>
      <w:r w:rsidR="00F77A9F" w:rsidRPr="00F03BDA">
        <w:t xml:space="preserve"> Продължаваха</w:t>
      </w:r>
      <w:r w:rsidR="0059244A" w:rsidRPr="00F03BDA">
        <w:t xml:space="preserve"> </w:t>
      </w:r>
      <w:r w:rsidR="00F77A9F" w:rsidRPr="00F03BDA">
        <w:t>да растат цените на хранителните продукти и все повече семейства се тревожеха за бъдещето си</w:t>
      </w:r>
      <w:r w:rsidR="006F50FF" w:rsidRPr="00F03BDA">
        <w:t xml:space="preserve">. </w:t>
      </w:r>
      <w:r w:rsidR="00361DD4" w:rsidRPr="00F03BDA">
        <w:t>При тази обстановка</w:t>
      </w:r>
      <w:r w:rsidR="00F77A9F" w:rsidRPr="00F03BDA">
        <w:t>,</w:t>
      </w:r>
      <w:r w:rsidR="0059244A" w:rsidRPr="00F03BDA">
        <w:t xml:space="preserve"> </w:t>
      </w:r>
      <w:r w:rsidR="00F77A9F" w:rsidRPr="00F03BDA">
        <w:t>аз продължавах да работя активно в</w:t>
      </w:r>
      <w:r w:rsidR="006F50FF" w:rsidRPr="00F03BDA">
        <w:t xml:space="preserve"> ПП</w:t>
      </w:r>
      <w:r w:rsidR="00F77A9F" w:rsidRPr="00F03BDA">
        <w:t xml:space="preserve">О на БСП в </w:t>
      </w:r>
      <w:r w:rsidR="006F50FF" w:rsidRPr="00F03BDA">
        <w:t>квартала</w:t>
      </w:r>
      <w:r w:rsidR="00F77A9F" w:rsidRPr="00F03BDA">
        <w:t>,</w:t>
      </w:r>
      <w:r w:rsidR="0059244A" w:rsidRPr="00F03BDA">
        <w:t xml:space="preserve"> </w:t>
      </w:r>
      <w:r w:rsidR="00F77A9F" w:rsidRPr="00F03BDA">
        <w:t>на която бях заместник</w:t>
      </w:r>
      <w:ins w:id="13" w:author="Eli" w:date="2025-08-09T14:53:00Z" w16du:dateUtc="2025-08-09T11:53:00Z">
        <w:r w:rsidR="0059244A" w:rsidRPr="00F03BDA">
          <w:t xml:space="preserve"> – </w:t>
        </w:r>
      </w:ins>
      <w:r w:rsidR="00F77A9F" w:rsidRPr="00F03BDA">
        <w:t>секретар</w:t>
      </w:r>
      <w:r w:rsidR="006F50FF" w:rsidRPr="00F03BDA">
        <w:t>.</w:t>
      </w:r>
      <w:r w:rsidR="00F77A9F" w:rsidRPr="00F03BDA">
        <w:t xml:space="preserve"> С Милка и тази година ходихме на вр</w:t>
      </w:r>
      <w:r w:rsidR="006F50FF" w:rsidRPr="00F03BDA">
        <w:t>ъх</w:t>
      </w:r>
      <w:r w:rsidR="00F77A9F" w:rsidRPr="00F03BDA">
        <w:t xml:space="preserve"> Бузлуджа. Считах,</w:t>
      </w:r>
      <w:r w:rsidR="0059244A" w:rsidRPr="00F03BDA">
        <w:t xml:space="preserve"> </w:t>
      </w:r>
      <w:r w:rsidR="00F77A9F" w:rsidRPr="00F03BDA">
        <w:t>че</w:t>
      </w:r>
      <w:r w:rsidR="0059244A" w:rsidRPr="00F03BDA">
        <w:t xml:space="preserve"> </w:t>
      </w:r>
      <w:r w:rsidR="00F77A9F" w:rsidRPr="00F03BDA">
        <w:t>само едно управление на БСП може да стабилизира отново икономиката на страната, а с това и положението на хората</w:t>
      </w:r>
      <w:r w:rsidR="006F50FF" w:rsidRPr="00F03BDA">
        <w:t>.</w:t>
      </w:r>
    </w:p>
    <w:p w14:paraId="2F4D943B" w14:textId="77777777" w:rsidR="000C1925" w:rsidRPr="00F03BDA" w:rsidRDefault="00F77A9F" w:rsidP="00F77A9F">
      <w:r w:rsidRPr="00F03BDA">
        <w:lastRenderedPageBreak/>
        <w:t>Икономическото положение на нашето семейство през годината беше на задоволително ниво</w:t>
      </w:r>
      <w:r w:rsidR="001F52B9" w:rsidRPr="00F03BDA">
        <w:t>.</w:t>
      </w:r>
      <w:r w:rsidRPr="00F03BDA">
        <w:t xml:space="preserve"> С Милка се надявахме да бъдем</w:t>
      </w:r>
      <w:r w:rsidR="0059244A" w:rsidRPr="00F03BDA">
        <w:t xml:space="preserve"> </w:t>
      </w:r>
      <w:r w:rsidRPr="00F03BDA">
        <w:t>здрави и да помагаме на синове и внуци</w:t>
      </w:r>
      <w:r w:rsidR="006F50FF" w:rsidRPr="00F03BDA">
        <w:t xml:space="preserve">. </w:t>
      </w:r>
      <w:r w:rsidRPr="00F03BDA">
        <w:t>Макар и с извест</w:t>
      </w:r>
      <w:r w:rsidR="001F52B9" w:rsidRPr="00F03BDA">
        <w:t>ни затруднения,</w:t>
      </w:r>
      <w:r w:rsidRPr="00F03BDA">
        <w:t xml:space="preserve"> по</w:t>
      </w:r>
      <w:r w:rsidR="006F50FF" w:rsidRPr="00F03BDA">
        <w:t>с</w:t>
      </w:r>
      <w:r w:rsidR="001F52B9" w:rsidRPr="00F03BDA">
        <w:t>рещнахме</w:t>
      </w:r>
      <w:r w:rsidRPr="00F03BDA">
        <w:t xml:space="preserve"> Новата 1994 година. Внуците бяха вече големи и </w:t>
      </w:r>
      <w:r w:rsidR="00A2333B" w:rsidRPr="00F03BDA">
        <w:t>украсената</w:t>
      </w:r>
      <w:r w:rsidR="0059244A" w:rsidRPr="00F03BDA">
        <w:t xml:space="preserve"> </w:t>
      </w:r>
      <w:r w:rsidRPr="00F03BDA">
        <w:t xml:space="preserve">елха не ги </w:t>
      </w:r>
      <w:r w:rsidR="00A2333B" w:rsidRPr="00F03BDA">
        <w:t>привличаше</w:t>
      </w:r>
      <w:r w:rsidRPr="00F03BDA">
        <w:t xml:space="preserve"> много</w:t>
      </w:r>
      <w:r w:rsidR="00A2333B" w:rsidRPr="00F03BDA">
        <w:t>,</w:t>
      </w:r>
      <w:r w:rsidRPr="00F03BDA">
        <w:t xml:space="preserve"> Стефко</w:t>
      </w:r>
      <w:r w:rsidR="0059244A" w:rsidRPr="00F03BDA">
        <w:t xml:space="preserve"> </w:t>
      </w:r>
      <w:r w:rsidRPr="00F03BDA">
        <w:t>беше на 15 години,</w:t>
      </w:r>
      <w:r w:rsidR="0059244A" w:rsidRPr="00F03BDA">
        <w:t xml:space="preserve"> </w:t>
      </w:r>
      <w:r w:rsidRPr="00F03BDA">
        <w:t>Маринчо на 11, а Милко на 9</w:t>
      </w:r>
      <w:r w:rsidR="00A2333B" w:rsidRPr="00F03BDA">
        <w:t>.</w:t>
      </w:r>
    </w:p>
    <w:p w14:paraId="4E3C6A42" w14:textId="254DBB9C" w:rsidR="000C1925" w:rsidRPr="00F03BDA" w:rsidRDefault="00F77A9F" w:rsidP="00F77A9F">
      <w:r w:rsidRPr="00F03BDA">
        <w:t xml:space="preserve">На 11 януари, </w:t>
      </w:r>
      <w:r w:rsidR="001F52B9" w:rsidRPr="00F03BDA">
        <w:t xml:space="preserve">най-после </w:t>
      </w:r>
      <w:r w:rsidRPr="00F03BDA">
        <w:t>Общинската комисия изготви протоколите с оценката на парцелите в с.</w:t>
      </w:r>
      <w:r w:rsidR="0059244A" w:rsidRPr="00F03BDA">
        <w:t xml:space="preserve"> </w:t>
      </w:r>
      <w:r w:rsidRPr="00F03BDA">
        <w:t>М</w:t>
      </w:r>
      <w:r w:rsidR="00A2333B" w:rsidRPr="00F03BDA">
        <w:t>.</w:t>
      </w:r>
      <w:r w:rsidRPr="00F03BDA">
        <w:t xml:space="preserve"> Верея. На 3 февруари</w:t>
      </w:r>
      <w:r w:rsidR="0059244A" w:rsidRPr="00F03BDA">
        <w:t xml:space="preserve"> </w:t>
      </w:r>
      <w:r w:rsidRPr="00F03BDA">
        <w:t>кмета утвърди оценката на нашият парцелна</w:t>
      </w:r>
      <w:r w:rsidR="0059244A" w:rsidRPr="00F03BDA">
        <w:t xml:space="preserve"> стойност 29 </w:t>
      </w:r>
      <w:r w:rsidRPr="00F03BDA">
        <w:t>680 лева</w:t>
      </w:r>
      <w:r w:rsidR="00A2333B" w:rsidRPr="00F03BDA">
        <w:t>.</w:t>
      </w:r>
      <w:r w:rsidRPr="00F03BDA">
        <w:t xml:space="preserve"> На 18 февруари внесо</w:t>
      </w:r>
      <w:r w:rsidR="00A2333B" w:rsidRPr="00F03BDA">
        <w:t>х сумата</w:t>
      </w:r>
      <w:r w:rsidR="0059244A" w:rsidRPr="00F03BDA">
        <w:t xml:space="preserve"> </w:t>
      </w:r>
      <w:r w:rsidR="00A2333B" w:rsidRPr="00F03BDA">
        <w:t xml:space="preserve">по </w:t>
      </w:r>
      <w:r w:rsidRPr="00F03BDA">
        <w:t>сметката на Общината</w:t>
      </w:r>
      <w:r w:rsidR="00A2333B" w:rsidRPr="00F03BDA">
        <w:t xml:space="preserve">. </w:t>
      </w:r>
      <w:r w:rsidRPr="00F03BDA">
        <w:t xml:space="preserve">След като се разплатих в спестовната ми книжка </w:t>
      </w:r>
      <w:proofErr w:type="spellStart"/>
      <w:r w:rsidRPr="00F03BDA">
        <w:t>останах</w:t>
      </w:r>
      <w:r w:rsidR="0059244A" w:rsidRPr="00F03BDA">
        <w:t>a</w:t>
      </w:r>
      <w:proofErr w:type="spellEnd"/>
      <w:r w:rsidR="0059244A" w:rsidRPr="00F03BDA">
        <w:t xml:space="preserve"> само </w:t>
      </w:r>
      <w:r w:rsidRPr="00F03BDA">
        <w:t>10 хиляди лева</w:t>
      </w:r>
      <w:r w:rsidR="00A2333B" w:rsidRPr="00F03BDA">
        <w:t xml:space="preserve">. И така с </w:t>
      </w:r>
      <w:r w:rsidRPr="00F03BDA">
        <w:t>Милка бяхме законни собственици на парцела в с</w:t>
      </w:r>
      <w:r w:rsidR="00A2333B" w:rsidRPr="00F03BDA">
        <w:t xml:space="preserve">. </w:t>
      </w:r>
      <w:r w:rsidRPr="00F03BDA">
        <w:t>М</w:t>
      </w:r>
      <w:r w:rsidR="00A2333B" w:rsidRPr="00F03BDA">
        <w:t xml:space="preserve">. </w:t>
      </w:r>
      <w:r w:rsidRPr="00F03BDA">
        <w:t>Верея</w:t>
      </w:r>
      <w:r w:rsidR="00A2333B" w:rsidRPr="00F03BDA">
        <w:t>.</w:t>
      </w:r>
      <w:r w:rsidRPr="00F03BDA">
        <w:t xml:space="preserve"> Това</w:t>
      </w:r>
      <w:r w:rsidR="0059244A" w:rsidRPr="00F03BDA">
        <w:t xml:space="preserve"> </w:t>
      </w:r>
      <w:r w:rsidRPr="00F03BDA">
        <w:t xml:space="preserve">беше </w:t>
      </w:r>
      <w:r w:rsidR="00157CED" w:rsidRPr="00F03BDA">
        <w:t>своеобразен</w:t>
      </w:r>
      <w:r w:rsidRPr="00F03BDA">
        <w:t xml:space="preserve"> подарък по случай 40-годишнината от </w:t>
      </w:r>
      <w:r w:rsidR="00157CED" w:rsidRPr="00F03BDA">
        <w:t xml:space="preserve">сватбата </w:t>
      </w:r>
      <w:r w:rsidRPr="00F03BDA">
        <w:t xml:space="preserve">ни </w:t>
      </w:r>
      <w:r w:rsidR="001F52B9" w:rsidRPr="00F03BDA">
        <w:t>-</w:t>
      </w:r>
      <w:r w:rsidRPr="00F03BDA">
        <w:t xml:space="preserve"> 7 март 195</w:t>
      </w:r>
      <w:r w:rsidR="001F52B9" w:rsidRPr="00F03BDA">
        <w:t>4 година и нейната 60 годишнина (9 март 1934)</w:t>
      </w:r>
      <w:r w:rsidR="00157CED" w:rsidRPr="00F03BDA">
        <w:t xml:space="preserve">. </w:t>
      </w:r>
      <w:r w:rsidRPr="00F03BDA">
        <w:t>На 9 март цялата фамилия отпразнувахме тези събития.</w:t>
      </w:r>
    </w:p>
    <w:p w14:paraId="7EC5431C" w14:textId="32230F10" w:rsidR="000C1925" w:rsidRPr="00F03BDA" w:rsidRDefault="00F77A9F" w:rsidP="00F77A9F">
      <w:r w:rsidRPr="00F03BDA">
        <w:t>Споменах вече,</w:t>
      </w:r>
      <w:r w:rsidR="0059244A" w:rsidRPr="00F03BDA">
        <w:t xml:space="preserve"> </w:t>
      </w:r>
      <w:r w:rsidRPr="00F03BDA">
        <w:t>че през 1993 г</w:t>
      </w:r>
      <w:r w:rsidR="001F52B9" w:rsidRPr="00F03BDA">
        <w:t>.</w:t>
      </w:r>
      <w:r w:rsidRPr="00F03BDA">
        <w:t xml:space="preserve"> с Ми</w:t>
      </w:r>
      <w:r w:rsidR="00157CED" w:rsidRPr="00F03BDA">
        <w:t>л</w:t>
      </w:r>
      <w:r w:rsidRPr="00F03BDA">
        <w:t>ка забелязахме</w:t>
      </w:r>
      <w:r w:rsidR="001F52B9" w:rsidRPr="00F03BDA">
        <w:t>,</w:t>
      </w:r>
      <w:r w:rsidRPr="00F03BDA">
        <w:t xml:space="preserve"> че с</w:t>
      </w:r>
      <w:r w:rsidR="00157CED" w:rsidRPr="00F03BDA">
        <w:t>и</w:t>
      </w:r>
      <w:r w:rsidRPr="00F03BDA">
        <w:t>нът ни Марин не е много добре,</w:t>
      </w:r>
      <w:r w:rsidR="001F52B9" w:rsidRPr="00F03BDA">
        <w:t xml:space="preserve"> а </w:t>
      </w:r>
      <w:proofErr w:type="spellStart"/>
      <w:r w:rsidR="001F52B9" w:rsidRPr="00F03BDA">
        <w:t>отначалото</w:t>
      </w:r>
      <w:proofErr w:type="spellEnd"/>
      <w:r w:rsidR="001F52B9" w:rsidRPr="00F03BDA">
        <w:t xml:space="preserve"> на таз</w:t>
      </w:r>
      <w:r w:rsidRPr="00F03BDA">
        <w:t>и годи</w:t>
      </w:r>
      <w:r w:rsidR="00157CED" w:rsidRPr="00F03BDA">
        <w:t>н</w:t>
      </w:r>
      <w:r w:rsidR="001F52B9" w:rsidRPr="00F03BDA">
        <w:t xml:space="preserve">а </w:t>
      </w:r>
      <w:r w:rsidRPr="00F03BDA">
        <w:t>това беше още</w:t>
      </w:r>
      <w:r w:rsidR="0059244A" w:rsidRPr="00F03BDA">
        <w:t xml:space="preserve"> </w:t>
      </w:r>
      <w:r w:rsidRPr="00F03BDA">
        <w:t>по</w:t>
      </w:r>
      <w:r w:rsidR="00157CED" w:rsidRPr="00F03BDA">
        <w:t>-</w:t>
      </w:r>
      <w:r w:rsidRPr="00F03BDA">
        <w:t>забележимо. Ми</w:t>
      </w:r>
      <w:r w:rsidR="00157CED" w:rsidRPr="00F03BDA">
        <w:t>л</w:t>
      </w:r>
      <w:r w:rsidR="001F52B9" w:rsidRPr="00F03BDA">
        <w:t xml:space="preserve">ка се опита да </w:t>
      </w:r>
      <w:r w:rsidR="0059244A" w:rsidRPr="00F03BDA">
        <w:t xml:space="preserve">го </w:t>
      </w:r>
      <w:r w:rsidR="001F52B9" w:rsidRPr="00F03BDA">
        <w:t>убеди з</w:t>
      </w:r>
      <w:r w:rsidRPr="00F03BDA">
        <w:t>а медицински преглед,</w:t>
      </w:r>
      <w:r w:rsidR="0059244A" w:rsidRPr="00F03BDA">
        <w:t xml:space="preserve"> </w:t>
      </w:r>
      <w:r w:rsidRPr="00F03BDA">
        <w:t>но той отказа</w:t>
      </w:r>
      <w:r w:rsidR="00157CED" w:rsidRPr="00F03BDA">
        <w:t>.</w:t>
      </w:r>
      <w:r w:rsidRPr="00F03BDA">
        <w:t xml:space="preserve"> През март и Дора сподели</w:t>
      </w:r>
      <w:r w:rsidR="0059244A" w:rsidRPr="00F03BDA">
        <w:t xml:space="preserve"> с </w:t>
      </w:r>
      <w:r w:rsidRPr="00F03BDA">
        <w:t>нас</w:t>
      </w:r>
      <w:r w:rsidR="00157CED" w:rsidRPr="00F03BDA">
        <w:t xml:space="preserve">, </w:t>
      </w:r>
      <w:r w:rsidRPr="00F03BDA">
        <w:t xml:space="preserve">че вечер Марин не може да спи и се оплаква от </w:t>
      </w:r>
      <w:r w:rsidR="00157CED" w:rsidRPr="00F03BDA">
        <w:t>болка в</w:t>
      </w:r>
      <w:r w:rsidRPr="00F03BDA">
        <w:t xml:space="preserve"> гъ</w:t>
      </w:r>
      <w:r w:rsidR="00157CED" w:rsidRPr="00F03BDA">
        <w:t>р</w:t>
      </w:r>
      <w:r w:rsidRPr="00F03BDA">
        <w:t>ба</w:t>
      </w:r>
      <w:r w:rsidR="00157CED" w:rsidRPr="00F03BDA">
        <w:t xml:space="preserve">. </w:t>
      </w:r>
      <w:r w:rsidRPr="00F03BDA">
        <w:t>Тогава Милка помоли брат му Ва</w:t>
      </w:r>
      <w:r w:rsidR="00157CED" w:rsidRPr="00F03BDA">
        <w:t>с</w:t>
      </w:r>
      <w:r w:rsidR="0059244A" w:rsidRPr="00F03BDA">
        <w:t>ил, д</w:t>
      </w:r>
      <w:r w:rsidRPr="00F03BDA">
        <w:t xml:space="preserve">а </w:t>
      </w:r>
      <w:r w:rsidR="0059244A" w:rsidRPr="00F03BDA">
        <w:t>говори с него</w:t>
      </w:r>
      <w:r w:rsidRPr="00F03BDA">
        <w:t xml:space="preserve"> и заведе</w:t>
      </w:r>
      <w:r w:rsidR="0059244A" w:rsidRPr="00F03BDA">
        <w:t xml:space="preserve"> </w:t>
      </w:r>
      <w:r w:rsidRPr="00F03BDA">
        <w:t>на</w:t>
      </w:r>
      <w:r w:rsidR="0059244A" w:rsidRPr="00F03BDA">
        <w:t xml:space="preserve"> </w:t>
      </w:r>
      <w:r w:rsidRPr="00F03BDA">
        <w:t>лекар</w:t>
      </w:r>
      <w:r w:rsidR="005E20A3" w:rsidRPr="00F03BDA">
        <w:t>.</w:t>
      </w:r>
      <w:r w:rsidRPr="00F03BDA">
        <w:t xml:space="preserve"> При </w:t>
      </w:r>
      <w:r w:rsidR="005E20A3" w:rsidRPr="00F03BDA">
        <w:t>честването</w:t>
      </w:r>
      <w:r w:rsidRPr="00F03BDA">
        <w:t xml:space="preserve"> на 26 март на </w:t>
      </w:r>
      <w:r w:rsidR="005E20A3" w:rsidRPr="00F03BDA">
        <w:t>рожденият</w:t>
      </w:r>
      <w:r w:rsidRPr="00F03BDA">
        <w:t xml:space="preserve"> му ден,</w:t>
      </w:r>
      <w:r w:rsidR="0059244A" w:rsidRPr="00F03BDA">
        <w:t xml:space="preserve"> </w:t>
      </w:r>
      <w:r w:rsidRPr="00F03BDA">
        <w:t>Васко води с него сериозен разговор,</w:t>
      </w:r>
      <w:r w:rsidR="0059244A" w:rsidRPr="00F03BDA">
        <w:t xml:space="preserve"> </w:t>
      </w:r>
      <w:r w:rsidRPr="00F03BDA">
        <w:t xml:space="preserve">а на следващия ден доведе у нас д-р Филип </w:t>
      </w:r>
      <w:r w:rsidR="005E20A3" w:rsidRPr="00F03BDA">
        <w:t>П</w:t>
      </w:r>
      <w:r w:rsidRPr="00F03BDA">
        <w:t>етков,</w:t>
      </w:r>
      <w:r w:rsidR="0059244A" w:rsidRPr="00F03BDA">
        <w:t xml:space="preserve"> с когото успяха да го убедят и </w:t>
      </w:r>
      <w:r w:rsidRPr="00F03BDA">
        <w:t>на 29 ма</w:t>
      </w:r>
      <w:r w:rsidR="005E20A3" w:rsidRPr="00F03BDA">
        <w:t>рт</w:t>
      </w:r>
      <w:r w:rsidRPr="00F03BDA">
        <w:t xml:space="preserve"> го заведоха на медицински преглед в Окръжната </w:t>
      </w:r>
      <w:r w:rsidR="005E20A3" w:rsidRPr="00F03BDA">
        <w:t>болница</w:t>
      </w:r>
      <w:r w:rsidRPr="00F03BDA">
        <w:t xml:space="preserve">. </w:t>
      </w:r>
      <w:r w:rsidR="005E20A3" w:rsidRPr="00F03BDA">
        <w:t>Установиха</w:t>
      </w:r>
      <w:r w:rsidRPr="00F03BDA">
        <w:t xml:space="preserve"> сериозно заболяване на единият </w:t>
      </w:r>
      <w:r w:rsidR="005E20A3" w:rsidRPr="00F03BDA">
        <w:t>бъбрек</w:t>
      </w:r>
      <w:r w:rsidRPr="00F03BDA">
        <w:t xml:space="preserve"> и веднага приеха в </w:t>
      </w:r>
      <w:proofErr w:type="spellStart"/>
      <w:r w:rsidRPr="00F03BDA">
        <w:t>Урологическото</w:t>
      </w:r>
      <w:proofErr w:type="spellEnd"/>
      <w:r w:rsidRPr="00F03BDA">
        <w:t xml:space="preserve"> отделение. Там престоя 35 дни,</w:t>
      </w:r>
      <w:r w:rsidR="0059244A" w:rsidRPr="00F03BDA">
        <w:t xml:space="preserve"> </w:t>
      </w:r>
      <w:r w:rsidRPr="00F03BDA">
        <w:t xml:space="preserve">като се наложи да правя две срещи с д-р </w:t>
      </w:r>
      <w:proofErr w:type="spellStart"/>
      <w:r w:rsidRPr="00F03BDA">
        <w:t>Лапарев</w:t>
      </w:r>
      <w:proofErr w:type="spellEnd"/>
      <w:r w:rsidRPr="00F03BDA">
        <w:t xml:space="preserve"> и да урежда</w:t>
      </w:r>
      <w:r w:rsidR="005E20A3" w:rsidRPr="00F03BDA">
        <w:t xml:space="preserve">м </w:t>
      </w:r>
      <w:r w:rsidRPr="00F03BDA">
        <w:t>преглеждането на Марин на скенер</w:t>
      </w:r>
      <w:r w:rsidR="005E20A3" w:rsidRPr="00F03BDA">
        <w:t>. Е</w:t>
      </w:r>
      <w:r w:rsidRPr="00F03BDA">
        <w:t>два тогава се установи,</w:t>
      </w:r>
      <w:r w:rsidR="0059244A" w:rsidRPr="00F03BDA">
        <w:t xml:space="preserve"> </w:t>
      </w:r>
      <w:r w:rsidRPr="00F03BDA">
        <w:t>че</w:t>
      </w:r>
      <w:r w:rsidR="0059244A" w:rsidRPr="00F03BDA">
        <w:t xml:space="preserve"> </w:t>
      </w:r>
      <w:r w:rsidRPr="00F03BDA">
        <w:t>има циста или тумор в надбъбречната жлеза</w:t>
      </w:r>
      <w:r w:rsidR="00453F70" w:rsidRPr="00F03BDA">
        <w:t xml:space="preserve">, </w:t>
      </w:r>
      <w:r w:rsidRPr="00F03BDA">
        <w:t>между бъбрека и плаващите ребра.</w:t>
      </w:r>
      <w:ins w:id="14" w:author="Eli" w:date="2025-08-09T14:53:00Z" w16du:dateUtc="2025-08-09T11:53:00Z">
        <w:r w:rsidR="0059244A" w:rsidRPr="00F03BDA">
          <w:t xml:space="preserve"> </w:t>
        </w:r>
      </w:ins>
      <w:r w:rsidRPr="00F03BDA">
        <w:t xml:space="preserve">Дадоха му направление за операция от специалисти в София и в началото на май </w:t>
      </w:r>
      <w:r w:rsidR="00453F70" w:rsidRPr="00F03BDA">
        <w:t xml:space="preserve">го </w:t>
      </w:r>
      <w:r w:rsidRPr="00F03BDA">
        <w:t xml:space="preserve">изписаха от </w:t>
      </w:r>
      <w:r w:rsidR="005E20A3" w:rsidRPr="00F03BDA">
        <w:t xml:space="preserve">Окръжната </w:t>
      </w:r>
      <w:r w:rsidRPr="00F03BDA">
        <w:t>болниц</w:t>
      </w:r>
      <w:r w:rsidR="005E20A3" w:rsidRPr="00F03BDA">
        <w:t xml:space="preserve">а. </w:t>
      </w:r>
      <w:r w:rsidRPr="00F03BDA">
        <w:t>Марин беше убеден,</w:t>
      </w:r>
      <w:ins w:id="15" w:author="Eli" w:date="2025-08-09T14:53:00Z" w16du:dateUtc="2025-08-09T11:53:00Z">
        <w:r w:rsidR="0059244A" w:rsidRPr="00F03BDA">
          <w:t xml:space="preserve"> </w:t>
        </w:r>
      </w:ins>
      <w:r w:rsidR="0059244A" w:rsidRPr="00F03BDA">
        <w:t>ч</w:t>
      </w:r>
      <w:r w:rsidRPr="00F03BDA">
        <w:t>е е болен от същото заболяване, от което</w:t>
      </w:r>
      <w:r w:rsidR="0059244A" w:rsidRPr="00F03BDA">
        <w:t xml:space="preserve"> </w:t>
      </w:r>
      <w:r w:rsidRPr="00F03BDA">
        <w:t>почина колегата му Радомир от завод</w:t>
      </w:r>
      <w:r w:rsidR="00453F70" w:rsidRPr="00F03BDA">
        <w:t xml:space="preserve"> „Берое”</w:t>
      </w:r>
      <w:r w:rsidRPr="00F03BDA">
        <w:t xml:space="preserve"> и никаква операция </w:t>
      </w:r>
      <w:r w:rsidR="005E20A3" w:rsidRPr="00F03BDA">
        <w:t>няма</w:t>
      </w:r>
      <w:r w:rsidRPr="00F03BDA">
        <w:t xml:space="preserve"> да може да му помогне</w:t>
      </w:r>
      <w:r w:rsidR="005E20A3" w:rsidRPr="00F03BDA">
        <w:t xml:space="preserve">. </w:t>
      </w:r>
      <w:r w:rsidR="00453F70" w:rsidRPr="00F03BDA">
        <w:t>Едва сега ни стана ясно , защ</w:t>
      </w:r>
      <w:r w:rsidRPr="00F03BDA">
        <w:t>о той така внезапно напусна завод</w:t>
      </w:r>
      <w:r w:rsidR="005E20A3" w:rsidRPr="00F03BDA">
        <w:t>а</w:t>
      </w:r>
      <w:r w:rsidRPr="00F03BDA">
        <w:t xml:space="preserve"> през 1991 година</w:t>
      </w:r>
      <w:r w:rsidR="005E20A3" w:rsidRPr="00F03BDA">
        <w:t>.</w:t>
      </w:r>
    </w:p>
    <w:p w14:paraId="70AC80E8" w14:textId="77777777" w:rsidR="000C1925" w:rsidRPr="00F03BDA" w:rsidRDefault="00F77A9F" w:rsidP="00F77A9F">
      <w:r w:rsidRPr="00F03BDA">
        <w:t>Като стабилен характер,</w:t>
      </w:r>
      <w:r w:rsidR="0059244A" w:rsidRPr="00F03BDA">
        <w:t xml:space="preserve"> т</w:t>
      </w:r>
      <w:r w:rsidRPr="00F03BDA">
        <w:t xml:space="preserve">ой продължаваше да се </w:t>
      </w:r>
      <w:r w:rsidR="005E20A3" w:rsidRPr="00F03BDA">
        <w:t>държи</w:t>
      </w:r>
      <w:r w:rsidRPr="00F03BDA">
        <w:t xml:space="preserve"> добре</w:t>
      </w:r>
      <w:r w:rsidR="005E20A3" w:rsidRPr="00F03BDA">
        <w:t xml:space="preserve">. </w:t>
      </w:r>
      <w:r w:rsidRPr="00F03BDA">
        <w:t xml:space="preserve">Ние с Милка </w:t>
      </w:r>
      <w:r w:rsidR="005E20A3" w:rsidRPr="00F03BDA">
        <w:t>полагахме</w:t>
      </w:r>
      <w:r w:rsidRPr="00F03BDA">
        <w:t xml:space="preserve"> усилия да го убедим,</w:t>
      </w:r>
      <w:r w:rsidR="0059244A" w:rsidRPr="00F03BDA">
        <w:t xml:space="preserve"> </w:t>
      </w:r>
      <w:r w:rsidRPr="00F03BDA">
        <w:t>че чрез оперативна намеса може да бъде излекуван</w:t>
      </w:r>
      <w:r w:rsidR="005E20A3" w:rsidRPr="00F03BDA">
        <w:t>.</w:t>
      </w:r>
      <w:r w:rsidRPr="00F03BDA">
        <w:t xml:space="preserve"> Разтревожен</w:t>
      </w:r>
      <w:r w:rsidR="00453F70" w:rsidRPr="00F03BDA">
        <w:t>,</w:t>
      </w:r>
      <w:r w:rsidRPr="00F03BDA">
        <w:t xml:space="preserve"> започнах да си</w:t>
      </w:r>
      <w:r w:rsidR="0059244A" w:rsidRPr="00F03BDA">
        <w:t xml:space="preserve"> </w:t>
      </w:r>
      <w:r w:rsidRPr="00F03BDA">
        <w:t>водя бележки за тежкото заболяване на син</w:t>
      </w:r>
      <w:r w:rsidR="005E20A3" w:rsidRPr="00F03BDA">
        <w:t>а</w:t>
      </w:r>
      <w:r w:rsidRPr="00F03BDA">
        <w:t xml:space="preserve"> си</w:t>
      </w:r>
      <w:r w:rsidR="005E20A3" w:rsidRPr="00F03BDA">
        <w:t>.</w:t>
      </w:r>
      <w:r w:rsidRPr="00F03BDA">
        <w:t xml:space="preserve"> Самият аз</w:t>
      </w:r>
      <w:r w:rsidR="0059244A" w:rsidRPr="00F03BDA">
        <w:t xml:space="preserve"> </w:t>
      </w:r>
      <w:r w:rsidRPr="00F03BDA">
        <w:t>бях прекарал три тежки операции,</w:t>
      </w:r>
      <w:r w:rsidR="0059244A" w:rsidRPr="00F03BDA">
        <w:t xml:space="preserve"> </w:t>
      </w:r>
      <w:r w:rsidRPr="00F03BDA">
        <w:t>см</w:t>
      </w:r>
      <w:r w:rsidR="005E20A3" w:rsidRPr="00F03BDA">
        <w:t>ъ</w:t>
      </w:r>
      <w:r w:rsidRPr="00F03BDA">
        <w:t>р</w:t>
      </w:r>
      <w:r w:rsidR="005E20A3" w:rsidRPr="00F03BDA">
        <w:t>т</w:t>
      </w:r>
      <w:r w:rsidRPr="00F03BDA">
        <w:t>та на родителите си и на</w:t>
      </w:r>
      <w:r w:rsidR="0059244A" w:rsidRPr="00F03BDA">
        <w:t xml:space="preserve"> </w:t>
      </w:r>
      <w:r w:rsidRPr="00F03BDA">
        <w:t>някои близки приятели,</w:t>
      </w:r>
      <w:r w:rsidR="0059244A" w:rsidRPr="00F03BDA">
        <w:t xml:space="preserve"> </w:t>
      </w:r>
      <w:r w:rsidRPr="00F03BDA">
        <w:t>но сега се отнасяше за живота на син</w:t>
      </w:r>
      <w:r w:rsidR="005E20A3" w:rsidRPr="00F03BDA">
        <w:t xml:space="preserve">а </w:t>
      </w:r>
      <w:r w:rsidRPr="00F03BDA">
        <w:t>ми,</w:t>
      </w:r>
      <w:r w:rsidR="0059244A" w:rsidRPr="00F03BDA">
        <w:t xml:space="preserve"> </w:t>
      </w:r>
      <w:r w:rsidRPr="00F03BDA">
        <w:t>който не беше навършил 35 години</w:t>
      </w:r>
      <w:r w:rsidR="005E20A3" w:rsidRPr="00F03BDA">
        <w:t>.</w:t>
      </w:r>
      <w:r w:rsidRPr="00F03BDA">
        <w:t xml:space="preserve"> Ние с Милка вярвахме в</w:t>
      </w:r>
      <w:r w:rsidR="0059244A" w:rsidRPr="00F03BDA">
        <w:t xml:space="preserve"> </w:t>
      </w:r>
      <w:r w:rsidRPr="00F03BDA">
        <w:t>излекуването му</w:t>
      </w:r>
      <w:r w:rsidR="005E20A3" w:rsidRPr="00F03BDA">
        <w:t xml:space="preserve">. </w:t>
      </w:r>
      <w:r w:rsidRPr="00F03BDA">
        <w:t>На 9 май Марин с майка си замина за София със служебн</w:t>
      </w:r>
      <w:r w:rsidR="005E20A3" w:rsidRPr="00F03BDA">
        <w:t>а</w:t>
      </w:r>
      <w:r w:rsidRPr="00F03BDA">
        <w:t>та кола на Пощата,</w:t>
      </w:r>
      <w:r w:rsidR="0059244A" w:rsidRPr="00F03BDA">
        <w:t xml:space="preserve"> </w:t>
      </w:r>
      <w:r w:rsidRPr="00F03BDA">
        <w:t>за да уредят оперирането му</w:t>
      </w:r>
      <w:r w:rsidR="005E20A3" w:rsidRPr="00F03BDA">
        <w:t>.</w:t>
      </w:r>
      <w:r w:rsidRPr="00F03BDA">
        <w:t xml:space="preserve"> Милка се надяваше на съдействието на проф.</w:t>
      </w:r>
      <w:r w:rsidR="0059244A" w:rsidRPr="00F03BDA">
        <w:t xml:space="preserve"> </w:t>
      </w:r>
      <w:r w:rsidRPr="00F03BDA">
        <w:t>Петко Узунов</w:t>
      </w:r>
      <w:r w:rsidR="005E20A3" w:rsidRPr="00F03BDA">
        <w:t xml:space="preserve">, </w:t>
      </w:r>
      <w:r w:rsidRPr="00F03BDA">
        <w:t>доскоро председат</w:t>
      </w:r>
      <w:r w:rsidR="005E20A3" w:rsidRPr="00F03BDA">
        <w:t>ел на</w:t>
      </w:r>
      <w:r w:rsidRPr="00F03BDA">
        <w:t xml:space="preserve"> Медицинската академия.</w:t>
      </w:r>
      <w:r w:rsidR="0059244A" w:rsidRPr="00F03BDA">
        <w:t xml:space="preserve"> </w:t>
      </w:r>
      <w:r w:rsidRPr="00F03BDA">
        <w:t>Той беше от гр</w:t>
      </w:r>
      <w:r w:rsidR="005E20A3" w:rsidRPr="00F03BDA">
        <w:t>.</w:t>
      </w:r>
      <w:r w:rsidRPr="00F03BDA">
        <w:t xml:space="preserve"> Айтос и от там се </w:t>
      </w:r>
      <w:r w:rsidR="005E20A3" w:rsidRPr="00F03BDA">
        <w:t>познаваха. Б</w:t>
      </w:r>
      <w:r w:rsidRPr="00F03BDA">
        <w:t>еше ни гостувал и в Стара Загора</w:t>
      </w:r>
      <w:r w:rsidR="005E20A3" w:rsidRPr="00F03BDA">
        <w:t>.</w:t>
      </w:r>
      <w:r w:rsidRPr="00F03BDA">
        <w:t xml:space="preserve"> След среща </w:t>
      </w:r>
      <w:r w:rsidR="005E20A3" w:rsidRPr="00F03BDA">
        <w:t>с</w:t>
      </w:r>
      <w:r w:rsidRPr="00F03BDA">
        <w:t xml:space="preserve"> него той веднага </w:t>
      </w:r>
      <w:r w:rsidR="00C5546E" w:rsidRPr="00F03BDA">
        <w:t>урежда</w:t>
      </w:r>
      <w:r w:rsidRPr="00F03BDA">
        <w:t xml:space="preserve"> приемането на Марин в </w:t>
      </w:r>
      <w:r w:rsidR="00C5546E" w:rsidRPr="00F03BDA">
        <w:t>хирургическото</w:t>
      </w:r>
      <w:r w:rsidRPr="00F03BDA">
        <w:t xml:space="preserve"> отделение </w:t>
      </w:r>
      <w:r w:rsidR="00C5546E" w:rsidRPr="00F03BDA">
        <w:t>на Онкологията (Александровска) с ръководител</w:t>
      </w:r>
      <w:r w:rsidRPr="00F03BDA">
        <w:t xml:space="preserve"> проф.</w:t>
      </w:r>
      <w:r w:rsidR="0059244A" w:rsidRPr="00F03BDA">
        <w:t xml:space="preserve"> </w:t>
      </w:r>
      <w:r w:rsidRPr="00F03BDA">
        <w:t>Куманов.</w:t>
      </w:r>
      <w:r w:rsidR="0059244A" w:rsidRPr="00F03BDA">
        <w:t xml:space="preserve"> </w:t>
      </w:r>
      <w:r w:rsidRPr="00F03BDA">
        <w:t>Той по това време е в чужбина</w:t>
      </w:r>
      <w:r w:rsidR="00C5546E" w:rsidRPr="00F03BDA">
        <w:t>.</w:t>
      </w:r>
      <w:r w:rsidRPr="00F03BDA">
        <w:t xml:space="preserve"> Провеждат му необходимите</w:t>
      </w:r>
      <w:r w:rsidR="0059244A" w:rsidRPr="00F03BDA">
        <w:t xml:space="preserve"> </w:t>
      </w:r>
      <w:r w:rsidRPr="00F03BDA">
        <w:t>изследвания и след завръщането му на 26 май Марин е опериран</w:t>
      </w:r>
      <w:r w:rsidR="00C5546E" w:rsidRPr="00F03BDA">
        <w:t>.</w:t>
      </w:r>
    </w:p>
    <w:p w14:paraId="24DA2850" w14:textId="77777777" w:rsidR="000C1925" w:rsidRPr="00F03BDA" w:rsidRDefault="00F77A9F" w:rsidP="00F77A9F">
      <w:r w:rsidRPr="00F03BDA">
        <w:t>Операцията е доста усложнена,</w:t>
      </w:r>
      <w:r w:rsidR="0059244A" w:rsidRPr="00F03BDA">
        <w:t xml:space="preserve"> </w:t>
      </w:r>
      <w:r w:rsidRPr="00F03BDA">
        <w:t>понеже тумора е обхванал не само надбъбречната жлеза,</w:t>
      </w:r>
      <w:r w:rsidR="0059244A" w:rsidRPr="00F03BDA">
        <w:t xml:space="preserve"> </w:t>
      </w:r>
      <w:r w:rsidRPr="00F03BDA">
        <w:t>но и част от бъбрека и две от плаващи</w:t>
      </w:r>
      <w:r w:rsidR="00C5546E" w:rsidRPr="00F03BDA">
        <w:t>т</w:t>
      </w:r>
      <w:r w:rsidRPr="00F03BDA">
        <w:t>е ребра. Според професора,</w:t>
      </w:r>
      <w:r w:rsidR="0059244A" w:rsidRPr="00F03BDA">
        <w:t xml:space="preserve"> </w:t>
      </w:r>
      <w:r w:rsidRPr="00F03BDA">
        <w:t>отначало се е развивал като гноен</w:t>
      </w:r>
      <w:r w:rsidR="00C5546E" w:rsidRPr="00F03BDA">
        <w:t xml:space="preserve"> абсцес,</w:t>
      </w:r>
      <w:r w:rsidRPr="00F03BDA">
        <w:t xml:space="preserve"> който за 2-3 години достигнал установените размери</w:t>
      </w:r>
      <w:r w:rsidR="00C5546E" w:rsidRPr="00F03BDA">
        <w:t>.</w:t>
      </w:r>
      <w:r w:rsidRPr="00F03BDA">
        <w:t xml:space="preserve"> Успокоява Ми</w:t>
      </w:r>
      <w:r w:rsidR="00C5546E" w:rsidRPr="00F03BDA">
        <w:t>л</w:t>
      </w:r>
      <w:r w:rsidRPr="00F03BDA">
        <w:t>ка,</w:t>
      </w:r>
      <w:r w:rsidR="0059244A" w:rsidRPr="00F03BDA">
        <w:t xml:space="preserve"> </w:t>
      </w:r>
      <w:r w:rsidRPr="00F03BDA">
        <w:t xml:space="preserve">че още не е </w:t>
      </w:r>
      <w:r w:rsidRPr="00F03BDA">
        <w:lastRenderedPageBreak/>
        <w:t xml:space="preserve">дал </w:t>
      </w:r>
      <w:r w:rsidR="00C5546E" w:rsidRPr="00F03BDA">
        <w:t>разсейки.</w:t>
      </w:r>
      <w:r w:rsidRPr="00F03BDA">
        <w:t xml:space="preserve"> </w:t>
      </w:r>
      <w:proofErr w:type="spellStart"/>
      <w:r w:rsidRPr="00F03BDA">
        <w:t>Допущал</w:t>
      </w:r>
      <w:proofErr w:type="spellEnd"/>
      <w:r w:rsidRPr="00F03BDA">
        <w:t>,</w:t>
      </w:r>
      <w:r w:rsidR="0059244A" w:rsidRPr="00F03BDA">
        <w:t xml:space="preserve"> </w:t>
      </w:r>
      <w:r w:rsidRPr="00F03BDA">
        <w:t>че е получен</w:t>
      </w:r>
      <w:r w:rsidR="0059244A" w:rsidRPr="00F03BDA">
        <w:t xml:space="preserve"> </w:t>
      </w:r>
      <w:r w:rsidRPr="00F03BDA">
        <w:t>в резултат на случаен удар, а не в резултат на облъчване в</w:t>
      </w:r>
      <w:r w:rsidR="00C5546E" w:rsidRPr="00F03BDA">
        <w:t xml:space="preserve"> з</w:t>
      </w:r>
      <w:r w:rsidRPr="00F03BDA">
        <w:t xml:space="preserve">авод </w:t>
      </w:r>
      <w:r w:rsidR="00C5546E" w:rsidRPr="00F03BDA">
        <w:t>„</w:t>
      </w:r>
      <w:r w:rsidRPr="00F03BDA">
        <w:t>Берое</w:t>
      </w:r>
      <w:r w:rsidR="00C5546E" w:rsidRPr="00F03BDA">
        <w:t xml:space="preserve">“. </w:t>
      </w:r>
      <w:r w:rsidRPr="00F03BDA">
        <w:t xml:space="preserve">Марин не приема това </w:t>
      </w:r>
      <w:r w:rsidR="00C5546E" w:rsidRPr="00F03BDA">
        <w:t>обяснение</w:t>
      </w:r>
      <w:r w:rsidRPr="00F03BDA">
        <w:t>, защото след Радомир,</w:t>
      </w:r>
      <w:r w:rsidR="0059244A" w:rsidRPr="00F03BDA">
        <w:t xml:space="preserve"> </w:t>
      </w:r>
      <w:r w:rsidRPr="00F03BDA">
        <w:t xml:space="preserve">от </w:t>
      </w:r>
      <w:r w:rsidR="00C5546E" w:rsidRPr="00F03BDA">
        <w:t>техния</w:t>
      </w:r>
      <w:r w:rsidRPr="00F03BDA">
        <w:t xml:space="preserve"> цех заболява още един негов колега</w:t>
      </w:r>
      <w:r w:rsidR="00C5546E" w:rsidRPr="00F03BDA">
        <w:t>.</w:t>
      </w:r>
      <w:r w:rsidRPr="00F03BDA">
        <w:t xml:space="preserve"> След операцията Милка беше няколко дни при него</w:t>
      </w:r>
      <w:r w:rsidR="00C5546E" w:rsidRPr="00F03BDA">
        <w:t>.</w:t>
      </w:r>
      <w:r w:rsidR="008517C8" w:rsidRPr="00F03BDA">
        <w:t xml:space="preserve"> Той се възстанови с</w:t>
      </w:r>
      <w:r w:rsidRPr="00F03BDA">
        <w:t>равнително бързо</w:t>
      </w:r>
      <w:r w:rsidR="0059244A" w:rsidRPr="00F03BDA">
        <w:t xml:space="preserve"> </w:t>
      </w:r>
      <w:r w:rsidRPr="00F03BDA">
        <w:t>и на 3 юни беше изписан от болницата и довед</w:t>
      </w:r>
      <w:r w:rsidR="00C5546E" w:rsidRPr="00F03BDA">
        <w:t>ен</w:t>
      </w:r>
      <w:r w:rsidRPr="00F03BDA">
        <w:t xml:space="preserve"> в Стара Загора с колата на съученика </w:t>
      </w:r>
      <w:ins w:id="16" w:author="Eli" w:date="2025-08-09T14:53:00Z" w16du:dateUtc="2025-08-09T11:53:00Z">
        <w:r w:rsidR="0059244A" w:rsidRPr="00F03BDA">
          <w:t xml:space="preserve"> </w:t>
        </w:r>
      </w:ins>
      <w:r w:rsidRPr="00F03BDA">
        <w:t>му</w:t>
      </w:r>
      <w:ins w:id="17" w:author="Eli" w:date="2025-08-09T14:53:00Z" w16du:dateUtc="2025-08-09T11:53:00Z">
        <w:r w:rsidRPr="00F03BDA">
          <w:t xml:space="preserve"> </w:t>
        </w:r>
      </w:ins>
      <w:r w:rsidR="0059244A" w:rsidRPr="00F03BDA">
        <w:t xml:space="preserve"> </w:t>
      </w:r>
      <w:r w:rsidRPr="00F03BDA">
        <w:t>Нас</w:t>
      </w:r>
      <w:r w:rsidR="00C5546E" w:rsidRPr="00F03BDA">
        <w:t>ко.</w:t>
      </w:r>
    </w:p>
    <w:p w14:paraId="60494B6B" w14:textId="0605A5EB" w:rsidR="000C1925" w:rsidRPr="00F03BDA" w:rsidRDefault="00F77A9F" w:rsidP="00F77A9F">
      <w:r w:rsidRPr="00F03BDA">
        <w:t xml:space="preserve">Скоро не се </w:t>
      </w:r>
      <w:r w:rsidR="00C5546E" w:rsidRPr="00F03BDA">
        <w:t>почувства</w:t>
      </w:r>
      <w:r w:rsidRPr="00F03BDA">
        <w:t xml:space="preserve"> добре и чрез д-р Стефанова</w:t>
      </w:r>
      <w:r w:rsidR="00C5546E" w:rsidRPr="00F03BDA">
        <w:t>,</w:t>
      </w:r>
      <w:r w:rsidRPr="00F03BDA">
        <w:t xml:space="preserve"> живееща</w:t>
      </w:r>
      <w:r w:rsidR="00DD5479" w:rsidRPr="00F03BDA">
        <w:t xml:space="preserve"> </w:t>
      </w:r>
      <w:r w:rsidRPr="00F03BDA">
        <w:t xml:space="preserve">в </w:t>
      </w:r>
      <w:r w:rsidR="00C5546E" w:rsidRPr="00F03BDA">
        <w:t>съседния</w:t>
      </w:r>
      <w:r w:rsidRPr="00F03BDA">
        <w:t xml:space="preserve"> блок</w:t>
      </w:r>
      <w:r w:rsidR="00C5546E" w:rsidRPr="00F03BDA">
        <w:t xml:space="preserve">, </w:t>
      </w:r>
      <w:r w:rsidRPr="00F03BDA">
        <w:t>го приеха в Окръжната болница,</w:t>
      </w:r>
      <w:r w:rsidR="00DD5479" w:rsidRPr="00F03BDA">
        <w:t xml:space="preserve"> </w:t>
      </w:r>
      <w:r w:rsidRPr="00F03BDA">
        <w:t xml:space="preserve">където със </w:t>
      </w:r>
      <w:r w:rsidR="00C5546E" w:rsidRPr="00F03BDA">
        <w:t>сондажи</w:t>
      </w:r>
      <w:r w:rsidRPr="00F03BDA">
        <w:t xml:space="preserve"> м</w:t>
      </w:r>
      <w:r w:rsidR="00DD5479" w:rsidRPr="00F03BDA">
        <w:t>у изтеглиха набрана лимфна течност</w:t>
      </w:r>
      <w:r w:rsidRPr="00F03BDA">
        <w:t xml:space="preserve"> и лекуваха 5 дни с</w:t>
      </w:r>
      <w:r w:rsidR="00DD5479" w:rsidRPr="00F03BDA">
        <w:t xml:space="preserve"> </w:t>
      </w:r>
      <w:r w:rsidRPr="00F03BDA">
        <w:t>антиби</w:t>
      </w:r>
      <w:r w:rsidR="00C5546E" w:rsidRPr="00F03BDA">
        <w:t>оти</w:t>
      </w:r>
      <w:r w:rsidRPr="00F03BDA">
        <w:t xml:space="preserve">ци. До края на юни той се </w:t>
      </w:r>
      <w:r w:rsidR="00C5546E" w:rsidRPr="00F03BDA">
        <w:t>възстанови.</w:t>
      </w:r>
      <w:r w:rsidRPr="00F03BDA">
        <w:t xml:space="preserve"> Въпреки че му дадоха доста болничен отпуск, на 1 август започна работа</w:t>
      </w:r>
      <w:r w:rsidR="00C5546E" w:rsidRPr="00F03BDA">
        <w:t xml:space="preserve">. </w:t>
      </w:r>
      <w:r w:rsidRPr="00F03BDA">
        <w:t xml:space="preserve">До края на </w:t>
      </w:r>
      <w:r w:rsidR="00C5546E" w:rsidRPr="00F03BDA">
        <w:t>годината</w:t>
      </w:r>
      <w:r w:rsidRPr="00F03BDA">
        <w:t xml:space="preserve"> беше сравнително добре и ние с Милка вярвахме вече </w:t>
      </w:r>
      <w:r w:rsidR="00C5546E" w:rsidRPr="00F03BDA">
        <w:t>оздравяването</w:t>
      </w:r>
      <w:r w:rsidRPr="00F03BDA">
        <w:t xml:space="preserve"> му</w:t>
      </w:r>
      <w:r w:rsidR="00C5546E" w:rsidRPr="00F03BDA">
        <w:t>.</w:t>
      </w:r>
      <w:r w:rsidRPr="00F03BDA">
        <w:t xml:space="preserve"> Често с него и децата посещавахме повечето</w:t>
      </w:r>
      <w:r w:rsidR="008517C8" w:rsidRPr="00F03BDA">
        <w:t xml:space="preserve"> футболни мачове на ФК „Берое”</w:t>
      </w:r>
      <w:r w:rsidRPr="00F03BDA">
        <w:t>.</w:t>
      </w:r>
    </w:p>
    <w:p w14:paraId="76DF3736" w14:textId="21BAD854" w:rsidR="000C1925" w:rsidRPr="00F03BDA" w:rsidRDefault="00F77A9F" w:rsidP="00F77A9F">
      <w:r w:rsidRPr="00F03BDA">
        <w:t>Докато Марин беше из болниците</w:t>
      </w:r>
      <w:r w:rsidR="008517C8" w:rsidRPr="00F03BDA">
        <w:t>,</w:t>
      </w:r>
      <w:r w:rsidRPr="00F03BDA">
        <w:t xml:space="preserve"> в Стара Загора и София цялото семейство изживявахме всичко много тежко</w:t>
      </w:r>
      <w:r w:rsidR="00C5546E" w:rsidRPr="00F03BDA">
        <w:t xml:space="preserve">. </w:t>
      </w:r>
      <w:r w:rsidRPr="00F03BDA">
        <w:t>Милка проявяваше устойчивост</w:t>
      </w:r>
      <w:r w:rsidR="00C5546E" w:rsidRPr="00F03BDA">
        <w:t xml:space="preserve">, </w:t>
      </w:r>
      <w:r w:rsidRPr="00F03BDA">
        <w:t>владееше с</w:t>
      </w:r>
      <w:r w:rsidR="00DD5479" w:rsidRPr="00F03BDA">
        <w:t>е</w:t>
      </w:r>
      <w:r w:rsidRPr="00F03BDA">
        <w:t xml:space="preserve"> добре пред нас и М</w:t>
      </w:r>
      <w:r w:rsidR="00C5546E" w:rsidRPr="00F03BDA">
        <w:t>а</w:t>
      </w:r>
      <w:r w:rsidRPr="00F03BDA">
        <w:t>ри</w:t>
      </w:r>
      <w:r w:rsidR="00C5546E" w:rsidRPr="00F03BDA">
        <w:t>н</w:t>
      </w:r>
      <w:r w:rsidR="0050080E" w:rsidRPr="00F03BDA">
        <w:t>,</w:t>
      </w:r>
      <w:r w:rsidR="00C5546E" w:rsidRPr="00F03BDA">
        <w:t xml:space="preserve"> докато</w:t>
      </w:r>
      <w:r w:rsidRPr="00F03BDA">
        <w:t xml:space="preserve"> водеше</w:t>
      </w:r>
      <w:r w:rsidR="00DD5479" w:rsidRPr="00F03BDA">
        <w:t xml:space="preserve"> </w:t>
      </w:r>
      <w:r w:rsidRPr="00F03BDA">
        <w:t>борба за успешно излекуване на син</w:t>
      </w:r>
      <w:r w:rsidR="00C5546E" w:rsidRPr="00F03BDA">
        <w:t>а</w:t>
      </w:r>
      <w:r w:rsidRPr="00F03BDA">
        <w:t xml:space="preserve"> ни</w:t>
      </w:r>
      <w:r w:rsidR="00C5546E" w:rsidRPr="00F03BDA">
        <w:t>.</w:t>
      </w:r>
      <w:r w:rsidRPr="00F03BDA">
        <w:t xml:space="preserve"> Аз трудно се владе</w:t>
      </w:r>
      <w:r w:rsidR="00C5546E" w:rsidRPr="00F03BDA">
        <w:t>ех, въпреки че</w:t>
      </w:r>
      <w:r w:rsidRPr="00F03BDA">
        <w:t xml:space="preserve"> се стараех да давам кураж на син</w:t>
      </w:r>
      <w:r w:rsidR="00C5546E" w:rsidRPr="00F03BDA">
        <w:t xml:space="preserve">а </w:t>
      </w:r>
      <w:r w:rsidRPr="00F03BDA">
        <w:t>си</w:t>
      </w:r>
      <w:r w:rsidR="00C5546E" w:rsidRPr="00F03BDA">
        <w:t>.</w:t>
      </w:r>
      <w:r w:rsidRPr="00F03BDA">
        <w:t xml:space="preserve"> Предпочитах</w:t>
      </w:r>
      <w:r w:rsidR="00C5546E" w:rsidRPr="00F03BDA">
        <w:t xml:space="preserve">, </w:t>
      </w:r>
      <w:r w:rsidR="008517C8" w:rsidRPr="00F03BDA">
        <w:t>когато Марин е в</w:t>
      </w:r>
      <w:r w:rsidRPr="00F03BDA">
        <w:t>къщи да бъда на бюрото си в спалнята или мяст</w:t>
      </w:r>
      <w:r w:rsidR="00C5546E" w:rsidRPr="00F03BDA">
        <w:t>о</w:t>
      </w:r>
      <w:r w:rsidRPr="00F03BDA">
        <w:t>то в с.</w:t>
      </w:r>
      <w:r w:rsidR="00DD5479" w:rsidRPr="00F03BDA">
        <w:t xml:space="preserve"> </w:t>
      </w:r>
      <w:r w:rsidRPr="00F03BDA">
        <w:t>М</w:t>
      </w:r>
      <w:r w:rsidR="00C5546E" w:rsidRPr="00F03BDA">
        <w:t xml:space="preserve">. </w:t>
      </w:r>
      <w:r w:rsidRPr="00F03BDA">
        <w:t>Верея, където често давах воля на отчаянието си,</w:t>
      </w:r>
      <w:r w:rsidR="00C5546E" w:rsidRPr="00F03BDA">
        <w:t xml:space="preserve"> заради</w:t>
      </w:r>
      <w:r w:rsidRPr="00F03BDA">
        <w:t xml:space="preserve"> невъзможността реално да помогна</w:t>
      </w:r>
      <w:r w:rsidR="00C5546E" w:rsidRPr="00F03BDA">
        <w:t>.</w:t>
      </w:r>
    </w:p>
    <w:p w14:paraId="6C560FAC" w14:textId="4AD3EE64" w:rsidR="000C1925" w:rsidRPr="00F03BDA" w:rsidRDefault="00F77A9F" w:rsidP="00F77A9F">
      <w:r w:rsidRPr="00F03BDA">
        <w:t>От 1</w:t>
      </w:r>
      <w:r w:rsidR="008517C8" w:rsidRPr="00F03BDA">
        <w:t>0 до</w:t>
      </w:r>
      <w:r w:rsidRPr="00F03BDA">
        <w:t xml:space="preserve"> 12 юни бях на другарска среща в София с живите</w:t>
      </w:r>
      <w:r w:rsidR="008517C8" w:rsidRPr="00F03BDA">
        <w:t xml:space="preserve"> </w:t>
      </w:r>
      <w:r w:rsidRPr="00F03BDA">
        <w:t>колеги</w:t>
      </w:r>
      <w:r w:rsidR="00DD5479" w:rsidRPr="00F03BDA">
        <w:t xml:space="preserve"> </w:t>
      </w:r>
      <w:r w:rsidRPr="00F03BDA">
        <w:t>-</w:t>
      </w:r>
      <w:r w:rsidR="00DD5479" w:rsidRPr="00F03BDA">
        <w:t xml:space="preserve"> </w:t>
      </w:r>
      <w:r w:rsidRPr="00F03BDA">
        <w:t>пиротехници,</w:t>
      </w:r>
      <w:r w:rsidR="00DD5479" w:rsidRPr="00F03BDA">
        <w:t xml:space="preserve"> </w:t>
      </w:r>
      <w:r w:rsidRPr="00F03BDA">
        <w:t>мои съвипус</w:t>
      </w:r>
      <w:r w:rsidR="00C5546E" w:rsidRPr="00F03BDA">
        <w:t>к</w:t>
      </w:r>
      <w:r w:rsidRPr="00F03BDA">
        <w:t>ници</w:t>
      </w:r>
      <w:r w:rsidR="00DD5479" w:rsidRPr="00F03BDA">
        <w:t xml:space="preserve"> </w:t>
      </w:r>
      <w:r w:rsidRPr="00F03BDA">
        <w:t>от Военната фабрика</w:t>
      </w:r>
      <w:r w:rsidR="00C5546E" w:rsidRPr="00F03BDA">
        <w:t xml:space="preserve"> в </w:t>
      </w:r>
      <w:r w:rsidRPr="00F03BDA">
        <w:t>гр.</w:t>
      </w:r>
      <w:r w:rsidR="00DD5479" w:rsidRPr="00F03BDA">
        <w:t xml:space="preserve"> </w:t>
      </w:r>
      <w:r w:rsidRPr="00F03BDA">
        <w:t>Казанлък</w:t>
      </w:r>
      <w:r w:rsidR="00C5546E" w:rsidRPr="00F03BDA">
        <w:t>.</w:t>
      </w:r>
      <w:r w:rsidRPr="00F03BDA">
        <w:t xml:space="preserve"> Празнувахме </w:t>
      </w:r>
      <w:r w:rsidR="00393FD8" w:rsidRPr="00F03BDA">
        <w:t>50</w:t>
      </w:r>
      <w:r w:rsidR="008517C8" w:rsidRPr="00F03BDA">
        <w:t xml:space="preserve"> години от завършване Ш</w:t>
      </w:r>
      <w:r w:rsidRPr="00F03BDA">
        <w:t>колата за п</w:t>
      </w:r>
      <w:r w:rsidR="00C5546E" w:rsidRPr="00F03BDA">
        <w:t>и</w:t>
      </w:r>
      <w:r w:rsidRPr="00F03BDA">
        <w:t>ротехници. Организатор на срещата,</w:t>
      </w:r>
      <w:r w:rsidR="00DD5479" w:rsidRPr="00F03BDA">
        <w:t xml:space="preserve"> </w:t>
      </w:r>
      <w:r w:rsidRPr="00F03BDA">
        <w:t>която се проведе във вилата му до Панч</w:t>
      </w:r>
      <w:r w:rsidR="00393FD8" w:rsidRPr="00F03BDA">
        <w:t>а</w:t>
      </w:r>
      <w:r w:rsidRPr="00F03BDA">
        <w:t>ревсково езеро</w:t>
      </w:r>
      <w:r w:rsidR="00DD5479" w:rsidRPr="00F03BDA">
        <w:t xml:space="preserve"> </w:t>
      </w:r>
      <w:r w:rsidR="008517C8" w:rsidRPr="00F03BDA">
        <w:t>беше проф. Панчо Русев</w:t>
      </w:r>
      <w:r w:rsidR="00C5546E" w:rsidRPr="00F03BDA">
        <w:t xml:space="preserve">. </w:t>
      </w:r>
      <w:r w:rsidRPr="00F03BDA">
        <w:t>Събрахме</w:t>
      </w:r>
      <w:r w:rsidR="008517C8" w:rsidRPr="00F03BDA">
        <w:t xml:space="preserve"> </w:t>
      </w:r>
      <w:r w:rsidRPr="00F03BDA">
        <w:t xml:space="preserve">се едва 11 души. </w:t>
      </w:r>
      <w:r w:rsidR="00393FD8" w:rsidRPr="00F03BDA">
        <w:t>П</w:t>
      </w:r>
      <w:r w:rsidRPr="00F03BDA">
        <w:t>рисъства</w:t>
      </w:r>
      <w:r w:rsidR="0050080E" w:rsidRPr="00F03BDA">
        <w:t>х</w:t>
      </w:r>
      <w:r w:rsidRPr="00F03BDA">
        <w:t>а Славчо</w:t>
      </w:r>
      <w:r w:rsidR="008517C8" w:rsidRPr="00F03BDA">
        <w:t xml:space="preserve"> Хр. Танев (Кими)</w:t>
      </w:r>
      <w:r w:rsidR="00393FD8" w:rsidRPr="00F03BDA">
        <w:t>, с когото бяхме в I-ва армия</w:t>
      </w:r>
      <w:r w:rsidRPr="00F03BDA">
        <w:t xml:space="preserve"> и </w:t>
      </w:r>
      <w:r w:rsidR="00393FD8" w:rsidRPr="00F03BDA">
        <w:t>с</w:t>
      </w:r>
      <w:r w:rsidRPr="00F03BDA">
        <w:t>туденти</w:t>
      </w:r>
      <w:r w:rsidR="00393FD8" w:rsidRPr="00F03BDA">
        <w:t>те</w:t>
      </w:r>
      <w:r w:rsidRPr="00F03BDA">
        <w:t xml:space="preserve"> агрономи</w:t>
      </w:r>
      <w:r w:rsidR="00393FD8" w:rsidRPr="00F03BDA">
        <w:t>:</w:t>
      </w:r>
      <w:r w:rsidRPr="00F03BDA">
        <w:t xml:space="preserve"> Христо Антонов Тонев - лекар в София и Никола Сл.</w:t>
      </w:r>
      <w:r w:rsidR="00393FD8" w:rsidRPr="00F03BDA">
        <w:t xml:space="preserve"> Ге</w:t>
      </w:r>
      <w:r w:rsidRPr="00F03BDA">
        <w:t>ков, работещ като пиротехник в София</w:t>
      </w:r>
      <w:r w:rsidR="00393FD8" w:rsidRPr="00F03BDA">
        <w:t>.</w:t>
      </w:r>
      <w:r w:rsidRPr="00F03BDA">
        <w:t xml:space="preserve"> Прекарахме много приятно</w:t>
      </w:r>
      <w:r w:rsidR="008517C8" w:rsidRPr="00F03BDA">
        <w:t xml:space="preserve">, </w:t>
      </w:r>
      <w:r w:rsidRPr="00F03BDA">
        <w:t>като си споделихме спомени от школата за пиротехници</w:t>
      </w:r>
      <w:r w:rsidR="00DD5479" w:rsidRPr="00F03BDA">
        <w:t xml:space="preserve"> </w:t>
      </w:r>
      <w:r w:rsidRPr="00F03BDA">
        <w:t>и</w:t>
      </w:r>
      <w:r w:rsidR="00DD5479" w:rsidRPr="00F03BDA">
        <w:t xml:space="preserve"> </w:t>
      </w:r>
      <w:r w:rsidRPr="00F03BDA">
        <w:t>работата ни след това като такива</w:t>
      </w:r>
      <w:r w:rsidR="00393FD8" w:rsidRPr="00F03BDA">
        <w:t>.</w:t>
      </w:r>
      <w:r w:rsidRPr="00F03BDA">
        <w:t xml:space="preserve"> Аз нос</w:t>
      </w:r>
      <w:r w:rsidR="00393FD8" w:rsidRPr="00F03BDA">
        <w:t>е</w:t>
      </w:r>
      <w:r w:rsidRPr="00F03BDA">
        <w:t>х една стара моя</w:t>
      </w:r>
      <w:r w:rsidR="00DD5479" w:rsidRPr="00F03BDA">
        <w:t xml:space="preserve"> </w:t>
      </w:r>
      <w:r w:rsidRPr="00F03BDA">
        <w:t>тетрадка с пълен списък и адресите на всички школници, като</w:t>
      </w:r>
      <w:r w:rsidR="00DD5479" w:rsidRPr="00F03BDA">
        <w:t xml:space="preserve"> </w:t>
      </w:r>
      <w:r w:rsidRPr="00F03BDA">
        <w:t>направихме проверка по нея на живите от тях</w:t>
      </w:r>
      <w:r w:rsidR="00393FD8" w:rsidRPr="00F03BDA">
        <w:t>.</w:t>
      </w:r>
      <w:r w:rsidRPr="00F03BDA">
        <w:t xml:space="preserve"> На раздяла си обещахме след </w:t>
      </w:r>
      <w:r w:rsidR="00DD5479" w:rsidRPr="00F03BDA">
        <w:t xml:space="preserve"> </w:t>
      </w:r>
      <w:r w:rsidR="00393FD8" w:rsidRPr="00F03BDA">
        <w:t>5</w:t>
      </w:r>
      <w:r w:rsidRPr="00F03BDA">
        <w:t xml:space="preserve"> години да се срещнем пак.</w:t>
      </w:r>
    </w:p>
    <w:p w14:paraId="3CA41978" w14:textId="3F6D554F" w:rsidR="000C1925" w:rsidRPr="00F03BDA" w:rsidRDefault="00F77A9F" w:rsidP="00F77A9F">
      <w:r w:rsidRPr="00F03BDA">
        <w:t>През юли,</w:t>
      </w:r>
      <w:r w:rsidR="00DD5479" w:rsidRPr="00F03BDA">
        <w:t xml:space="preserve"> </w:t>
      </w:r>
      <w:r w:rsidRPr="00F03BDA">
        <w:t>въпреки операциите на Марин,</w:t>
      </w:r>
      <w:r w:rsidR="00DD5479" w:rsidRPr="00F03BDA">
        <w:t xml:space="preserve"> </w:t>
      </w:r>
      <w:r w:rsidRPr="00F03BDA">
        <w:t>снахата Дора с</w:t>
      </w:r>
      <w:r w:rsidR="00DD5479" w:rsidRPr="00F03BDA">
        <w:t>ъс</w:t>
      </w:r>
      <w:r w:rsidRPr="00F03BDA">
        <w:t xml:space="preserve"> </w:t>
      </w:r>
      <w:r w:rsidR="00393FD8" w:rsidRPr="00F03BDA">
        <w:t>с</w:t>
      </w:r>
      <w:r w:rsidRPr="00F03BDA">
        <w:t xml:space="preserve">иновете си отново беше на </w:t>
      </w:r>
      <w:r w:rsidR="00393FD8" w:rsidRPr="00F03BDA">
        <w:t>екскурзионно</w:t>
      </w:r>
      <w:r w:rsidRPr="00F03BDA">
        <w:t xml:space="preserve"> летуване из Пирин планина. След това ние с Милка </w:t>
      </w:r>
      <w:r w:rsidR="00393FD8" w:rsidRPr="00F03BDA">
        <w:t xml:space="preserve">ги </w:t>
      </w:r>
      <w:r w:rsidRPr="00F03BDA">
        <w:t>водихме на тър</w:t>
      </w:r>
      <w:r w:rsidR="00393FD8" w:rsidRPr="00F03BDA">
        <w:t>ж</w:t>
      </w:r>
      <w:r w:rsidRPr="00F03BDA">
        <w:t>ествата</w:t>
      </w:r>
      <w:r w:rsidR="00393FD8" w:rsidRPr="00F03BDA">
        <w:t xml:space="preserve"> на</w:t>
      </w:r>
      <w:r w:rsidRPr="00F03BDA">
        <w:t xml:space="preserve"> вр</w:t>
      </w:r>
      <w:r w:rsidR="00393FD8" w:rsidRPr="00F03BDA">
        <w:t>ъ</w:t>
      </w:r>
      <w:r w:rsidRPr="00F03BDA">
        <w:t>х Бузлуджа</w:t>
      </w:r>
      <w:r w:rsidR="00393FD8" w:rsidRPr="00F03BDA">
        <w:t>.</w:t>
      </w:r>
      <w:r w:rsidRPr="00F03BDA">
        <w:t xml:space="preserve"> Те бяха впечатлени от Панорамата</w:t>
      </w:r>
      <w:r w:rsidR="00DD5479" w:rsidRPr="00F03BDA">
        <w:t xml:space="preserve"> </w:t>
      </w:r>
      <w:r w:rsidRPr="00F03BDA">
        <w:t>-</w:t>
      </w:r>
      <w:r w:rsidR="00DD5479" w:rsidRPr="00F03BDA">
        <w:t xml:space="preserve"> </w:t>
      </w:r>
      <w:r w:rsidRPr="00F03BDA">
        <w:t>музей и</w:t>
      </w:r>
      <w:r w:rsidR="00DD5479" w:rsidRPr="00F03BDA">
        <w:t xml:space="preserve"> </w:t>
      </w:r>
      <w:r w:rsidRPr="00F03BDA">
        <w:t>много</w:t>
      </w:r>
      <w:r w:rsidR="00393FD8" w:rsidRPr="00F03BDA">
        <w:t>то</w:t>
      </w:r>
      <w:r w:rsidRPr="00F03BDA">
        <w:t xml:space="preserve"> хора на върха</w:t>
      </w:r>
      <w:r w:rsidR="00393FD8" w:rsidRPr="00F03BDA">
        <w:t xml:space="preserve">, </w:t>
      </w:r>
      <w:r w:rsidRPr="00F03BDA">
        <w:t>дошли от цялата страна</w:t>
      </w:r>
      <w:r w:rsidR="00393FD8" w:rsidRPr="00F03BDA">
        <w:t>.</w:t>
      </w:r>
      <w:r w:rsidR="008517C8" w:rsidRPr="00F03BDA">
        <w:t xml:space="preserve"> Въпреки тревоги</w:t>
      </w:r>
      <w:r w:rsidRPr="00F03BDA">
        <w:t>те по боледуването на баща им</w:t>
      </w:r>
      <w:r w:rsidR="008517C8" w:rsidRPr="00F03BDA">
        <w:t xml:space="preserve">, </w:t>
      </w:r>
      <w:r w:rsidRPr="00F03BDA">
        <w:t>се стараехме да ги развличаме</w:t>
      </w:r>
      <w:r w:rsidR="00393FD8" w:rsidRPr="00F03BDA">
        <w:t>.</w:t>
      </w:r>
    </w:p>
    <w:p w14:paraId="7E71DE4A" w14:textId="0C84904D" w:rsidR="00DD5479" w:rsidRPr="00F03BDA" w:rsidRDefault="00F77A9F" w:rsidP="00DD5479">
      <w:r w:rsidRPr="00F03BDA">
        <w:t xml:space="preserve">На 21 септември </w:t>
      </w:r>
      <w:r w:rsidR="00393FD8" w:rsidRPr="00F03BDA">
        <w:t>навърших</w:t>
      </w:r>
      <w:r w:rsidRPr="00F03BDA">
        <w:t xml:space="preserve"> 70 години и въпреки прекараните операции през 1987 и 1989 години</w:t>
      </w:r>
      <w:r w:rsidR="008517C8" w:rsidRPr="00F03BDA">
        <w:t>,</w:t>
      </w:r>
      <w:r w:rsidRPr="00F03BDA">
        <w:t xml:space="preserve"> физически бях добре.</w:t>
      </w:r>
      <w:r w:rsidR="00DD5479" w:rsidRPr="00F03BDA">
        <w:t xml:space="preserve"> </w:t>
      </w:r>
      <w:r w:rsidRPr="00F03BDA">
        <w:t>Само</w:t>
      </w:r>
      <w:r w:rsidR="00DD5479" w:rsidRPr="00F03BDA">
        <w:t xml:space="preserve"> </w:t>
      </w:r>
      <w:r w:rsidRPr="00F03BDA">
        <w:t>нервната ми система беше доста изострена и</w:t>
      </w:r>
      <w:r w:rsidR="00DD5479" w:rsidRPr="00F03BDA">
        <w:t xml:space="preserve"> </w:t>
      </w:r>
      <w:r w:rsidRPr="00F03BDA">
        <w:t>понякога неоправдано избухва</w:t>
      </w:r>
      <w:r w:rsidR="00393FD8" w:rsidRPr="00F03BDA">
        <w:t>х</w:t>
      </w:r>
      <w:r w:rsidRPr="00F03BDA">
        <w:t xml:space="preserve">. Поради боледуването на </w:t>
      </w:r>
      <w:r w:rsidR="008517C8" w:rsidRPr="00F03BDA">
        <w:t>сина</w:t>
      </w:r>
      <w:r w:rsidRPr="00F03BDA">
        <w:t xml:space="preserve"> ми</w:t>
      </w:r>
      <w:r w:rsidR="008517C8" w:rsidRPr="00F03BDA">
        <w:t>,</w:t>
      </w:r>
      <w:r w:rsidRPr="00F03BDA">
        <w:t xml:space="preserve"> не</w:t>
      </w:r>
      <w:r w:rsidR="00DD5479" w:rsidRPr="00F03BDA">
        <w:t xml:space="preserve"> </w:t>
      </w:r>
      <w:r w:rsidRPr="00F03BDA">
        <w:t>желаех да</w:t>
      </w:r>
      <w:r w:rsidR="00DD5479" w:rsidRPr="00F03BDA">
        <w:t xml:space="preserve"> </w:t>
      </w:r>
      <w:r w:rsidRPr="00F03BDA">
        <w:t>се вдига много шум около моят юбилей,</w:t>
      </w:r>
      <w:r w:rsidR="00DD5479" w:rsidRPr="00F03BDA">
        <w:t xml:space="preserve"> </w:t>
      </w:r>
      <w:r w:rsidRPr="00F03BDA">
        <w:t>но не се получи</w:t>
      </w:r>
      <w:r w:rsidR="00393FD8" w:rsidRPr="00F03BDA">
        <w:t>.</w:t>
      </w:r>
      <w:r w:rsidR="00DD5479" w:rsidRPr="00F03BDA">
        <w:t xml:space="preserve"> Клонът </w:t>
      </w:r>
      <w:r w:rsidRPr="00F03BDA">
        <w:t>на СУБ</w:t>
      </w:r>
      <w:r w:rsidR="00DD5479" w:rsidRPr="00F03BDA">
        <w:t xml:space="preserve"> </w:t>
      </w:r>
      <w:r w:rsidRPr="00F03BDA">
        <w:t>-</w:t>
      </w:r>
      <w:r w:rsidR="00DD5479" w:rsidRPr="00F03BDA">
        <w:t xml:space="preserve"> </w:t>
      </w:r>
      <w:r w:rsidRPr="00F03BDA">
        <w:t xml:space="preserve">СЗ през септември организира в ресторант </w:t>
      </w:r>
      <w:r w:rsidR="008517C8" w:rsidRPr="00F03BDA">
        <w:t>„</w:t>
      </w:r>
      <w:r w:rsidRPr="00F03BDA">
        <w:t>Железник"</w:t>
      </w:r>
      <w:r w:rsidR="00393FD8" w:rsidRPr="00F03BDA">
        <w:t xml:space="preserve"> тържествено</w:t>
      </w:r>
      <w:r w:rsidR="00DD5479" w:rsidRPr="00F03BDA">
        <w:t xml:space="preserve"> </w:t>
      </w:r>
      <w:r w:rsidR="00393FD8" w:rsidRPr="00F03BDA">
        <w:t>честване</w:t>
      </w:r>
      <w:r w:rsidRPr="00F03BDA">
        <w:t xml:space="preserve"> на всички юбиляри свои членове,</w:t>
      </w:r>
      <w:r w:rsidR="00393FD8" w:rsidRPr="00F03BDA">
        <w:t xml:space="preserve"> навършили</w:t>
      </w:r>
      <w:r w:rsidRPr="00F03BDA">
        <w:t xml:space="preserve"> к</w:t>
      </w:r>
      <w:r w:rsidR="008517C8" w:rsidRPr="00F03BDA">
        <w:t>ръгли годишнини.</w:t>
      </w:r>
      <w:r w:rsidRPr="00F03BDA">
        <w:t xml:space="preserve"> На самият ми рожден ден от София ми</w:t>
      </w:r>
      <w:r w:rsidR="008517C8" w:rsidRPr="00F03BDA">
        <w:t xml:space="preserve"> гостува приятелят ми Марин Камбуров. Същият ден към 17:</w:t>
      </w:r>
      <w:r w:rsidRPr="00F03BDA">
        <w:t>30</w:t>
      </w:r>
      <w:r w:rsidR="008517C8" w:rsidRPr="00F03BDA">
        <w:t xml:space="preserve"> часа ме посетиха вкъщи десетина жени от техническият персо</w:t>
      </w:r>
      <w:r w:rsidRPr="00F03BDA">
        <w:t>нал на Х</w:t>
      </w:r>
      <w:r w:rsidR="008517C8" w:rsidRPr="00F03BDA">
        <w:t xml:space="preserve">ЦП – СЗ. </w:t>
      </w:r>
      <w:r w:rsidRPr="00F03BDA">
        <w:t>Поднесоха ми като подарък стенен електронен</w:t>
      </w:r>
      <w:r w:rsidR="00DD5479" w:rsidRPr="00F03BDA">
        <w:t xml:space="preserve"> </w:t>
      </w:r>
      <w:r w:rsidRPr="00F03BDA">
        <w:t>часовник. Добре,</w:t>
      </w:r>
      <w:r w:rsidR="00DD5479" w:rsidRPr="00F03BDA">
        <w:t xml:space="preserve"> </w:t>
      </w:r>
      <w:r w:rsidRPr="00F03BDA">
        <w:t xml:space="preserve">че Милка беше приготвила </w:t>
      </w:r>
      <w:r w:rsidRPr="00F03BDA">
        <w:lastRenderedPageBreak/>
        <w:t>достатъчна почерпка</w:t>
      </w:r>
      <w:r w:rsidR="008517C8" w:rsidRPr="00F03BDA">
        <w:t xml:space="preserve"> за гостите. </w:t>
      </w:r>
      <w:r w:rsidRPr="00F03BDA">
        <w:t xml:space="preserve">Създаде се непринудена и </w:t>
      </w:r>
      <w:proofErr w:type="spellStart"/>
      <w:r w:rsidRPr="00F03BDA">
        <w:t>мново</w:t>
      </w:r>
      <w:proofErr w:type="spellEnd"/>
      <w:r w:rsidRPr="00F03BDA">
        <w:t xml:space="preserve"> приятна другарска</w:t>
      </w:r>
      <w:r w:rsidR="008517C8" w:rsidRPr="00F03BDA">
        <w:t xml:space="preserve"> атмосфера. Изненадващо за всички </w:t>
      </w:r>
      <w:r w:rsidR="00524BE1" w:rsidRPr="00F03BDA">
        <w:t xml:space="preserve">моят стар другар Марин Камбуров </w:t>
      </w:r>
      <w:r w:rsidRPr="00F03BDA">
        <w:t>извади и прочете пред всички едно свое</w:t>
      </w:r>
      <w:r w:rsidR="00524BE1" w:rsidRPr="00F03BDA">
        <w:t xml:space="preserve"> „</w:t>
      </w:r>
      <w:r w:rsidRPr="00F03BDA">
        <w:t>лирическо</w:t>
      </w:r>
      <w:r w:rsidR="00524BE1" w:rsidRPr="00F03BDA">
        <w:t xml:space="preserve"> излияние”, </w:t>
      </w:r>
      <w:r w:rsidRPr="00F03BDA">
        <w:t>приготвено още в София.</w:t>
      </w:r>
      <w:r w:rsidR="00524BE1" w:rsidRPr="00F03BDA">
        <w:t xml:space="preserve"> Беше го озаглавил: „</w:t>
      </w:r>
      <w:r w:rsidRPr="00F03BDA">
        <w:t>Мигове от една</w:t>
      </w:r>
      <w:r w:rsidR="00524BE1" w:rsidRPr="00F03BDA">
        <w:t xml:space="preserve"> дружба на 50- години”. В него</w:t>
      </w:r>
      <w:r w:rsidR="00DD5479" w:rsidRPr="00F03BDA">
        <w:t xml:space="preserve"> </w:t>
      </w:r>
      <w:r w:rsidR="00524BE1" w:rsidRPr="00F03BDA">
        <w:t>той изразяваше искрените си чув</w:t>
      </w:r>
      <w:r w:rsidRPr="00F03BDA">
        <w:t>ства от наш</w:t>
      </w:r>
      <w:r w:rsidR="00524BE1" w:rsidRPr="00F03BDA">
        <w:t>ето близко приятелство макар и литературно не много добре издържано.</w:t>
      </w:r>
      <w:r w:rsidRPr="00F03BDA">
        <w:t xml:space="preserve"> Налага се да изложа напълно </w:t>
      </w:r>
      <w:proofErr w:type="spellStart"/>
      <w:r w:rsidRPr="00F03BDA">
        <w:t>съдърканието</w:t>
      </w:r>
      <w:proofErr w:type="spellEnd"/>
      <w:r w:rsidR="00DD5479" w:rsidRPr="00F03BDA">
        <w:t xml:space="preserve"> му</w:t>
      </w:r>
    </w:p>
    <w:p w14:paraId="7169CAF2" w14:textId="54A0892D" w:rsidR="00F77A9F" w:rsidRPr="00F03BDA" w:rsidRDefault="00524BE1" w:rsidP="00DD5479">
      <w:pPr>
        <w:jc w:val="center"/>
      </w:pPr>
      <w:r w:rsidRPr="00F03BDA">
        <w:rPr>
          <w:b/>
        </w:rPr>
        <w:t>Миг</w:t>
      </w:r>
      <w:r w:rsidR="001C4924" w:rsidRPr="00F03BDA">
        <w:rPr>
          <w:b/>
        </w:rPr>
        <w:t>ове от една дружба на 50-години</w:t>
      </w:r>
    </w:p>
    <w:p w14:paraId="029B8EBE" w14:textId="2DBB6DD2" w:rsidR="00524BE1" w:rsidRPr="00F03BDA" w:rsidRDefault="00524BE1" w:rsidP="001C4924">
      <w:pPr>
        <w:jc w:val="center"/>
      </w:pPr>
      <w:r w:rsidRPr="00F03BDA">
        <w:t xml:space="preserve">Драго </w:t>
      </w:r>
      <w:r w:rsidR="00F77A9F" w:rsidRPr="00F03BDA">
        <w:t>Ножче,</w:t>
      </w:r>
      <w:r w:rsidR="00DD5479" w:rsidRPr="00F03BDA">
        <w:t xml:space="preserve"> </w:t>
      </w:r>
      <w:r w:rsidR="00F77A9F" w:rsidRPr="00F03BDA">
        <w:t>дн</w:t>
      </w:r>
      <w:r w:rsidR="00DD5479" w:rsidRPr="00F03BDA">
        <w:t>ес</w:t>
      </w:r>
      <w:r w:rsidRPr="00F03BDA">
        <w:t xml:space="preserve"> ти си </w:t>
      </w:r>
      <w:r w:rsidR="00F77A9F" w:rsidRPr="00F03BDA">
        <w:t>се родил и ето вече на 70 години си</w:t>
      </w:r>
      <w:r w:rsidR="00DD5479" w:rsidRPr="00F03BDA">
        <w:t xml:space="preserve"> </w:t>
      </w:r>
      <w:r w:rsidR="00F77A9F" w:rsidRPr="00F03BDA">
        <w:t>бил?</w:t>
      </w:r>
    </w:p>
    <w:p w14:paraId="24BFC6FF" w14:textId="77777777" w:rsidR="00F77A9F" w:rsidRPr="00F03BDA" w:rsidRDefault="00F77A9F" w:rsidP="001C4924">
      <w:pPr>
        <w:jc w:val="center"/>
      </w:pPr>
      <w:r w:rsidRPr="00F03BDA">
        <w:t>Чудна възраст нали,</w:t>
      </w:r>
      <w:r w:rsidR="00DD5479" w:rsidRPr="00F03BDA">
        <w:t xml:space="preserve"> </w:t>
      </w:r>
      <w:r w:rsidRPr="00F03BDA">
        <w:t>фатално от младите години те отдалечи!</w:t>
      </w:r>
    </w:p>
    <w:p w14:paraId="6C41F26A" w14:textId="77777777" w:rsidR="00524BE1" w:rsidRPr="00F03BDA" w:rsidRDefault="00524BE1" w:rsidP="001C4924">
      <w:pPr>
        <w:jc w:val="center"/>
      </w:pPr>
      <w:r w:rsidRPr="00F03BDA">
        <w:t>Помниш</w:t>
      </w:r>
      <w:r w:rsidR="00F77A9F" w:rsidRPr="00F03BDA">
        <w:t xml:space="preserve"> ли онова време,</w:t>
      </w:r>
      <w:r w:rsidR="00DD5479" w:rsidRPr="00F03BDA">
        <w:t xml:space="preserve"> </w:t>
      </w:r>
      <w:r w:rsidR="00F77A9F" w:rsidRPr="00F03BDA">
        <w:t>беше далечно</w:t>
      </w:r>
      <w:r w:rsidR="00DD5479" w:rsidRPr="00F03BDA">
        <w:t>,</w:t>
      </w:r>
      <w:r w:rsidR="00F77A9F" w:rsidRPr="00F03BDA">
        <w:t xml:space="preserve"> бъдеще и мечти,</w:t>
      </w:r>
    </w:p>
    <w:p w14:paraId="38FDABD1" w14:textId="77777777" w:rsidR="00F77A9F" w:rsidRPr="00F03BDA" w:rsidRDefault="00F77A9F" w:rsidP="001C4924">
      <w:pPr>
        <w:jc w:val="center"/>
      </w:pPr>
      <w:r w:rsidRPr="00F03BDA">
        <w:t>И ето сега,</w:t>
      </w:r>
      <w:r w:rsidR="00DD5479" w:rsidRPr="00F03BDA">
        <w:t xml:space="preserve"> </w:t>
      </w:r>
      <w:r w:rsidRPr="00F03BDA">
        <w:t>всичко минало</w:t>
      </w:r>
      <w:r w:rsidR="00524BE1" w:rsidRPr="00F03BDA">
        <w:t>,</w:t>
      </w:r>
      <w:r w:rsidRPr="00F03BDA">
        <w:t xml:space="preserve"> обърна се уви!</w:t>
      </w:r>
    </w:p>
    <w:p w14:paraId="76B54C8F" w14:textId="77777777" w:rsidR="00524BE1" w:rsidRPr="00F03BDA" w:rsidRDefault="00F77A9F" w:rsidP="001C4924">
      <w:pPr>
        <w:jc w:val="center"/>
      </w:pPr>
      <w:r w:rsidRPr="00F03BDA">
        <w:t>През 44-та започна нашата дружба в 2-ро Огнестрелно отд</w:t>
      </w:r>
      <w:r w:rsidR="00524BE1" w:rsidRPr="00F03BDA">
        <w:t>еле</w:t>
      </w:r>
      <w:r w:rsidRPr="00F03BDA">
        <w:t>ние,</w:t>
      </w:r>
    </w:p>
    <w:p w14:paraId="24470FC6" w14:textId="0A70EF67" w:rsidR="00F77A9F" w:rsidRPr="00F03BDA" w:rsidRDefault="00F77A9F" w:rsidP="001C4924">
      <w:pPr>
        <w:jc w:val="center"/>
      </w:pPr>
      <w:r w:rsidRPr="00F03BDA">
        <w:t>Пристигнаха пиротехници в част</w:t>
      </w:r>
      <w:r w:rsidR="00524BE1" w:rsidRPr="00F03BDA">
        <w:t>т</w:t>
      </w:r>
      <w:r w:rsidRPr="00F03BDA">
        <w:t>а,</w:t>
      </w:r>
      <w:r w:rsidR="00DD5479" w:rsidRPr="00F03BDA">
        <w:t xml:space="preserve"> наперени</w:t>
      </w:r>
      <w:r w:rsidRPr="00F03BDA">
        <w:t>,</w:t>
      </w:r>
      <w:r w:rsidR="00DD5479" w:rsidRPr="00F03BDA">
        <w:t xml:space="preserve"> </w:t>
      </w:r>
      <w:r w:rsidRPr="00F03BDA">
        <w:t>важни и ти с тях,</w:t>
      </w:r>
    </w:p>
    <w:p w14:paraId="5534E24A" w14:textId="564476CD" w:rsidR="00524BE1" w:rsidRPr="00F03BDA" w:rsidRDefault="00524BE1" w:rsidP="001C4924">
      <w:pPr>
        <w:jc w:val="center"/>
      </w:pPr>
      <w:r w:rsidRPr="00F03BDA">
        <w:t>Тече</w:t>
      </w:r>
      <w:r w:rsidR="00F77A9F" w:rsidRPr="00F03BDA">
        <w:t>ше животът войнишки,</w:t>
      </w:r>
      <w:r w:rsidR="00DD5479" w:rsidRPr="00F03BDA">
        <w:t xml:space="preserve"> </w:t>
      </w:r>
      <w:r w:rsidR="00F77A9F" w:rsidRPr="00F03BDA">
        <w:t>хамалогия,</w:t>
      </w:r>
      <w:r w:rsidR="00DD5479" w:rsidRPr="00F03BDA">
        <w:t xml:space="preserve"> закачки</w:t>
      </w:r>
      <w:r w:rsidR="00F77A9F" w:rsidRPr="00F03BDA">
        <w:t>,</w:t>
      </w:r>
      <w:r w:rsidR="00DD5479" w:rsidRPr="00F03BDA">
        <w:t xml:space="preserve"> </w:t>
      </w:r>
      <w:r w:rsidR="00F77A9F" w:rsidRPr="00F03BDA">
        <w:t>обиди и смях,</w:t>
      </w:r>
    </w:p>
    <w:p w14:paraId="68DA1609" w14:textId="77777777" w:rsidR="00524BE1" w:rsidRPr="00F03BDA" w:rsidRDefault="00F77A9F" w:rsidP="001C4924">
      <w:pPr>
        <w:jc w:val="center"/>
      </w:pPr>
      <w:r w:rsidRPr="00F03BDA">
        <w:t>Когато подхващаше твоята песен</w:t>
      </w:r>
      <w:r w:rsidR="00DD5479" w:rsidRPr="00F03BDA">
        <w:t>:</w:t>
      </w:r>
      <w:r w:rsidR="00524BE1" w:rsidRPr="00F03BDA">
        <w:t xml:space="preserve"> „Мила мамо напиши ми</w:t>
      </w:r>
      <w:r w:rsidRPr="00F03BDA">
        <w:t>!</w:t>
      </w:r>
      <w:r w:rsidR="00524BE1" w:rsidRPr="00F03BDA">
        <w:t>”</w:t>
      </w:r>
    </w:p>
    <w:p w14:paraId="118C395B" w14:textId="77777777" w:rsidR="00524BE1" w:rsidRPr="00F03BDA" w:rsidRDefault="00524BE1" w:rsidP="001C4924">
      <w:pPr>
        <w:jc w:val="center"/>
      </w:pPr>
      <w:r w:rsidRPr="00F03BDA">
        <w:t>Още помня след</w:t>
      </w:r>
      <w:r w:rsidR="00DD5479" w:rsidRPr="00F03BDA">
        <w:t xml:space="preserve"> </w:t>
      </w:r>
      <w:r w:rsidRPr="00F03BDA">
        <w:t xml:space="preserve"> 9-ти септември, </w:t>
      </w:r>
      <w:r w:rsidR="00F77A9F" w:rsidRPr="00F03BDA">
        <w:t>твоят рисков младежки актив,</w:t>
      </w:r>
    </w:p>
    <w:p w14:paraId="4B81029E" w14:textId="1B8E7FAD" w:rsidR="00524BE1" w:rsidRPr="00F03BDA" w:rsidRDefault="00DD5479" w:rsidP="001C4924">
      <w:pPr>
        <w:jc w:val="center"/>
      </w:pPr>
      <w:r w:rsidRPr="00F03BDA">
        <w:t>С другари и Арменчев пъзлив</w:t>
      </w:r>
      <w:r w:rsidR="00F77A9F" w:rsidRPr="00F03BDA">
        <w:t>,</w:t>
      </w:r>
      <w:r w:rsidRPr="00F03BDA">
        <w:t xml:space="preserve"> </w:t>
      </w:r>
      <w:r w:rsidR="00F77A9F" w:rsidRPr="00F03BDA">
        <w:t>за укрепване властта народна.</w:t>
      </w:r>
    </w:p>
    <w:p w14:paraId="2F4E47D5" w14:textId="77777777" w:rsidR="00F77A9F" w:rsidRPr="00F03BDA" w:rsidRDefault="00524BE1" w:rsidP="001C4924">
      <w:pPr>
        <w:jc w:val="center"/>
      </w:pPr>
      <w:r w:rsidRPr="00F03BDA">
        <w:t>През</w:t>
      </w:r>
      <w:r w:rsidR="00F77A9F" w:rsidRPr="00F03BDA">
        <w:t xml:space="preserve"> войната в чужбина,</w:t>
      </w:r>
      <w:r w:rsidR="00DD5479" w:rsidRPr="00F03BDA">
        <w:t xml:space="preserve"> </w:t>
      </w:r>
      <w:r w:rsidR="00F77A9F" w:rsidRPr="00F03BDA">
        <w:t>по фронтове далечни,</w:t>
      </w:r>
    </w:p>
    <w:p w14:paraId="69268773" w14:textId="77777777" w:rsidR="00F77A9F" w:rsidRPr="00F03BDA" w:rsidRDefault="00524BE1" w:rsidP="001C4924">
      <w:pPr>
        <w:jc w:val="center"/>
      </w:pPr>
      <w:r w:rsidRPr="00F03BDA">
        <w:t>Съдбата ни устройваше с</w:t>
      </w:r>
      <w:r w:rsidR="00F77A9F" w:rsidRPr="00F03BDA">
        <w:t>рещи сърдечни,</w:t>
      </w:r>
    </w:p>
    <w:p w14:paraId="06273527" w14:textId="77777777" w:rsidR="00524BE1" w:rsidRPr="00F03BDA" w:rsidRDefault="00524BE1" w:rsidP="001C4924">
      <w:pPr>
        <w:jc w:val="center"/>
      </w:pPr>
      <w:r w:rsidRPr="00F03BDA">
        <w:t xml:space="preserve">През 46-та в София на „Паренсов” </w:t>
      </w:r>
      <w:r w:rsidR="00F77A9F" w:rsidRPr="00F03BDA">
        <w:t>29</w:t>
      </w:r>
      <w:r w:rsidR="001C4924" w:rsidRPr="00F03BDA">
        <w:t>,</w:t>
      </w:r>
      <w:r w:rsidR="00F77A9F" w:rsidRPr="00F03BDA">
        <w:t xml:space="preserve"> при Кралското семейство и</w:t>
      </w:r>
      <w:r w:rsidR="00DD5479" w:rsidRPr="00F03BDA">
        <w:t xml:space="preserve"> </w:t>
      </w:r>
      <w:r w:rsidR="00F77A9F" w:rsidRPr="00F03BDA">
        <w:t>кака</w:t>
      </w:r>
      <w:r w:rsidRPr="00F03BDA">
        <w:t xml:space="preserve"> Дона,</w:t>
      </w:r>
    </w:p>
    <w:p w14:paraId="292EBBA3" w14:textId="77777777" w:rsidR="00F77A9F" w:rsidRPr="00F03BDA" w:rsidRDefault="00524BE1" w:rsidP="001C4924">
      <w:pPr>
        <w:jc w:val="center"/>
      </w:pPr>
      <w:r w:rsidRPr="00F03BDA">
        <w:t>Кварт</w:t>
      </w:r>
      <w:r w:rsidR="00F77A9F" w:rsidRPr="00F03BDA">
        <w:t>ирувахме в хола като студенти,</w:t>
      </w:r>
      <w:r w:rsidR="00DD5479" w:rsidRPr="00F03BDA">
        <w:t xml:space="preserve"> </w:t>
      </w:r>
      <w:r w:rsidR="00F77A9F" w:rsidRPr="00F03BDA">
        <w:t>хазяина</w:t>
      </w:r>
      <w:r w:rsidR="00DD5479" w:rsidRPr="00F03BDA">
        <w:t xml:space="preserve"> </w:t>
      </w:r>
      <w:r w:rsidR="00F77A9F" w:rsidRPr="00F03BDA">
        <w:t>Васко,</w:t>
      </w:r>
      <w:r w:rsidR="00DD5479" w:rsidRPr="00F03BDA">
        <w:t xml:space="preserve"> </w:t>
      </w:r>
      <w:r w:rsidR="00F77A9F" w:rsidRPr="00F03BDA">
        <w:t>ти и аз,</w:t>
      </w:r>
    </w:p>
    <w:p w14:paraId="00E124F9" w14:textId="44C4C439" w:rsidR="001C4924" w:rsidRPr="00F03BDA" w:rsidRDefault="00DD5479" w:rsidP="001C4924">
      <w:pPr>
        <w:jc w:val="center"/>
      </w:pPr>
      <w:r w:rsidRPr="00F03BDA">
        <w:t>Помня как баба Елена и Боба</w:t>
      </w:r>
      <w:r w:rsidR="001C4924" w:rsidRPr="00F03BDA">
        <w:t xml:space="preserve"> с</w:t>
      </w:r>
      <w:r w:rsidR="00F77A9F" w:rsidRPr="00F03BDA">
        <w:t xml:space="preserve"> китара,</w:t>
      </w:r>
      <w:r w:rsidRPr="00F03BDA">
        <w:t xml:space="preserve"> </w:t>
      </w:r>
      <w:r w:rsidR="00F77A9F" w:rsidRPr="00F03BDA">
        <w:t>на</w:t>
      </w:r>
      <w:r w:rsidRPr="00F03BDA">
        <w:t xml:space="preserve"> </w:t>
      </w:r>
      <w:proofErr w:type="spellStart"/>
      <w:r w:rsidR="00F77A9F" w:rsidRPr="00F03BDA">
        <w:t>Забунови</w:t>
      </w:r>
      <w:proofErr w:type="spellEnd"/>
      <w:r w:rsidR="001C4924" w:rsidRPr="00F03BDA">
        <w:t xml:space="preserve"> двете </w:t>
      </w:r>
      <w:r w:rsidR="00F77A9F" w:rsidRPr="00F03BDA">
        <w:t>щерки,</w:t>
      </w:r>
    </w:p>
    <w:p w14:paraId="5854263E" w14:textId="77777777" w:rsidR="00F77A9F" w:rsidRPr="00F03BDA" w:rsidRDefault="00F77A9F" w:rsidP="001C4924">
      <w:pPr>
        <w:jc w:val="center"/>
      </w:pPr>
      <w:r w:rsidRPr="00F03BDA">
        <w:t>Правиха с</w:t>
      </w:r>
      <w:r w:rsidR="001C4924" w:rsidRPr="00F03BDA">
        <w:t>еренада с</w:t>
      </w:r>
      <w:r w:rsidRPr="00F03BDA">
        <w:t xml:space="preserve"> наслада, а ние се превивахме от смях,</w:t>
      </w:r>
    </w:p>
    <w:p w14:paraId="2F4C04CC" w14:textId="77777777" w:rsidR="001C4924" w:rsidRPr="00F03BDA" w:rsidRDefault="00F77A9F" w:rsidP="001C4924">
      <w:pPr>
        <w:jc w:val="center"/>
      </w:pPr>
      <w:r w:rsidRPr="00F03BDA">
        <w:t>Що да кажа,</w:t>
      </w:r>
      <w:r w:rsidR="00DD5479" w:rsidRPr="00F03BDA">
        <w:t xml:space="preserve"> </w:t>
      </w:r>
      <w:r w:rsidRPr="00F03BDA">
        <w:t>като шеф на МАМ,</w:t>
      </w:r>
      <w:r w:rsidR="001C4924" w:rsidRPr="00F03BDA">
        <w:t xml:space="preserve"> когато пос</w:t>
      </w:r>
      <w:r w:rsidRPr="00F03BDA">
        <w:t>рещахме</w:t>
      </w:r>
      <w:r w:rsidR="00DD5479" w:rsidRPr="00F03BDA">
        <w:t xml:space="preserve"> </w:t>
      </w:r>
      <w:r w:rsidRPr="00F03BDA">
        <w:t>Шико,</w:t>
      </w:r>
    </w:p>
    <w:p w14:paraId="1260D71C" w14:textId="77777777" w:rsidR="00F77A9F" w:rsidRPr="00F03BDA" w:rsidRDefault="00F77A9F" w:rsidP="001C4924">
      <w:pPr>
        <w:jc w:val="center"/>
      </w:pPr>
      <w:r w:rsidRPr="00F03BDA">
        <w:t>Хапвахме без срам,</w:t>
      </w:r>
      <w:r w:rsidR="00DD5479" w:rsidRPr="00F03BDA">
        <w:t xml:space="preserve"> </w:t>
      </w:r>
      <w:r w:rsidRPr="00F03BDA">
        <w:t xml:space="preserve">а </w:t>
      </w:r>
      <w:proofErr w:type="spellStart"/>
      <w:r w:rsidRPr="00F03BDA">
        <w:t>Тарапонти</w:t>
      </w:r>
      <w:proofErr w:type="spellEnd"/>
      <w:r w:rsidRPr="00F03BDA">
        <w:t xml:space="preserve"> се по</w:t>
      </w:r>
      <w:r w:rsidR="001C4924" w:rsidRPr="00F03BDA">
        <w:t>д</w:t>
      </w:r>
      <w:r w:rsidRPr="00F03BDA">
        <w:t>смихваше тихо,</w:t>
      </w:r>
    </w:p>
    <w:p w14:paraId="28290E36" w14:textId="77777777" w:rsidR="001C4924" w:rsidRPr="00F03BDA" w:rsidRDefault="00F77A9F" w:rsidP="001C4924">
      <w:pPr>
        <w:jc w:val="center"/>
      </w:pPr>
      <w:r w:rsidRPr="00F03BDA">
        <w:t xml:space="preserve">На празници </w:t>
      </w:r>
      <w:proofErr w:type="spellStart"/>
      <w:r w:rsidRPr="00F03BDA">
        <w:t>студенски</w:t>
      </w:r>
      <w:proofErr w:type="spellEnd"/>
      <w:r w:rsidRPr="00F03BDA">
        <w:t>,</w:t>
      </w:r>
      <w:r w:rsidR="00DD5479" w:rsidRPr="00F03BDA">
        <w:t xml:space="preserve"> </w:t>
      </w:r>
      <w:r w:rsidRPr="00F03BDA">
        <w:t>се</w:t>
      </w:r>
      <w:r w:rsidR="001C4924" w:rsidRPr="00F03BDA">
        <w:t xml:space="preserve"> предс</w:t>
      </w:r>
      <w:r w:rsidRPr="00F03BDA">
        <w:t>тавяхме</w:t>
      </w:r>
      <w:r w:rsidR="001C4924" w:rsidRPr="00F03BDA">
        <w:t xml:space="preserve"> дж</w:t>
      </w:r>
      <w:r w:rsidRPr="00F03BDA">
        <w:t>ентълменски,</w:t>
      </w:r>
    </w:p>
    <w:p w14:paraId="4A12FA91" w14:textId="1DC026BB" w:rsidR="00F77A9F" w:rsidRPr="00F03BDA" w:rsidRDefault="00DD5479" w:rsidP="001C4924">
      <w:pPr>
        <w:jc w:val="center"/>
      </w:pPr>
      <w:r w:rsidRPr="00F03BDA">
        <w:t>Пийвахме Карловско вино, играе</w:t>
      </w:r>
      <w:r w:rsidR="00F77A9F" w:rsidRPr="00F03BDA">
        <w:t>хме</w:t>
      </w:r>
      <w:r w:rsidR="001C4924" w:rsidRPr="00F03BDA">
        <w:t xml:space="preserve"> </w:t>
      </w:r>
      <w:proofErr w:type="spellStart"/>
      <w:r w:rsidR="001C4924" w:rsidRPr="00F03BDA">
        <w:t>Мам</w:t>
      </w:r>
      <w:r w:rsidR="00F77A9F" w:rsidRPr="00F03BDA">
        <w:t>алезата</w:t>
      </w:r>
      <w:proofErr w:type="spellEnd"/>
      <w:r w:rsidR="00F77A9F" w:rsidRPr="00F03BDA">
        <w:t xml:space="preserve"> учтиво,</w:t>
      </w:r>
    </w:p>
    <w:p w14:paraId="55237B6B" w14:textId="77777777" w:rsidR="001C4924" w:rsidRPr="00F03BDA" w:rsidRDefault="00F77A9F" w:rsidP="001C4924">
      <w:pPr>
        <w:jc w:val="center"/>
      </w:pPr>
      <w:r w:rsidRPr="00F03BDA">
        <w:t xml:space="preserve">През </w:t>
      </w:r>
      <w:r w:rsidR="001C4924" w:rsidRPr="00F03BDA">
        <w:t>годините</w:t>
      </w:r>
      <w:r w:rsidRPr="00F03BDA">
        <w:t xml:space="preserve"> на следването,</w:t>
      </w:r>
      <w:r w:rsidR="00DD5479" w:rsidRPr="00F03BDA">
        <w:t xml:space="preserve"> </w:t>
      </w:r>
      <w:r w:rsidRPr="00F03BDA">
        <w:t>в науката беше фаворит,</w:t>
      </w:r>
    </w:p>
    <w:p w14:paraId="4D42A38B" w14:textId="77777777" w:rsidR="00F77A9F" w:rsidRPr="00F03BDA" w:rsidRDefault="00F77A9F" w:rsidP="001C4924">
      <w:pPr>
        <w:jc w:val="center"/>
      </w:pPr>
      <w:r w:rsidRPr="00F03BDA">
        <w:lastRenderedPageBreak/>
        <w:t>Ученолюбив и упорит,</w:t>
      </w:r>
      <w:r w:rsidR="00DD5479" w:rsidRPr="00F03BDA">
        <w:t xml:space="preserve"> </w:t>
      </w:r>
      <w:r w:rsidRPr="00F03BDA">
        <w:t>учен да станеш бележит,</w:t>
      </w:r>
    </w:p>
    <w:p w14:paraId="1088E603" w14:textId="77777777" w:rsidR="001C4924" w:rsidRPr="00F03BDA" w:rsidRDefault="00F77A9F" w:rsidP="001C4924">
      <w:pPr>
        <w:jc w:val="center"/>
      </w:pPr>
      <w:r w:rsidRPr="00F03BDA">
        <w:t xml:space="preserve">Беше </w:t>
      </w:r>
      <w:proofErr w:type="spellStart"/>
      <w:r w:rsidRPr="00F03BDA">
        <w:t>четиредесет</w:t>
      </w:r>
      <w:proofErr w:type="spellEnd"/>
      <w:r w:rsidRPr="00F03BDA">
        <w:t xml:space="preserve"> и осма,</w:t>
      </w:r>
      <w:r w:rsidR="00DD5479" w:rsidRPr="00F03BDA">
        <w:t xml:space="preserve"> </w:t>
      </w:r>
      <w:r w:rsidRPr="00F03BDA">
        <w:t>когато</w:t>
      </w:r>
      <w:r w:rsidR="00DD5479" w:rsidRPr="00F03BDA">
        <w:t xml:space="preserve"> </w:t>
      </w:r>
      <w:r w:rsidRPr="00F03BDA">
        <w:t>агроном съвсем млад,</w:t>
      </w:r>
    </w:p>
    <w:p w14:paraId="6EECC4BF" w14:textId="77777777" w:rsidR="001C4924" w:rsidRPr="00F03BDA" w:rsidRDefault="00F77A9F" w:rsidP="001C4924">
      <w:pPr>
        <w:jc w:val="center"/>
      </w:pPr>
      <w:r w:rsidRPr="00F03BDA">
        <w:t>Постъпи в Конезавода,</w:t>
      </w:r>
      <w:r w:rsidR="00DD5479" w:rsidRPr="00F03BDA">
        <w:t xml:space="preserve"> </w:t>
      </w:r>
      <w:r w:rsidRPr="00F03BDA">
        <w:t>като специалист новак,</w:t>
      </w:r>
    </w:p>
    <w:p w14:paraId="0C44D46B" w14:textId="77777777" w:rsidR="001C4924" w:rsidRPr="00F03BDA" w:rsidRDefault="00F77A9F" w:rsidP="001C4924">
      <w:pPr>
        <w:jc w:val="center"/>
      </w:pPr>
      <w:r w:rsidRPr="00F03BDA">
        <w:t>По това време птицевъдството беше в разцвет,</w:t>
      </w:r>
    </w:p>
    <w:p w14:paraId="4795B841" w14:textId="77777777" w:rsidR="001C4924" w:rsidRPr="00F03BDA" w:rsidRDefault="00F77A9F" w:rsidP="001C4924">
      <w:pPr>
        <w:jc w:val="center"/>
      </w:pPr>
      <w:r w:rsidRPr="00F03BDA">
        <w:t>А ти стана известен научен експерт,</w:t>
      </w:r>
    </w:p>
    <w:p w14:paraId="55CA75F8" w14:textId="77777777" w:rsidR="00F77A9F" w:rsidRPr="00F03BDA" w:rsidRDefault="00F77A9F" w:rsidP="001C4924">
      <w:pPr>
        <w:jc w:val="center"/>
      </w:pPr>
      <w:r w:rsidRPr="00F03BDA">
        <w:t>Като научен сътрудник,</w:t>
      </w:r>
      <w:r w:rsidR="00DD5479" w:rsidRPr="00F03BDA">
        <w:t xml:space="preserve"> </w:t>
      </w:r>
      <w:r w:rsidRPr="00F03BDA">
        <w:t>за кокошките пишеше книги,</w:t>
      </w:r>
    </w:p>
    <w:p w14:paraId="531C9B8F" w14:textId="77777777" w:rsidR="00F77A9F" w:rsidRPr="00F03BDA" w:rsidRDefault="00F77A9F" w:rsidP="001C4924">
      <w:pPr>
        <w:jc w:val="center"/>
      </w:pPr>
      <w:r w:rsidRPr="00F03BDA">
        <w:t>Д</w:t>
      </w:r>
      <w:r w:rsidR="001C4924" w:rsidRPr="00F03BDA">
        <w:t>аваше акъл на светилата, а в ст</w:t>
      </w:r>
      <w:r w:rsidRPr="00F03BDA">
        <w:t>раната те знаеха и по</w:t>
      </w:r>
      <w:r w:rsidR="00DD5479" w:rsidRPr="00F03BDA">
        <w:t xml:space="preserve"> </w:t>
      </w:r>
      <w:r w:rsidRPr="00F03BDA">
        <w:t>селата,</w:t>
      </w:r>
    </w:p>
    <w:p w14:paraId="0B88AF71" w14:textId="77777777" w:rsidR="00F77A9F" w:rsidRPr="00F03BDA" w:rsidRDefault="001C4924" w:rsidP="001C4924">
      <w:pPr>
        <w:jc w:val="center"/>
      </w:pPr>
      <w:r w:rsidRPr="00F03BDA">
        <w:t>Ходеше често в чужбина</w:t>
      </w:r>
      <w:r w:rsidR="00F77A9F" w:rsidRPr="00F03BDA">
        <w:t>,</w:t>
      </w:r>
      <w:r w:rsidR="00DD5479" w:rsidRPr="00F03BDA">
        <w:t xml:space="preserve"> </w:t>
      </w:r>
      <w:r w:rsidR="00F77A9F" w:rsidRPr="00F03BDA">
        <w:t>Москва,</w:t>
      </w:r>
      <w:r w:rsidRPr="00F03BDA">
        <w:t xml:space="preserve"> Будапеща и Мадрид</w:t>
      </w:r>
      <w:r w:rsidR="00F77A9F" w:rsidRPr="00F03BDA">
        <w:t>,</w:t>
      </w:r>
    </w:p>
    <w:p w14:paraId="15BF4A82" w14:textId="77777777" w:rsidR="00F77A9F" w:rsidRPr="00F03BDA" w:rsidRDefault="001C4924" w:rsidP="001C4924">
      <w:pPr>
        <w:jc w:val="center"/>
      </w:pPr>
      <w:proofErr w:type="spellStart"/>
      <w:r w:rsidRPr="00F03BDA">
        <w:t>Участвуваш</w:t>
      </w:r>
      <w:r w:rsidR="00F77A9F" w:rsidRPr="00F03BDA">
        <w:t>е</w:t>
      </w:r>
      <w:proofErr w:type="spellEnd"/>
      <w:r w:rsidR="00F77A9F" w:rsidRPr="00F03BDA">
        <w:t xml:space="preserve"> в конференции,</w:t>
      </w:r>
      <w:r w:rsidRPr="00F03BDA">
        <w:t xml:space="preserve"> споделяше опит за успехите в стра</w:t>
      </w:r>
      <w:r w:rsidR="00F77A9F" w:rsidRPr="00F03BDA">
        <w:t>ната,</w:t>
      </w:r>
    </w:p>
    <w:p w14:paraId="669A2980" w14:textId="77777777" w:rsidR="00F77A9F" w:rsidRPr="00F03BDA" w:rsidRDefault="001C4924" w:rsidP="001C4924">
      <w:pPr>
        <w:jc w:val="center"/>
      </w:pPr>
      <w:r w:rsidRPr="00F03BDA">
        <w:t xml:space="preserve">Е </w:t>
      </w:r>
      <w:r w:rsidR="00F77A9F" w:rsidRPr="00F03BDA">
        <w:t>Ножче,</w:t>
      </w:r>
      <w:r w:rsidR="00DD5479" w:rsidRPr="00F03BDA">
        <w:t xml:space="preserve"> </w:t>
      </w:r>
      <w:r w:rsidR="00F77A9F" w:rsidRPr="00F03BDA">
        <w:t>беше славно време,</w:t>
      </w:r>
      <w:r w:rsidR="00DD5479" w:rsidRPr="00F03BDA">
        <w:t xml:space="preserve"> </w:t>
      </w:r>
      <w:r w:rsidR="00F77A9F" w:rsidRPr="00F03BDA">
        <w:t>на</w:t>
      </w:r>
      <w:r w:rsidR="00DD5479" w:rsidRPr="00F03BDA">
        <w:t xml:space="preserve"> </w:t>
      </w:r>
      <w:r w:rsidR="00F77A9F" w:rsidRPr="00F03BDA">
        <w:t>ентусиазъм,</w:t>
      </w:r>
      <w:r w:rsidR="00DD5479" w:rsidRPr="00F03BDA">
        <w:t xml:space="preserve"> </w:t>
      </w:r>
      <w:r w:rsidR="00F77A9F" w:rsidRPr="00F03BDA">
        <w:t>труд и учение,</w:t>
      </w:r>
    </w:p>
    <w:p w14:paraId="43371041" w14:textId="77777777" w:rsidR="00F77A9F" w:rsidRPr="00F03BDA" w:rsidRDefault="00F77A9F" w:rsidP="001C4924">
      <w:pPr>
        <w:jc w:val="center"/>
      </w:pPr>
      <w:r w:rsidRPr="00F03BDA">
        <w:t>За социалистическото строителство,</w:t>
      </w:r>
      <w:r w:rsidR="001C4924" w:rsidRPr="00F03BDA">
        <w:t xml:space="preserve"> з</w:t>
      </w:r>
      <w:r w:rsidRPr="00F03BDA">
        <w:t>а създаване щастливо</w:t>
      </w:r>
      <w:r w:rsidR="00DD5479" w:rsidRPr="00F03BDA">
        <w:t xml:space="preserve"> </w:t>
      </w:r>
      <w:r w:rsidRPr="00F03BDA">
        <w:t>поколение,</w:t>
      </w:r>
    </w:p>
    <w:p w14:paraId="32777803" w14:textId="6F9AA6A7" w:rsidR="00F77A9F" w:rsidRPr="00F03BDA" w:rsidRDefault="00DD5479" w:rsidP="001C4924">
      <w:pPr>
        <w:jc w:val="center"/>
      </w:pPr>
      <w:r w:rsidRPr="00F03BDA">
        <w:t>Но времето мина</w:t>
      </w:r>
      <w:r w:rsidR="00F77A9F" w:rsidRPr="00F03BDA">
        <w:t>,</w:t>
      </w:r>
      <w:r w:rsidRPr="00F03BDA">
        <w:t xml:space="preserve"> </w:t>
      </w:r>
      <w:r w:rsidR="00F77A9F" w:rsidRPr="00F03BDA">
        <w:t>щастливото бъдеще загина,</w:t>
      </w:r>
    </w:p>
    <w:p w14:paraId="2C43E23C" w14:textId="77777777" w:rsidR="00F77A9F" w:rsidRPr="00F03BDA" w:rsidRDefault="00F77A9F" w:rsidP="001C4924">
      <w:pPr>
        <w:jc w:val="center"/>
      </w:pPr>
      <w:r w:rsidRPr="00F03BDA">
        <w:t>Но в трудното настояще,</w:t>
      </w:r>
      <w:r w:rsidR="00DD5479" w:rsidRPr="00F03BDA">
        <w:t xml:space="preserve"> </w:t>
      </w:r>
      <w:r w:rsidRPr="00F03BDA">
        <w:t>хубавата дружба остана.</w:t>
      </w:r>
    </w:p>
    <w:p w14:paraId="434AD4CA" w14:textId="77777777" w:rsidR="00F77A9F" w:rsidRPr="00F03BDA" w:rsidRDefault="001C4924" w:rsidP="001C4924">
      <w:pPr>
        <w:jc w:val="center"/>
      </w:pPr>
      <w:r w:rsidRPr="00F03BDA">
        <w:t>Но друж</w:t>
      </w:r>
      <w:r w:rsidR="00F77A9F" w:rsidRPr="00F03BDA">
        <w:t>е</w:t>
      </w:r>
      <w:r w:rsidR="00DD5479" w:rsidRPr="00F03BDA">
        <w:t xml:space="preserve"> </w:t>
      </w:r>
      <w:r w:rsidR="00F77A9F" w:rsidRPr="00F03BDA">
        <w:t>мой,</w:t>
      </w:r>
      <w:r w:rsidR="00DD5479" w:rsidRPr="00F03BDA">
        <w:t xml:space="preserve"> </w:t>
      </w:r>
      <w:r w:rsidR="00F77A9F" w:rsidRPr="00F03BDA">
        <w:t>какво да се прави,</w:t>
      </w:r>
      <w:r w:rsidR="00DD5479" w:rsidRPr="00F03BDA">
        <w:t xml:space="preserve"> </w:t>
      </w:r>
      <w:r w:rsidR="00F77A9F" w:rsidRPr="00F03BDA">
        <w:t>такава е съдбата на нашето поколение,</w:t>
      </w:r>
    </w:p>
    <w:p w14:paraId="28D21DAE" w14:textId="412ADFCC" w:rsidR="00DD5479" w:rsidRPr="00F03BDA" w:rsidRDefault="001C4924" w:rsidP="00DD5479">
      <w:pPr>
        <w:jc w:val="center"/>
      </w:pPr>
      <w:r w:rsidRPr="00F03BDA">
        <w:t xml:space="preserve">С малко </w:t>
      </w:r>
      <w:proofErr w:type="spellStart"/>
      <w:r w:rsidRPr="00F03BDA">
        <w:t>изкл</w:t>
      </w:r>
      <w:r w:rsidR="00F77A9F" w:rsidRPr="00F03BDA">
        <w:t>ю</w:t>
      </w:r>
      <w:r w:rsidR="00DD5479" w:rsidRPr="00F03BDA">
        <w:t>чение,че</w:t>
      </w:r>
      <w:proofErr w:type="spellEnd"/>
      <w:r w:rsidR="00DD5479" w:rsidRPr="00F03BDA">
        <w:t xml:space="preserve"> има надежда за живеене!</w:t>
      </w:r>
    </w:p>
    <w:p w14:paraId="1FC95CF4" w14:textId="77777777" w:rsidR="000C1925" w:rsidRPr="00F03BDA" w:rsidRDefault="001C4924" w:rsidP="00866A41">
      <w:pPr>
        <w:jc w:val="center"/>
      </w:pPr>
      <w:r w:rsidRPr="00F03BDA">
        <w:t xml:space="preserve">                                                                                                                                                                                    София 21.9</w:t>
      </w:r>
      <w:r w:rsidR="00F77A9F" w:rsidRPr="00F03BDA">
        <w:t>.1994 г,</w:t>
      </w:r>
    </w:p>
    <w:p w14:paraId="0AFFADB9" w14:textId="24D86D14" w:rsidR="000C1925" w:rsidRPr="00F03BDA" w:rsidRDefault="00F77A9F" w:rsidP="00F77A9F">
      <w:r w:rsidRPr="00F03BDA">
        <w:t>На моят скъп приятел Стефан Василев</w:t>
      </w:r>
      <w:r w:rsidR="001C4924" w:rsidRPr="00F03BDA">
        <w:t xml:space="preserve"> Ножчев (старши)</w:t>
      </w:r>
      <w:r w:rsidRPr="00F03BDA">
        <w:t>,</w:t>
      </w:r>
      <w:r w:rsidR="001C4924" w:rsidRPr="00F03BDA">
        <w:t xml:space="preserve"> по случай рожден</w:t>
      </w:r>
      <w:r w:rsidRPr="00F03BDA">
        <w:t>ият му</w:t>
      </w:r>
      <w:r w:rsidR="001C4924" w:rsidRPr="00F03BDA">
        <w:t xml:space="preserve"> ден</w:t>
      </w:r>
      <w:r w:rsidRPr="00F03BDA">
        <w:t>,</w:t>
      </w:r>
      <w:r w:rsidR="00DD5479" w:rsidRPr="00F03BDA">
        <w:t xml:space="preserve"> най-сърдечни пожелания!</w:t>
      </w:r>
    </w:p>
    <w:p w14:paraId="0DB844B6" w14:textId="1DDD552F" w:rsidR="000C1925" w:rsidRPr="00F03BDA" w:rsidRDefault="001C4924" w:rsidP="00866A41">
      <w:pPr>
        <w:ind w:left="7200" w:firstLine="0"/>
      </w:pPr>
      <w:r w:rsidRPr="00F03BDA">
        <w:t xml:space="preserve">                                                                                                                                                                                    </w:t>
      </w:r>
      <w:r w:rsidR="00DD5479" w:rsidRPr="00F03BDA">
        <w:t xml:space="preserve">     </w:t>
      </w:r>
      <w:r w:rsidRPr="00F03BDA">
        <w:t>Подпис</w:t>
      </w:r>
      <w:r w:rsidR="00F77A9F" w:rsidRPr="00F03BDA">
        <w:t>:</w:t>
      </w:r>
      <w:r w:rsidRPr="00F03BDA">
        <w:t xml:space="preserve"> </w:t>
      </w:r>
      <w:r w:rsidR="00DD5479" w:rsidRPr="00F03BDA">
        <w:t xml:space="preserve"> </w:t>
      </w:r>
      <w:r w:rsidRPr="00F03BDA">
        <w:t>Камбуров</w:t>
      </w:r>
    </w:p>
    <w:p w14:paraId="7130BDED" w14:textId="42E6D171" w:rsidR="000C1925" w:rsidRPr="00F03BDA" w:rsidRDefault="001C4924" w:rsidP="00F77A9F">
      <w:r w:rsidRPr="00F03BDA">
        <w:t>Вероятно</w:t>
      </w:r>
      <w:r w:rsidR="00F77A9F" w:rsidRPr="00F03BDA">
        <w:t>,</w:t>
      </w:r>
      <w:r w:rsidRPr="00F03BDA">
        <w:t xml:space="preserve"> когато е писал „лиричното си излияние”, </w:t>
      </w:r>
      <w:r w:rsidR="00F77A9F" w:rsidRPr="00F03BDA">
        <w:t>Марин е</w:t>
      </w:r>
      <w:r w:rsidR="00DD5479" w:rsidRPr="00F03BDA">
        <w:t xml:space="preserve"> </w:t>
      </w:r>
      <w:r w:rsidR="00F77A9F" w:rsidRPr="00F03BDA">
        <w:t>мислел да ми го праща,</w:t>
      </w:r>
      <w:r w:rsidR="00DD5479" w:rsidRPr="00F03BDA">
        <w:t xml:space="preserve"> </w:t>
      </w:r>
      <w:r w:rsidR="00F77A9F" w:rsidRPr="00F03BDA">
        <w:t xml:space="preserve">защото не е бил решил да идва в </w:t>
      </w:r>
      <w:proofErr w:type="spellStart"/>
      <w:r w:rsidR="00F77A9F" w:rsidRPr="00F03BDA">
        <w:t>СтараЗагора</w:t>
      </w:r>
      <w:proofErr w:type="spellEnd"/>
      <w:r w:rsidRPr="00F03BDA">
        <w:t xml:space="preserve">. </w:t>
      </w:r>
      <w:r w:rsidR="00F77A9F" w:rsidRPr="00F03BDA">
        <w:t>След като го прочете</w:t>
      </w:r>
      <w:r w:rsidRPr="00F03BDA">
        <w:t xml:space="preserve">, </w:t>
      </w:r>
      <w:r w:rsidR="00F77A9F" w:rsidRPr="00F03BDA">
        <w:t>силно</w:t>
      </w:r>
      <w:r w:rsidR="00DD5479" w:rsidRPr="00F03BDA">
        <w:t xml:space="preserve"> </w:t>
      </w:r>
      <w:r w:rsidR="00F77A9F" w:rsidRPr="00F03BDA">
        <w:t>развълнуван,</w:t>
      </w:r>
      <w:r w:rsidRPr="00F03BDA">
        <w:t xml:space="preserve"> аз станах прегърнах го и пред всички му благодарих. </w:t>
      </w:r>
      <w:r w:rsidR="00F77A9F" w:rsidRPr="00F03BDA">
        <w:t>Тогава за</w:t>
      </w:r>
      <w:r w:rsidRPr="00F03BDA">
        <w:t xml:space="preserve">белязах, </w:t>
      </w:r>
      <w:r w:rsidR="00F77A9F" w:rsidRPr="00F03BDA">
        <w:t>че повечето от моите</w:t>
      </w:r>
      <w:r w:rsidRPr="00F03BDA">
        <w:t xml:space="preserve"> технички бяха разплакани. Веро</w:t>
      </w:r>
      <w:r w:rsidR="007A516E" w:rsidRPr="00F03BDA">
        <w:t>ятно за пръ</w:t>
      </w:r>
      <w:r w:rsidR="00F77A9F" w:rsidRPr="00F03BDA">
        <w:t>в път ставаха свидетели на едно такова приятелств</w:t>
      </w:r>
      <w:r w:rsidRPr="00F03BDA">
        <w:t>о</w:t>
      </w:r>
      <w:r w:rsidR="007A516E" w:rsidRPr="00F03BDA">
        <w:t xml:space="preserve">, </w:t>
      </w:r>
      <w:r w:rsidR="00F77A9F" w:rsidRPr="00F03BDA">
        <w:t>изложено така искре</w:t>
      </w:r>
      <w:r w:rsidR="00DD5479" w:rsidRPr="00F03BDA">
        <w:t>но в творението на моя</w:t>
      </w:r>
      <w:r w:rsidR="007A516E" w:rsidRPr="00F03BDA">
        <w:t xml:space="preserve"> приятел. Вечерт</w:t>
      </w:r>
      <w:r w:rsidR="00F77A9F" w:rsidRPr="00F03BDA">
        <w:t>а,</w:t>
      </w:r>
      <w:r w:rsidR="007A516E" w:rsidRPr="00F03BDA">
        <w:t xml:space="preserve"> пред съб</w:t>
      </w:r>
      <w:r w:rsidR="00F77A9F" w:rsidRPr="00F03BDA">
        <w:t>раната наша фамилия</w:t>
      </w:r>
      <w:r w:rsidR="007A516E" w:rsidRPr="00F03BDA">
        <w:t xml:space="preserve">, </w:t>
      </w:r>
      <w:r w:rsidR="00DD5479" w:rsidRPr="00F03BDA">
        <w:t>го помолих</w:t>
      </w:r>
      <w:r w:rsidR="007A516E" w:rsidRPr="00F03BDA">
        <w:t xml:space="preserve"> да го прочете отново</w:t>
      </w:r>
      <w:r w:rsidR="00F77A9F" w:rsidRPr="00F03BDA">
        <w:t>,</w:t>
      </w:r>
      <w:r w:rsidR="007A516E" w:rsidRPr="00F03BDA">
        <w:t xml:space="preserve"> но за мен вече нямаше същият ефект. </w:t>
      </w:r>
      <w:r w:rsidR="00F77A9F" w:rsidRPr="00F03BDA">
        <w:t>На следващият д</w:t>
      </w:r>
      <w:r w:rsidR="007A516E" w:rsidRPr="00F03BDA">
        <w:t>ен с него посетихме Васко Боба и д-р Симеонов (</w:t>
      </w:r>
      <w:proofErr w:type="spellStart"/>
      <w:r w:rsidR="007A516E" w:rsidRPr="00F03BDA">
        <w:t>Тарапонти</w:t>
      </w:r>
      <w:proofErr w:type="spellEnd"/>
      <w:r w:rsidR="007A516E" w:rsidRPr="00F03BDA">
        <w:t xml:space="preserve">). </w:t>
      </w:r>
      <w:r w:rsidR="00F77A9F" w:rsidRPr="00F03BDA">
        <w:t xml:space="preserve"> Ходихме и на парцела в с.</w:t>
      </w:r>
      <w:r w:rsidR="007A516E" w:rsidRPr="00F03BDA">
        <w:t xml:space="preserve"> М. Вере</w:t>
      </w:r>
      <w:r w:rsidR="00DD5479" w:rsidRPr="00F03BDA">
        <w:t>я</w:t>
      </w:r>
      <w:r w:rsidR="00F77A9F" w:rsidRPr="00F03BDA">
        <w:t>,</w:t>
      </w:r>
      <w:r w:rsidR="00DD5479" w:rsidRPr="00F03BDA">
        <w:t xml:space="preserve"> </w:t>
      </w:r>
      <w:r w:rsidR="00F77A9F" w:rsidRPr="00F03BDA">
        <w:t>като</w:t>
      </w:r>
      <w:r w:rsidR="007A516E" w:rsidRPr="00F03BDA">
        <w:t xml:space="preserve"> на третият ден изпратих </w:t>
      </w:r>
      <w:r w:rsidR="00F77A9F" w:rsidRPr="00F03BDA">
        <w:t>М.</w:t>
      </w:r>
      <w:r w:rsidR="00DD5479" w:rsidRPr="00F03BDA">
        <w:t xml:space="preserve"> </w:t>
      </w:r>
      <w:r w:rsidR="00F77A9F" w:rsidRPr="00F03BDA">
        <w:t>Камбуров с два кашона грозде и</w:t>
      </w:r>
      <w:r w:rsidR="007A516E" w:rsidRPr="00F03BDA">
        <w:t xml:space="preserve"> зеленчуци.</w:t>
      </w:r>
      <w:r w:rsidR="00F77A9F" w:rsidRPr="00F03BDA">
        <w:t xml:space="preserve"> Той заслужаваше много повече.</w:t>
      </w:r>
      <w:r w:rsidR="00DD5479" w:rsidRPr="00F03BDA">
        <w:t xml:space="preserve"> </w:t>
      </w:r>
      <w:r w:rsidR="00F77A9F" w:rsidRPr="00F03BDA">
        <w:t>До края на годината, син</w:t>
      </w:r>
      <w:r w:rsidR="007A516E" w:rsidRPr="00F03BDA">
        <w:t>ът ми Марин беше сравнително до</w:t>
      </w:r>
      <w:r w:rsidR="00F77A9F" w:rsidRPr="00F03BDA">
        <w:t>бре</w:t>
      </w:r>
      <w:r w:rsidR="007A516E" w:rsidRPr="00F03BDA">
        <w:t>.</w:t>
      </w:r>
      <w:r w:rsidR="00F77A9F" w:rsidRPr="00F03BDA">
        <w:t xml:space="preserve"> Ходеше редовно на работа,</w:t>
      </w:r>
      <w:r w:rsidR="00DD5479" w:rsidRPr="00F03BDA">
        <w:t xml:space="preserve"> </w:t>
      </w:r>
      <w:r w:rsidR="00F77A9F" w:rsidRPr="00F03BDA">
        <w:t>но</w:t>
      </w:r>
      <w:r w:rsidR="00DD5479" w:rsidRPr="00F03BDA">
        <w:t xml:space="preserve"> </w:t>
      </w:r>
      <w:proofErr w:type="spellStart"/>
      <w:r w:rsidR="00F77A9F" w:rsidRPr="00F03BDA">
        <w:lastRenderedPageBreak/>
        <w:t>отказказваше</w:t>
      </w:r>
      <w:proofErr w:type="spellEnd"/>
      <w:r w:rsidR="00F77A9F" w:rsidRPr="00F03BDA">
        <w:t xml:space="preserve"> да посещава</w:t>
      </w:r>
      <w:r w:rsidR="00DD5479" w:rsidRPr="00F03BDA">
        <w:t xml:space="preserve"> </w:t>
      </w:r>
      <w:r w:rsidR="00F77A9F" w:rsidRPr="00F03BDA">
        <w:t>болницата на</w:t>
      </w:r>
      <w:r w:rsidR="007A516E" w:rsidRPr="00F03BDA">
        <w:t xml:space="preserve"> контролни онкологични прегледи.</w:t>
      </w:r>
      <w:r w:rsidR="00F77A9F" w:rsidRPr="00F03BDA">
        <w:t xml:space="preserve"> Ние с Милка не</w:t>
      </w:r>
      <w:r w:rsidR="00DD5479" w:rsidRPr="00F03BDA">
        <w:t xml:space="preserve"> </w:t>
      </w:r>
      <w:r w:rsidR="00F77A9F" w:rsidRPr="00F03BDA">
        <w:t>бяхме спокойни и често с трев</w:t>
      </w:r>
      <w:r w:rsidR="007A516E" w:rsidRPr="00F03BDA">
        <w:t>ога наблюдавахме състоянието му.</w:t>
      </w:r>
    </w:p>
    <w:p w14:paraId="75F315B2" w14:textId="2C66E822" w:rsidR="00F77A9F" w:rsidRPr="00F03BDA" w:rsidRDefault="00F77A9F" w:rsidP="00F77A9F">
      <w:r w:rsidRPr="00F03BDA">
        <w:t>Независимо от усложн</w:t>
      </w:r>
      <w:r w:rsidR="007A516E" w:rsidRPr="00F03BDA">
        <w:t xml:space="preserve">ената обстановка в семейството, </w:t>
      </w:r>
      <w:r w:rsidRPr="00F03BDA">
        <w:t>ние</w:t>
      </w:r>
      <w:r w:rsidR="00DD5479" w:rsidRPr="00F03BDA">
        <w:t xml:space="preserve"> </w:t>
      </w:r>
      <w:r w:rsidRPr="00F03BDA">
        <w:t>с</w:t>
      </w:r>
      <w:r w:rsidR="007A516E" w:rsidRPr="00F03BDA">
        <w:t xml:space="preserve"> Мил</w:t>
      </w:r>
      <w:r w:rsidRPr="00F03BDA">
        <w:t>ка с</w:t>
      </w:r>
      <w:r w:rsidR="007A516E" w:rsidRPr="00F03BDA">
        <w:t xml:space="preserve">е стараехме да обработваме постоянно парцела в с. М. </w:t>
      </w:r>
      <w:r w:rsidRPr="00F03BDA">
        <w:t>Верея</w:t>
      </w:r>
      <w:r w:rsidR="007A516E" w:rsidRPr="00F03BDA">
        <w:t xml:space="preserve">. </w:t>
      </w:r>
      <w:r w:rsidRPr="00F03BDA">
        <w:t>Често в събота и неделя водехме там и внуците,</w:t>
      </w:r>
      <w:r w:rsidR="00DD5479" w:rsidRPr="00F03BDA">
        <w:t xml:space="preserve"> </w:t>
      </w:r>
      <w:r w:rsidRPr="00F03BDA">
        <w:t>а понякога и</w:t>
      </w:r>
      <w:r w:rsidR="007A516E" w:rsidRPr="00F03BDA">
        <w:t xml:space="preserve"> Васко идваше да ни помага. </w:t>
      </w:r>
      <w:r w:rsidRPr="00F03BDA">
        <w:t>Моят</w:t>
      </w:r>
      <w:r w:rsidR="007A516E" w:rsidRPr="00F03BDA">
        <w:t xml:space="preserve"> „Москвич”</w:t>
      </w:r>
      <w:r w:rsidRPr="00F03BDA">
        <w:t xml:space="preserve"> бях предал за ползване </w:t>
      </w:r>
      <w:r w:rsidR="007A516E" w:rsidRPr="00F03BDA">
        <w:t>на</w:t>
      </w:r>
      <w:r w:rsidRPr="00F03BDA">
        <w:t xml:space="preserve"> </w:t>
      </w:r>
      <w:r w:rsidR="007A516E" w:rsidRPr="00F03BDA">
        <w:t>големия ми син</w:t>
      </w:r>
      <w:r w:rsidRPr="00F03BDA">
        <w:t xml:space="preserve"> и пове</w:t>
      </w:r>
      <w:r w:rsidR="007A516E" w:rsidRPr="00F03BDA">
        <w:t>чето от получаваната продукция м</w:t>
      </w:r>
      <w:r w:rsidRPr="00F03BDA">
        <w:t>ъкнехме</w:t>
      </w:r>
      <w:r w:rsidR="00DD5479" w:rsidRPr="00F03BDA">
        <w:t xml:space="preserve"> </w:t>
      </w:r>
      <w:r w:rsidRPr="00F03BDA">
        <w:t>на</w:t>
      </w:r>
      <w:r w:rsidR="007A516E" w:rsidRPr="00F03BDA">
        <w:t xml:space="preserve"> ръце по автобусите.</w:t>
      </w:r>
      <w:r w:rsidRPr="00F03BDA">
        <w:t xml:space="preserve"> И тази го</w:t>
      </w:r>
      <w:r w:rsidR="007A516E" w:rsidRPr="00F03BDA">
        <w:t>дина получихме добра реколта череши</w:t>
      </w:r>
      <w:r w:rsidRPr="00F03BDA">
        <w:t>,</w:t>
      </w:r>
      <w:r w:rsidR="007A516E" w:rsidRPr="00F03BDA">
        <w:t xml:space="preserve"> кайсии</w:t>
      </w:r>
      <w:r w:rsidRPr="00F03BDA">
        <w:t>,</w:t>
      </w:r>
      <w:r w:rsidR="00DD5479" w:rsidRPr="00F03BDA">
        <w:t xml:space="preserve"> </w:t>
      </w:r>
      <w:r w:rsidRPr="00F03BDA">
        <w:t>круши</w:t>
      </w:r>
      <w:r w:rsidR="007A516E" w:rsidRPr="00F03BDA">
        <w:t>, праскови, сливи, ягоди</w:t>
      </w:r>
      <w:r w:rsidRPr="00F03BDA">
        <w:t>,</w:t>
      </w:r>
      <w:r w:rsidR="007A516E" w:rsidRPr="00F03BDA">
        <w:t xml:space="preserve"> малини и касис.</w:t>
      </w:r>
      <w:r w:rsidRPr="00F03BDA">
        <w:t xml:space="preserve"> Най-доволни бяхме от лоз</w:t>
      </w:r>
      <w:r w:rsidR="007A516E" w:rsidRPr="00F03BDA">
        <w:t>ите с над 600 кг набрано грозде.</w:t>
      </w:r>
      <w:r w:rsidRPr="00F03BDA">
        <w:t xml:space="preserve"> Изобилн</w:t>
      </w:r>
      <w:r w:rsidR="007A516E" w:rsidRPr="00F03BDA">
        <w:t>и бяха</w:t>
      </w:r>
      <w:r w:rsidRPr="00F03BDA">
        <w:t xml:space="preserve"> доматите,</w:t>
      </w:r>
      <w:r w:rsidR="00DD5479" w:rsidRPr="00F03BDA">
        <w:t xml:space="preserve"> </w:t>
      </w:r>
      <w:r w:rsidRPr="00F03BDA">
        <w:t>картофите,</w:t>
      </w:r>
      <w:r w:rsidR="00DD5479" w:rsidRPr="00F03BDA">
        <w:t xml:space="preserve"> </w:t>
      </w:r>
      <w:r w:rsidRPr="00F03BDA">
        <w:t>краставиците,</w:t>
      </w:r>
      <w:r w:rsidR="00DD5479" w:rsidRPr="00F03BDA">
        <w:t xml:space="preserve"> </w:t>
      </w:r>
      <w:r w:rsidRPr="00F03BDA">
        <w:t>чушките и зелето</w:t>
      </w:r>
      <w:r w:rsidR="007A516E" w:rsidRPr="00F03BDA">
        <w:t>. По-</w:t>
      </w:r>
      <w:r w:rsidRPr="00F03BDA">
        <w:t>сл</w:t>
      </w:r>
      <w:r w:rsidR="007A516E" w:rsidRPr="00F03BDA">
        <w:t>аби бя</w:t>
      </w:r>
      <w:r w:rsidR="00DD5479" w:rsidRPr="00F03BDA">
        <w:t>ха добивите от морковите, чесънът</w:t>
      </w:r>
      <w:r w:rsidRPr="00F03BDA">
        <w:t>,</w:t>
      </w:r>
      <w:r w:rsidR="00DD5479" w:rsidRPr="00F03BDA">
        <w:t xml:space="preserve"> лукът</w:t>
      </w:r>
      <w:r w:rsidR="007A516E" w:rsidRPr="00F03BDA">
        <w:t>, марулята и бобът. Имаше много пораснали цветя – хобито на Милка. Доста от роднини</w:t>
      </w:r>
      <w:r w:rsidRPr="00F03BDA">
        <w:t>те и приятелите и тази година</w:t>
      </w:r>
      <w:r w:rsidR="007A516E" w:rsidRPr="00F03BDA">
        <w:t xml:space="preserve"> „закачи</w:t>
      </w:r>
      <w:r w:rsidR="00432720" w:rsidRPr="00F03BDA">
        <w:t>х</w:t>
      </w:r>
      <w:r w:rsidR="007A516E" w:rsidRPr="00F03BDA">
        <w:t>а”</w:t>
      </w:r>
      <w:r w:rsidRPr="00F03BDA">
        <w:t xml:space="preserve"> по някоя кофа от тази</w:t>
      </w:r>
      <w:r w:rsidR="007A516E" w:rsidRPr="00F03BDA">
        <w:t xml:space="preserve"> продукция. По тогаваш</w:t>
      </w:r>
      <w:r w:rsidRPr="00F03BDA">
        <w:t>ни цени стойн</w:t>
      </w:r>
      <w:r w:rsidR="00E41CFD" w:rsidRPr="00F03BDA">
        <w:t xml:space="preserve">остта на получената продукция надхвърли 29 хиляди лева, </w:t>
      </w:r>
      <w:r w:rsidRPr="00F03BDA">
        <w:t>почти 3/4 от платената цена</w:t>
      </w:r>
      <w:r w:rsidR="00DD5479" w:rsidRPr="00F03BDA">
        <w:t xml:space="preserve"> </w:t>
      </w:r>
      <w:r w:rsidRPr="00F03BDA">
        <w:t xml:space="preserve"> за</w:t>
      </w:r>
      <w:r w:rsidR="00DD5479" w:rsidRPr="00F03BDA">
        <w:t xml:space="preserve"> </w:t>
      </w:r>
      <w:r w:rsidRPr="00F03BDA">
        <w:t>покупката на парцела.</w:t>
      </w:r>
    </w:p>
    <w:p w14:paraId="09943D63" w14:textId="0DF9EC81" w:rsidR="00F77A9F" w:rsidRPr="00F03BDA" w:rsidRDefault="00F77A9F" w:rsidP="00F77A9F">
      <w:r w:rsidRPr="00F03BDA">
        <w:t>След отпечатването на последните ми две статии в списание</w:t>
      </w:r>
      <w:r w:rsidR="00DD5479" w:rsidRPr="00F03BDA">
        <w:t xml:space="preserve"> „Животновъдство”</w:t>
      </w:r>
      <w:r w:rsidRPr="00F03BDA">
        <w:t>,</w:t>
      </w:r>
      <w:r w:rsidR="00DD5479" w:rsidRPr="00F03BDA">
        <w:t xml:space="preserve"> </w:t>
      </w:r>
      <w:r w:rsidRPr="00F03BDA">
        <w:t>преустанових да пиша такива,</w:t>
      </w:r>
      <w:r w:rsidR="00DD5479" w:rsidRPr="00F03BDA">
        <w:t xml:space="preserve"> </w:t>
      </w:r>
      <w:r w:rsidRPr="00F03BDA">
        <w:t>като</w:t>
      </w:r>
      <w:r w:rsidR="00DD5479" w:rsidRPr="00F03BDA">
        <w:t xml:space="preserve"> </w:t>
      </w:r>
      <w:r w:rsidRPr="00F03BDA">
        <w:t>насочих</w:t>
      </w:r>
      <w:r w:rsidR="00DD5479" w:rsidRPr="00F03BDA">
        <w:t xml:space="preserve"> </w:t>
      </w:r>
      <w:r w:rsidRPr="00F03BDA">
        <w:t>вниманието си към Автобиографическият си очерк</w:t>
      </w:r>
      <w:r w:rsidR="00E55688" w:rsidRPr="00F03BDA">
        <w:t>.</w:t>
      </w:r>
      <w:r w:rsidRPr="00F03BDA">
        <w:t xml:space="preserve"> Тази година</w:t>
      </w:r>
      <w:r w:rsidR="00DD5479" w:rsidRPr="00F03BDA">
        <w:t xml:space="preserve"> </w:t>
      </w:r>
      <w:r w:rsidRPr="00F03BDA">
        <w:t>написах увода и разделите свързани с живота ми до завършване</w:t>
      </w:r>
      <w:r w:rsidR="00DD5479" w:rsidRPr="00F03BDA">
        <w:t xml:space="preserve"> </w:t>
      </w:r>
      <w:r w:rsidR="00E55688" w:rsidRPr="00F03BDA">
        <w:t xml:space="preserve">на </w:t>
      </w:r>
      <w:r w:rsidRPr="00F03BDA">
        <w:t>гимназията през 1942 година</w:t>
      </w:r>
      <w:r w:rsidR="00E55688" w:rsidRPr="00F03BDA">
        <w:t>.</w:t>
      </w:r>
      <w:r w:rsidRPr="00F03BDA">
        <w:t xml:space="preserve"> Отразявах предимно тези събития,</w:t>
      </w:r>
      <w:r w:rsidR="00DD5479" w:rsidRPr="00F03BDA">
        <w:t xml:space="preserve"> </w:t>
      </w:r>
      <w:r w:rsidRPr="00F03BDA">
        <w:t>които имаха връзка с</w:t>
      </w:r>
      <w:r w:rsidR="00DD5479" w:rsidRPr="00F03BDA">
        <w:t xml:space="preserve"> </w:t>
      </w:r>
      <w:r w:rsidRPr="00F03BDA">
        <w:t>офор</w:t>
      </w:r>
      <w:r w:rsidR="00E55688" w:rsidRPr="00F03BDA">
        <w:t>м</w:t>
      </w:r>
      <w:r w:rsidRPr="00F03BDA">
        <w:t>янето ми като личност и човек</w:t>
      </w:r>
      <w:r w:rsidR="00E55688" w:rsidRPr="00F03BDA">
        <w:t>.</w:t>
      </w:r>
      <w:r w:rsidRPr="00F03BDA">
        <w:t xml:space="preserve"> Понякога излишно се увличах по някои подробности</w:t>
      </w:r>
      <w:r w:rsidR="00E55688" w:rsidRPr="00F03BDA">
        <w:t>.</w:t>
      </w:r>
      <w:r w:rsidRPr="00F03BDA">
        <w:t xml:space="preserve"> Надява</w:t>
      </w:r>
      <w:r w:rsidR="00E55688" w:rsidRPr="00F03BDA">
        <w:t xml:space="preserve">х </w:t>
      </w:r>
      <w:r w:rsidRPr="00F03BDA">
        <w:t>се,</w:t>
      </w:r>
      <w:r w:rsidR="00DD5479" w:rsidRPr="00F03BDA">
        <w:t xml:space="preserve"> </w:t>
      </w:r>
      <w:r w:rsidRPr="00F03BDA">
        <w:t>че</w:t>
      </w:r>
      <w:r w:rsidR="00DD5479" w:rsidRPr="00F03BDA">
        <w:t xml:space="preserve"> </w:t>
      </w:r>
      <w:r w:rsidRPr="00F03BDA">
        <w:t>след окончателното му завършване ще имам време основно да го</w:t>
      </w:r>
      <w:r w:rsidR="00DD5479" w:rsidRPr="00F03BDA">
        <w:t xml:space="preserve"> </w:t>
      </w:r>
      <w:r w:rsidRPr="00F03BDA">
        <w:t>преработя</w:t>
      </w:r>
      <w:r w:rsidR="00E55688" w:rsidRPr="00F03BDA">
        <w:t>.</w:t>
      </w:r>
      <w:r w:rsidRPr="00F03BDA">
        <w:t xml:space="preserve"> След заболяването на синът ми,</w:t>
      </w:r>
      <w:r w:rsidR="00DD5479" w:rsidRPr="00F03BDA">
        <w:t xml:space="preserve"> </w:t>
      </w:r>
      <w:r w:rsidRPr="00F03BDA">
        <w:t>често се налагаше</w:t>
      </w:r>
      <w:r w:rsidR="00DD5479" w:rsidRPr="00F03BDA">
        <w:t xml:space="preserve"> </w:t>
      </w:r>
      <w:r w:rsidRPr="00F03BDA">
        <w:t>да прекъсвам писателството</w:t>
      </w:r>
      <w:r w:rsidR="00DD5479" w:rsidRPr="00F03BDA">
        <w:t xml:space="preserve"> </w:t>
      </w:r>
      <w:r w:rsidRPr="00F03BDA">
        <w:t>си,</w:t>
      </w:r>
      <w:r w:rsidR="00DD5479" w:rsidRPr="00F03BDA">
        <w:t xml:space="preserve"> </w:t>
      </w:r>
      <w:r w:rsidRPr="00F03BDA">
        <w:t>но след това продължавах</w:t>
      </w:r>
      <w:r w:rsidR="00E55688" w:rsidRPr="00F03BDA">
        <w:t>.</w:t>
      </w:r>
      <w:r w:rsidRPr="00F03BDA">
        <w:t xml:space="preserve"> По</w:t>
      </w:r>
      <w:r w:rsidR="00DD5479" w:rsidRPr="00F03BDA">
        <w:t xml:space="preserve"> </w:t>
      </w:r>
      <w:r w:rsidRPr="00F03BDA">
        <w:t>този начин по-лесно понасях тревогите по него</w:t>
      </w:r>
      <w:r w:rsidR="00E55688" w:rsidRPr="00F03BDA">
        <w:t>.</w:t>
      </w:r>
    </w:p>
    <w:p w14:paraId="1703ABDA" w14:textId="1415DF18" w:rsidR="00F77A9F" w:rsidRPr="00F03BDA" w:rsidRDefault="00F77A9F" w:rsidP="00F77A9F">
      <w:r w:rsidRPr="00F03BDA">
        <w:t xml:space="preserve">Продължавах да </w:t>
      </w:r>
      <w:r w:rsidR="00432720" w:rsidRPr="00F03BDA">
        <w:t>участвам</w:t>
      </w:r>
      <w:r w:rsidRPr="00F03BDA">
        <w:t xml:space="preserve"> в сбирките на ветераните</w:t>
      </w:r>
      <w:r w:rsidR="00DD5479" w:rsidRPr="00F03BDA">
        <w:t xml:space="preserve"> – </w:t>
      </w:r>
      <w:r w:rsidRPr="00F03BDA">
        <w:t>учени</w:t>
      </w:r>
      <w:r w:rsidR="00DD5479" w:rsidRPr="00F03BDA">
        <w:t xml:space="preserve"> </w:t>
      </w:r>
      <w:r w:rsidRPr="00F03BDA">
        <w:t>към СУВ</w:t>
      </w:r>
      <w:r w:rsidR="00DD5479" w:rsidRPr="00F03BDA">
        <w:t xml:space="preserve"> </w:t>
      </w:r>
      <w:r w:rsidRPr="00F03BDA">
        <w:t>-</w:t>
      </w:r>
      <w:r w:rsidR="00DD5479" w:rsidRPr="00F03BDA">
        <w:t xml:space="preserve"> </w:t>
      </w:r>
      <w:r w:rsidRPr="00F03BDA">
        <w:t>СЗ</w:t>
      </w:r>
      <w:r w:rsidR="00E55688" w:rsidRPr="00F03BDA">
        <w:t>.</w:t>
      </w:r>
      <w:r w:rsidRPr="00F03BDA">
        <w:t xml:space="preserve"> Активно се включих и в работата на Общинското</w:t>
      </w:r>
      <w:r w:rsidR="00DD5479" w:rsidRPr="00F03BDA">
        <w:t xml:space="preserve"> </w:t>
      </w:r>
      <w:r w:rsidRPr="00F03BDA">
        <w:t>р</w:t>
      </w:r>
      <w:r w:rsidR="00E55688" w:rsidRPr="00F03BDA">
        <w:t>ъ</w:t>
      </w:r>
      <w:r w:rsidRPr="00F03BDA">
        <w:t>ководство на Съюза на ветераните от войнат</w:t>
      </w:r>
      <w:r w:rsidR="00E55688" w:rsidRPr="00F03BDA">
        <w:t>а.</w:t>
      </w:r>
      <w:r w:rsidRPr="00F03BDA">
        <w:t xml:space="preserve"> Организирахме</w:t>
      </w:r>
      <w:r w:rsidR="00DD5479" w:rsidRPr="00F03BDA">
        <w:t xml:space="preserve"> </w:t>
      </w:r>
      <w:r w:rsidR="00432720" w:rsidRPr="00F03BDA">
        <w:t>честването</w:t>
      </w:r>
      <w:r w:rsidRPr="00F03BDA">
        <w:t xml:space="preserve"> на 9-ти май</w:t>
      </w:r>
      <w:r w:rsidR="00DD5479" w:rsidRPr="00F03BDA">
        <w:t xml:space="preserve"> - „Денят на победата”</w:t>
      </w:r>
      <w:r w:rsidRPr="00F03BDA">
        <w:t xml:space="preserve"> пред паметника на Съветската армия</w:t>
      </w:r>
      <w:r w:rsidR="00E55688" w:rsidRPr="00F03BDA">
        <w:t xml:space="preserve">, </w:t>
      </w:r>
      <w:r w:rsidRPr="00F03BDA">
        <w:t>на който присъ</w:t>
      </w:r>
      <w:r w:rsidR="00432720" w:rsidRPr="00F03BDA">
        <w:t>ст</w:t>
      </w:r>
      <w:r w:rsidRPr="00F03BDA">
        <w:t>ваха над 500 души</w:t>
      </w:r>
      <w:r w:rsidR="00E55688" w:rsidRPr="00F03BDA">
        <w:t xml:space="preserve">. </w:t>
      </w:r>
      <w:r w:rsidRPr="00F03BDA">
        <w:t>След</w:t>
      </w:r>
      <w:r w:rsidR="00DD5479" w:rsidRPr="00F03BDA">
        <w:t xml:space="preserve"> </w:t>
      </w:r>
      <w:r w:rsidRPr="00F03BDA">
        <w:t xml:space="preserve">това </w:t>
      </w:r>
      <w:r w:rsidR="00E55688" w:rsidRPr="00F03BDA">
        <w:t>с</w:t>
      </w:r>
      <w:r w:rsidRPr="00F03BDA">
        <w:t xml:space="preserve"> Добри Иванов в ресторант</w:t>
      </w:r>
      <w:r w:rsidR="00DD5479" w:rsidRPr="00F03BDA">
        <w:t xml:space="preserve"> „Лебеда”</w:t>
      </w:r>
      <w:r w:rsidRPr="00F03BDA">
        <w:t xml:space="preserve"> </w:t>
      </w:r>
      <w:r w:rsidR="00432720" w:rsidRPr="00F03BDA">
        <w:t>проведохме</w:t>
      </w:r>
      <w:r w:rsidRPr="00F03BDA">
        <w:t xml:space="preserve"> традиционната си среща</w:t>
      </w:r>
      <w:r w:rsidR="00DD5479" w:rsidRPr="00F03BDA">
        <w:t xml:space="preserve"> </w:t>
      </w:r>
      <w:r w:rsidRPr="00F03BDA">
        <w:t>-</w:t>
      </w:r>
      <w:r w:rsidR="00DD5479" w:rsidRPr="00F03BDA">
        <w:t xml:space="preserve"> </w:t>
      </w:r>
      <w:r w:rsidRPr="00F03BDA">
        <w:t>обяд,</w:t>
      </w:r>
      <w:r w:rsidR="00DD5479" w:rsidRPr="00F03BDA">
        <w:t xml:space="preserve"> </w:t>
      </w:r>
      <w:r w:rsidRPr="00F03BDA">
        <w:t>макар същия</w:t>
      </w:r>
      <w:r w:rsidR="00DD5479" w:rsidRPr="00F03BDA">
        <w:t xml:space="preserve">т ден Милка </w:t>
      </w:r>
      <w:r w:rsidRPr="00F03BDA">
        <w:t>отведе синът ми</w:t>
      </w:r>
      <w:r w:rsidR="00DD5479" w:rsidRPr="00F03BDA">
        <w:t xml:space="preserve"> </w:t>
      </w:r>
      <w:r w:rsidRPr="00F03BDA">
        <w:t>в София на операция</w:t>
      </w:r>
      <w:r w:rsidR="00E55688" w:rsidRPr="00F03BDA">
        <w:t>.</w:t>
      </w:r>
      <w:r w:rsidR="00DD5479" w:rsidRPr="00F03BDA">
        <w:t xml:space="preserve"> Б</w:t>
      </w:r>
      <w:r w:rsidRPr="00F03BDA">
        <w:t>ях потиснат и споделих с бай Добр</w:t>
      </w:r>
      <w:r w:rsidR="00E55688" w:rsidRPr="00F03BDA">
        <w:t>и</w:t>
      </w:r>
      <w:r w:rsidRPr="00F03BDA">
        <w:t xml:space="preserve"> моите тревоги. Огра</w:t>
      </w:r>
      <w:r w:rsidR="00DD5479" w:rsidRPr="00F03BDA">
        <w:t>ничих обаче доста връзките си с Х</w:t>
      </w:r>
      <w:r w:rsidR="00E55688" w:rsidRPr="00F03BDA">
        <w:t>Ц</w:t>
      </w:r>
      <w:r w:rsidR="00DD5479" w:rsidRPr="00F03BDA">
        <w:t xml:space="preserve">П </w:t>
      </w:r>
      <w:r w:rsidR="00E55688" w:rsidRPr="00F03BDA">
        <w:t>-</w:t>
      </w:r>
      <w:r w:rsidR="00DD5479" w:rsidRPr="00F03BDA">
        <w:t xml:space="preserve"> </w:t>
      </w:r>
      <w:r w:rsidRPr="00F03BDA">
        <w:t>СЗ,</w:t>
      </w:r>
      <w:r w:rsidR="00DD5479" w:rsidRPr="00F03BDA">
        <w:t xml:space="preserve"> </w:t>
      </w:r>
      <w:r w:rsidRPr="00F03BDA">
        <w:t>макар</w:t>
      </w:r>
      <w:r w:rsidR="00DD5479" w:rsidRPr="00F03BDA">
        <w:t xml:space="preserve"> </w:t>
      </w:r>
      <w:r w:rsidRPr="00F03BDA">
        <w:t>здравословното състояние на птиците да не се</w:t>
      </w:r>
      <w:r w:rsidR="00DD5479" w:rsidRPr="00F03BDA">
        <w:t xml:space="preserve"> </w:t>
      </w:r>
      <w:r w:rsidRPr="00F03BDA">
        <w:t>беше подобрило</w:t>
      </w:r>
      <w:r w:rsidR="00DD5479" w:rsidRPr="00F03BDA">
        <w:t xml:space="preserve"> съществено</w:t>
      </w:r>
      <w:r w:rsidR="00E55688" w:rsidRPr="00F03BDA">
        <w:t>.</w:t>
      </w:r>
      <w:r w:rsidRPr="00F03BDA">
        <w:t xml:space="preserve"> Колегите К</w:t>
      </w:r>
      <w:r w:rsidR="00E55688" w:rsidRPr="00F03BDA">
        <w:t xml:space="preserve">. </w:t>
      </w:r>
      <w:r w:rsidRPr="00F03BDA">
        <w:t>Кунев и В</w:t>
      </w:r>
      <w:r w:rsidR="00E55688" w:rsidRPr="00F03BDA">
        <w:t xml:space="preserve">. </w:t>
      </w:r>
      <w:r w:rsidRPr="00F03BDA">
        <w:t>Тодорова трудно реализираха разработената с мое участие оздр</w:t>
      </w:r>
      <w:r w:rsidR="00E55688" w:rsidRPr="00F03BDA">
        <w:t>а</w:t>
      </w:r>
      <w:r w:rsidRPr="00F03BDA">
        <w:t>вителна програма</w:t>
      </w:r>
      <w:r w:rsidR="00E55688" w:rsidRPr="00F03BDA">
        <w:t>.</w:t>
      </w:r>
      <w:r w:rsidRPr="00F03BDA">
        <w:t xml:space="preserve"> През</w:t>
      </w:r>
      <w:r w:rsidR="00DD5479" w:rsidRPr="00F03BDA">
        <w:t xml:space="preserve"> </w:t>
      </w:r>
      <w:r w:rsidRPr="00F03BDA">
        <w:t xml:space="preserve">февруари, </w:t>
      </w:r>
      <w:r w:rsidR="00432720" w:rsidRPr="00F03BDA">
        <w:t>участвах</w:t>
      </w:r>
      <w:r w:rsidRPr="00F03BDA">
        <w:t xml:space="preserve"> на организиран</w:t>
      </w:r>
      <w:r w:rsidR="00E55688" w:rsidRPr="00F03BDA">
        <w:t>о</w:t>
      </w:r>
      <w:r w:rsidRPr="00F03BDA">
        <w:t>т</w:t>
      </w:r>
      <w:r w:rsidR="00E55688" w:rsidRPr="00F03BDA">
        <w:t>о</w:t>
      </w:r>
      <w:r w:rsidRPr="00F03BDA">
        <w:t xml:space="preserve"> от Съюза на птицевъдите съвещание,</w:t>
      </w:r>
      <w:r w:rsidR="00DD5479" w:rsidRPr="00F03BDA">
        <w:t xml:space="preserve"> </w:t>
      </w:r>
      <w:r w:rsidRPr="00F03BDA">
        <w:t>а след това с участниците</w:t>
      </w:r>
      <w:r w:rsidR="00DD5479" w:rsidRPr="00F03BDA">
        <w:t xml:space="preserve"> </w:t>
      </w:r>
      <w:r w:rsidRPr="00F03BDA">
        <w:t xml:space="preserve">в него посетих и птицекомбината </w:t>
      </w:r>
      <w:r w:rsidR="00E55688" w:rsidRPr="00F03BDA">
        <w:t>в Ст</w:t>
      </w:r>
      <w:r w:rsidRPr="00F03BDA">
        <w:t>ара Загора</w:t>
      </w:r>
      <w:r w:rsidR="00E55688" w:rsidRPr="00F03BDA">
        <w:t xml:space="preserve">. </w:t>
      </w:r>
      <w:r w:rsidRPr="00F03BDA">
        <w:t xml:space="preserve">На </w:t>
      </w:r>
      <w:r w:rsidR="00432720" w:rsidRPr="00F03BDA">
        <w:t>тази среща</w:t>
      </w:r>
      <w:r w:rsidRPr="00F03BDA">
        <w:t xml:space="preserve"> се убедих,</w:t>
      </w:r>
      <w:r w:rsidR="00DD5479" w:rsidRPr="00F03BDA">
        <w:t xml:space="preserve">  </w:t>
      </w:r>
      <w:r w:rsidRPr="00F03BDA">
        <w:t xml:space="preserve">че при новата икономическа обстановка в </w:t>
      </w:r>
      <w:r w:rsidR="00432720" w:rsidRPr="00F03BDA">
        <w:t>страната</w:t>
      </w:r>
      <w:r w:rsidRPr="00F03BDA">
        <w:t xml:space="preserve"> малко мога да бъда полезен на птицевъдството</w:t>
      </w:r>
      <w:r w:rsidR="00E55688" w:rsidRPr="00F03BDA">
        <w:t>.</w:t>
      </w:r>
    </w:p>
    <w:p w14:paraId="02E4761B" w14:textId="24D6D3A4" w:rsidR="00F77A9F" w:rsidRPr="00F03BDA" w:rsidRDefault="00F77A9F" w:rsidP="00F77A9F">
      <w:r w:rsidRPr="00F03BDA">
        <w:t xml:space="preserve">Икономиката в </w:t>
      </w:r>
      <w:r w:rsidR="00DD5479" w:rsidRPr="00F03BDA">
        <w:t>България</w:t>
      </w:r>
      <w:r w:rsidRPr="00F03BDA">
        <w:t xml:space="preserve"> продължаваше да се влошава</w:t>
      </w:r>
      <w:r w:rsidR="00DD5479" w:rsidRPr="00F03BDA">
        <w:t xml:space="preserve"> </w:t>
      </w:r>
      <w:r w:rsidRPr="00F03BDA">
        <w:t>като</w:t>
      </w:r>
      <w:r w:rsidR="00DD5479" w:rsidRPr="00F03BDA">
        <w:t xml:space="preserve"> </w:t>
      </w:r>
      <w:r w:rsidRPr="00F03BDA">
        <w:t xml:space="preserve">цените </w:t>
      </w:r>
      <w:r w:rsidR="00E55688" w:rsidRPr="00F03BDA">
        <w:t>н</w:t>
      </w:r>
      <w:r w:rsidRPr="00F03BDA">
        <w:t>а хранителните продукти се увеличиха над два пъти</w:t>
      </w:r>
      <w:r w:rsidR="00E55688" w:rsidRPr="00F03BDA">
        <w:t xml:space="preserve"> и</w:t>
      </w:r>
      <w:r w:rsidRPr="00F03BDA">
        <w:t xml:space="preserve"> значително надвишиха увеличението на заплатите и пенсиите</w:t>
      </w:r>
      <w:r w:rsidR="00E55688" w:rsidRPr="00F03BDA">
        <w:t>.</w:t>
      </w:r>
      <w:r w:rsidRPr="00F03BDA">
        <w:t xml:space="preserve"> Според мен неправилно се обвинява</w:t>
      </w:r>
      <w:r w:rsidR="00E55688" w:rsidRPr="00F03BDA">
        <w:t>ш</w:t>
      </w:r>
      <w:r w:rsidRPr="00F03BDA">
        <w:t>е правителството на</w:t>
      </w:r>
      <w:r w:rsidR="00DD5479" w:rsidRPr="00F03BDA">
        <w:t xml:space="preserve"> </w:t>
      </w:r>
      <w:r w:rsidRPr="00F03BDA">
        <w:t>Л.</w:t>
      </w:r>
      <w:r w:rsidR="00DD5479" w:rsidRPr="00F03BDA">
        <w:t xml:space="preserve"> </w:t>
      </w:r>
      <w:r w:rsidRPr="00F03BDA">
        <w:t>Беров. По-голяма беше вината на оформилата се група от ба</w:t>
      </w:r>
      <w:r w:rsidR="00E55688" w:rsidRPr="00F03BDA">
        <w:t>н</w:t>
      </w:r>
      <w:r w:rsidRPr="00F03BDA">
        <w:t>кери и бизнесмени,</w:t>
      </w:r>
      <w:r w:rsidR="00DD5479" w:rsidRPr="00F03BDA">
        <w:t xml:space="preserve"> </w:t>
      </w:r>
      <w:r w:rsidRPr="00F03BDA">
        <w:t xml:space="preserve">както и от реститути и корумпирани </w:t>
      </w:r>
      <w:r w:rsidR="00E55688" w:rsidRPr="00F03BDA">
        <w:t xml:space="preserve">държавни </w:t>
      </w:r>
      <w:r w:rsidRPr="00F03BDA">
        <w:t>чиновници,</w:t>
      </w:r>
      <w:r w:rsidR="00DD5479" w:rsidRPr="00F03BDA">
        <w:t xml:space="preserve"> </w:t>
      </w:r>
      <w:r w:rsidRPr="00F03BDA">
        <w:t>които</w:t>
      </w:r>
      <w:r w:rsidR="00DD5479" w:rsidRPr="00F03BDA">
        <w:t xml:space="preserve"> </w:t>
      </w:r>
      <w:r w:rsidRPr="00F03BDA">
        <w:t>ограбва</w:t>
      </w:r>
      <w:r w:rsidR="00E55688" w:rsidRPr="00F03BDA">
        <w:t>х</w:t>
      </w:r>
      <w:r w:rsidRPr="00F03BDA">
        <w:t>а</w:t>
      </w:r>
      <w:r w:rsidR="00DD5479" w:rsidRPr="00F03BDA">
        <w:t xml:space="preserve"> </w:t>
      </w:r>
      <w:r w:rsidRPr="00F03BDA">
        <w:t>безконтролно</w:t>
      </w:r>
      <w:r w:rsidR="00DD5479" w:rsidRPr="00F03BDA">
        <w:t xml:space="preserve"> </w:t>
      </w:r>
      <w:r w:rsidRPr="00F03BDA">
        <w:t>предприятията,</w:t>
      </w:r>
      <w:r w:rsidR="00DD5479" w:rsidRPr="00F03BDA">
        <w:t xml:space="preserve"> </w:t>
      </w:r>
      <w:r w:rsidRPr="00F03BDA">
        <w:t xml:space="preserve">държавата и </w:t>
      </w:r>
      <w:r w:rsidR="00432720" w:rsidRPr="00F03BDA">
        <w:t>обикновените</w:t>
      </w:r>
      <w:r w:rsidRPr="00F03BDA">
        <w:t xml:space="preserve"> хора</w:t>
      </w:r>
      <w:r w:rsidR="00DD5479" w:rsidRPr="00F03BDA">
        <w:t>.</w:t>
      </w:r>
      <w:r w:rsidRPr="00F03BDA">
        <w:t xml:space="preserve"> Доста от тях бяха бивши членове</w:t>
      </w:r>
      <w:r w:rsidR="00DD5479" w:rsidRPr="00F03BDA">
        <w:t xml:space="preserve"> на БКП, работили п</w:t>
      </w:r>
      <w:r w:rsidRPr="00F03BDA">
        <w:t>реди в различните нива на Партийната и Държавна власт. Аз продължавах оба</w:t>
      </w:r>
      <w:r w:rsidR="00E55688" w:rsidRPr="00F03BDA">
        <w:t>ч</w:t>
      </w:r>
      <w:r w:rsidRPr="00F03BDA">
        <w:t>е да съм в ръководството на</w:t>
      </w:r>
      <w:r w:rsidR="00E55688" w:rsidRPr="00F03BDA">
        <w:t xml:space="preserve"> П</w:t>
      </w:r>
      <w:r w:rsidRPr="00F03BDA">
        <w:t>ПО на БСП в квартала,</w:t>
      </w:r>
      <w:r w:rsidR="00DD5479" w:rsidRPr="00F03BDA">
        <w:t xml:space="preserve"> </w:t>
      </w:r>
      <w:r w:rsidRPr="00F03BDA">
        <w:lastRenderedPageBreak/>
        <w:t>вярвайки че само чрез нея,</w:t>
      </w:r>
      <w:r w:rsidR="00DD5479" w:rsidRPr="00F03BDA">
        <w:t xml:space="preserve"> </w:t>
      </w:r>
      <w:r w:rsidRPr="00F03BDA">
        <w:t>макар и трудно</w:t>
      </w:r>
      <w:r w:rsidR="00DD5479" w:rsidRPr="00F03BDA">
        <w:t>,</w:t>
      </w:r>
      <w:r w:rsidRPr="00F03BDA">
        <w:t xml:space="preserve"> ще могат да се съхранят социалните придобивки на хората</w:t>
      </w:r>
      <w:r w:rsidR="00E55688" w:rsidRPr="00F03BDA">
        <w:t xml:space="preserve">, </w:t>
      </w:r>
      <w:r w:rsidRPr="00F03BDA">
        <w:t>ограничи инфлацията и корупцията,</w:t>
      </w:r>
      <w:r w:rsidR="00DD5479" w:rsidRPr="00F03BDA">
        <w:t xml:space="preserve"> </w:t>
      </w:r>
      <w:r w:rsidRPr="00F03BDA">
        <w:t>преустрои икономиката и</w:t>
      </w:r>
      <w:r w:rsidR="00E55688" w:rsidRPr="00F03BDA">
        <w:t xml:space="preserve"> о</w:t>
      </w:r>
      <w:r w:rsidRPr="00F03BDA">
        <w:t>граничи раздробяването на</w:t>
      </w:r>
      <w:r w:rsidR="00DD5479" w:rsidRPr="00F03BDA">
        <w:t xml:space="preserve"> </w:t>
      </w:r>
      <w:r w:rsidRPr="00F03BDA">
        <w:t>обработваемата земя на село</w:t>
      </w:r>
      <w:r w:rsidR="00E55688" w:rsidRPr="00F03BDA">
        <w:t>.</w:t>
      </w:r>
    </w:p>
    <w:p w14:paraId="1193AE39" w14:textId="0AF2B9D2" w:rsidR="00F77A9F" w:rsidRPr="00F03BDA" w:rsidRDefault="00F77A9F" w:rsidP="00F77A9F">
      <w:r w:rsidRPr="00F03BDA">
        <w:t xml:space="preserve">През декември 1994 година се </w:t>
      </w:r>
      <w:r w:rsidR="00432720" w:rsidRPr="00F03BDA">
        <w:t>проведоха</w:t>
      </w:r>
      <w:r w:rsidRPr="00F03BDA">
        <w:t xml:space="preserve"> изборите за 37-то</w:t>
      </w:r>
      <w:r w:rsidR="00DD5479" w:rsidRPr="00F03BDA">
        <w:t xml:space="preserve"> Н</w:t>
      </w:r>
      <w:r w:rsidRPr="00F03BDA">
        <w:t>ародно събрание. Преди това правителството на Лю</w:t>
      </w:r>
      <w:r w:rsidR="001501A4" w:rsidRPr="00F03BDA">
        <w:t>б</w:t>
      </w:r>
      <w:r w:rsidRPr="00F03BDA">
        <w:t>ен</w:t>
      </w:r>
      <w:r w:rsidR="00DD5479" w:rsidRPr="00F03BDA">
        <w:t xml:space="preserve"> </w:t>
      </w:r>
      <w:r w:rsidRPr="00F03BDA">
        <w:t>Беров</w:t>
      </w:r>
      <w:r w:rsidR="00DD5479" w:rsidRPr="00F03BDA">
        <w:t xml:space="preserve"> </w:t>
      </w:r>
      <w:r w:rsidRPr="00F03BDA">
        <w:t>подаде оставка</w:t>
      </w:r>
      <w:r w:rsidR="001501A4" w:rsidRPr="00F03BDA">
        <w:t>.</w:t>
      </w:r>
      <w:r w:rsidRPr="00F03BDA">
        <w:t xml:space="preserve"> Изборите прове</w:t>
      </w:r>
      <w:r w:rsidR="001501A4" w:rsidRPr="00F03BDA">
        <w:t xml:space="preserve">де </w:t>
      </w:r>
      <w:r w:rsidRPr="00F03BDA">
        <w:t>служебното правителство на</w:t>
      </w:r>
      <w:r w:rsidR="00DD5479" w:rsidRPr="00F03BDA">
        <w:t xml:space="preserve"> </w:t>
      </w:r>
      <w:r w:rsidRPr="00F03BDA">
        <w:t>Рене</w:t>
      </w:r>
      <w:r w:rsidR="001501A4" w:rsidRPr="00F03BDA">
        <w:t>т</w:t>
      </w:r>
      <w:r w:rsidRPr="00F03BDA">
        <w:t>а Инджова</w:t>
      </w:r>
      <w:r w:rsidR="001501A4" w:rsidRPr="00F03BDA">
        <w:t>.</w:t>
      </w:r>
      <w:r w:rsidRPr="00F03BDA">
        <w:t xml:space="preserve"> Хората още не бяха изгубили доверието в </w:t>
      </w:r>
      <w:r w:rsidR="001501A4" w:rsidRPr="00F03BDA">
        <w:t>Б</w:t>
      </w:r>
      <w:r w:rsidRPr="00F03BDA">
        <w:t>СП</w:t>
      </w:r>
      <w:r w:rsidR="00DD5479" w:rsidRPr="00F03BDA">
        <w:t xml:space="preserve"> </w:t>
      </w:r>
      <w:r w:rsidRPr="00F03BDA">
        <w:t>и затова спе</w:t>
      </w:r>
      <w:r w:rsidR="001501A4" w:rsidRPr="00F03BDA">
        <w:t>ч</w:t>
      </w:r>
      <w:r w:rsidR="00DD5479" w:rsidRPr="00F03BDA">
        <w:t>елихме</w:t>
      </w:r>
      <w:r w:rsidRPr="00F03BDA">
        <w:t>.</w:t>
      </w:r>
      <w:r w:rsidR="00DD5479" w:rsidRPr="00F03BDA">
        <w:t xml:space="preserve"> През януари 1995 година, Н</w:t>
      </w:r>
      <w:r w:rsidRPr="00F03BDA">
        <w:t>ародното събрани</w:t>
      </w:r>
      <w:r w:rsidR="00DD5479" w:rsidRPr="00F03BDA">
        <w:t xml:space="preserve">е избра правителство с министър - </w:t>
      </w:r>
      <w:r w:rsidRPr="00F03BDA">
        <w:t>председател от БСП Жан Виденов, като</w:t>
      </w:r>
      <w:r w:rsidR="00DD5479" w:rsidRPr="00F03BDA">
        <w:t xml:space="preserve"> </w:t>
      </w:r>
      <w:r w:rsidRPr="00F03BDA">
        <w:t xml:space="preserve">в него </w:t>
      </w:r>
      <w:r w:rsidR="00432720" w:rsidRPr="00F03BDA">
        <w:t>участваха</w:t>
      </w:r>
      <w:r w:rsidRPr="00F03BDA">
        <w:t xml:space="preserve"> и</w:t>
      </w:r>
      <w:r w:rsidR="00DD5479" w:rsidRPr="00F03BDA">
        <w:t xml:space="preserve"> министри от БЗНС „Александър Стамболийски” и от „Екогласност”</w:t>
      </w:r>
      <w:r w:rsidR="001501A4" w:rsidRPr="00F03BDA">
        <w:t>.</w:t>
      </w:r>
      <w:r w:rsidRPr="00F03BDA">
        <w:t xml:space="preserve"> Министър на земеделието стана</w:t>
      </w:r>
      <w:r w:rsidR="00DD5479" w:rsidRPr="00F03BDA">
        <w:t xml:space="preserve"> </w:t>
      </w:r>
      <w:r w:rsidRPr="00F03BDA">
        <w:t>моят добър приятел и колега - член на БЗНС Васил Чичибаба.</w:t>
      </w:r>
      <w:r w:rsidR="00DD5479" w:rsidRPr="00F03BDA">
        <w:t xml:space="preserve"> </w:t>
      </w:r>
      <w:r w:rsidRPr="00F03BDA">
        <w:t>По този случай му се обадих по телефона да му ч</w:t>
      </w:r>
      <w:r w:rsidR="001501A4" w:rsidRPr="00F03BDA">
        <w:t>е</w:t>
      </w:r>
      <w:r w:rsidRPr="00F03BDA">
        <w:t>ститя за голямата отговорност</w:t>
      </w:r>
      <w:r w:rsidR="001501A4" w:rsidRPr="00F03BDA">
        <w:t>,</w:t>
      </w:r>
      <w:r w:rsidRPr="00F03BDA">
        <w:t xml:space="preserve"> която поема</w:t>
      </w:r>
      <w:r w:rsidR="00DD5479" w:rsidRPr="00F03BDA">
        <w:t xml:space="preserve"> </w:t>
      </w:r>
      <w:r w:rsidR="001501A4" w:rsidRPr="00F03BDA">
        <w:t xml:space="preserve"> </w:t>
      </w:r>
      <w:r w:rsidRPr="00F03BDA">
        <w:t>и го пред</w:t>
      </w:r>
      <w:r w:rsidR="001501A4" w:rsidRPr="00F03BDA">
        <w:t>у</w:t>
      </w:r>
      <w:r w:rsidRPr="00F03BDA">
        <w:t>пр</w:t>
      </w:r>
      <w:r w:rsidR="001501A4" w:rsidRPr="00F03BDA">
        <w:t>е</w:t>
      </w:r>
      <w:r w:rsidRPr="00F03BDA">
        <w:t>дих да внимава.</w:t>
      </w:r>
    </w:p>
    <w:p w14:paraId="698F6DF7" w14:textId="58A3A930" w:rsidR="001501A4" w:rsidRPr="00F03BDA" w:rsidRDefault="00F77A9F" w:rsidP="00F77A9F">
      <w:r w:rsidRPr="00F03BDA">
        <w:t>Макар тази 1994 година за нас с Милка да беше юбилейна</w:t>
      </w:r>
      <w:r w:rsidR="001501A4" w:rsidRPr="00F03BDA">
        <w:t xml:space="preserve">, </w:t>
      </w:r>
      <w:r w:rsidRPr="00F03BDA">
        <w:t>Милка навър</w:t>
      </w:r>
      <w:r w:rsidR="00432720" w:rsidRPr="00F03BDA">
        <w:t>ш</w:t>
      </w:r>
      <w:r w:rsidRPr="00F03BDA">
        <w:t>ваше 60 години, аз 70 и 40 годин</w:t>
      </w:r>
      <w:r w:rsidR="00432720" w:rsidRPr="00F03BDA">
        <w:t>и</w:t>
      </w:r>
      <w:r w:rsidRPr="00F03BDA">
        <w:t xml:space="preserve"> от сва</w:t>
      </w:r>
      <w:r w:rsidR="001501A4" w:rsidRPr="00F03BDA">
        <w:t>т</w:t>
      </w:r>
      <w:r w:rsidRPr="00F03BDA">
        <w:t>бата ни, тя се оказа и най-злополучната</w:t>
      </w:r>
      <w:r w:rsidR="00DD5479" w:rsidRPr="00F03BDA">
        <w:t>.</w:t>
      </w:r>
      <w:r w:rsidR="001501A4" w:rsidRPr="00F03BDA">
        <w:t xml:space="preserve"> </w:t>
      </w:r>
      <w:r w:rsidRPr="00F03BDA">
        <w:t>Марин се разболя</w:t>
      </w:r>
      <w:r w:rsidR="00DD5479" w:rsidRPr="00F03BDA">
        <w:t xml:space="preserve"> </w:t>
      </w:r>
      <w:r w:rsidRPr="00F03BDA">
        <w:t xml:space="preserve">тежко. Установиха киста на надбъбречната му жлеза и </w:t>
      </w:r>
      <w:r w:rsidR="001501A4" w:rsidRPr="00F03BDA">
        <w:t>т</w:t>
      </w:r>
      <w:r w:rsidRPr="00F03BDA">
        <w:t xml:space="preserve">рябваше да постъпи в болница и </w:t>
      </w:r>
      <w:r w:rsidR="00DD5479" w:rsidRPr="00F03BDA">
        <w:t xml:space="preserve">да бъде </w:t>
      </w:r>
      <w:r w:rsidRPr="00F03BDA">
        <w:t>опериран</w:t>
      </w:r>
      <w:r w:rsidR="001501A4" w:rsidRPr="00F03BDA">
        <w:t>,</w:t>
      </w:r>
      <w:r w:rsidRPr="00F03BDA">
        <w:t xml:space="preserve"> но това стана чак</w:t>
      </w:r>
      <w:r w:rsidR="00DD5479" w:rsidRPr="00F03BDA">
        <w:t xml:space="preserve"> </w:t>
      </w:r>
      <w:r w:rsidRPr="00F03BDA">
        <w:t>на 26 май.</w:t>
      </w:r>
      <w:r w:rsidR="00DD5479" w:rsidRPr="00F03BDA">
        <w:t xml:space="preserve"> </w:t>
      </w:r>
      <w:r w:rsidRPr="00F03BDA">
        <w:t>Марин мислеше, че ще му се размине</w:t>
      </w:r>
      <w:r w:rsidR="00DD5479" w:rsidRPr="00F03BDA">
        <w:t xml:space="preserve"> </w:t>
      </w:r>
      <w:r w:rsidRPr="00F03BDA">
        <w:t>и</w:t>
      </w:r>
      <w:r w:rsidR="00DD5479" w:rsidRPr="00F03BDA">
        <w:t xml:space="preserve"> </w:t>
      </w:r>
      <w:r w:rsidRPr="00F03BDA">
        <w:t>упорстваше</w:t>
      </w:r>
      <w:r w:rsidR="001501A4" w:rsidRPr="00F03BDA">
        <w:t xml:space="preserve">. </w:t>
      </w:r>
      <w:r w:rsidRPr="00F03BDA">
        <w:t>Новата 1995 година,</w:t>
      </w:r>
      <w:r w:rsidR="00DD5479" w:rsidRPr="00F03BDA">
        <w:t xml:space="preserve"> </w:t>
      </w:r>
      <w:r w:rsidRPr="00F03BDA">
        <w:t>въпреки обстановката в семейството</w:t>
      </w:r>
      <w:r w:rsidR="001501A4" w:rsidRPr="00F03BDA">
        <w:t xml:space="preserve">, </w:t>
      </w:r>
      <w:r w:rsidRPr="00F03BDA">
        <w:t xml:space="preserve">се постарахме да посрещнем добре. Тревожеше ни </w:t>
      </w:r>
      <w:r w:rsidR="001501A4" w:rsidRPr="00F03BDA">
        <w:t>състоянието на</w:t>
      </w:r>
      <w:r w:rsidRPr="00F03BDA">
        <w:t xml:space="preserve"> Марин</w:t>
      </w:r>
      <w:r w:rsidR="001501A4" w:rsidRPr="00F03BDA">
        <w:t>,</w:t>
      </w:r>
      <w:r w:rsidRPr="00F03BDA">
        <w:t xml:space="preserve"> което видимо се влошаваше</w:t>
      </w:r>
      <w:r w:rsidR="001501A4" w:rsidRPr="00F03BDA">
        <w:t>,</w:t>
      </w:r>
      <w:r w:rsidRPr="00F03BDA">
        <w:t xml:space="preserve"> но той отказваше да постъпи</w:t>
      </w:r>
      <w:r w:rsidR="001501A4" w:rsidRPr="00F03BDA">
        <w:t xml:space="preserve"> в</w:t>
      </w:r>
      <w:r w:rsidRPr="00F03BDA">
        <w:t xml:space="preserve"> болница.</w:t>
      </w:r>
    </w:p>
    <w:p w14:paraId="3E7A827C" w14:textId="77777777" w:rsidR="001501A4" w:rsidRPr="00F03BDA" w:rsidRDefault="00F77A9F" w:rsidP="00F77A9F">
      <w:r w:rsidRPr="00F03BDA">
        <w:t>Децата вече бяха големи момче</w:t>
      </w:r>
      <w:r w:rsidR="001501A4" w:rsidRPr="00F03BDA">
        <w:t>та</w:t>
      </w:r>
      <w:r w:rsidRPr="00F03BDA">
        <w:t xml:space="preserve"> и това положение ги тревожеше и потискаше. Маринчо вече беше на 12 години, отличен</w:t>
      </w:r>
      <w:r w:rsidR="001501A4" w:rsidRPr="00F03BDA">
        <w:t xml:space="preserve"> у</w:t>
      </w:r>
      <w:r w:rsidRPr="00F03BDA">
        <w:t>ченик</w:t>
      </w:r>
      <w:r w:rsidR="001501A4" w:rsidRPr="00F03BDA">
        <w:t>,</w:t>
      </w:r>
      <w:r w:rsidRPr="00F03BDA">
        <w:t xml:space="preserve"> но доста затворен. Милко също се учеше добре,</w:t>
      </w:r>
      <w:r w:rsidR="00DD5479" w:rsidRPr="00F03BDA">
        <w:t xml:space="preserve"> </w:t>
      </w:r>
      <w:r w:rsidRPr="00F03BDA">
        <w:t xml:space="preserve">той беше с </w:t>
      </w:r>
      <w:r w:rsidR="00DD5479" w:rsidRPr="00F03BDA">
        <w:t xml:space="preserve"> </w:t>
      </w:r>
      <w:r w:rsidRPr="00F03BDA">
        <w:t>по-отворен характер и имаше много приятели.</w:t>
      </w:r>
    </w:p>
    <w:p w14:paraId="7CEC9C25" w14:textId="11F30158" w:rsidR="001501A4" w:rsidRPr="00F03BDA" w:rsidRDefault="00F77A9F" w:rsidP="00F77A9F">
      <w:r w:rsidRPr="00F03BDA">
        <w:t xml:space="preserve">В края на </w:t>
      </w:r>
      <w:r w:rsidR="00DD5479" w:rsidRPr="00F03BDA">
        <w:t>1994 г, синът ни Васил напусна „Червено знаме”</w:t>
      </w:r>
      <w:r w:rsidRPr="00F03BDA">
        <w:t>.</w:t>
      </w:r>
      <w:r w:rsidR="00DD5479" w:rsidRPr="00F03BDA">
        <w:t xml:space="preserve"> </w:t>
      </w:r>
      <w:r w:rsidRPr="00F03BDA">
        <w:t>Заедно с</w:t>
      </w:r>
      <w:r w:rsidR="00DD5479" w:rsidRPr="00F03BDA">
        <w:t xml:space="preserve">ъс </w:t>
      </w:r>
      <w:r w:rsidRPr="00F03BDA">
        <w:t xml:space="preserve">синът на моя приятел Тодор Пенев , завършил медицина, създадоха частна фирма. Закупиха машина за </w:t>
      </w:r>
      <w:r w:rsidR="00432720" w:rsidRPr="00F03BDA">
        <w:t>производство</w:t>
      </w:r>
      <w:r w:rsidRPr="00F03BDA">
        <w:t xml:space="preserve"> на пластмасови бутилки</w:t>
      </w:r>
      <w:r w:rsidR="001501A4" w:rsidRPr="00F03BDA">
        <w:t>,</w:t>
      </w:r>
      <w:r w:rsidRPr="00F03BDA">
        <w:t xml:space="preserve"> но работата не потръгна добре.</w:t>
      </w:r>
      <w:r w:rsidR="001501A4" w:rsidRPr="00F03BDA">
        <w:t xml:space="preserve"> Стефко беше </w:t>
      </w:r>
      <w:r w:rsidRPr="00F03BDA">
        <w:t>на 16 години и успешно се учеше в езиковата гимназия.</w:t>
      </w:r>
    </w:p>
    <w:p w14:paraId="1C2F3420" w14:textId="0D4C7E39" w:rsidR="00F77A9F" w:rsidRPr="00F03BDA" w:rsidRDefault="00F77A9F" w:rsidP="00F77A9F">
      <w:r w:rsidRPr="00F03BDA">
        <w:t>През февруари убедихме Марин и той с майка си замина</w:t>
      </w:r>
      <w:r w:rsidR="00DD5479" w:rsidRPr="00F03BDA">
        <w:t>ха</w:t>
      </w:r>
      <w:r w:rsidRPr="00F03BDA">
        <w:t xml:space="preserve"> на</w:t>
      </w:r>
      <w:r w:rsidR="00DD5479" w:rsidRPr="00F03BDA">
        <w:t xml:space="preserve"> </w:t>
      </w:r>
      <w:r w:rsidRPr="00F03BDA">
        <w:t>контролен</w:t>
      </w:r>
      <w:r w:rsidR="00DD5479" w:rsidRPr="00F03BDA">
        <w:t xml:space="preserve"> </w:t>
      </w:r>
      <w:r w:rsidRPr="00F03BDA">
        <w:t>прег</w:t>
      </w:r>
      <w:r w:rsidR="001501A4" w:rsidRPr="00F03BDA">
        <w:t>л</w:t>
      </w:r>
      <w:r w:rsidRPr="00F03BDA">
        <w:t xml:space="preserve">ед в София. Отново ни </w:t>
      </w:r>
      <w:r w:rsidR="00432720" w:rsidRPr="00F03BDA">
        <w:t>съдейства</w:t>
      </w:r>
      <w:r w:rsidRPr="00F03BDA">
        <w:t xml:space="preserve"> проф. П. Узун</w:t>
      </w:r>
      <w:r w:rsidR="001501A4" w:rsidRPr="00F03BDA">
        <w:t xml:space="preserve">ов, </w:t>
      </w:r>
      <w:r w:rsidRPr="00F03BDA">
        <w:t xml:space="preserve">който беше </w:t>
      </w:r>
      <w:r w:rsidR="001501A4" w:rsidRPr="00F03BDA">
        <w:t xml:space="preserve">първи </w:t>
      </w:r>
      <w:r w:rsidRPr="00F03BDA">
        <w:t>зам</w:t>
      </w:r>
      <w:r w:rsidR="001501A4" w:rsidRPr="00F03BDA">
        <w:t>.</w:t>
      </w:r>
      <w:r w:rsidR="00DD5479" w:rsidRPr="00F03BDA">
        <w:t xml:space="preserve"> </w:t>
      </w:r>
      <w:r w:rsidR="001501A4" w:rsidRPr="00F03BDA">
        <w:t>М</w:t>
      </w:r>
      <w:r w:rsidRPr="00F03BDA">
        <w:t>ини</w:t>
      </w:r>
      <w:r w:rsidR="001501A4" w:rsidRPr="00F03BDA">
        <w:t>с</w:t>
      </w:r>
      <w:r w:rsidRPr="00F03BDA">
        <w:t>тър на Здравеопазването</w:t>
      </w:r>
      <w:r w:rsidR="001501A4" w:rsidRPr="00F03BDA">
        <w:t>.</w:t>
      </w:r>
      <w:r w:rsidRPr="00F03BDA">
        <w:t xml:space="preserve"> Той уреди</w:t>
      </w:r>
      <w:r w:rsidR="00DD5479" w:rsidRPr="00F03BDA">
        <w:t xml:space="preserve"> </w:t>
      </w:r>
      <w:r w:rsidRPr="00F03BDA">
        <w:t>Марин да бъде прегледа</w:t>
      </w:r>
      <w:r w:rsidR="001501A4" w:rsidRPr="00F03BDA">
        <w:t>н</w:t>
      </w:r>
      <w:r w:rsidRPr="00F03BDA">
        <w:t xml:space="preserve"> от проф.</w:t>
      </w:r>
      <w:r w:rsidR="001501A4" w:rsidRPr="00F03BDA">
        <w:t xml:space="preserve"> К</w:t>
      </w:r>
      <w:r w:rsidRPr="00F03BDA">
        <w:t>уманов</w:t>
      </w:r>
      <w:r w:rsidR="001501A4" w:rsidRPr="00F03BDA">
        <w:t>.</w:t>
      </w:r>
      <w:r w:rsidRPr="00F03BDA">
        <w:t xml:space="preserve"> Установи се,</w:t>
      </w:r>
      <w:r w:rsidR="00DD5479" w:rsidRPr="00F03BDA">
        <w:t xml:space="preserve"> </w:t>
      </w:r>
      <w:r w:rsidRPr="00F03BDA">
        <w:t>че</w:t>
      </w:r>
      <w:r w:rsidR="00DD5479" w:rsidRPr="00F03BDA">
        <w:t xml:space="preserve"> </w:t>
      </w:r>
      <w:r w:rsidRPr="00F03BDA">
        <w:t>има</w:t>
      </w:r>
      <w:r w:rsidR="00DD5479" w:rsidRPr="00F03BDA">
        <w:t xml:space="preserve"> </w:t>
      </w:r>
      <w:r w:rsidRPr="00F03BDA">
        <w:t xml:space="preserve">увеличение на черният </w:t>
      </w:r>
      <w:proofErr w:type="spellStart"/>
      <w:r w:rsidRPr="00F03BDA">
        <w:t>дроб,вероятно</w:t>
      </w:r>
      <w:proofErr w:type="spellEnd"/>
      <w:r w:rsidRPr="00F03BDA">
        <w:t xml:space="preserve"> от </w:t>
      </w:r>
      <w:r w:rsidR="00432720" w:rsidRPr="00F03BDA">
        <w:t>разсейка</w:t>
      </w:r>
      <w:r w:rsidR="001501A4" w:rsidRPr="00F03BDA">
        <w:t>.</w:t>
      </w:r>
      <w:r w:rsidRPr="00F03BDA">
        <w:t xml:space="preserve"> Това много</w:t>
      </w:r>
      <w:r w:rsidR="00DD5479" w:rsidRPr="00F03BDA">
        <w:t xml:space="preserve"> </w:t>
      </w:r>
      <w:r w:rsidRPr="00F03BDA">
        <w:t>ни</w:t>
      </w:r>
      <w:r w:rsidR="00DD5479" w:rsidRPr="00F03BDA">
        <w:t xml:space="preserve"> </w:t>
      </w:r>
      <w:r w:rsidRPr="00F03BDA">
        <w:t>разтревожи</w:t>
      </w:r>
      <w:r w:rsidR="001501A4" w:rsidRPr="00F03BDA">
        <w:t xml:space="preserve">. </w:t>
      </w:r>
      <w:r w:rsidRPr="00F03BDA">
        <w:t>Предписаха му лечение,</w:t>
      </w:r>
      <w:r w:rsidR="00DD5479" w:rsidRPr="00F03BDA">
        <w:t xml:space="preserve"> </w:t>
      </w:r>
      <w:r w:rsidRPr="00F03BDA">
        <w:t xml:space="preserve">което следваше да се </w:t>
      </w:r>
      <w:r w:rsidR="00432720" w:rsidRPr="00F03BDA">
        <w:t>провежда</w:t>
      </w:r>
      <w:r w:rsidRPr="00F03BDA">
        <w:t xml:space="preserve"> в Окръжната болница</w:t>
      </w:r>
      <w:r w:rsidR="00DD5479" w:rsidRPr="00F03BDA">
        <w:t xml:space="preserve"> </w:t>
      </w:r>
      <w:r w:rsidRPr="00F03BDA">
        <w:t>-</w:t>
      </w:r>
      <w:r w:rsidR="009F2FCC" w:rsidRPr="00F03BDA">
        <w:t xml:space="preserve"> С</w:t>
      </w:r>
      <w:r w:rsidRPr="00F03BDA">
        <w:t>тара Загора</w:t>
      </w:r>
      <w:r w:rsidR="009F2FCC" w:rsidRPr="00F03BDA">
        <w:t>.</w:t>
      </w:r>
      <w:r w:rsidRPr="00F03BDA">
        <w:t xml:space="preserve"> Марин под </w:t>
      </w:r>
      <w:proofErr w:type="spellStart"/>
      <w:r w:rsidRPr="00F03BDA">
        <w:t>претекс</w:t>
      </w:r>
      <w:r w:rsidR="009F2FCC" w:rsidRPr="00F03BDA">
        <w:t>т</w:t>
      </w:r>
      <w:r w:rsidRPr="00F03BDA">
        <w:t>,че</w:t>
      </w:r>
      <w:proofErr w:type="spellEnd"/>
      <w:r w:rsidR="00DD5479" w:rsidRPr="00F03BDA">
        <w:t xml:space="preserve"> </w:t>
      </w:r>
      <w:r w:rsidRPr="00F03BDA">
        <w:t>е</w:t>
      </w:r>
      <w:r w:rsidR="00DD5479" w:rsidRPr="00F03BDA">
        <w:t xml:space="preserve"> </w:t>
      </w:r>
      <w:r w:rsidRPr="00F03BDA">
        <w:t>безсмислено да се лекува,</w:t>
      </w:r>
      <w:r w:rsidR="00DD5479" w:rsidRPr="00F03BDA">
        <w:t xml:space="preserve"> </w:t>
      </w:r>
      <w:r w:rsidRPr="00F03BDA">
        <w:t>отка</w:t>
      </w:r>
      <w:r w:rsidR="009F2FCC" w:rsidRPr="00F03BDA">
        <w:t>з</w:t>
      </w:r>
      <w:r w:rsidRPr="00F03BDA">
        <w:t>а да ходи на предписаното</w:t>
      </w:r>
      <w:r w:rsidR="00DD5479" w:rsidRPr="00F03BDA">
        <w:t xml:space="preserve"> </w:t>
      </w:r>
      <w:r w:rsidRPr="00F03BDA">
        <w:t>лечение, въпреки че идваха от там</w:t>
      </w:r>
      <w:r w:rsidR="00DD5479" w:rsidRPr="00F03BDA">
        <w:t xml:space="preserve"> </w:t>
      </w:r>
      <w:r w:rsidRPr="00F03BDA">
        <w:t>медицински</w:t>
      </w:r>
      <w:r w:rsidR="00DD5479" w:rsidRPr="00F03BDA">
        <w:t xml:space="preserve"> </w:t>
      </w:r>
      <w:r w:rsidRPr="00F03BDA">
        <w:t>се</w:t>
      </w:r>
      <w:r w:rsidR="009F2FCC" w:rsidRPr="00F03BDA">
        <w:t>с</w:t>
      </w:r>
      <w:r w:rsidRPr="00F03BDA">
        <w:t>три да го търсят</w:t>
      </w:r>
      <w:r w:rsidR="009F2FCC" w:rsidRPr="00F03BDA">
        <w:t xml:space="preserve">. </w:t>
      </w:r>
      <w:r w:rsidRPr="00F03BDA">
        <w:t>Ние с Милка продължавахме да го убеждаваме,</w:t>
      </w:r>
      <w:r w:rsidR="00DD5479" w:rsidRPr="00F03BDA">
        <w:t xml:space="preserve"> </w:t>
      </w:r>
      <w:r w:rsidRPr="00F03BDA">
        <w:t>да не се отчайва и лекува</w:t>
      </w:r>
      <w:r w:rsidR="009F2FCC" w:rsidRPr="00F03BDA">
        <w:t>. Същия месец, Марин се оплаква на майка си, че го боли и другия бъбрек, но се установи, че е от увеличеният черен дроб.</w:t>
      </w:r>
    </w:p>
    <w:p w14:paraId="59EF6CB1" w14:textId="7854F803" w:rsidR="009F2FCC" w:rsidRPr="00F03BDA" w:rsidRDefault="00F77A9F" w:rsidP="009F2FCC">
      <w:r w:rsidRPr="00F03BDA">
        <w:t>Въпреки тревогите по синът ми,</w:t>
      </w:r>
      <w:r w:rsidR="00DD5479" w:rsidRPr="00F03BDA">
        <w:t xml:space="preserve"> </w:t>
      </w:r>
      <w:r w:rsidR="00432720" w:rsidRPr="00F03BDA">
        <w:t>присъствах</w:t>
      </w:r>
      <w:r w:rsidRPr="00F03BDA">
        <w:t xml:space="preserve"> в Х</w:t>
      </w:r>
      <w:r w:rsidR="009F2FCC" w:rsidRPr="00F03BDA">
        <w:t>Ц</w:t>
      </w:r>
      <w:r w:rsidRPr="00F03BDA">
        <w:t>П</w:t>
      </w:r>
      <w:r w:rsidR="00DD5479" w:rsidRPr="00F03BDA">
        <w:t xml:space="preserve"> </w:t>
      </w:r>
      <w:r w:rsidRPr="00F03BDA">
        <w:t>-</w:t>
      </w:r>
      <w:r w:rsidR="00DD5479" w:rsidRPr="00F03BDA">
        <w:t xml:space="preserve"> </w:t>
      </w:r>
      <w:r w:rsidRPr="00F03BDA">
        <w:t>СЗ н</w:t>
      </w:r>
      <w:r w:rsidR="009F2FCC" w:rsidRPr="00F03BDA">
        <w:t xml:space="preserve">а </w:t>
      </w:r>
      <w:r w:rsidRPr="00F03BDA">
        <w:t>честването</w:t>
      </w:r>
      <w:r w:rsidR="009F2FCC" w:rsidRPr="00F03BDA">
        <w:t xml:space="preserve"> на </w:t>
      </w:r>
      <w:r w:rsidR="00DD5479" w:rsidRPr="00F03BDA">
        <w:t>„Денят на птицевъда”</w:t>
      </w:r>
      <w:r w:rsidRPr="00F03BDA">
        <w:t xml:space="preserve"> </w:t>
      </w:r>
      <w:r w:rsidR="00DD5479" w:rsidRPr="00F03BDA">
        <w:t>(Петровден)</w:t>
      </w:r>
      <w:r w:rsidR="009F2FCC" w:rsidRPr="00F03BDA">
        <w:t xml:space="preserve">. </w:t>
      </w:r>
      <w:r w:rsidRPr="00F03BDA">
        <w:t>След това присъ</w:t>
      </w:r>
      <w:r w:rsidR="009F2FCC" w:rsidRPr="00F03BDA">
        <w:t>ст</w:t>
      </w:r>
      <w:r w:rsidRPr="00F03BDA">
        <w:t xml:space="preserve">вах и на тържеството </w:t>
      </w:r>
      <w:r w:rsidR="009F2FCC" w:rsidRPr="00F03BDA">
        <w:t>за</w:t>
      </w:r>
      <w:r w:rsidRPr="00F03BDA">
        <w:t xml:space="preserve"> пенсионирането на техничка</w:t>
      </w:r>
      <w:r w:rsidR="00DD5479" w:rsidRPr="00F03BDA">
        <w:t xml:space="preserve"> </w:t>
      </w:r>
      <w:r w:rsidRPr="00F03BDA">
        <w:t>-</w:t>
      </w:r>
      <w:r w:rsidR="00DD5479" w:rsidRPr="00F03BDA">
        <w:t xml:space="preserve"> </w:t>
      </w:r>
      <w:r w:rsidRPr="00F03BDA">
        <w:t>птицевъд Зафирка Петкова.</w:t>
      </w:r>
      <w:r w:rsidR="00DD5479" w:rsidRPr="00F03BDA">
        <w:t xml:space="preserve"> </w:t>
      </w:r>
      <w:r w:rsidRPr="00F03BDA">
        <w:t xml:space="preserve">Милка продължаваше всеки месец да посещава за 2-3 дни с. Розовец </w:t>
      </w:r>
      <w:r w:rsidRPr="00F03BDA">
        <w:lastRenderedPageBreak/>
        <w:t>и наглежда болната и сляпа 88-годишна майка</w:t>
      </w:r>
      <w:r w:rsidR="009F2FCC" w:rsidRPr="00F03BDA">
        <w:t>. Дора, ходи с внуците на екскурзионно летуване из Пирин.</w:t>
      </w:r>
    </w:p>
    <w:p w14:paraId="51299D90" w14:textId="009837D9" w:rsidR="00F77A9F" w:rsidRPr="00F03BDA" w:rsidRDefault="00F77A9F" w:rsidP="00F77A9F">
      <w:r w:rsidRPr="00F03BDA">
        <w:t>Независимо от състоянието си</w:t>
      </w:r>
      <w:r w:rsidR="00DD5479" w:rsidRPr="00F03BDA">
        <w:t>,</w:t>
      </w:r>
      <w:r w:rsidRPr="00F03BDA">
        <w:t xml:space="preserve"> Марин продължаваше да</w:t>
      </w:r>
      <w:r w:rsidR="00DD5479" w:rsidRPr="00F03BDA">
        <w:t xml:space="preserve"> </w:t>
      </w:r>
      <w:r w:rsidRPr="00F03BDA">
        <w:t>ходи на работа в Пощата</w:t>
      </w:r>
      <w:r w:rsidR="009F2FCC" w:rsidRPr="00F03BDA">
        <w:t>.</w:t>
      </w:r>
      <w:r w:rsidR="00DD5479" w:rsidRPr="00F03BDA">
        <w:t xml:space="preserve"> Д-р Симеонов (кумът)</w:t>
      </w:r>
      <w:r w:rsidRPr="00F03BDA">
        <w:t xml:space="preserve"> успя да го убеди и му вземе кръвни проби за изследване</w:t>
      </w:r>
      <w:r w:rsidR="009F2FCC" w:rsidRPr="00F03BDA">
        <w:t>.</w:t>
      </w:r>
      <w:r w:rsidRPr="00F03BDA">
        <w:t xml:space="preserve"> Резултатите не бяха добри</w:t>
      </w:r>
      <w:r w:rsidR="009F2FCC" w:rsidRPr="00F03BDA">
        <w:t>.</w:t>
      </w:r>
      <w:r w:rsidRPr="00F03BDA">
        <w:t xml:space="preserve"> Д-р </w:t>
      </w:r>
      <w:proofErr w:type="spellStart"/>
      <w:r w:rsidRPr="00F03BDA">
        <w:t>Хад</w:t>
      </w:r>
      <w:r w:rsidR="009F2FCC" w:rsidRPr="00F03BDA">
        <w:t>ж</w:t>
      </w:r>
      <w:r w:rsidR="00DD5479" w:rsidRPr="00F03BDA">
        <w:t>ип</w:t>
      </w:r>
      <w:r w:rsidRPr="00F03BDA">
        <w:t>етков</w:t>
      </w:r>
      <w:proofErr w:type="spellEnd"/>
      <w:r w:rsidRPr="00F03BDA">
        <w:t xml:space="preserve"> го води на </w:t>
      </w:r>
      <w:r w:rsidR="00432720" w:rsidRPr="00F03BDA">
        <w:t>рентген</w:t>
      </w:r>
      <w:r w:rsidRPr="00F03BDA">
        <w:t xml:space="preserve"> и се оказа</w:t>
      </w:r>
      <w:r w:rsidR="00DD5479" w:rsidRPr="00F03BDA">
        <w:t>,</w:t>
      </w:r>
      <w:r w:rsidRPr="00F03BDA">
        <w:t xml:space="preserve"> че</w:t>
      </w:r>
      <w:r w:rsidR="00DD5479" w:rsidRPr="00F03BDA">
        <w:t xml:space="preserve"> </w:t>
      </w:r>
      <w:r w:rsidRPr="00F03BDA">
        <w:t>черният му дроб е силно увеличен</w:t>
      </w:r>
      <w:r w:rsidR="009F2FCC" w:rsidRPr="00F03BDA">
        <w:t>.</w:t>
      </w:r>
      <w:r w:rsidR="00DD5479" w:rsidRPr="00F03BDA">
        <w:t xml:space="preserve"> Синът ми</w:t>
      </w:r>
      <w:r w:rsidRPr="00F03BDA">
        <w:t xml:space="preserve"> продължаваше да</w:t>
      </w:r>
      <w:r w:rsidR="00DD5479" w:rsidRPr="00F03BDA">
        <w:t xml:space="preserve"> </w:t>
      </w:r>
      <w:r w:rsidRPr="00F03BDA">
        <w:t>отслабва и отпада. С мен нищо не споделяше,</w:t>
      </w:r>
      <w:r w:rsidR="00DD5479" w:rsidRPr="00F03BDA">
        <w:t xml:space="preserve"> </w:t>
      </w:r>
      <w:r w:rsidRPr="00F03BDA">
        <w:t>само понякога се</w:t>
      </w:r>
      <w:r w:rsidR="00DD5479" w:rsidRPr="00F03BDA">
        <w:t xml:space="preserve"> </w:t>
      </w:r>
      <w:r w:rsidR="00432720" w:rsidRPr="00F03BDA">
        <w:t>о</w:t>
      </w:r>
      <w:r w:rsidRPr="00F03BDA">
        <w:t>плакваше на майка си</w:t>
      </w:r>
      <w:r w:rsidR="009F2FCC" w:rsidRPr="00F03BDA">
        <w:t xml:space="preserve">. </w:t>
      </w:r>
      <w:r w:rsidR="00DD5479" w:rsidRPr="00F03BDA">
        <w:t>Убеден бил</w:t>
      </w:r>
      <w:r w:rsidRPr="00F03BDA">
        <w:t>,</w:t>
      </w:r>
      <w:r w:rsidR="00DD5479" w:rsidRPr="00F03BDA">
        <w:t xml:space="preserve"> </w:t>
      </w:r>
      <w:r w:rsidRPr="00F03BDA">
        <w:t>че има разсейки в черният</w:t>
      </w:r>
      <w:r w:rsidR="00DD5479" w:rsidRPr="00F03BDA">
        <w:t xml:space="preserve"> </w:t>
      </w:r>
      <w:r w:rsidRPr="00F03BDA">
        <w:t>дроб и няма</w:t>
      </w:r>
      <w:r w:rsidR="00DD5479" w:rsidRPr="00F03BDA">
        <w:t xml:space="preserve"> никаква надежда за оздравяване.</w:t>
      </w:r>
    </w:p>
    <w:p w14:paraId="448E804B" w14:textId="0F11709D" w:rsidR="00F77A9F" w:rsidRPr="00F03BDA" w:rsidRDefault="00F77A9F" w:rsidP="00F77A9F">
      <w:r w:rsidRPr="00F03BDA">
        <w:t>На 21 август цялата фамилия у нас чествахме 40-годишнината на Васил</w:t>
      </w:r>
      <w:r w:rsidR="009F2FCC" w:rsidRPr="00F03BDA">
        <w:t>.</w:t>
      </w:r>
      <w:r w:rsidRPr="00F03BDA">
        <w:t xml:space="preserve"> По време на пожеланията с почерпката</w:t>
      </w:r>
      <w:r w:rsidR="00DD5479" w:rsidRPr="00F03BDA">
        <w:t>,</w:t>
      </w:r>
      <w:r w:rsidRPr="00F03BDA">
        <w:t xml:space="preserve"> Марин внезапно стана и бързо напусна масата и стаята</w:t>
      </w:r>
      <w:r w:rsidR="009F2FCC" w:rsidRPr="00F03BDA">
        <w:t>.</w:t>
      </w:r>
      <w:r w:rsidRPr="00F03BDA">
        <w:t xml:space="preserve"> Майка му,</w:t>
      </w:r>
      <w:r w:rsidR="00DD5479" w:rsidRPr="00F03BDA">
        <w:t xml:space="preserve"> </w:t>
      </w:r>
      <w:r w:rsidRPr="00F03BDA">
        <w:t>която излезе след него го сварва в хола,</w:t>
      </w:r>
      <w:r w:rsidR="00DD5479" w:rsidRPr="00F03BDA">
        <w:t xml:space="preserve"> </w:t>
      </w:r>
      <w:r w:rsidRPr="00F03BDA">
        <w:t>силно</w:t>
      </w:r>
      <w:r w:rsidR="00DD5479" w:rsidRPr="00F03BDA">
        <w:t xml:space="preserve"> </w:t>
      </w:r>
      <w:r w:rsidR="00432720" w:rsidRPr="00F03BDA">
        <w:t>разстроен</w:t>
      </w:r>
      <w:r w:rsidRPr="00F03BDA">
        <w:t xml:space="preserve"> и разплакан</w:t>
      </w:r>
      <w:r w:rsidR="009F2FCC" w:rsidRPr="00F03BDA">
        <w:t xml:space="preserve">. </w:t>
      </w:r>
      <w:r w:rsidRPr="00F03BDA">
        <w:t>Извинил се на майка си</w:t>
      </w:r>
      <w:r w:rsidR="00DD5479" w:rsidRPr="00F03BDA">
        <w:t xml:space="preserve"> </w:t>
      </w:r>
      <w:r w:rsidRPr="00F03BDA">
        <w:t>с думите:</w:t>
      </w:r>
      <w:r w:rsidR="00DD5479" w:rsidRPr="00F03BDA">
        <w:t xml:space="preserve"> „</w:t>
      </w:r>
      <w:r w:rsidRPr="00F03BDA">
        <w:t>Простете</w:t>
      </w:r>
      <w:r w:rsidR="00DD5479" w:rsidRPr="00F03BDA">
        <w:t xml:space="preserve"> </w:t>
      </w:r>
      <w:r w:rsidRPr="00F03BDA">
        <w:t>м</w:t>
      </w:r>
      <w:r w:rsidR="009F2FCC" w:rsidRPr="00F03BDA">
        <w:t>и</w:t>
      </w:r>
      <w:r w:rsidR="00DD5479" w:rsidRPr="00F03BDA">
        <w:t>,</w:t>
      </w:r>
      <w:r w:rsidR="009F2FCC" w:rsidRPr="00F03BDA">
        <w:t xml:space="preserve"> </w:t>
      </w:r>
      <w:r w:rsidRPr="00F03BDA">
        <w:t>загдето напуснах масата</w:t>
      </w:r>
      <w:r w:rsidR="009F2FCC" w:rsidRPr="00F03BDA">
        <w:t>.</w:t>
      </w:r>
      <w:r w:rsidRPr="00F03BDA">
        <w:t xml:space="preserve"> Не можах да се овладея</w:t>
      </w:r>
      <w:r w:rsidR="009F2FCC" w:rsidRPr="00F03BDA">
        <w:t xml:space="preserve">, </w:t>
      </w:r>
      <w:r w:rsidRPr="00F03BDA">
        <w:t>защото</w:t>
      </w:r>
      <w:r w:rsidR="009F2FCC" w:rsidRPr="00F03BDA">
        <w:t xml:space="preserve"> зная</w:t>
      </w:r>
      <w:r w:rsidRPr="00F03BDA">
        <w:t xml:space="preserve"> много добре,</w:t>
      </w:r>
      <w:r w:rsidR="00DD5479" w:rsidRPr="00F03BDA">
        <w:t xml:space="preserve"> </w:t>
      </w:r>
      <w:r w:rsidRPr="00F03BDA">
        <w:t>че няма аз да доживея до 40 години,</w:t>
      </w:r>
      <w:r w:rsidR="00DD5479" w:rsidRPr="00F03BDA">
        <w:t xml:space="preserve"> </w:t>
      </w:r>
      <w:r w:rsidRPr="00F03BDA">
        <w:t>като</w:t>
      </w:r>
      <w:r w:rsidR="00DD5479" w:rsidRPr="00F03BDA">
        <w:t xml:space="preserve"> брат си!”.</w:t>
      </w:r>
    </w:p>
    <w:p w14:paraId="29DC9510" w14:textId="41D20D3C" w:rsidR="001C0F59" w:rsidRPr="00F03BDA" w:rsidRDefault="00F77A9F" w:rsidP="00F77A9F">
      <w:r w:rsidRPr="00F03BDA">
        <w:t>Наскоро след това,</w:t>
      </w:r>
      <w:r w:rsidR="00DD5479" w:rsidRPr="00F03BDA">
        <w:t xml:space="preserve"> </w:t>
      </w:r>
      <w:r w:rsidRPr="00F03BDA">
        <w:t>Ми</w:t>
      </w:r>
      <w:r w:rsidR="009F2FCC" w:rsidRPr="00F03BDA">
        <w:t>л</w:t>
      </w:r>
      <w:r w:rsidRPr="00F03BDA">
        <w:t>ка чрез проф.</w:t>
      </w:r>
      <w:r w:rsidR="00DD5479" w:rsidRPr="00F03BDA">
        <w:t xml:space="preserve"> </w:t>
      </w:r>
      <w:r w:rsidRPr="00F03BDA">
        <w:t xml:space="preserve">П. Узунов </w:t>
      </w:r>
      <w:r w:rsidR="009F2FCC" w:rsidRPr="00F03BDA">
        <w:t>у</w:t>
      </w:r>
      <w:r w:rsidRPr="00F03BDA">
        <w:t>реди М</w:t>
      </w:r>
      <w:r w:rsidR="009F2FCC" w:rsidRPr="00F03BDA">
        <w:t xml:space="preserve">арин </w:t>
      </w:r>
      <w:r w:rsidRPr="00F03BDA">
        <w:t>да бъде прегледан на скенер в София. На 28 август заминаха</w:t>
      </w:r>
      <w:r w:rsidR="00DD5479" w:rsidRPr="00F03BDA">
        <w:t xml:space="preserve"> </w:t>
      </w:r>
      <w:r w:rsidRPr="00F03BDA">
        <w:t>двамата и на скенера се уст</w:t>
      </w:r>
      <w:r w:rsidR="00DD5479" w:rsidRPr="00F03BDA">
        <w:t>ановява в черният му дроб образу</w:t>
      </w:r>
      <w:r w:rsidRPr="00F03BDA">
        <w:t>вание с размери 7 на 10 см. Понеже проф</w:t>
      </w:r>
      <w:r w:rsidR="00432720" w:rsidRPr="00F03BDA">
        <w:t>.</w:t>
      </w:r>
      <w:r w:rsidRPr="00F03BDA">
        <w:t xml:space="preserve"> Куманов </w:t>
      </w:r>
      <w:r w:rsidR="00432720" w:rsidRPr="00F03BDA">
        <w:t>отсъствал</w:t>
      </w:r>
      <w:r w:rsidRPr="00F03BDA">
        <w:t>,</w:t>
      </w:r>
      <w:r w:rsidR="00DD5479" w:rsidRPr="00F03BDA">
        <w:t xml:space="preserve"> </w:t>
      </w:r>
      <w:r w:rsidRPr="00F03BDA">
        <w:t xml:space="preserve">връщат </w:t>
      </w:r>
      <w:r w:rsidR="00432720" w:rsidRPr="00F03BDA">
        <w:t xml:space="preserve">се </w:t>
      </w:r>
      <w:r w:rsidRPr="00F03BDA">
        <w:t>със снимките в Стара Загора</w:t>
      </w:r>
      <w:r w:rsidR="009F2FCC" w:rsidRPr="00F03BDA">
        <w:t xml:space="preserve">. </w:t>
      </w:r>
      <w:r w:rsidRPr="00F03BDA">
        <w:t>Специалист в Старозагоро</w:t>
      </w:r>
      <w:r w:rsidR="009F2FCC" w:rsidRPr="00F03BDA">
        <w:t>с</w:t>
      </w:r>
      <w:r w:rsidRPr="00F03BDA">
        <w:t>ката болница ги успокоява,</w:t>
      </w:r>
      <w:r w:rsidR="00DD5479" w:rsidRPr="00F03BDA">
        <w:t xml:space="preserve"> </w:t>
      </w:r>
      <w:r w:rsidRPr="00F03BDA">
        <w:t xml:space="preserve">че </w:t>
      </w:r>
      <w:r w:rsidR="00DD5479" w:rsidRPr="00F03BDA">
        <w:t>образу</w:t>
      </w:r>
      <w:r w:rsidRPr="00F03BDA">
        <w:t>ванието не е</w:t>
      </w:r>
      <w:r w:rsidR="00DD5479" w:rsidRPr="00F03BDA">
        <w:t xml:space="preserve"> </w:t>
      </w:r>
      <w:r w:rsidRPr="00F03BDA">
        <w:t>типично за разсейка и затова се налагало допълнителни изследвания</w:t>
      </w:r>
      <w:r w:rsidR="009F2FCC" w:rsidRPr="00F03BDA">
        <w:t xml:space="preserve">. </w:t>
      </w:r>
      <w:r w:rsidRPr="00F03BDA">
        <w:t xml:space="preserve">Д-р </w:t>
      </w:r>
      <w:proofErr w:type="spellStart"/>
      <w:r w:rsidRPr="00F03BDA">
        <w:t>Хад</w:t>
      </w:r>
      <w:r w:rsidR="001C0F59" w:rsidRPr="00F03BDA">
        <w:t>ж</w:t>
      </w:r>
      <w:r w:rsidR="00DD5479" w:rsidRPr="00F03BDA">
        <w:t>ип</w:t>
      </w:r>
      <w:r w:rsidRPr="00F03BDA">
        <w:t>етков</w:t>
      </w:r>
      <w:proofErr w:type="spellEnd"/>
      <w:r w:rsidRPr="00F03BDA">
        <w:t xml:space="preserve"> отново заведе Марин на </w:t>
      </w:r>
      <w:r w:rsidR="00432720" w:rsidRPr="00F03BDA">
        <w:t>рентген</w:t>
      </w:r>
      <w:r w:rsidRPr="00F03BDA">
        <w:t>.</w:t>
      </w:r>
      <w:r w:rsidR="00DD5479" w:rsidRPr="00F03BDA">
        <w:t xml:space="preserve"> </w:t>
      </w:r>
      <w:r w:rsidRPr="00F03BDA">
        <w:t>Около</w:t>
      </w:r>
      <w:r w:rsidR="00DD5479" w:rsidRPr="00F03BDA">
        <w:t xml:space="preserve"> </w:t>
      </w:r>
      <w:r w:rsidRPr="00F03BDA">
        <w:t>старата операция нямало нищо,</w:t>
      </w:r>
      <w:r w:rsidR="00DD5479" w:rsidRPr="00F03BDA">
        <w:t xml:space="preserve"> но образу</w:t>
      </w:r>
      <w:r w:rsidRPr="00F03BDA">
        <w:t>ванието в черният дроб</w:t>
      </w:r>
      <w:r w:rsidR="00DD5479" w:rsidRPr="00F03BDA">
        <w:t xml:space="preserve"> </w:t>
      </w:r>
      <w:r w:rsidRPr="00F03BDA">
        <w:t xml:space="preserve">д-р </w:t>
      </w:r>
      <w:proofErr w:type="spellStart"/>
      <w:r w:rsidRPr="00F03BDA">
        <w:t>Хад</w:t>
      </w:r>
      <w:r w:rsidR="001C0F59" w:rsidRPr="00F03BDA">
        <w:t>ж</w:t>
      </w:r>
      <w:r w:rsidR="00DD5479" w:rsidRPr="00F03BDA">
        <w:t>ип</w:t>
      </w:r>
      <w:r w:rsidRPr="00F03BDA">
        <w:t>етков</w:t>
      </w:r>
      <w:proofErr w:type="spellEnd"/>
      <w:r w:rsidRPr="00F03BDA">
        <w:t xml:space="preserve"> обяви за тумо</w:t>
      </w:r>
      <w:r w:rsidR="009F2FCC" w:rsidRPr="00F03BDA">
        <w:t xml:space="preserve">р. </w:t>
      </w:r>
      <w:r w:rsidRPr="00F03BDA">
        <w:t>След разговор на Милка с проф.</w:t>
      </w:r>
      <w:r w:rsidR="00DD5479" w:rsidRPr="00F03BDA">
        <w:t xml:space="preserve"> </w:t>
      </w:r>
      <w:r w:rsidRPr="00F03BDA">
        <w:t>П.</w:t>
      </w:r>
      <w:r w:rsidR="00DD5479" w:rsidRPr="00F03BDA">
        <w:t xml:space="preserve"> </w:t>
      </w:r>
      <w:r w:rsidRPr="00F03BDA">
        <w:t>Узунов по телефона,</w:t>
      </w:r>
      <w:r w:rsidR="001C0F59" w:rsidRPr="00F03BDA">
        <w:t xml:space="preserve"> тя</w:t>
      </w:r>
      <w:r w:rsidRPr="00F03BDA">
        <w:t xml:space="preserve"> и Марин на 4 септември заминаха отново за София</w:t>
      </w:r>
      <w:r w:rsidR="001C0F59" w:rsidRPr="00F03BDA">
        <w:t xml:space="preserve">. </w:t>
      </w:r>
      <w:r w:rsidRPr="00F03BDA">
        <w:t>Там</w:t>
      </w:r>
      <w:r w:rsidR="00DD5479" w:rsidRPr="00F03BDA">
        <w:t xml:space="preserve"> </w:t>
      </w:r>
      <w:r w:rsidRPr="00F03BDA">
        <w:t>веднага приемат Марин при проф.</w:t>
      </w:r>
      <w:r w:rsidR="00DD5479" w:rsidRPr="00F03BDA">
        <w:t xml:space="preserve"> </w:t>
      </w:r>
      <w:r w:rsidRPr="00F03BDA">
        <w:t xml:space="preserve">Гайдарски </w:t>
      </w:r>
      <w:r w:rsidR="001C0F59" w:rsidRPr="00F03BDA">
        <w:t xml:space="preserve">- специалист по чернодробните заболявания  - </w:t>
      </w:r>
      <w:r w:rsidRPr="00F03BDA">
        <w:t xml:space="preserve">в </w:t>
      </w:r>
      <w:r w:rsidR="001C0F59" w:rsidRPr="00F03BDA">
        <w:t>Първа</w:t>
      </w:r>
      <w:r w:rsidRPr="00F03BDA">
        <w:t xml:space="preserve"> хирургия на</w:t>
      </w:r>
      <w:r w:rsidR="00DD5479" w:rsidRPr="00F03BDA">
        <w:t xml:space="preserve"> </w:t>
      </w:r>
      <w:r w:rsidRPr="00F03BDA">
        <w:t>Медицинската академия.</w:t>
      </w:r>
      <w:r w:rsidR="00DD5479" w:rsidRPr="00F03BDA">
        <w:t xml:space="preserve"> </w:t>
      </w:r>
      <w:r w:rsidRPr="00F03BDA">
        <w:t>Трудн</w:t>
      </w:r>
      <w:r w:rsidR="001C0F59" w:rsidRPr="00F03BDA">
        <w:t xml:space="preserve">о </w:t>
      </w:r>
      <w:r w:rsidRPr="00F03BDA">
        <w:t>ми е сега да преценя</w:t>
      </w:r>
      <w:r w:rsidR="001C0F59" w:rsidRPr="00F03BDA">
        <w:t xml:space="preserve">, </w:t>
      </w:r>
      <w:r w:rsidRPr="00F03BDA">
        <w:t>какв</w:t>
      </w:r>
      <w:r w:rsidR="001C0F59" w:rsidRPr="00F03BDA">
        <w:t>о</w:t>
      </w:r>
      <w:r w:rsidRPr="00F03BDA">
        <w:t xml:space="preserve"> </w:t>
      </w:r>
      <w:r w:rsidR="00DD5479" w:rsidRPr="00F03BDA">
        <w:t xml:space="preserve">преживяваше </w:t>
      </w:r>
      <w:r w:rsidRPr="00F03BDA">
        <w:t>Марин,</w:t>
      </w:r>
      <w:r w:rsidR="00DD5479" w:rsidRPr="00F03BDA">
        <w:t xml:space="preserve"> </w:t>
      </w:r>
      <w:r w:rsidRPr="00F03BDA">
        <w:t>очаквайки</w:t>
      </w:r>
      <w:r w:rsidR="00DD5479" w:rsidRPr="00F03BDA">
        <w:t xml:space="preserve"> </w:t>
      </w:r>
      <w:r w:rsidRPr="00F03BDA">
        <w:t>втората си операция</w:t>
      </w:r>
      <w:r w:rsidR="001C0F59" w:rsidRPr="00F03BDA">
        <w:t xml:space="preserve">. </w:t>
      </w:r>
      <w:r w:rsidRPr="00F03BDA">
        <w:t xml:space="preserve">Ние с Милка не </w:t>
      </w:r>
      <w:proofErr w:type="spellStart"/>
      <w:r w:rsidRPr="00F03BDA">
        <w:t>приемахме,че</w:t>
      </w:r>
      <w:proofErr w:type="spellEnd"/>
      <w:r w:rsidRPr="00F03BDA">
        <w:t xml:space="preserve"> ще загубим</w:t>
      </w:r>
      <w:r w:rsidR="00DD5479" w:rsidRPr="00F03BDA">
        <w:t xml:space="preserve"> </w:t>
      </w:r>
      <w:r w:rsidRPr="00F03BDA">
        <w:t xml:space="preserve">синът </w:t>
      </w:r>
      <w:r w:rsidR="001C0F59" w:rsidRPr="00F03BDA">
        <w:t>си.</w:t>
      </w:r>
    </w:p>
    <w:p w14:paraId="0E4F5C29" w14:textId="5D0E2F19" w:rsidR="00F77A9F" w:rsidRPr="00F03BDA" w:rsidRDefault="00F77A9F" w:rsidP="00F77A9F">
      <w:r w:rsidRPr="00F03BDA">
        <w:t xml:space="preserve">На </w:t>
      </w:r>
      <w:r w:rsidR="00432720" w:rsidRPr="00F03BDA">
        <w:t>7</w:t>
      </w:r>
      <w:r w:rsidR="00DD5479" w:rsidRPr="00F03BDA">
        <w:t xml:space="preserve"> септември 1995 г внезапно</w:t>
      </w:r>
      <w:r w:rsidRPr="00F03BDA">
        <w:t xml:space="preserve"> почина брат ми Жоро.</w:t>
      </w:r>
      <w:r w:rsidR="00DD5479" w:rsidRPr="00F03BDA">
        <w:t xml:space="preserve"> </w:t>
      </w:r>
      <w:r w:rsidRPr="00F03BDA">
        <w:t>Споменах</w:t>
      </w:r>
      <w:r w:rsidR="00DD5479" w:rsidRPr="00F03BDA">
        <w:t xml:space="preserve"> </w:t>
      </w:r>
      <w:r w:rsidRPr="00F03BDA">
        <w:t>вече,</w:t>
      </w:r>
      <w:r w:rsidR="00DD5479" w:rsidRPr="00F03BDA">
        <w:t xml:space="preserve"> </w:t>
      </w:r>
      <w:r w:rsidR="00432720" w:rsidRPr="00F03BDA">
        <w:t>ч</w:t>
      </w:r>
      <w:r w:rsidRPr="00F03BDA">
        <w:t>е той боледуваше от исхемично сърце</w:t>
      </w:r>
      <w:r w:rsidR="00DD5479" w:rsidRPr="00F03BDA">
        <w:t xml:space="preserve"> и </w:t>
      </w:r>
      <w:r w:rsidRPr="00F03BDA">
        <w:t>напоследъ</w:t>
      </w:r>
      <w:r w:rsidR="00432720" w:rsidRPr="00F03BDA">
        <w:t xml:space="preserve">к </w:t>
      </w:r>
      <w:r w:rsidRPr="00F03BDA">
        <w:t>беше доста отпаднал</w:t>
      </w:r>
      <w:r w:rsidR="00432720" w:rsidRPr="00F03BDA">
        <w:t xml:space="preserve">. </w:t>
      </w:r>
      <w:r w:rsidRPr="00F03BDA">
        <w:t>Много тежко изживяваше заболяването на</w:t>
      </w:r>
      <w:r w:rsidR="00DD5479" w:rsidRPr="00F03BDA">
        <w:t xml:space="preserve"> </w:t>
      </w:r>
      <w:r w:rsidRPr="00F03BDA">
        <w:t>племенника</w:t>
      </w:r>
      <w:r w:rsidR="00DD5479" w:rsidRPr="00F03BDA">
        <w:t xml:space="preserve"> </w:t>
      </w:r>
      <w:r w:rsidRPr="00F03BDA">
        <w:t>си,</w:t>
      </w:r>
      <w:r w:rsidR="00DD5479" w:rsidRPr="00F03BDA">
        <w:t xml:space="preserve"> </w:t>
      </w:r>
      <w:r w:rsidRPr="00F03BDA">
        <w:t>който той много оби</w:t>
      </w:r>
      <w:r w:rsidR="00DD5479" w:rsidRPr="00F03BDA">
        <w:t>чаше. При п</w:t>
      </w:r>
      <w:r w:rsidR="00432720" w:rsidRPr="00F03BDA">
        <w:t>редпоследната</w:t>
      </w:r>
      <w:r w:rsidRPr="00F03BDA">
        <w:t xml:space="preserve"> ни среща в</w:t>
      </w:r>
      <w:r w:rsidR="00DD5479" w:rsidRPr="00F03BDA">
        <w:t xml:space="preserve"> </w:t>
      </w:r>
      <w:r w:rsidRPr="00F03BDA">
        <w:t>края на август,</w:t>
      </w:r>
      <w:r w:rsidR="00DD5479" w:rsidRPr="00F03BDA">
        <w:t xml:space="preserve"> </w:t>
      </w:r>
      <w:r w:rsidRPr="00F03BDA">
        <w:t>той ме изпрати близо до Съдебната</w:t>
      </w:r>
      <w:r w:rsidR="00DD5479" w:rsidRPr="00F03BDA">
        <w:t xml:space="preserve"> </w:t>
      </w:r>
      <w:proofErr w:type="spellStart"/>
      <w:r w:rsidRPr="00F03BDA">
        <w:t>палатакато</w:t>
      </w:r>
      <w:proofErr w:type="spellEnd"/>
      <w:r w:rsidR="00432720" w:rsidRPr="00F03BDA">
        <w:t xml:space="preserve"> постоянно</w:t>
      </w:r>
      <w:r w:rsidRPr="00F03BDA">
        <w:t xml:space="preserve"> м</w:t>
      </w:r>
      <w:r w:rsidR="00432720" w:rsidRPr="00F03BDA">
        <w:t>е</w:t>
      </w:r>
      <w:r w:rsidRPr="00F03BDA">
        <w:t xml:space="preserve"> разпитваше за Марин</w:t>
      </w:r>
      <w:r w:rsidR="00432720" w:rsidRPr="00F03BDA">
        <w:t>.</w:t>
      </w:r>
      <w:r w:rsidR="00DD5479" w:rsidRPr="00F03BDA">
        <w:t xml:space="preserve"> Помолих го </w:t>
      </w:r>
      <w:proofErr w:type="spellStart"/>
      <w:r w:rsidR="00DD5479" w:rsidRPr="00F03BDA">
        <w:t>дадойде</w:t>
      </w:r>
      <w:proofErr w:type="spellEnd"/>
      <w:r w:rsidR="00DD5479" w:rsidRPr="00F03BDA">
        <w:t xml:space="preserve"> до нас,</w:t>
      </w:r>
      <w:r w:rsidRPr="00F03BDA">
        <w:t xml:space="preserve"> за да го види,</w:t>
      </w:r>
      <w:r w:rsidR="00DD5479" w:rsidRPr="00F03BDA">
        <w:t xml:space="preserve"> </w:t>
      </w:r>
      <w:r w:rsidRPr="00F03BDA">
        <w:t>но ми отговори,</w:t>
      </w:r>
      <w:r w:rsidR="00DD5479" w:rsidRPr="00F03BDA">
        <w:t xml:space="preserve"> </w:t>
      </w:r>
      <w:r w:rsidRPr="00F03BDA">
        <w:t>че няма сили</w:t>
      </w:r>
      <w:r w:rsidR="00432720" w:rsidRPr="00F03BDA">
        <w:t xml:space="preserve">. </w:t>
      </w:r>
      <w:r w:rsidRPr="00F03BDA">
        <w:t>Тревогите по син</w:t>
      </w:r>
      <w:r w:rsidR="00432720" w:rsidRPr="00F03BDA">
        <w:t>а</w:t>
      </w:r>
      <w:r w:rsidRPr="00F03BDA">
        <w:t xml:space="preserve"> ми не ми позволиха тогава да се заинтересувам за неговото здраве</w:t>
      </w:r>
      <w:r w:rsidR="00432720" w:rsidRPr="00F03BDA">
        <w:t>.</w:t>
      </w:r>
      <w:r w:rsidRPr="00F03BDA">
        <w:t xml:space="preserve"> Наскоро след това го срещнах</w:t>
      </w:r>
      <w:r w:rsidR="00DD5479" w:rsidRPr="00F03BDA">
        <w:t xml:space="preserve"> </w:t>
      </w:r>
      <w:r w:rsidRPr="00F03BDA">
        <w:t xml:space="preserve">отново до Халите с бутилка ракия в </w:t>
      </w:r>
      <w:r w:rsidR="00432720" w:rsidRPr="00F03BDA">
        <w:t>ръце</w:t>
      </w:r>
      <w:r w:rsidRPr="00F03BDA">
        <w:t xml:space="preserve"> им</w:t>
      </w:r>
      <w:r w:rsidR="00DD5479" w:rsidRPr="00F03BDA">
        <w:t xml:space="preserve"> </w:t>
      </w:r>
      <w:r w:rsidRPr="00F03BDA">
        <w:t xml:space="preserve">у направих </w:t>
      </w:r>
      <w:r w:rsidR="00DD5479" w:rsidRPr="00F03BDA">
        <w:t>за</w:t>
      </w:r>
      <w:r w:rsidR="00432720" w:rsidRPr="00F03BDA">
        <w:t>бележка</w:t>
      </w:r>
      <w:r w:rsidRPr="00F03BDA">
        <w:t xml:space="preserve"> да не пие</w:t>
      </w:r>
      <w:r w:rsidR="00432720" w:rsidRPr="00F03BDA">
        <w:t>.</w:t>
      </w:r>
      <w:r w:rsidRPr="00F03BDA">
        <w:t xml:space="preserve"> Тогава той ми каза</w:t>
      </w:r>
      <w:r w:rsidR="00432720" w:rsidRPr="00F03BDA">
        <w:t>:</w:t>
      </w:r>
      <w:r w:rsidR="00DD5479" w:rsidRPr="00F03BDA">
        <w:t xml:space="preserve"> „</w:t>
      </w:r>
      <w:r w:rsidRPr="00F03BDA">
        <w:t>А бе бате,</w:t>
      </w:r>
      <w:r w:rsidR="00DD5479" w:rsidRPr="00F03BDA">
        <w:t xml:space="preserve"> </w:t>
      </w:r>
      <w:r w:rsidRPr="00F03BDA">
        <w:t>цял живот си ми</w:t>
      </w:r>
      <w:r w:rsidR="00DD5479" w:rsidRPr="00F03BDA">
        <w:t xml:space="preserve"> </w:t>
      </w:r>
      <w:r w:rsidRPr="00F03BDA">
        <w:t>давал съвети</w:t>
      </w:r>
      <w:r w:rsidR="00432720" w:rsidRPr="00F03BDA">
        <w:t xml:space="preserve">, </w:t>
      </w:r>
      <w:r w:rsidRPr="00F03BDA">
        <w:t>поне сега недей,</w:t>
      </w:r>
      <w:r w:rsidR="00DD5479" w:rsidRPr="00F03BDA">
        <w:t xml:space="preserve"> </w:t>
      </w:r>
      <w:r w:rsidRPr="00F03BDA">
        <w:t>защото аз зная какво да правя</w:t>
      </w:r>
      <w:r w:rsidR="00432720" w:rsidRPr="00F03BDA">
        <w:t xml:space="preserve">. </w:t>
      </w:r>
      <w:r w:rsidRPr="00F03BDA">
        <w:t>По-добре ми ка</w:t>
      </w:r>
      <w:r w:rsidR="00432720" w:rsidRPr="00F03BDA">
        <w:t>ж</w:t>
      </w:r>
      <w:r w:rsidRPr="00F03BDA">
        <w:t>и</w:t>
      </w:r>
      <w:r w:rsidR="00432720" w:rsidRPr="00F03BDA">
        <w:t xml:space="preserve">, </w:t>
      </w:r>
      <w:r w:rsidR="00DD5479" w:rsidRPr="00F03BDA">
        <w:t>как е Маринчо?”.</w:t>
      </w:r>
      <w:r w:rsidRPr="00F03BDA">
        <w:t xml:space="preserve"> Споделих с него тревогите</w:t>
      </w:r>
      <w:r w:rsidR="00DD5479" w:rsidRPr="00F03BDA">
        <w:t xml:space="preserve"> </w:t>
      </w:r>
      <w:r w:rsidRPr="00F03BDA">
        <w:t>за син</w:t>
      </w:r>
      <w:r w:rsidR="00432720" w:rsidRPr="00F03BDA">
        <w:t>а</w:t>
      </w:r>
      <w:r w:rsidRPr="00F03BDA">
        <w:t xml:space="preserve"> си и се разделихме</w:t>
      </w:r>
      <w:r w:rsidR="00432720" w:rsidRPr="00F03BDA">
        <w:t xml:space="preserve">. </w:t>
      </w:r>
      <w:r w:rsidRPr="00F03BDA">
        <w:t>Това беше последната ни среща</w:t>
      </w:r>
      <w:r w:rsidR="00432720" w:rsidRPr="00F03BDA">
        <w:t>.</w:t>
      </w:r>
    </w:p>
    <w:p w14:paraId="158F401A" w14:textId="12E11BF6" w:rsidR="00F77A9F" w:rsidRPr="00F03BDA" w:rsidRDefault="00DD5479" w:rsidP="00F77A9F">
      <w:r w:rsidRPr="00F03BDA">
        <w:t>В деня</w:t>
      </w:r>
      <w:r w:rsidR="00F77A9F" w:rsidRPr="00F03BDA">
        <w:t xml:space="preserve"> на кончината си,</w:t>
      </w:r>
      <w:r w:rsidRPr="00F03BDA">
        <w:t xml:space="preserve"> </w:t>
      </w:r>
      <w:r w:rsidR="00F77A9F" w:rsidRPr="00F03BDA">
        <w:t>станал</w:t>
      </w:r>
      <w:r w:rsidRPr="00F03BDA">
        <w:t xml:space="preserve"> </w:t>
      </w:r>
      <w:r w:rsidR="00F77A9F" w:rsidRPr="00F03BDA">
        <w:t>рано,</w:t>
      </w:r>
      <w:r w:rsidRPr="00F03BDA">
        <w:t xml:space="preserve"> </w:t>
      </w:r>
      <w:r w:rsidR="00F77A9F" w:rsidRPr="00F03BDA">
        <w:t>къпал се и се бр</w:t>
      </w:r>
      <w:r w:rsidR="00432720" w:rsidRPr="00F03BDA">
        <w:t>ъ</w:t>
      </w:r>
      <w:r w:rsidR="00F77A9F" w:rsidRPr="00F03BDA">
        <w:t>снал. След това се обадил на съпругата си,</w:t>
      </w:r>
      <w:r w:rsidRPr="00F03BDA">
        <w:t xml:space="preserve"> </w:t>
      </w:r>
      <w:r w:rsidR="00F77A9F" w:rsidRPr="00F03BDA">
        <w:t xml:space="preserve">че ще отиде на Халите за </w:t>
      </w:r>
      <w:r w:rsidR="00432720" w:rsidRPr="00F03BDA">
        <w:t>х</w:t>
      </w:r>
      <w:r w:rsidR="00F77A9F" w:rsidRPr="00F03BDA">
        <w:t xml:space="preserve">ляб и </w:t>
      </w:r>
      <w:r w:rsidR="00432720" w:rsidRPr="00F03BDA">
        <w:t>отишъл</w:t>
      </w:r>
      <w:r w:rsidR="00F77A9F" w:rsidRPr="00F03BDA">
        <w:t xml:space="preserve"> в кухнята. Тя била още в леглото и</w:t>
      </w:r>
      <w:r w:rsidRPr="00F03BDA">
        <w:t xml:space="preserve"> </w:t>
      </w:r>
      <w:r w:rsidR="00F77A9F" w:rsidRPr="00F03BDA">
        <w:t>не</w:t>
      </w:r>
      <w:r w:rsidRPr="00F03BDA">
        <w:t xml:space="preserve"> г</w:t>
      </w:r>
      <w:r w:rsidR="00F77A9F" w:rsidRPr="00F03BDA">
        <w:t>о чула да излиза навън</w:t>
      </w:r>
      <w:r w:rsidR="00432720" w:rsidRPr="00F03BDA">
        <w:t>.</w:t>
      </w:r>
      <w:r w:rsidR="00F77A9F" w:rsidRPr="00F03BDA">
        <w:t xml:space="preserve"> Ставайки по-късно</w:t>
      </w:r>
      <w:r w:rsidRPr="00F03BDA">
        <w:t xml:space="preserve">, </w:t>
      </w:r>
      <w:r w:rsidR="00F77A9F" w:rsidRPr="00F03BDA">
        <w:t>го открива да лежи на кушетката в кухнята в безсъзнание</w:t>
      </w:r>
      <w:r w:rsidR="00432720" w:rsidRPr="00F03BDA">
        <w:t>.</w:t>
      </w:r>
      <w:r w:rsidR="00F77A9F" w:rsidRPr="00F03BDA">
        <w:t xml:space="preserve"> Вика по телефона</w:t>
      </w:r>
      <w:r w:rsidRPr="00F03BDA">
        <w:t xml:space="preserve"> „</w:t>
      </w:r>
      <w:r w:rsidR="00F77A9F" w:rsidRPr="00F03BDA">
        <w:t>Бърза</w:t>
      </w:r>
      <w:r w:rsidRPr="00F03BDA">
        <w:t xml:space="preserve"> </w:t>
      </w:r>
      <w:proofErr w:type="spellStart"/>
      <w:r w:rsidRPr="00F03BDA">
        <w:t>помощ”</w:t>
      </w:r>
      <w:r w:rsidR="00F77A9F" w:rsidRPr="00F03BDA">
        <w:t>,но</w:t>
      </w:r>
      <w:proofErr w:type="spellEnd"/>
      <w:r w:rsidR="00432720" w:rsidRPr="00F03BDA">
        <w:t xml:space="preserve"> дошлият</w:t>
      </w:r>
      <w:r w:rsidR="00F77A9F" w:rsidRPr="00F03BDA">
        <w:t xml:space="preserve"> лекар </w:t>
      </w:r>
      <w:r w:rsidRPr="00F03BDA">
        <w:t xml:space="preserve">само </w:t>
      </w:r>
      <w:r w:rsidR="00F77A9F" w:rsidRPr="00F03BDA">
        <w:t>установява смъртта му</w:t>
      </w:r>
      <w:r w:rsidR="00432720" w:rsidRPr="00F03BDA">
        <w:t>.</w:t>
      </w:r>
      <w:r w:rsidR="00F77A9F" w:rsidRPr="00F03BDA">
        <w:t xml:space="preserve"> На</w:t>
      </w:r>
      <w:r w:rsidRPr="00F03BDA">
        <w:t xml:space="preserve"> </w:t>
      </w:r>
      <w:r w:rsidR="00F77A9F" w:rsidRPr="00F03BDA">
        <w:t xml:space="preserve">нас се обади </w:t>
      </w:r>
      <w:r w:rsidR="00F77A9F" w:rsidRPr="00F03BDA">
        <w:lastRenderedPageBreak/>
        <w:t>към 9 часа и ние с Милка в 9</w:t>
      </w:r>
      <w:r w:rsidR="00432720" w:rsidRPr="00F03BDA">
        <w:t>:</w:t>
      </w:r>
      <w:r w:rsidR="00F77A9F" w:rsidRPr="00F03BDA">
        <w:t>30 часа бяхме у</w:t>
      </w:r>
      <w:r w:rsidR="00432720" w:rsidRPr="00F03BDA">
        <w:t xml:space="preserve"> тях</w:t>
      </w:r>
      <w:r w:rsidR="00F77A9F" w:rsidRPr="00F03BDA">
        <w:t>.</w:t>
      </w:r>
      <w:r w:rsidRPr="00F03BDA">
        <w:t xml:space="preserve"> </w:t>
      </w:r>
      <w:r w:rsidR="00F77A9F" w:rsidRPr="00F03BDA">
        <w:t>С помощта на двама съседи от блока го облякохме</w:t>
      </w:r>
      <w:r w:rsidR="00432720" w:rsidRPr="00F03BDA">
        <w:t xml:space="preserve">. </w:t>
      </w:r>
      <w:r w:rsidR="00F77A9F" w:rsidRPr="00F03BDA">
        <w:t>След то</w:t>
      </w:r>
      <w:r w:rsidR="00104F3B" w:rsidRPr="00F03BDA">
        <w:t>ва</w:t>
      </w:r>
      <w:r w:rsidR="00F77A9F" w:rsidRPr="00F03BDA">
        <w:t xml:space="preserve"> уредих погребението му за</w:t>
      </w:r>
      <w:r w:rsidRPr="00F03BDA">
        <w:t xml:space="preserve"> </w:t>
      </w:r>
      <w:r w:rsidR="00F77A9F" w:rsidRPr="00F03BDA">
        <w:t>8 септември</w:t>
      </w:r>
      <w:r w:rsidR="00104F3B" w:rsidRPr="00F03BDA">
        <w:t>, устройвайки</w:t>
      </w:r>
      <w:r w:rsidR="00F77A9F" w:rsidRPr="00F03BDA">
        <w:t xml:space="preserve"> го в самостоятелен гроб.</w:t>
      </w:r>
      <w:r w:rsidRPr="00F03BDA">
        <w:t xml:space="preserve"> Този</w:t>
      </w:r>
      <w:r w:rsidR="00F77A9F" w:rsidRPr="00F03BDA">
        <w:t xml:space="preserve"> на родителите ми,</w:t>
      </w:r>
      <w:r w:rsidRPr="00F03BDA">
        <w:t xml:space="preserve"> </w:t>
      </w:r>
      <w:r w:rsidR="00F77A9F" w:rsidRPr="00F03BDA">
        <w:t>към който той не проявяваше интерес,</w:t>
      </w:r>
      <w:r w:rsidRPr="00F03BDA">
        <w:t xml:space="preserve"> </w:t>
      </w:r>
      <w:r w:rsidR="00F77A9F" w:rsidRPr="00F03BDA">
        <w:t>през 1990 година бях предплатил за себе си. Погребахме го</w:t>
      </w:r>
      <w:r w:rsidRPr="00F03BDA">
        <w:t xml:space="preserve"> </w:t>
      </w:r>
      <w:r w:rsidR="00F77A9F" w:rsidRPr="00F03BDA">
        <w:t>като</w:t>
      </w:r>
      <w:r w:rsidR="00104F3B" w:rsidRPr="00F03BDA">
        <w:t xml:space="preserve"> комунист,</w:t>
      </w:r>
      <w:r w:rsidR="00F77A9F" w:rsidRPr="00F03BDA">
        <w:t xml:space="preserve"> ползвайки ритуалната зала на гробищат</w:t>
      </w:r>
      <w:r w:rsidR="00104F3B" w:rsidRPr="00F03BDA">
        <w:t xml:space="preserve">а. </w:t>
      </w:r>
      <w:r w:rsidR="00F77A9F" w:rsidRPr="00F03BDA">
        <w:t>За п</w:t>
      </w:r>
      <w:r w:rsidR="00104F3B" w:rsidRPr="00F03BDA">
        <w:t>о</w:t>
      </w:r>
      <w:r w:rsidR="00F77A9F" w:rsidRPr="00F03BDA">
        <w:t>гребението още до вечерта пристигнаха дъщерите му със семействата си от Елин Пелин и София. На погребението му бяха</w:t>
      </w:r>
      <w:r w:rsidRPr="00F03BDA">
        <w:t xml:space="preserve"> </w:t>
      </w:r>
      <w:r w:rsidR="00F77A9F" w:rsidRPr="00F03BDA">
        <w:t>доста хор</w:t>
      </w:r>
      <w:r w:rsidR="00104F3B" w:rsidRPr="00F03BDA">
        <w:t>а,</w:t>
      </w:r>
      <w:r w:rsidR="00F77A9F" w:rsidRPr="00F03BDA">
        <w:t xml:space="preserve"> с два автобуса от Строителни войски</w:t>
      </w:r>
      <w:r w:rsidR="00104F3B" w:rsidRPr="00F03BDA">
        <w:t>.</w:t>
      </w:r>
    </w:p>
    <w:p w14:paraId="339AE98E" w14:textId="43611A19" w:rsidR="009A2BFC" w:rsidRPr="00F03BDA" w:rsidRDefault="00F77A9F" w:rsidP="00F77A9F">
      <w:r w:rsidRPr="00F03BDA">
        <w:t xml:space="preserve">С моя брат винаги се </w:t>
      </w:r>
      <w:r w:rsidR="00104F3B" w:rsidRPr="00F03BDA">
        <w:t>уважавахме</w:t>
      </w:r>
      <w:r w:rsidRPr="00F03BDA">
        <w:t xml:space="preserve"> и обичахме,</w:t>
      </w:r>
      <w:r w:rsidR="00DD5479" w:rsidRPr="00F03BDA">
        <w:t xml:space="preserve"> </w:t>
      </w:r>
      <w:r w:rsidRPr="00F03BDA">
        <w:t>въпреки честите</w:t>
      </w:r>
      <w:r w:rsidR="00DD5479" w:rsidRPr="00F03BDA">
        <w:t xml:space="preserve"> </w:t>
      </w:r>
      <w:r w:rsidRPr="00F03BDA">
        <w:t>усложнени</w:t>
      </w:r>
      <w:r w:rsidR="00104F3B" w:rsidRPr="00F03BDA">
        <w:t>я</w:t>
      </w:r>
      <w:r w:rsidRPr="00F03BDA">
        <w:t>,</w:t>
      </w:r>
      <w:r w:rsidR="00DD5479" w:rsidRPr="00F03BDA">
        <w:t xml:space="preserve"> </w:t>
      </w:r>
      <w:r w:rsidRPr="00F03BDA">
        <w:t>които създаваше съпругата му между семействата</w:t>
      </w:r>
      <w:r w:rsidR="00DD5479" w:rsidRPr="00F03BDA">
        <w:t xml:space="preserve"> </w:t>
      </w:r>
      <w:r w:rsidRPr="00F03BDA">
        <w:t>ни</w:t>
      </w:r>
      <w:r w:rsidR="00104F3B" w:rsidRPr="00F03BDA">
        <w:t xml:space="preserve">. </w:t>
      </w:r>
      <w:r w:rsidRPr="00F03BDA">
        <w:t>Като по-голям беше редно аз да си отида от живота пръв,</w:t>
      </w:r>
      <w:r w:rsidR="009A2BFC" w:rsidRPr="00F03BDA">
        <w:t xml:space="preserve"> </w:t>
      </w:r>
      <w:r w:rsidRPr="00F03BDA">
        <w:t>но както казваше баба ми Руска:</w:t>
      </w:r>
      <w:r w:rsidR="00DD5479" w:rsidRPr="00F03BDA">
        <w:t xml:space="preserve"> „</w:t>
      </w:r>
      <w:r w:rsidR="009A2BFC" w:rsidRPr="00F03BDA">
        <w:t>З</w:t>
      </w:r>
      <w:r w:rsidRPr="00F03BDA">
        <w:t>а тази работа ред няма</w:t>
      </w:r>
      <w:r w:rsidR="009A2BFC" w:rsidRPr="00F03BDA">
        <w:t xml:space="preserve">, </w:t>
      </w:r>
      <w:r w:rsidR="00DD5479" w:rsidRPr="00F03BDA">
        <w:t>айол!”.</w:t>
      </w:r>
      <w:r w:rsidRPr="00F03BDA">
        <w:t xml:space="preserve"> На в</w:t>
      </w:r>
      <w:r w:rsidR="00DD5479" w:rsidRPr="00F03BDA">
        <w:t>ръщане от погребението бяхме с „</w:t>
      </w:r>
      <w:r w:rsidRPr="00F03BDA">
        <w:t>Трабан</w:t>
      </w:r>
      <w:r w:rsidR="009A2BFC" w:rsidRPr="00F03BDA">
        <w:t>та</w:t>
      </w:r>
      <w:r w:rsidR="00DD5479" w:rsidRPr="00F03BDA">
        <w:t>”</w:t>
      </w:r>
      <w:r w:rsidR="009A2BFC" w:rsidRPr="00F03BDA">
        <w:t xml:space="preserve">, </w:t>
      </w:r>
      <w:r w:rsidRPr="00F03BDA">
        <w:t>каран от</w:t>
      </w:r>
      <w:r w:rsidR="00DD5479" w:rsidRPr="00F03BDA">
        <w:t xml:space="preserve"> </w:t>
      </w:r>
      <w:r w:rsidRPr="00F03BDA">
        <w:t>Марин и моят</w:t>
      </w:r>
      <w:r w:rsidR="00DD5479" w:rsidRPr="00F03BDA">
        <w:t xml:space="preserve"> „Москвич”</w:t>
      </w:r>
      <w:r w:rsidR="009A2BFC" w:rsidRPr="00F03BDA">
        <w:t>,</w:t>
      </w:r>
      <w:r w:rsidRPr="00F03BDA">
        <w:t xml:space="preserve"> каран от Васко</w:t>
      </w:r>
      <w:r w:rsidR="009A2BFC" w:rsidRPr="00F03BDA">
        <w:t xml:space="preserve">. </w:t>
      </w:r>
      <w:r w:rsidRPr="00F03BDA">
        <w:t>След погребението се</w:t>
      </w:r>
      <w:r w:rsidR="00DD5479" w:rsidRPr="00F03BDA">
        <w:t xml:space="preserve"> </w:t>
      </w:r>
      <w:r w:rsidRPr="00F03BDA">
        <w:t xml:space="preserve">отбихме на гроба на </w:t>
      </w:r>
      <w:r w:rsidR="009A2BFC" w:rsidRPr="00F03BDA">
        <w:t>родителите</w:t>
      </w:r>
      <w:r w:rsidRPr="00F03BDA">
        <w:t xml:space="preserve"> ми,</w:t>
      </w:r>
      <w:r w:rsidR="00DD5479" w:rsidRPr="00F03BDA">
        <w:t xml:space="preserve"> </w:t>
      </w:r>
      <w:r w:rsidRPr="00F03BDA">
        <w:t>което силно разстрои Марин</w:t>
      </w:r>
      <w:r w:rsidR="009A2BFC" w:rsidRPr="00F03BDA">
        <w:t xml:space="preserve">. </w:t>
      </w:r>
      <w:r w:rsidR="00DD5479" w:rsidRPr="00F03BDA">
        <w:t>След това бях до него в „Трабанта” и забелязах</w:t>
      </w:r>
      <w:r w:rsidRPr="00F03BDA">
        <w:t>,</w:t>
      </w:r>
      <w:r w:rsidR="00DD5479" w:rsidRPr="00F03BDA">
        <w:t xml:space="preserve"> </w:t>
      </w:r>
      <w:r w:rsidRPr="00F03BDA">
        <w:t xml:space="preserve">че е доста </w:t>
      </w:r>
      <w:r w:rsidR="009A2BFC" w:rsidRPr="00F03BDA">
        <w:t xml:space="preserve">развълнуван </w:t>
      </w:r>
      <w:r w:rsidRPr="00F03BDA">
        <w:t>и</w:t>
      </w:r>
      <w:r w:rsidR="00DD5479" w:rsidRPr="00F03BDA">
        <w:t xml:space="preserve"> </w:t>
      </w:r>
      <w:r w:rsidRPr="00F03BDA">
        <w:t>кормува несигурно</w:t>
      </w:r>
      <w:r w:rsidR="009A2BFC" w:rsidRPr="00F03BDA">
        <w:t>.</w:t>
      </w:r>
      <w:r w:rsidRPr="00F03BDA">
        <w:t xml:space="preserve"> Вероятно в гроба на</w:t>
      </w:r>
      <w:r w:rsidR="00DD5479" w:rsidRPr="00F03BDA">
        <w:t xml:space="preserve"> </w:t>
      </w:r>
      <w:r w:rsidRPr="00F03BDA">
        <w:t xml:space="preserve"> дядо и баба</w:t>
      </w:r>
      <w:r w:rsidR="00DD5479" w:rsidRPr="00F03BDA">
        <w:t xml:space="preserve"> </w:t>
      </w:r>
      <w:proofErr w:type="spellStart"/>
      <w:r w:rsidRPr="00F03BDA">
        <w:t>си,беше</w:t>
      </w:r>
      <w:proofErr w:type="spellEnd"/>
      <w:r w:rsidRPr="00F03BDA">
        <w:t xml:space="preserve"> видял </w:t>
      </w:r>
      <w:r w:rsidR="009A2BFC" w:rsidRPr="00F03BDA">
        <w:t>собствения</w:t>
      </w:r>
      <w:r w:rsidRPr="00F03BDA">
        <w:t xml:space="preserve"> си гроб</w:t>
      </w:r>
      <w:r w:rsidR="009A2BFC" w:rsidRPr="00F03BDA">
        <w:t>.</w:t>
      </w:r>
    </w:p>
    <w:p w14:paraId="58FECAB2" w14:textId="4E08CCAC" w:rsidR="00F77A9F" w:rsidRPr="00F03BDA" w:rsidRDefault="00F77A9F" w:rsidP="00F77A9F">
      <w:r w:rsidRPr="00F03BDA">
        <w:t xml:space="preserve">На 16 септември той замина </w:t>
      </w:r>
      <w:r w:rsidR="009A2BFC" w:rsidRPr="00F03BDA">
        <w:t>сам</w:t>
      </w:r>
      <w:r w:rsidRPr="00F03BDA">
        <w:t xml:space="preserve"> при проф</w:t>
      </w:r>
      <w:r w:rsidR="009A2BFC" w:rsidRPr="00F03BDA">
        <w:t xml:space="preserve">. </w:t>
      </w:r>
      <w:r w:rsidRPr="00F03BDA">
        <w:t>Гайдарски,</w:t>
      </w:r>
      <w:r w:rsidR="00DD5479" w:rsidRPr="00F03BDA">
        <w:t xml:space="preserve"> </w:t>
      </w:r>
      <w:r w:rsidRPr="00F03BDA">
        <w:t>като</w:t>
      </w:r>
      <w:r w:rsidR="00DD5479" w:rsidRPr="00F03BDA">
        <w:t xml:space="preserve"> </w:t>
      </w:r>
      <w:r w:rsidRPr="00F03BDA">
        <w:t>се уговори</w:t>
      </w:r>
      <w:r w:rsidR="009A2BFC" w:rsidRPr="00F03BDA">
        <w:t xml:space="preserve"> с</w:t>
      </w:r>
      <w:r w:rsidRPr="00F03BDA">
        <w:t xml:space="preserve"> майка си,</w:t>
      </w:r>
      <w:r w:rsidR="00DD5479" w:rsidRPr="00F03BDA">
        <w:t xml:space="preserve"> </w:t>
      </w:r>
      <w:r w:rsidRPr="00F03BDA">
        <w:t xml:space="preserve">да </w:t>
      </w:r>
      <w:r w:rsidR="00DD5479" w:rsidRPr="00F03BDA">
        <w:t>и</w:t>
      </w:r>
      <w:r w:rsidRPr="00F03BDA">
        <w:t xml:space="preserve"> съобщи за деня на операцията,</w:t>
      </w:r>
      <w:r w:rsidR="00DD5479" w:rsidRPr="00F03BDA">
        <w:t xml:space="preserve"> </w:t>
      </w:r>
      <w:r w:rsidRPr="00F03BDA">
        <w:t>за</w:t>
      </w:r>
      <w:r w:rsidR="00DD5479" w:rsidRPr="00F03BDA">
        <w:t xml:space="preserve"> </w:t>
      </w:r>
      <w:r w:rsidRPr="00F03BDA">
        <w:t>да отиде при него</w:t>
      </w:r>
      <w:r w:rsidR="009A2BFC" w:rsidRPr="00F03BDA">
        <w:t>. Тръгвайки</w:t>
      </w:r>
      <w:r w:rsidRPr="00F03BDA">
        <w:t xml:space="preserve"> за София,</w:t>
      </w:r>
      <w:r w:rsidR="00DD5479" w:rsidRPr="00F03BDA">
        <w:t xml:space="preserve"> </w:t>
      </w:r>
      <w:r w:rsidRPr="00F03BDA">
        <w:t xml:space="preserve">Марин за пръв път </w:t>
      </w:r>
      <w:r w:rsidR="00DD5479" w:rsidRPr="00F03BDA">
        <w:t xml:space="preserve">сподели </w:t>
      </w:r>
      <w:r w:rsidRPr="00F03BDA">
        <w:t>с мен,</w:t>
      </w:r>
      <w:r w:rsidR="00DD5479" w:rsidRPr="00F03BDA">
        <w:t xml:space="preserve"> </w:t>
      </w:r>
      <w:r w:rsidRPr="00F03BDA">
        <w:t>че добре знае безизходното си състояние,</w:t>
      </w:r>
      <w:r w:rsidR="00DD5479" w:rsidRPr="00F03BDA">
        <w:t xml:space="preserve"> </w:t>
      </w:r>
      <w:r w:rsidRPr="00F03BDA">
        <w:t>но</w:t>
      </w:r>
      <w:r w:rsidR="00DD5479" w:rsidRPr="00F03BDA">
        <w:t xml:space="preserve"> </w:t>
      </w:r>
      <w:r w:rsidRPr="00F03BDA">
        <w:t>приема</w:t>
      </w:r>
      <w:r w:rsidR="00DD5479" w:rsidRPr="00F03BDA">
        <w:t xml:space="preserve"> </w:t>
      </w:r>
      <w:r w:rsidRPr="00F03BDA">
        <w:t>операцията като последен шанс. Отговорих му,</w:t>
      </w:r>
      <w:r w:rsidR="00DD5479" w:rsidRPr="00F03BDA">
        <w:t xml:space="preserve"> </w:t>
      </w:r>
      <w:r w:rsidRPr="00F03BDA">
        <w:t>че човек винаги</w:t>
      </w:r>
      <w:r w:rsidR="00DD5479" w:rsidRPr="00F03BDA">
        <w:t xml:space="preserve"> </w:t>
      </w:r>
      <w:r w:rsidRPr="00F03BDA">
        <w:t>е длъжен да се надява</w:t>
      </w:r>
      <w:r w:rsidR="009A2BFC" w:rsidRPr="00F03BDA">
        <w:t xml:space="preserve">. </w:t>
      </w:r>
      <w:r w:rsidRPr="00F03BDA">
        <w:t xml:space="preserve">На 20 септември се </w:t>
      </w:r>
      <w:proofErr w:type="spellStart"/>
      <w:r w:rsidRPr="00F03BDA">
        <w:t>обади,че</w:t>
      </w:r>
      <w:proofErr w:type="spellEnd"/>
      <w:r w:rsidRPr="00F03BDA">
        <w:t xml:space="preserve"> операцията е насрочена за</w:t>
      </w:r>
      <w:r w:rsidR="00DD5479" w:rsidRPr="00F03BDA">
        <w:t xml:space="preserve"> </w:t>
      </w:r>
      <w:r w:rsidRPr="00F03BDA">
        <w:t>следващата</w:t>
      </w:r>
      <w:r w:rsidR="00DD5479" w:rsidRPr="00F03BDA">
        <w:t xml:space="preserve"> </w:t>
      </w:r>
      <w:r w:rsidRPr="00F03BDA">
        <w:t>седмица,</w:t>
      </w:r>
      <w:r w:rsidR="00DD5479" w:rsidRPr="00F03BDA">
        <w:t xml:space="preserve"> </w:t>
      </w:r>
      <w:r w:rsidRPr="00F03BDA">
        <w:t>но му били необходими три банки кръв от</w:t>
      </w:r>
      <w:r w:rsidR="009A2BFC" w:rsidRPr="00F03BDA">
        <w:t xml:space="preserve"> </w:t>
      </w:r>
      <w:r w:rsidRPr="00F03BDA">
        <w:t>нашата</w:t>
      </w:r>
      <w:r w:rsidR="009A2BFC" w:rsidRPr="00F03BDA">
        <w:t xml:space="preserve"> „0“ </w:t>
      </w:r>
      <w:r w:rsidRPr="00F03BDA">
        <w:t>група,</w:t>
      </w:r>
      <w:r w:rsidR="00DD5479" w:rsidRPr="00F03BDA">
        <w:t xml:space="preserve"> </w:t>
      </w:r>
      <w:r w:rsidRPr="00F03BDA">
        <w:t>за която от кръводарителният център в София</w:t>
      </w:r>
      <w:r w:rsidR="00DD5479" w:rsidRPr="00F03BDA">
        <w:t xml:space="preserve"> </w:t>
      </w:r>
      <w:r w:rsidRPr="00F03BDA">
        <w:t>отказали</w:t>
      </w:r>
      <w:r w:rsidR="009A2BFC" w:rsidRPr="00F03BDA">
        <w:t>.</w:t>
      </w:r>
      <w:r w:rsidRPr="00F03BDA">
        <w:t xml:space="preserve"> Милка замина за София и с помощта на Ваня,</w:t>
      </w:r>
      <w:r w:rsidR="00DD5479" w:rsidRPr="00F03BDA">
        <w:t xml:space="preserve"> </w:t>
      </w:r>
      <w:r w:rsidRPr="00F03BDA">
        <w:t>дъщерята</w:t>
      </w:r>
      <w:r w:rsidR="00DD5479" w:rsidRPr="00F03BDA">
        <w:t xml:space="preserve"> на кума</w:t>
      </w:r>
      <w:r w:rsidR="009A2BFC" w:rsidRPr="00F03BDA">
        <w:t>,</w:t>
      </w:r>
      <w:r w:rsidRPr="00F03BDA">
        <w:t xml:space="preserve"> срещу 3000 лева успя</w:t>
      </w:r>
      <w:r w:rsidR="009A2BFC" w:rsidRPr="00F03BDA">
        <w:t>в</w:t>
      </w:r>
      <w:r w:rsidRPr="00F03BDA">
        <w:t>а да уреди трите банки кръв</w:t>
      </w:r>
      <w:r w:rsidR="00DD5479" w:rsidRPr="00F03BDA">
        <w:t xml:space="preserve"> </w:t>
      </w:r>
      <w:r w:rsidRPr="00F03BDA">
        <w:t>и</w:t>
      </w:r>
      <w:r w:rsidR="00DD5479" w:rsidRPr="00F03BDA">
        <w:t xml:space="preserve"> </w:t>
      </w:r>
      <w:r w:rsidRPr="00F03BDA">
        <w:t>се връща в Стара Загора</w:t>
      </w:r>
      <w:r w:rsidR="009A2BFC" w:rsidRPr="00F03BDA">
        <w:t>.</w:t>
      </w:r>
      <w:r w:rsidRPr="00F03BDA">
        <w:t xml:space="preserve"> На 26 септември проф.</w:t>
      </w:r>
      <w:r w:rsidR="00DD5479" w:rsidRPr="00F03BDA">
        <w:t xml:space="preserve"> </w:t>
      </w:r>
      <w:r w:rsidRPr="00F03BDA">
        <w:t>П.</w:t>
      </w:r>
      <w:r w:rsidR="00DD5479" w:rsidRPr="00F03BDA">
        <w:t xml:space="preserve"> </w:t>
      </w:r>
      <w:r w:rsidRPr="00F03BDA">
        <w:t>Узунов ни се</w:t>
      </w:r>
      <w:r w:rsidR="00DD5479" w:rsidRPr="00F03BDA">
        <w:t xml:space="preserve"> </w:t>
      </w:r>
      <w:r w:rsidRPr="00F03BDA">
        <w:t>обади,</w:t>
      </w:r>
      <w:r w:rsidR="00DD5479" w:rsidRPr="00F03BDA">
        <w:t xml:space="preserve"> </w:t>
      </w:r>
      <w:r w:rsidRPr="00F03BDA">
        <w:t>че ще се проведе операцията</w:t>
      </w:r>
      <w:r w:rsidR="009A2BFC" w:rsidRPr="00F03BDA">
        <w:t>.</w:t>
      </w:r>
      <w:r w:rsidR="00DD5479" w:rsidRPr="00F03BDA">
        <w:t xml:space="preserve"> </w:t>
      </w:r>
      <w:r w:rsidR="009A2BFC" w:rsidRPr="00F03BDA">
        <w:t>В</w:t>
      </w:r>
      <w:r w:rsidRPr="00F03BDA">
        <w:t>се тази дата 26-ти</w:t>
      </w:r>
      <w:r w:rsidR="009A2BFC" w:rsidRPr="00F03BDA">
        <w:t xml:space="preserve">. </w:t>
      </w:r>
      <w:r w:rsidRPr="00F03BDA">
        <w:t>Ма</w:t>
      </w:r>
      <w:r w:rsidR="009A2BFC" w:rsidRPr="00F03BDA">
        <w:t>р</w:t>
      </w:r>
      <w:r w:rsidRPr="00F03BDA">
        <w:t>ин</w:t>
      </w:r>
      <w:r w:rsidR="00DD5479" w:rsidRPr="00F03BDA">
        <w:t xml:space="preserve"> </w:t>
      </w:r>
      <w:r w:rsidRPr="00F03BDA">
        <w:t>беше роден на 26 мар</w:t>
      </w:r>
      <w:r w:rsidR="009A2BFC" w:rsidRPr="00F03BDA">
        <w:t>т</w:t>
      </w:r>
      <w:r w:rsidRPr="00F03BDA">
        <w:t>,</w:t>
      </w:r>
      <w:r w:rsidR="00DD5479" w:rsidRPr="00F03BDA">
        <w:t xml:space="preserve"> </w:t>
      </w:r>
      <w:r w:rsidRPr="00F03BDA">
        <w:t>първата операция беше на 26 май, а сега тази на 26 септември</w:t>
      </w:r>
      <w:r w:rsidR="009A2BFC" w:rsidRPr="00F03BDA">
        <w:t>.</w:t>
      </w:r>
      <w:r w:rsidR="00DD5479" w:rsidRPr="00F03BDA">
        <w:t xml:space="preserve"> „</w:t>
      </w:r>
      <w:r w:rsidRPr="00F03BDA">
        <w:t>Е</w:t>
      </w:r>
      <w:r w:rsidR="009A2BFC" w:rsidRPr="00F03BDA">
        <w:t xml:space="preserve">х </w:t>
      </w:r>
      <w:r w:rsidRPr="00F03BDA">
        <w:t>Марине,</w:t>
      </w:r>
      <w:r w:rsidR="00DD5479" w:rsidRPr="00F03BDA">
        <w:t xml:space="preserve"> </w:t>
      </w:r>
      <w:r w:rsidRPr="00F03BDA">
        <w:t>Марине, от малък не ти</w:t>
      </w:r>
      <w:r w:rsidR="00DD5479" w:rsidRPr="00F03BDA">
        <w:t xml:space="preserve"> </w:t>
      </w:r>
      <w:r w:rsidRPr="00F03BDA">
        <w:t xml:space="preserve">върви много в живота, въпреки </w:t>
      </w:r>
      <w:r w:rsidR="009A2BFC" w:rsidRPr="00F03BDA">
        <w:t>по</w:t>
      </w:r>
      <w:r w:rsidR="00DD5479" w:rsidRPr="00F03BDA">
        <w:t>д</w:t>
      </w:r>
      <w:r w:rsidR="009A2BFC" w:rsidRPr="00F03BDA">
        <w:t>чертаното</w:t>
      </w:r>
      <w:r w:rsidRPr="00F03BDA">
        <w:t xml:space="preserve"> ти желание </w:t>
      </w:r>
      <w:r w:rsidR="009A2BFC" w:rsidRPr="00F03BDA">
        <w:t>с</w:t>
      </w:r>
      <w:r w:rsidRPr="00F03BDA">
        <w:t>ам да</w:t>
      </w:r>
      <w:r w:rsidR="00866A41" w:rsidRPr="00F03BDA">
        <w:t xml:space="preserve"> </w:t>
      </w:r>
      <w:r w:rsidRPr="00F03BDA">
        <w:t>решаваш проблемите си! Отново те чакат мъки с надежда за оцеляване</w:t>
      </w:r>
      <w:r w:rsidR="00DD5479" w:rsidRPr="00F03BDA">
        <w:t>.</w:t>
      </w:r>
      <w:r w:rsidR="00A86642" w:rsidRPr="00F03BDA">
        <w:t>“</w:t>
      </w:r>
    </w:p>
    <w:p w14:paraId="41B2EDE6" w14:textId="75171F04" w:rsidR="00F77A9F" w:rsidRPr="00F03BDA" w:rsidRDefault="00F77A9F" w:rsidP="00F77A9F">
      <w:r w:rsidRPr="00F03BDA">
        <w:t>Операцията на 26 септември продължава 5 часа</w:t>
      </w:r>
      <w:r w:rsidR="00A86642" w:rsidRPr="00F03BDA">
        <w:t xml:space="preserve">. </w:t>
      </w:r>
      <w:r w:rsidRPr="00F03BDA">
        <w:t>От</w:t>
      </w:r>
      <w:r w:rsidR="00A86642" w:rsidRPr="00F03BDA">
        <w:t>ст</w:t>
      </w:r>
      <w:r w:rsidRPr="00F03BDA">
        <w:t>ранени са две метастази в черният му дроб.</w:t>
      </w:r>
      <w:r w:rsidR="00DD5479" w:rsidRPr="00F03BDA">
        <w:t xml:space="preserve"> </w:t>
      </w:r>
      <w:r w:rsidRPr="00F03BDA">
        <w:t xml:space="preserve">След операцията </w:t>
      </w:r>
      <w:proofErr w:type="spellStart"/>
      <w:r w:rsidRPr="00F03BDA">
        <w:t>Милк</w:t>
      </w:r>
      <w:r w:rsidR="006430D2" w:rsidRPr="00F03BDA">
        <w:t>a</w:t>
      </w:r>
      <w:proofErr w:type="spellEnd"/>
      <w:r w:rsidRPr="00F03BDA">
        <w:t xml:space="preserve"> </w:t>
      </w:r>
      <w:r w:rsidR="00DD5479" w:rsidRPr="00F03BDA">
        <w:t xml:space="preserve">отива </w:t>
      </w:r>
      <w:r w:rsidRPr="00F03BDA">
        <w:t>при него в УРИЛА</w:t>
      </w:r>
      <w:r w:rsidR="00A86642" w:rsidRPr="00F03BDA">
        <w:t>.</w:t>
      </w:r>
      <w:r w:rsidRPr="00F03BDA">
        <w:t xml:space="preserve"> В болницата Марин остана десетина дни,</w:t>
      </w:r>
      <w:r w:rsidR="00DD5479" w:rsidRPr="00F03BDA">
        <w:t xml:space="preserve"> </w:t>
      </w:r>
      <w:r w:rsidRPr="00F03BDA">
        <w:t>посещаван често от</w:t>
      </w:r>
      <w:r w:rsidR="006430D2" w:rsidRPr="00F03BDA">
        <w:t xml:space="preserve"> братовчедката</w:t>
      </w:r>
      <w:r w:rsidRPr="00F03BDA">
        <w:t xml:space="preserve"> си Красимира</w:t>
      </w:r>
      <w:r w:rsidR="006430D2" w:rsidRPr="00F03BDA">
        <w:t>.</w:t>
      </w:r>
      <w:r w:rsidRPr="00F03BDA">
        <w:t xml:space="preserve"> По същото време, Милка ходи до с. Розовец при сляпата си майка</w:t>
      </w:r>
      <w:r w:rsidR="006430D2" w:rsidRPr="00F03BDA">
        <w:t>.</w:t>
      </w:r>
      <w:r w:rsidRPr="00F03BDA">
        <w:t xml:space="preserve"> Тя се</w:t>
      </w:r>
      <w:r w:rsidR="00DD5479" w:rsidRPr="00F03BDA">
        <w:t xml:space="preserve"> </w:t>
      </w:r>
      <w:r w:rsidRPr="00F03BDA">
        <w:t>оказа много по</w:t>
      </w:r>
      <w:r w:rsidR="006430D2" w:rsidRPr="00F03BDA">
        <w:t>-</w:t>
      </w:r>
      <w:r w:rsidRPr="00F03BDA">
        <w:t>устойчива от мен,</w:t>
      </w:r>
      <w:r w:rsidR="00DD5479" w:rsidRPr="00F03BDA">
        <w:t xml:space="preserve"> </w:t>
      </w:r>
      <w:r w:rsidRPr="00F03BDA">
        <w:t>като упорито се бореше за чедото ни,</w:t>
      </w:r>
      <w:r w:rsidR="00DD5479" w:rsidRPr="00F03BDA">
        <w:t xml:space="preserve"> </w:t>
      </w:r>
      <w:r w:rsidRPr="00F03BDA">
        <w:t>не</w:t>
      </w:r>
      <w:r w:rsidR="006430D2" w:rsidRPr="00F03BDA">
        <w:t xml:space="preserve"> </w:t>
      </w:r>
      <w:r w:rsidRPr="00F03BDA">
        <w:t>забравяйки и гри</w:t>
      </w:r>
      <w:r w:rsidR="006430D2" w:rsidRPr="00F03BDA">
        <w:t>ж</w:t>
      </w:r>
      <w:r w:rsidRPr="00F03BDA">
        <w:t>ите за своята майка</w:t>
      </w:r>
      <w:r w:rsidR="006430D2" w:rsidRPr="00F03BDA">
        <w:t xml:space="preserve">. </w:t>
      </w:r>
      <w:r w:rsidRPr="00F03BDA">
        <w:t>На 4 октомври и снахата Дора най-после посети в София</w:t>
      </w:r>
      <w:r w:rsidR="00DD5479" w:rsidRPr="00F03BDA">
        <w:t xml:space="preserve"> </w:t>
      </w:r>
      <w:r w:rsidRPr="00F03BDA">
        <w:t>Марин. Той бил добре и излязъл при нея в двора на болницата</w:t>
      </w:r>
      <w:r w:rsidR="006430D2" w:rsidRPr="00F03BDA">
        <w:t xml:space="preserve">. </w:t>
      </w:r>
      <w:r w:rsidRPr="00F03BDA">
        <w:t>На 6 октомври ни се обади проф.</w:t>
      </w:r>
      <w:r w:rsidR="00DD5479" w:rsidRPr="00F03BDA">
        <w:t xml:space="preserve"> </w:t>
      </w:r>
      <w:r w:rsidRPr="00F03BDA">
        <w:t>Узунов,</w:t>
      </w:r>
      <w:r w:rsidR="00DD5479" w:rsidRPr="00F03BDA">
        <w:t xml:space="preserve"> </w:t>
      </w:r>
      <w:r w:rsidRPr="00F03BDA">
        <w:t>че уредил Марин н</w:t>
      </w:r>
      <w:r w:rsidR="006430D2" w:rsidRPr="00F03BDA">
        <w:t xml:space="preserve">а </w:t>
      </w:r>
      <w:r w:rsidRPr="00F03BDA">
        <w:t>кратко лечение при някоя си д-р Кръстева,</w:t>
      </w:r>
      <w:r w:rsidR="006430D2" w:rsidRPr="00F03BDA">
        <w:t xml:space="preserve"> която</w:t>
      </w:r>
      <w:r w:rsidRPr="00F03BDA">
        <w:t xml:space="preserve"> ще му разработи програма за лечение в болницата</w:t>
      </w:r>
      <w:r w:rsidR="00DD5479" w:rsidRPr="00F03BDA">
        <w:t xml:space="preserve">  </w:t>
      </w:r>
      <w:r w:rsidRPr="00F03BDA">
        <w:t>Ст</w:t>
      </w:r>
      <w:r w:rsidR="006430D2" w:rsidRPr="00F03BDA">
        <w:t xml:space="preserve">. </w:t>
      </w:r>
      <w:r w:rsidRPr="00F03BDA">
        <w:t>Загора</w:t>
      </w:r>
      <w:r w:rsidR="006430D2" w:rsidRPr="00F03BDA">
        <w:t>.</w:t>
      </w:r>
    </w:p>
    <w:p w14:paraId="085D653A" w14:textId="2CEF5C1C" w:rsidR="00F77A9F" w:rsidRPr="00F03BDA" w:rsidRDefault="00F77A9F" w:rsidP="00F77A9F">
      <w:r w:rsidRPr="00F03BDA">
        <w:t xml:space="preserve">На 8 октомври, Дора с </w:t>
      </w:r>
      <w:r w:rsidR="006430D2" w:rsidRPr="00F03BDA">
        <w:t>д</w:t>
      </w:r>
      <w:r w:rsidRPr="00F03BDA">
        <w:t xml:space="preserve">ецата </w:t>
      </w:r>
      <w:r w:rsidR="006430D2" w:rsidRPr="00F03BDA">
        <w:t>беше п</w:t>
      </w:r>
      <w:r w:rsidRPr="00F03BDA">
        <w:t>ри Марин в София.</w:t>
      </w:r>
      <w:r w:rsidR="006430D2" w:rsidRPr="00F03BDA">
        <w:t xml:space="preserve"> Б</w:t>
      </w:r>
      <w:r w:rsidRPr="00F03BDA">
        <w:t>ил добре</w:t>
      </w:r>
      <w:r w:rsidR="006430D2" w:rsidRPr="00F03BDA">
        <w:t xml:space="preserve">, </w:t>
      </w:r>
      <w:r w:rsidRPr="00F03BDA">
        <w:t>но на следващият ден щели да му вадят със сонди набрана лимфна течност</w:t>
      </w:r>
      <w:r w:rsidR="006430D2" w:rsidRPr="00F03BDA">
        <w:t>.</w:t>
      </w:r>
      <w:r w:rsidRPr="00F03BDA">
        <w:t xml:space="preserve"> На 10 октомври,</w:t>
      </w:r>
      <w:r w:rsidR="00DD5479" w:rsidRPr="00F03BDA">
        <w:t xml:space="preserve"> </w:t>
      </w:r>
      <w:r w:rsidRPr="00F03BDA">
        <w:t>Дора със</w:t>
      </w:r>
      <w:r w:rsidR="00DD5479" w:rsidRPr="00F03BDA">
        <w:t xml:space="preserve"> </w:t>
      </w:r>
      <w:r w:rsidRPr="00F03BDA">
        <w:t>служебната кола е</w:t>
      </w:r>
      <w:r w:rsidR="006430D2" w:rsidRPr="00F03BDA">
        <w:t xml:space="preserve"> на</w:t>
      </w:r>
      <w:r w:rsidR="00DD5479" w:rsidRPr="00F03BDA">
        <w:t xml:space="preserve"> </w:t>
      </w:r>
      <w:r w:rsidR="006430D2" w:rsidRPr="00F03BDA">
        <w:t>командировка</w:t>
      </w:r>
      <w:r w:rsidRPr="00F03BDA">
        <w:t xml:space="preserve"> в София и отново го посещава</w:t>
      </w:r>
      <w:r w:rsidR="006430D2" w:rsidRPr="00F03BDA">
        <w:t>.</w:t>
      </w:r>
      <w:r w:rsidR="00DD5479" w:rsidRPr="00F03BDA">
        <w:t xml:space="preserve"> </w:t>
      </w:r>
      <w:r w:rsidR="006430D2" w:rsidRPr="00F03BDA">
        <w:t>Б</w:t>
      </w:r>
      <w:r w:rsidRPr="00F03BDA">
        <w:t>ил много отчаян</w:t>
      </w:r>
      <w:r w:rsidR="006430D2" w:rsidRPr="00F03BDA">
        <w:t xml:space="preserve">, </w:t>
      </w:r>
      <w:r w:rsidRPr="00F03BDA">
        <w:t>защот</w:t>
      </w:r>
      <w:r w:rsidR="006430D2" w:rsidRPr="00F03BDA">
        <w:t xml:space="preserve">о </w:t>
      </w:r>
      <w:r w:rsidR="00DD5479" w:rsidRPr="00F03BDA">
        <w:t>прочел е</w:t>
      </w:r>
      <w:r w:rsidRPr="00F03BDA">
        <w:t>пикризата,</w:t>
      </w:r>
      <w:r w:rsidR="00DD5479" w:rsidRPr="00F03BDA">
        <w:t xml:space="preserve"> </w:t>
      </w:r>
      <w:r w:rsidRPr="00F03BDA">
        <w:t>о</w:t>
      </w:r>
      <w:r w:rsidR="006430D2" w:rsidRPr="00F03BDA">
        <w:t xml:space="preserve">т </w:t>
      </w:r>
      <w:r w:rsidRPr="00F03BDA">
        <w:t>която</w:t>
      </w:r>
      <w:r w:rsidR="00DD5479" w:rsidRPr="00F03BDA">
        <w:t xml:space="preserve"> </w:t>
      </w:r>
      <w:r w:rsidRPr="00F03BDA">
        <w:t>разбира,</w:t>
      </w:r>
      <w:r w:rsidR="00DD5479" w:rsidRPr="00F03BDA">
        <w:t xml:space="preserve"> </w:t>
      </w:r>
      <w:r w:rsidRPr="00F03BDA">
        <w:t>ч</w:t>
      </w:r>
      <w:r w:rsidR="00DD5479" w:rsidRPr="00F03BDA">
        <w:t>е му остава най-</w:t>
      </w:r>
      <w:r w:rsidRPr="00F03BDA">
        <w:t>много</w:t>
      </w:r>
      <w:r w:rsidR="00DD5479" w:rsidRPr="00F03BDA">
        <w:t xml:space="preserve"> </w:t>
      </w:r>
      <w:r w:rsidRPr="00F03BDA">
        <w:t>една година живот</w:t>
      </w:r>
      <w:r w:rsidR="006430D2" w:rsidRPr="00F03BDA">
        <w:t>.</w:t>
      </w:r>
      <w:r w:rsidRPr="00F03BDA">
        <w:t xml:space="preserve"> На 11 октомври и Ми</w:t>
      </w:r>
      <w:r w:rsidR="006430D2" w:rsidRPr="00F03BDA">
        <w:t>л</w:t>
      </w:r>
      <w:r w:rsidRPr="00F03BDA">
        <w:t>ка ходи при него</w:t>
      </w:r>
      <w:r w:rsidR="00DD5479" w:rsidRPr="00F03BDA">
        <w:t xml:space="preserve">, </w:t>
      </w:r>
      <w:r w:rsidRPr="00F03BDA">
        <w:t>но</w:t>
      </w:r>
      <w:r w:rsidR="00DD5479" w:rsidRPr="00F03BDA">
        <w:t xml:space="preserve"> </w:t>
      </w:r>
      <w:r w:rsidRPr="00F03BDA">
        <w:t>по</w:t>
      </w:r>
      <w:r w:rsidR="006430D2" w:rsidRPr="00F03BDA">
        <w:t>-п</w:t>
      </w:r>
      <w:r w:rsidRPr="00F03BDA">
        <w:t>ълна информация за състоянието му не успява да получи</w:t>
      </w:r>
      <w:r w:rsidR="006430D2" w:rsidRPr="00F03BDA">
        <w:t>.</w:t>
      </w:r>
    </w:p>
    <w:p w14:paraId="02011F4A" w14:textId="77777777" w:rsidR="00F77A9F" w:rsidRPr="00F03BDA" w:rsidRDefault="00F77A9F" w:rsidP="00F77A9F">
      <w:r w:rsidRPr="00F03BDA">
        <w:lastRenderedPageBreak/>
        <w:t>На 20 октомври, тя отново е</w:t>
      </w:r>
      <w:r w:rsidR="006430D2" w:rsidRPr="00F03BDA">
        <w:t xml:space="preserve"> п</w:t>
      </w:r>
      <w:r w:rsidRPr="00F03BDA">
        <w:t>ри него в София,</w:t>
      </w:r>
      <w:r w:rsidR="001532C9" w:rsidRPr="00F03BDA">
        <w:t xml:space="preserve"> </w:t>
      </w:r>
      <w:r w:rsidRPr="00F03BDA">
        <w:t>когато е бил в</w:t>
      </w:r>
      <w:r w:rsidR="001532C9" w:rsidRPr="00F03BDA">
        <w:t xml:space="preserve"> </w:t>
      </w:r>
      <w:r w:rsidRPr="00F03BDA">
        <w:t>ИСУЛ при д-р Кръстева</w:t>
      </w:r>
      <w:r w:rsidR="006430D2" w:rsidRPr="00F03BDA">
        <w:t xml:space="preserve">. </w:t>
      </w:r>
      <w:r w:rsidRPr="00F03BDA">
        <w:t>Дора с баща си също ходи при него</w:t>
      </w:r>
      <w:r w:rsidR="006430D2" w:rsidRPr="00F03BDA">
        <w:t xml:space="preserve">. </w:t>
      </w:r>
      <w:r w:rsidRPr="00F03BDA">
        <w:t xml:space="preserve">По </w:t>
      </w:r>
      <w:r w:rsidR="006430D2" w:rsidRPr="00F03BDA">
        <w:t>препоръка</w:t>
      </w:r>
      <w:r w:rsidRPr="00F03BDA">
        <w:t xml:space="preserve"> на д-р Кръстева,</w:t>
      </w:r>
      <w:r w:rsidR="001532C9" w:rsidRPr="00F03BDA">
        <w:t xml:space="preserve"> </w:t>
      </w:r>
      <w:r w:rsidRPr="00F03BDA">
        <w:t>Ми</w:t>
      </w:r>
      <w:r w:rsidR="006430D2" w:rsidRPr="00F03BDA">
        <w:t>л</w:t>
      </w:r>
      <w:r w:rsidRPr="00F03BDA">
        <w:t xml:space="preserve">ка получава от БАН </w:t>
      </w:r>
      <w:r w:rsidR="006430D2" w:rsidRPr="00F03BDA">
        <w:t>серум интерферон</w:t>
      </w:r>
      <w:r w:rsidRPr="00F03BDA">
        <w:t xml:space="preserve">, подобряващ имунната </w:t>
      </w:r>
      <w:r w:rsidR="006430D2" w:rsidRPr="00F03BDA">
        <w:t xml:space="preserve">система. </w:t>
      </w:r>
      <w:r w:rsidRPr="00F03BDA">
        <w:t xml:space="preserve">На 25 </w:t>
      </w:r>
      <w:r w:rsidR="006430D2" w:rsidRPr="00F03BDA">
        <w:t>октомври</w:t>
      </w:r>
      <w:r w:rsidRPr="00F03BDA">
        <w:t>, при него с кола ходи съученика му Евгени Сандев.</w:t>
      </w:r>
      <w:r w:rsidR="001532C9" w:rsidRPr="00F03BDA">
        <w:t xml:space="preserve"> </w:t>
      </w:r>
      <w:r w:rsidRPr="00F03BDA">
        <w:t>Не м</w:t>
      </w:r>
      <w:r w:rsidR="006430D2" w:rsidRPr="00F03BDA">
        <w:t>и</w:t>
      </w:r>
      <w:r w:rsidRPr="00F03BDA">
        <w:t xml:space="preserve"> с</w:t>
      </w:r>
      <w:r w:rsidR="006430D2" w:rsidRPr="00F03BDA">
        <w:t xml:space="preserve">е </w:t>
      </w:r>
      <w:r w:rsidRPr="00F03BDA">
        <w:t>обади,</w:t>
      </w:r>
      <w:r w:rsidR="001532C9" w:rsidRPr="00F03BDA">
        <w:t xml:space="preserve"> </w:t>
      </w:r>
      <w:r w:rsidRPr="00F03BDA">
        <w:t>за да отида с него</w:t>
      </w:r>
      <w:r w:rsidR="006430D2" w:rsidRPr="00F03BDA">
        <w:t xml:space="preserve">. </w:t>
      </w:r>
      <w:r w:rsidRPr="00F03BDA">
        <w:t>На 26 октомври Марин се обади ,че го изписват и на 27</w:t>
      </w:r>
      <w:r w:rsidR="001532C9" w:rsidRPr="00F03BDA">
        <w:t xml:space="preserve"> </w:t>
      </w:r>
      <w:r w:rsidRPr="00F03BDA">
        <w:t>октомври приятеля му Динко с колата си,</w:t>
      </w:r>
      <w:r w:rsidR="001532C9" w:rsidRPr="00F03BDA">
        <w:t xml:space="preserve"> </w:t>
      </w:r>
      <w:r w:rsidRPr="00F03BDA">
        <w:t>заедно с Милка ходих</w:t>
      </w:r>
      <w:r w:rsidR="006430D2" w:rsidRPr="00F03BDA">
        <w:t xml:space="preserve">а </w:t>
      </w:r>
      <w:r w:rsidR="001532C9" w:rsidRPr="00F03BDA">
        <w:t>в София да го вземат</w:t>
      </w:r>
      <w:del w:id="18" w:author="Eli" w:date="2025-08-09T14:53:00Z" w16du:dateUtc="2025-08-09T11:53:00Z">
        <w:r w:rsidRPr="00F03BDA">
          <w:delText>,</w:delText>
        </w:r>
      </w:del>
      <w:ins w:id="19" w:author="Eli" w:date="2025-08-09T14:53:00Z" w16du:dateUtc="2025-08-09T11:53:00Z">
        <w:r w:rsidR="001532C9" w:rsidRPr="00F03BDA">
          <w:t>.</w:t>
        </w:r>
      </w:ins>
      <w:r w:rsidR="001532C9" w:rsidRPr="00F03BDA">
        <w:t xml:space="preserve"> </w:t>
      </w:r>
      <w:r w:rsidRPr="00F03BDA">
        <w:t xml:space="preserve">При </w:t>
      </w:r>
      <w:r w:rsidR="006430D2" w:rsidRPr="00F03BDA">
        <w:t>посрещането</w:t>
      </w:r>
      <w:r w:rsidRPr="00F03BDA">
        <w:t xml:space="preserve"> му се опитах да му каж</w:t>
      </w:r>
      <w:r w:rsidR="006430D2" w:rsidRPr="00F03BDA">
        <w:t xml:space="preserve">а </w:t>
      </w:r>
      <w:r w:rsidRPr="00F03BDA">
        <w:t>окуражителни</w:t>
      </w:r>
      <w:r w:rsidR="001532C9" w:rsidRPr="00F03BDA">
        <w:t xml:space="preserve"> </w:t>
      </w:r>
      <w:r w:rsidRPr="00F03BDA">
        <w:t>думи,</w:t>
      </w:r>
      <w:r w:rsidR="001532C9" w:rsidRPr="00F03BDA">
        <w:t xml:space="preserve"> </w:t>
      </w:r>
      <w:r w:rsidRPr="00F03BDA">
        <w:t>но той ми отговори,</w:t>
      </w:r>
      <w:r w:rsidR="001532C9" w:rsidRPr="00F03BDA">
        <w:t xml:space="preserve"> </w:t>
      </w:r>
      <w:r w:rsidRPr="00F03BDA">
        <w:t>че е излишно да говори</w:t>
      </w:r>
      <w:r w:rsidR="006430D2" w:rsidRPr="00F03BDA">
        <w:t>м.</w:t>
      </w:r>
    </w:p>
    <w:p w14:paraId="001A1CB9" w14:textId="77777777" w:rsidR="00F77A9F" w:rsidRPr="00F03BDA" w:rsidRDefault="00F77A9F" w:rsidP="00F77A9F">
      <w:r w:rsidRPr="00F03BDA">
        <w:t>На 5 ноември Милка,</w:t>
      </w:r>
      <w:r w:rsidR="001532C9" w:rsidRPr="00F03BDA">
        <w:t xml:space="preserve"> </w:t>
      </w:r>
      <w:r w:rsidRPr="00F03BDA">
        <w:t>заедно с внука Милко ходи в София за</w:t>
      </w:r>
      <w:r w:rsidR="001532C9" w:rsidRPr="00F03BDA">
        <w:t xml:space="preserve"> </w:t>
      </w:r>
      <w:r w:rsidRPr="00F03BDA">
        <w:t>10 нови имунни инжекции от БАН, уредени от проф</w:t>
      </w:r>
      <w:r w:rsidR="006430D2" w:rsidRPr="00F03BDA">
        <w:t xml:space="preserve">. </w:t>
      </w:r>
      <w:r w:rsidRPr="00F03BDA">
        <w:t>Узунов</w:t>
      </w:r>
      <w:r w:rsidR="006430D2" w:rsidRPr="00F03BDA">
        <w:t>. Въобще той</w:t>
      </w:r>
      <w:r w:rsidRPr="00F03BDA">
        <w:t xml:space="preserve"> толкова много ни </w:t>
      </w:r>
      <w:proofErr w:type="spellStart"/>
      <w:r w:rsidRPr="00F03BDA">
        <w:t>помагаше,</w:t>
      </w:r>
      <w:del w:id="20" w:author="Eli" w:date="2025-08-09T14:53:00Z" w16du:dateUtc="2025-08-09T11:53:00Z">
        <w:r w:rsidR="006430D2" w:rsidRPr="00F03BDA">
          <w:delText xml:space="preserve"> </w:delText>
        </w:r>
      </w:del>
      <w:r w:rsidRPr="00F03BDA">
        <w:t>че</w:t>
      </w:r>
      <w:proofErr w:type="spellEnd"/>
      <w:r w:rsidRPr="00F03BDA">
        <w:t xml:space="preserve"> не знаехме как да му се отплатим</w:t>
      </w:r>
      <w:r w:rsidR="006430D2" w:rsidRPr="00F03BDA">
        <w:t xml:space="preserve">. </w:t>
      </w:r>
      <w:r w:rsidRPr="00F03BDA">
        <w:t>Постепенно състоянието на Марин започна видимо да се</w:t>
      </w:r>
      <w:r w:rsidR="001532C9" w:rsidRPr="00F03BDA">
        <w:t xml:space="preserve"> </w:t>
      </w:r>
      <w:r w:rsidRPr="00F03BDA">
        <w:t>подобрява</w:t>
      </w:r>
      <w:r w:rsidR="006430D2" w:rsidRPr="00F03BDA">
        <w:t>.</w:t>
      </w:r>
      <w:r w:rsidRPr="00F03BDA">
        <w:t xml:space="preserve"> При хубаво време заедно с Дора и децата започнаха да излизат и на разходка.</w:t>
      </w:r>
      <w:r w:rsidR="001532C9" w:rsidRPr="00F03BDA">
        <w:t xml:space="preserve"> </w:t>
      </w:r>
      <w:r w:rsidRPr="00F03BDA">
        <w:t>Започна обаче да се оплаква от</w:t>
      </w:r>
      <w:r w:rsidR="001532C9" w:rsidRPr="00F03BDA">
        <w:t xml:space="preserve"> </w:t>
      </w:r>
      <w:r w:rsidRPr="00F03BDA">
        <w:t>болки около мястото на първата операция</w:t>
      </w:r>
      <w:r w:rsidR="006430D2" w:rsidRPr="00F03BDA">
        <w:t>.</w:t>
      </w:r>
      <w:r w:rsidRPr="00F03BDA">
        <w:t xml:space="preserve"> Утешавахме го</w:t>
      </w:r>
      <w:r w:rsidR="006430D2" w:rsidRPr="00F03BDA">
        <w:t xml:space="preserve">, </w:t>
      </w:r>
      <w:r w:rsidRPr="00F03BDA">
        <w:t xml:space="preserve">че </w:t>
      </w:r>
      <w:r w:rsidR="006430D2" w:rsidRPr="00F03BDA">
        <w:t xml:space="preserve">е </w:t>
      </w:r>
      <w:r w:rsidRPr="00F03BDA">
        <w:t>вероятно някакво срастване,</w:t>
      </w:r>
      <w:r w:rsidR="001532C9" w:rsidRPr="00F03BDA">
        <w:t xml:space="preserve"> </w:t>
      </w:r>
      <w:r w:rsidRPr="00F03BDA">
        <w:t>но той беше убеден,</w:t>
      </w:r>
      <w:r w:rsidR="001532C9" w:rsidRPr="00F03BDA">
        <w:t xml:space="preserve"> </w:t>
      </w:r>
      <w:r w:rsidRPr="00F03BDA">
        <w:t>че са нови разсейки</w:t>
      </w:r>
      <w:r w:rsidR="006430D2" w:rsidRPr="00F03BDA">
        <w:t>.</w:t>
      </w:r>
      <w:r w:rsidRPr="00F03BDA">
        <w:t xml:space="preserve"> При прегледа му на ехографа и скенера бяха установен</w:t>
      </w:r>
      <w:r w:rsidR="000128F8" w:rsidRPr="00F03BDA">
        <w:t>и д</w:t>
      </w:r>
      <w:r w:rsidRPr="00F03BDA">
        <w:t>ребни образувания около мястото на първата операция.</w:t>
      </w:r>
    </w:p>
    <w:p w14:paraId="04CC9997" w14:textId="77777777" w:rsidR="00F77A9F" w:rsidRPr="00F03BDA" w:rsidRDefault="00F77A9F" w:rsidP="00F77A9F">
      <w:r w:rsidRPr="00F03BDA">
        <w:t xml:space="preserve">На 20 ноември Марин с майка си </w:t>
      </w:r>
      <w:del w:id="21" w:author="Eli" w:date="2025-08-09T14:53:00Z" w16du:dateUtc="2025-08-09T11:53:00Z">
        <w:r w:rsidRPr="00F03BDA">
          <w:delText>е</w:delText>
        </w:r>
      </w:del>
      <w:proofErr w:type="spellStart"/>
      <w:ins w:id="22" w:author="Eli" w:date="2025-08-09T14:53:00Z" w16du:dateUtc="2025-08-09T11:53:00Z">
        <w:r w:rsidR="001532C9" w:rsidRPr="00F03BDA">
          <w:t>бше</w:t>
        </w:r>
        <w:r w:rsidRPr="00F03BDA">
          <w:t>е</w:t>
        </w:r>
      </w:ins>
      <w:proofErr w:type="spellEnd"/>
      <w:r w:rsidRPr="00F03BDA">
        <w:t xml:space="preserve"> в София при д-р Кръстева в И</w:t>
      </w:r>
      <w:r w:rsidR="000128F8" w:rsidRPr="00F03BDA">
        <w:t>С</w:t>
      </w:r>
      <w:r w:rsidRPr="00F03BDA">
        <w:t>УЛ</w:t>
      </w:r>
      <w:r w:rsidR="000128F8" w:rsidRPr="00F03BDA">
        <w:t xml:space="preserve">. </w:t>
      </w:r>
      <w:r w:rsidRPr="00F03BDA">
        <w:t>Там му провеждат три сеанса по химиотерапия и поставят последните три имунни инжекции</w:t>
      </w:r>
      <w:r w:rsidR="000128F8" w:rsidRPr="00F03BDA">
        <w:t>.</w:t>
      </w:r>
      <w:r w:rsidRPr="00F03BDA">
        <w:t xml:space="preserve"> Срещат се и с проф</w:t>
      </w:r>
      <w:r w:rsidR="000128F8" w:rsidRPr="00F03BDA">
        <w:t xml:space="preserve">. </w:t>
      </w:r>
      <w:r w:rsidRPr="00F03BDA">
        <w:t>Га</w:t>
      </w:r>
      <w:r w:rsidR="000128F8" w:rsidRPr="00F03BDA">
        <w:t>й</w:t>
      </w:r>
      <w:r w:rsidRPr="00F03BDA">
        <w:t>дарски, който му обещава нов преглед на скенер и ако имало</w:t>
      </w:r>
      <w:r w:rsidR="001532C9" w:rsidRPr="00F03BDA">
        <w:t xml:space="preserve"> </w:t>
      </w:r>
      <w:r w:rsidRPr="00F03BDA">
        <w:t>нещо щял да го отстрани операт</w:t>
      </w:r>
      <w:r w:rsidR="000128F8" w:rsidRPr="00F03BDA">
        <w:t xml:space="preserve">ивно. </w:t>
      </w:r>
      <w:r w:rsidRPr="00F03BDA">
        <w:t>Посещават и проф.</w:t>
      </w:r>
      <w:r w:rsidR="001532C9" w:rsidRPr="00F03BDA">
        <w:t xml:space="preserve"> </w:t>
      </w:r>
      <w:r w:rsidRPr="00F03BDA">
        <w:t>П</w:t>
      </w:r>
      <w:r w:rsidR="000128F8" w:rsidRPr="00F03BDA">
        <w:t>.</w:t>
      </w:r>
      <w:r w:rsidR="001532C9" w:rsidRPr="00F03BDA">
        <w:t xml:space="preserve"> </w:t>
      </w:r>
      <w:ins w:id="23" w:author="Eli" w:date="2025-08-09T14:53:00Z" w16du:dateUtc="2025-08-09T11:53:00Z">
        <w:r w:rsidR="000128F8" w:rsidRPr="00F03BDA">
          <w:t xml:space="preserve"> </w:t>
        </w:r>
      </w:ins>
      <w:r w:rsidRPr="00F03BDA">
        <w:t>Узуно</w:t>
      </w:r>
      <w:r w:rsidR="000128F8" w:rsidRPr="00F03BDA">
        <w:t>в.</w:t>
      </w:r>
    </w:p>
    <w:p w14:paraId="382CD8B1" w14:textId="77777777" w:rsidR="00F77A9F" w:rsidRPr="00F03BDA" w:rsidRDefault="00F77A9F" w:rsidP="000128F8">
      <w:r w:rsidRPr="00F03BDA">
        <w:t>Марин оста</w:t>
      </w:r>
      <w:r w:rsidR="000128F8" w:rsidRPr="00F03BDA">
        <w:t>н</w:t>
      </w:r>
      <w:r w:rsidRPr="00F03BDA">
        <w:t>а в София, а Милка се върна</w:t>
      </w:r>
      <w:r w:rsidR="000128F8" w:rsidRPr="00F03BDA">
        <w:t xml:space="preserve">. </w:t>
      </w:r>
      <w:r w:rsidRPr="00F03BDA">
        <w:t>На 27 ноември</w:t>
      </w:r>
      <w:r w:rsidR="001532C9" w:rsidRPr="00F03BDA">
        <w:t xml:space="preserve"> </w:t>
      </w:r>
      <w:r w:rsidRPr="00F03BDA">
        <w:t xml:space="preserve">Милка е отново в София и на 28 ноември Марин е прегледан </w:t>
      </w:r>
      <w:r w:rsidR="000128F8" w:rsidRPr="00F03BDA">
        <w:t>на скенер</w:t>
      </w:r>
      <w:r w:rsidRPr="00F03BDA">
        <w:t xml:space="preserve"> и снимките предадени на проф</w:t>
      </w:r>
      <w:r w:rsidR="000128F8" w:rsidRPr="00F03BDA">
        <w:t xml:space="preserve">. </w:t>
      </w:r>
      <w:r w:rsidRPr="00F03BDA">
        <w:t>Гайдарски</w:t>
      </w:r>
      <w:r w:rsidR="000128F8" w:rsidRPr="00F03BDA">
        <w:t xml:space="preserve">. </w:t>
      </w:r>
      <w:r w:rsidRPr="00F03BDA">
        <w:t>Милка и Марин се завърнаха в</w:t>
      </w:r>
      <w:r w:rsidR="001532C9" w:rsidRPr="00F03BDA">
        <w:t xml:space="preserve"> </w:t>
      </w:r>
      <w:r w:rsidRPr="00F03BDA">
        <w:t>Стара Загора с предписание за лечение в Старозагорската болница и 10 имунни инжекции</w:t>
      </w:r>
      <w:r w:rsidR="000128F8" w:rsidRPr="00F03BDA">
        <w:t xml:space="preserve">. </w:t>
      </w:r>
      <w:r w:rsidRPr="00F03BDA">
        <w:t>Опитах се отново да му дам кураж,</w:t>
      </w:r>
      <w:r w:rsidR="000128F8" w:rsidRPr="00F03BDA">
        <w:t xml:space="preserve"> но</w:t>
      </w:r>
      <w:r w:rsidR="001532C9" w:rsidRPr="00F03BDA">
        <w:t xml:space="preserve"> </w:t>
      </w:r>
      <w:r w:rsidR="000128F8" w:rsidRPr="00F03BDA">
        <w:t>т</w:t>
      </w:r>
      <w:r w:rsidRPr="00F03BDA">
        <w:t>ой ми отговори,</w:t>
      </w:r>
      <w:r w:rsidR="001532C9" w:rsidRPr="00F03BDA">
        <w:t xml:space="preserve"> </w:t>
      </w:r>
      <w:r w:rsidRPr="00F03BDA">
        <w:t xml:space="preserve">че положението му напълно </w:t>
      </w:r>
      <w:r w:rsidR="000128F8" w:rsidRPr="00F03BDA">
        <w:t xml:space="preserve">безнадеждно. </w:t>
      </w:r>
      <w:r w:rsidRPr="00F03BDA">
        <w:t>Чудех</w:t>
      </w:r>
      <w:r w:rsidR="000128F8" w:rsidRPr="00F03BDA">
        <w:t xml:space="preserve"> с</w:t>
      </w:r>
      <w:r w:rsidRPr="00F03BDA">
        <w:t>е</w:t>
      </w:r>
      <w:r w:rsidR="001532C9" w:rsidRPr="00F03BDA">
        <w:t xml:space="preserve"> </w:t>
      </w:r>
      <w:r w:rsidRPr="00F03BDA">
        <w:t>как</w:t>
      </w:r>
      <w:r w:rsidR="000128F8" w:rsidRPr="00F03BDA">
        <w:t xml:space="preserve"> изд</w:t>
      </w:r>
      <w:r w:rsidRPr="00F03BDA">
        <w:t>ъ</w:t>
      </w:r>
      <w:r w:rsidR="000128F8" w:rsidRPr="00F03BDA">
        <w:t>рж</w:t>
      </w:r>
      <w:r w:rsidRPr="00F03BDA">
        <w:t>а психически</w:t>
      </w:r>
      <w:del w:id="24" w:author="Eli" w:date="2025-08-09T14:53:00Z" w16du:dateUtc="2025-08-09T11:53:00Z">
        <w:r w:rsidR="000128F8" w:rsidRPr="00F03BDA">
          <w:delText>.</w:delText>
        </w:r>
      </w:del>
      <w:ins w:id="25" w:author="Eli" w:date="2025-08-09T14:53:00Z" w16du:dateUtc="2025-08-09T11:53:00Z">
        <w:r w:rsidR="001532C9" w:rsidRPr="00F03BDA">
          <w:t>?</w:t>
        </w:r>
      </w:ins>
    </w:p>
    <w:p w14:paraId="2B81D9A6" w14:textId="77777777" w:rsidR="00F77A9F" w:rsidRPr="00F03BDA" w:rsidRDefault="00F77A9F" w:rsidP="00F77A9F">
      <w:r w:rsidRPr="00F03BDA">
        <w:t>На 11 декември</w:t>
      </w:r>
      <w:r w:rsidR="000128F8" w:rsidRPr="00F03BDA">
        <w:t>,</w:t>
      </w:r>
      <w:r w:rsidRPr="00F03BDA">
        <w:t xml:space="preserve"> Марин с майка си отново е в София с колата на съученика си Насьо</w:t>
      </w:r>
      <w:r w:rsidR="000128F8" w:rsidRPr="00F03BDA">
        <w:t>.</w:t>
      </w:r>
      <w:r w:rsidRPr="00F03BDA">
        <w:t xml:space="preserve"> „Срещат се с проф.</w:t>
      </w:r>
      <w:r w:rsidR="001532C9" w:rsidRPr="00F03BDA">
        <w:t xml:space="preserve"> </w:t>
      </w:r>
      <w:r w:rsidRPr="00F03BDA">
        <w:t>Гайдарски,</w:t>
      </w:r>
      <w:r w:rsidR="001532C9" w:rsidRPr="00F03BDA">
        <w:t xml:space="preserve"> </w:t>
      </w:r>
      <w:r w:rsidRPr="00F03BDA">
        <w:t>който</w:t>
      </w:r>
      <w:r w:rsidR="000128F8" w:rsidRPr="00F03BDA">
        <w:t xml:space="preserve"> препоръчва</w:t>
      </w:r>
      <w:r w:rsidRPr="00F03BDA">
        <w:t xml:space="preserve"> трета операция на мястото на първата</w:t>
      </w:r>
      <w:r w:rsidR="000128F8" w:rsidRPr="00F03BDA">
        <w:t>.</w:t>
      </w:r>
      <w:r w:rsidRPr="00F03BDA">
        <w:t xml:space="preserve"> Ако откажел</w:t>
      </w:r>
      <w:r w:rsidR="001532C9" w:rsidRPr="00F03BDA">
        <w:t xml:space="preserve"> </w:t>
      </w:r>
      <w:r w:rsidRPr="00F03BDA">
        <w:t>да я направи проф.</w:t>
      </w:r>
      <w:r w:rsidR="001532C9" w:rsidRPr="00F03BDA">
        <w:t xml:space="preserve"> Куманов</w:t>
      </w:r>
      <w:del w:id="26" w:author="Eli" w:date="2025-08-09T14:53:00Z" w16du:dateUtc="2025-08-09T11:53:00Z">
        <w:r w:rsidRPr="00F03BDA">
          <w:delText xml:space="preserve"> ,</w:delText>
        </w:r>
      </w:del>
      <w:ins w:id="27" w:author="Eli" w:date="2025-08-09T14:53:00Z" w16du:dateUtc="2025-08-09T11:53:00Z">
        <w:r w:rsidRPr="00F03BDA">
          <w:t>,</w:t>
        </w:r>
        <w:r w:rsidR="001532C9" w:rsidRPr="00F03BDA">
          <w:t xml:space="preserve"> </w:t>
        </w:r>
      </w:ins>
      <w:r w:rsidRPr="00F03BDA">
        <w:t>тогава щял да я направи той</w:t>
      </w:r>
      <w:r w:rsidR="000128F8" w:rsidRPr="00F03BDA">
        <w:t>.</w:t>
      </w:r>
      <w:r w:rsidRPr="00F03BDA">
        <w:t xml:space="preserve"> За Марин това беше доказателство</w:t>
      </w:r>
      <w:r w:rsidR="001532C9" w:rsidRPr="00F03BDA">
        <w:t xml:space="preserve"> </w:t>
      </w:r>
      <w:ins w:id="28" w:author="Eli" w:date="2025-08-09T14:53:00Z" w16du:dateUtc="2025-08-09T11:53:00Z">
        <w:r w:rsidRPr="00F03BDA">
          <w:t xml:space="preserve"> </w:t>
        </w:r>
      </w:ins>
      <w:r w:rsidRPr="00F03BDA">
        <w:t xml:space="preserve">за </w:t>
      </w:r>
      <w:ins w:id="29" w:author="Eli" w:date="2025-08-09T14:53:00Z" w16du:dateUtc="2025-08-09T11:53:00Z">
        <w:r w:rsidR="001532C9" w:rsidRPr="00F03BDA">
          <w:t xml:space="preserve"> </w:t>
        </w:r>
      </w:ins>
      <w:r w:rsidR="000128F8" w:rsidRPr="00F03BDA">
        <w:t>безнадеждното</w:t>
      </w:r>
      <w:r w:rsidRPr="00F03BDA">
        <w:t xml:space="preserve"> </w:t>
      </w:r>
      <w:ins w:id="30" w:author="Eli" w:date="2025-08-09T14:53:00Z" w16du:dateUtc="2025-08-09T11:53:00Z">
        <w:r w:rsidR="001532C9" w:rsidRPr="00F03BDA">
          <w:t xml:space="preserve"> </w:t>
        </w:r>
      </w:ins>
      <w:r w:rsidRPr="00F03BDA">
        <w:t>му</w:t>
      </w:r>
      <w:ins w:id="31" w:author="Eli" w:date="2025-08-09T14:53:00Z" w16du:dateUtc="2025-08-09T11:53:00Z">
        <w:r w:rsidRPr="00F03BDA">
          <w:t xml:space="preserve"> </w:t>
        </w:r>
      </w:ins>
      <w:r w:rsidR="001532C9" w:rsidRPr="00F03BDA">
        <w:t xml:space="preserve"> </w:t>
      </w:r>
      <w:r w:rsidRPr="00F03BDA">
        <w:t>положение</w:t>
      </w:r>
      <w:r w:rsidR="000128F8" w:rsidRPr="00F03BDA">
        <w:t>.</w:t>
      </w:r>
    </w:p>
    <w:p w14:paraId="2F87882D" w14:textId="77777777" w:rsidR="00F77A9F" w:rsidRPr="00F03BDA" w:rsidRDefault="00F77A9F" w:rsidP="00F77A9F">
      <w:r w:rsidRPr="00F03BDA">
        <w:t>Със съдействието на проф</w:t>
      </w:r>
      <w:r w:rsidR="000128F8" w:rsidRPr="00F03BDA">
        <w:t>.</w:t>
      </w:r>
      <w:r w:rsidRPr="00F03BDA">
        <w:t xml:space="preserve"> Узунов</w:t>
      </w:r>
      <w:del w:id="32" w:author="Eli" w:date="2025-08-09T14:53:00Z" w16du:dateUtc="2025-08-09T11:53:00Z">
        <w:r w:rsidR="000128F8" w:rsidRPr="00F03BDA">
          <w:delText>.</w:delText>
        </w:r>
      </w:del>
      <w:ins w:id="33" w:author="Eli" w:date="2025-08-09T14:53:00Z" w16du:dateUtc="2025-08-09T11:53:00Z">
        <w:r w:rsidR="001532C9" w:rsidRPr="00F03BDA">
          <w:t>,</w:t>
        </w:r>
      </w:ins>
      <w:r w:rsidR="000128F8" w:rsidRPr="00F03BDA">
        <w:t xml:space="preserve"> </w:t>
      </w:r>
      <w:r w:rsidRPr="00F03BDA">
        <w:t>Марин е приет в отделението на проф.</w:t>
      </w:r>
      <w:r w:rsidR="001532C9" w:rsidRPr="00F03BDA">
        <w:t xml:space="preserve"> </w:t>
      </w:r>
      <w:r w:rsidRPr="00F03BDA">
        <w:t>Куманов</w:t>
      </w:r>
      <w:r w:rsidR="000128F8" w:rsidRPr="00F03BDA">
        <w:t xml:space="preserve">, </w:t>
      </w:r>
      <w:r w:rsidRPr="00F03BDA">
        <w:t>който му провежда нови изследвания</w:t>
      </w:r>
      <w:r w:rsidR="000128F8" w:rsidRPr="00F03BDA">
        <w:t>.</w:t>
      </w:r>
      <w:r w:rsidRPr="00F03BDA">
        <w:t xml:space="preserve"> На </w:t>
      </w:r>
      <w:del w:id="34" w:author="Eli" w:date="2025-08-09T14:53:00Z" w16du:dateUtc="2025-08-09T11:53:00Z">
        <w:r w:rsidRPr="00F03BDA">
          <w:delText>14декември</w:delText>
        </w:r>
      </w:del>
      <w:ins w:id="35" w:author="Eli" w:date="2025-08-09T14:53:00Z" w16du:dateUtc="2025-08-09T11:53:00Z">
        <w:r w:rsidRPr="00F03BDA">
          <w:t>14</w:t>
        </w:r>
        <w:r w:rsidR="001532C9" w:rsidRPr="00F03BDA">
          <w:t xml:space="preserve"> </w:t>
        </w:r>
        <w:r w:rsidRPr="00F03BDA">
          <w:t>декември</w:t>
        </w:r>
      </w:ins>
      <w:r w:rsidRPr="00F03BDA">
        <w:t xml:space="preserve"> и Дора ходи при М</w:t>
      </w:r>
      <w:r w:rsidR="000128F8" w:rsidRPr="00F03BDA">
        <w:t>а</w:t>
      </w:r>
      <w:r w:rsidRPr="00F03BDA">
        <w:t>рин в София</w:t>
      </w:r>
      <w:r w:rsidR="000128F8" w:rsidRPr="00F03BDA">
        <w:t>.</w:t>
      </w:r>
      <w:r w:rsidRPr="00F03BDA">
        <w:t xml:space="preserve"> На </w:t>
      </w:r>
      <w:r w:rsidR="001532C9" w:rsidRPr="00F03BDA">
        <w:t>17 декември приятеля ми Марин</w:t>
      </w:r>
      <w:r w:rsidRPr="00F03BDA">
        <w:t xml:space="preserve"> </w:t>
      </w:r>
      <w:del w:id="36" w:author="Eli" w:date="2025-08-09T14:53:00Z" w16du:dateUtc="2025-08-09T11:53:00Z">
        <w:r w:rsidRPr="00F03BDA">
          <w:delText xml:space="preserve">П, </w:delText>
        </w:r>
      </w:del>
      <w:r w:rsidRPr="00F03BDA">
        <w:t>Камбуров взема Марин от болницата и го води</w:t>
      </w:r>
      <w:r w:rsidR="001532C9" w:rsidRPr="00F03BDA">
        <w:t xml:space="preserve"> </w:t>
      </w:r>
      <w:r w:rsidRPr="00F03BDA">
        <w:t>в</w:t>
      </w:r>
      <w:r w:rsidR="001532C9" w:rsidRPr="00F03BDA">
        <w:t xml:space="preserve"> дома си да се</w:t>
      </w:r>
      <w:del w:id="37" w:author="Eli" w:date="2025-08-09T14:53:00Z" w16du:dateUtc="2025-08-09T11:53:00Z">
        <w:r w:rsidRPr="00F03BDA">
          <w:delText>,</w:delText>
        </w:r>
      </w:del>
      <w:r w:rsidRPr="00F03BDA">
        <w:t xml:space="preserve"> изкъпи в банята му</w:t>
      </w:r>
      <w:r w:rsidR="000128F8" w:rsidRPr="00F03BDA">
        <w:t xml:space="preserve">. </w:t>
      </w:r>
      <w:r w:rsidRPr="00F03BDA">
        <w:t>На 19 декември проф.</w:t>
      </w:r>
      <w:r w:rsidR="001532C9" w:rsidRPr="00F03BDA">
        <w:t xml:space="preserve"> </w:t>
      </w:r>
      <w:r w:rsidRPr="00F03BDA">
        <w:t>Узунов ни се обади</w:t>
      </w:r>
      <w:r w:rsidR="000128F8" w:rsidRPr="00F03BDA">
        <w:t xml:space="preserve">, </w:t>
      </w:r>
      <w:r w:rsidRPr="00F03BDA">
        <w:t>че професорите</w:t>
      </w:r>
      <w:r w:rsidR="001532C9" w:rsidRPr="00F03BDA">
        <w:t xml:space="preserve"> </w:t>
      </w:r>
      <w:r w:rsidRPr="00F03BDA">
        <w:t>Куманов и Гайдарски се споразумяват Марин да бъде опериран</w:t>
      </w:r>
      <w:r w:rsidR="001532C9" w:rsidRPr="00F03BDA">
        <w:t xml:space="preserve"> </w:t>
      </w:r>
      <w:r w:rsidRPr="00F03BDA">
        <w:t>след Коледните и Новогодишни празници</w:t>
      </w:r>
      <w:r w:rsidR="000128F8" w:rsidRPr="00F03BDA">
        <w:t>.</w:t>
      </w:r>
      <w:r w:rsidRPr="00F03BDA">
        <w:t xml:space="preserve"> Временно изписан от</w:t>
      </w:r>
      <w:r w:rsidR="001532C9" w:rsidRPr="00F03BDA">
        <w:t xml:space="preserve"> </w:t>
      </w:r>
      <w:r w:rsidRPr="00F03BDA">
        <w:t>болницата</w:t>
      </w:r>
      <w:r w:rsidR="000128F8" w:rsidRPr="00F03BDA">
        <w:t xml:space="preserve">, </w:t>
      </w:r>
      <w:r w:rsidRPr="00F03BDA">
        <w:t>брат му Васил с колата го доведе в Стара Загора</w:t>
      </w:r>
      <w:r w:rsidR="000128F8" w:rsidRPr="00F03BDA">
        <w:t xml:space="preserve">. </w:t>
      </w:r>
      <w:r w:rsidRPr="00F03BDA">
        <w:t>На</w:t>
      </w:r>
      <w:r w:rsidR="001532C9" w:rsidRPr="00F03BDA">
        <w:t xml:space="preserve"> </w:t>
      </w:r>
      <w:r w:rsidRPr="00F03BDA">
        <w:t>2 януари следваше да се върне в болницата. Цялата</w:t>
      </w:r>
      <w:r w:rsidR="001532C9" w:rsidRPr="00F03BDA">
        <w:t xml:space="preserve"> </w:t>
      </w:r>
      <w:r w:rsidRPr="00F03BDA">
        <w:t>втората половина на 1996 година нашето семейството беше ангажирано в борбата за живота на малкият ми син</w:t>
      </w:r>
      <w:r w:rsidR="000128F8" w:rsidRPr="00F03BDA">
        <w:t>.</w:t>
      </w:r>
      <w:r w:rsidRPr="00F03BDA">
        <w:t xml:space="preserve"> На практика ни</w:t>
      </w:r>
      <w:r w:rsidR="000128F8" w:rsidRPr="00F03BDA">
        <w:t xml:space="preserve">е </w:t>
      </w:r>
      <w:r w:rsidRPr="00F03BDA">
        <w:t>продължавахме само мъките му</w:t>
      </w:r>
      <w:r w:rsidR="000128F8" w:rsidRPr="00F03BDA">
        <w:t>.</w:t>
      </w:r>
    </w:p>
    <w:p w14:paraId="7D7FFC23" w14:textId="77777777" w:rsidR="000128F8" w:rsidRPr="00F03BDA" w:rsidRDefault="00F77A9F" w:rsidP="00F77A9F">
      <w:r w:rsidRPr="00F03BDA">
        <w:t>По това време</w:t>
      </w:r>
      <w:r w:rsidR="000128F8" w:rsidRPr="00F03BDA">
        <w:t>,</w:t>
      </w:r>
      <w:r w:rsidRPr="00F03BDA">
        <w:t xml:space="preserve"> работите с частната фирма на </w:t>
      </w:r>
      <w:r w:rsidR="000128F8" w:rsidRPr="00F03BDA">
        <w:t xml:space="preserve">големия </w:t>
      </w:r>
      <w:r w:rsidRPr="00F03BDA">
        <w:t>ми</w:t>
      </w:r>
      <w:r w:rsidR="001532C9" w:rsidRPr="00F03BDA">
        <w:t xml:space="preserve"> </w:t>
      </w:r>
      <w:r w:rsidRPr="00F03BDA">
        <w:t xml:space="preserve">син се влошиха и на два пъти трябваше да му давам по </w:t>
      </w:r>
      <w:r w:rsidR="000128F8" w:rsidRPr="00F03BDA">
        <w:t>5 хи</w:t>
      </w:r>
      <w:r w:rsidRPr="00F03BDA">
        <w:t>ляд</w:t>
      </w:r>
      <w:r w:rsidR="000128F8" w:rsidRPr="00F03BDA">
        <w:t xml:space="preserve">и </w:t>
      </w:r>
      <w:r w:rsidRPr="00F03BDA">
        <w:t>лева</w:t>
      </w:r>
      <w:r w:rsidR="000128F8" w:rsidRPr="00F03BDA">
        <w:t>.</w:t>
      </w:r>
      <w:r w:rsidRPr="00F03BDA">
        <w:t xml:space="preserve"> Повреди се и </w:t>
      </w:r>
      <w:r w:rsidR="000128F8" w:rsidRPr="00F03BDA">
        <w:t>кинескопа</w:t>
      </w:r>
      <w:r w:rsidRPr="00F03BDA">
        <w:t xml:space="preserve"> на телевизора във </w:t>
      </w:r>
      <w:r w:rsidRPr="00F03BDA">
        <w:lastRenderedPageBreak/>
        <w:t>всекидневната</w:t>
      </w:r>
      <w:r w:rsidR="000128F8" w:rsidRPr="00F03BDA">
        <w:t xml:space="preserve">, </w:t>
      </w:r>
      <w:r w:rsidRPr="00F03BDA">
        <w:t>ползван предимно от Марин</w:t>
      </w:r>
      <w:r w:rsidR="000128F8" w:rsidRPr="00F03BDA">
        <w:t xml:space="preserve">. </w:t>
      </w:r>
      <w:r w:rsidRPr="00F03BDA">
        <w:t>С последните пари в спестовната си книжка за 8,300 лева купихме нов</w:t>
      </w:r>
      <w:r w:rsidR="000128F8" w:rsidRPr="00F03BDA">
        <w:t xml:space="preserve"> </w:t>
      </w:r>
      <w:proofErr w:type="spellStart"/>
      <w:r w:rsidR="000128F8" w:rsidRPr="00F03BDA">
        <w:t>кинескоп</w:t>
      </w:r>
      <w:r w:rsidRPr="00F03BDA">
        <w:t>,</w:t>
      </w:r>
      <w:del w:id="38" w:author="Eli" w:date="2025-08-09T14:53:00Z" w16du:dateUtc="2025-08-09T11:53:00Z">
        <w:r w:rsidR="000128F8" w:rsidRPr="00F03BDA">
          <w:delText xml:space="preserve"> </w:delText>
        </w:r>
      </w:del>
      <w:r w:rsidRPr="00F03BDA">
        <w:t>който</w:t>
      </w:r>
      <w:proofErr w:type="spellEnd"/>
      <w:r w:rsidRPr="00F03BDA">
        <w:t xml:space="preserve"> приятели на Марин монтираха</w:t>
      </w:r>
      <w:r w:rsidR="000128F8" w:rsidRPr="00F03BDA">
        <w:t>.</w:t>
      </w:r>
    </w:p>
    <w:p w14:paraId="31F8CA18" w14:textId="77777777" w:rsidR="00F77A9F" w:rsidRPr="00F03BDA" w:rsidRDefault="00F77A9F" w:rsidP="00F77A9F">
      <w:r w:rsidRPr="00F03BDA">
        <w:t>В края на годината икономическото положение на семейството беше доста тежко</w:t>
      </w:r>
      <w:r w:rsidR="000128F8" w:rsidRPr="00F03BDA">
        <w:t>.</w:t>
      </w:r>
      <w:r w:rsidRPr="00F03BDA">
        <w:t xml:space="preserve"> Ние с Милка разчитахме на пенсиите си</w:t>
      </w:r>
      <w:r w:rsidR="000128F8" w:rsidRPr="00F03BDA">
        <w:t xml:space="preserve">. </w:t>
      </w:r>
      <w:r w:rsidRPr="00F03BDA">
        <w:t>Марин получаваше в болнични 90 на сто от заплатата си, а само снахата Дора пълната си заплата</w:t>
      </w:r>
      <w:r w:rsidR="000128F8" w:rsidRPr="00F03BDA">
        <w:t>.</w:t>
      </w:r>
      <w:r w:rsidRPr="00F03BDA">
        <w:t xml:space="preserve"> Помагаше ни получената</w:t>
      </w:r>
      <w:r w:rsidR="001532C9" w:rsidRPr="00F03BDA">
        <w:t xml:space="preserve"> </w:t>
      </w:r>
      <w:r w:rsidRPr="00F03BDA">
        <w:t xml:space="preserve">за около 40 хиляди лева продукция от парцела в </w:t>
      </w:r>
      <w:r w:rsidR="001532C9" w:rsidRPr="00F03BDA">
        <w:t xml:space="preserve"> </w:t>
      </w:r>
      <w:r w:rsidRPr="00F03BDA">
        <w:t>с.</w:t>
      </w:r>
      <w:r w:rsidR="001532C9" w:rsidRPr="00F03BDA">
        <w:t xml:space="preserve"> </w:t>
      </w:r>
      <w:r w:rsidRPr="00F03BDA">
        <w:t>М</w:t>
      </w:r>
      <w:r w:rsidR="000128F8" w:rsidRPr="00F03BDA">
        <w:t xml:space="preserve">. </w:t>
      </w:r>
      <w:r w:rsidRPr="00F03BDA">
        <w:t>Верея.</w:t>
      </w:r>
    </w:p>
    <w:p w14:paraId="306DCC77" w14:textId="1912DAC8" w:rsidR="006330DB" w:rsidRPr="00F03BDA" w:rsidRDefault="001532C9" w:rsidP="00F77A9F">
      <w:r w:rsidRPr="00F03BDA">
        <w:t>Въпреки тревогите по Марин</w:t>
      </w:r>
      <w:r w:rsidR="00F77A9F" w:rsidRPr="00F03BDA">
        <w:t>,</w:t>
      </w:r>
      <w:r w:rsidRPr="00F03BDA">
        <w:t xml:space="preserve"> </w:t>
      </w:r>
      <w:r w:rsidR="00F77A9F" w:rsidRPr="00F03BDA">
        <w:t>успях да завърша два раздела</w:t>
      </w:r>
      <w:r w:rsidRPr="00F03BDA">
        <w:t xml:space="preserve"> </w:t>
      </w:r>
      <w:r w:rsidR="00F77A9F" w:rsidRPr="00F03BDA">
        <w:t>от</w:t>
      </w:r>
      <w:r w:rsidRPr="00F03BDA">
        <w:t xml:space="preserve"> „Очерка”</w:t>
      </w:r>
      <w:r w:rsidR="00F77A9F" w:rsidRPr="00F03BDA">
        <w:t>, а третия</w:t>
      </w:r>
      <w:r w:rsidRPr="00F03BDA">
        <w:t>т</w:t>
      </w:r>
      <w:r w:rsidR="00F77A9F" w:rsidRPr="00F03BDA">
        <w:t xml:space="preserve"> по насочването ми в специалността</w:t>
      </w:r>
      <w:r w:rsidRPr="00F03BDA">
        <w:t xml:space="preserve"> – </w:t>
      </w:r>
      <w:r w:rsidR="00F77A9F" w:rsidRPr="00F03BDA">
        <w:t>птицевъдство</w:t>
      </w:r>
      <w:r w:rsidRPr="00F03BDA">
        <w:t xml:space="preserve">, </w:t>
      </w:r>
      <w:r w:rsidR="00F77A9F" w:rsidRPr="00F03BDA">
        <w:t>не успях да напиша</w:t>
      </w:r>
      <w:r w:rsidR="000128F8" w:rsidRPr="00F03BDA">
        <w:t>.</w:t>
      </w:r>
      <w:r w:rsidR="00F77A9F" w:rsidRPr="00F03BDA">
        <w:t xml:space="preserve"> Престанах да пиша и статии</w:t>
      </w:r>
      <w:r w:rsidR="000128F8" w:rsidRPr="00F03BDA">
        <w:t xml:space="preserve">. </w:t>
      </w:r>
      <w:r w:rsidRPr="00F03BDA">
        <w:t>През октомври ДИ „Земиздат”</w:t>
      </w:r>
      <w:r w:rsidR="00F77A9F" w:rsidRPr="00F03BDA">
        <w:t xml:space="preserve"> ми изпрати договор за преиздаване книгата</w:t>
      </w:r>
      <w:r w:rsidR="000128F8" w:rsidRPr="00F03BDA">
        <w:t xml:space="preserve"> „</w:t>
      </w:r>
      <w:r w:rsidR="00F77A9F" w:rsidRPr="00F03BDA">
        <w:t>Повече и по-</w:t>
      </w:r>
      <w:r w:rsidR="000128F8" w:rsidRPr="00F03BDA">
        <w:t>качествена</w:t>
      </w:r>
      <w:r w:rsidR="00F77A9F" w:rsidRPr="00F03BDA">
        <w:t xml:space="preserve"> продукция от птиците</w:t>
      </w:r>
      <w:r w:rsidR="000128F8" w:rsidRPr="00F03BDA">
        <w:t xml:space="preserve">“, </w:t>
      </w:r>
      <w:r w:rsidR="00F77A9F" w:rsidRPr="00F03BDA">
        <w:t>но под ново заглавие:</w:t>
      </w:r>
      <w:r w:rsidRPr="00F03BDA">
        <w:t xml:space="preserve"> „Отглеждане на птици”</w:t>
      </w:r>
      <w:r w:rsidR="000128F8" w:rsidRPr="00F03BDA">
        <w:t xml:space="preserve">. </w:t>
      </w:r>
      <w:r w:rsidR="006330DB" w:rsidRPr="00F03BDA">
        <w:t xml:space="preserve"> Д</w:t>
      </w:r>
      <w:r w:rsidR="00F77A9F" w:rsidRPr="00F03BDA">
        <w:t>о края на годината написах нов увод,</w:t>
      </w:r>
      <w:r w:rsidRPr="00F03BDA">
        <w:t xml:space="preserve"> допълних я и от</w:t>
      </w:r>
      <w:r w:rsidR="00F77A9F" w:rsidRPr="00F03BDA">
        <w:t>редактирах</w:t>
      </w:r>
      <w:r w:rsidRPr="00F03BDA">
        <w:t>, а после</w:t>
      </w:r>
      <w:r w:rsidR="00F77A9F" w:rsidRPr="00F03BDA">
        <w:t xml:space="preserve"> я изпрат</w:t>
      </w:r>
      <w:r w:rsidR="006330DB" w:rsidRPr="00F03BDA">
        <w:t>их</w:t>
      </w:r>
      <w:r w:rsidRPr="00F03BDA">
        <w:t xml:space="preserve"> за</w:t>
      </w:r>
      <w:r w:rsidR="00F77A9F" w:rsidRPr="00F03BDA">
        <w:t xml:space="preserve"> отпечатване</w:t>
      </w:r>
      <w:r w:rsidR="006330DB" w:rsidRPr="00F03BDA">
        <w:t>.</w:t>
      </w:r>
    </w:p>
    <w:p w14:paraId="7F49D196" w14:textId="4A9C8841" w:rsidR="00F77A9F" w:rsidRPr="00F03BDA" w:rsidRDefault="00F77A9F" w:rsidP="00F77A9F">
      <w:r w:rsidRPr="00F03BDA">
        <w:t>Продължавах участието си в сбирките на клуба</w:t>
      </w:r>
      <w:r w:rsidR="001532C9" w:rsidRPr="00F03BDA">
        <w:t xml:space="preserve"> </w:t>
      </w:r>
      <w:r w:rsidRPr="00F03BDA">
        <w:t>СУ</w:t>
      </w:r>
      <w:r w:rsidR="006330DB" w:rsidRPr="00F03BDA">
        <w:t>Б</w:t>
      </w:r>
      <w:r w:rsidR="001532C9" w:rsidRPr="00F03BDA">
        <w:t xml:space="preserve"> </w:t>
      </w:r>
      <w:r w:rsidRPr="00F03BDA">
        <w:t>-</w:t>
      </w:r>
      <w:r w:rsidR="001532C9" w:rsidRPr="00F03BDA">
        <w:t xml:space="preserve"> </w:t>
      </w:r>
      <w:r w:rsidRPr="00F03BDA">
        <w:t>СЗ, а така също и като член на Общинското ръководство на</w:t>
      </w:r>
      <w:r w:rsidR="001532C9" w:rsidRPr="00F03BDA">
        <w:t xml:space="preserve"> </w:t>
      </w:r>
      <w:r w:rsidRPr="00F03BDA">
        <w:t xml:space="preserve">Съюза </w:t>
      </w:r>
      <w:r w:rsidR="006330DB" w:rsidRPr="00F03BDA">
        <w:t>н</w:t>
      </w:r>
      <w:r w:rsidRPr="00F03BDA">
        <w:t>а Ветераните от войните</w:t>
      </w:r>
      <w:r w:rsidR="006330DB" w:rsidRPr="00F03BDA">
        <w:t>.</w:t>
      </w:r>
      <w:r w:rsidRPr="00F03BDA">
        <w:t xml:space="preserve"> Нервното ми напрежение от бо</w:t>
      </w:r>
      <w:r w:rsidR="006330DB" w:rsidRPr="00F03BDA">
        <w:t>ле</w:t>
      </w:r>
      <w:r w:rsidRPr="00F03BDA">
        <w:t>дуването на син</w:t>
      </w:r>
      <w:r w:rsidR="006330DB" w:rsidRPr="00F03BDA">
        <w:t>а</w:t>
      </w:r>
      <w:r w:rsidRPr="00F03BDA">
        <w:t xml:space="preserve"> ми стана причина да вляза в излишни </w:t>
      </w:r>
      <w:r w:rsidR="006330DB" w:rsidRPr="00F03BDA">
        <w:t>пререкания</w:t>
      </w:r>
      <w:r w:rsidRPr="00F03BDA">
        <w:t xml:space="preserve"> с председателя му </w:t>
      </w:r>
      <w:r w:rsidR="001532C9" w:rsidRPr="00F03BDA">
        <w:t xml:space="preserve">-Раданов и да </w:t>
      </w:r>
      <w:r w:rsidRPr="00F03BDA">
        <w:t>напусна</w:t>
      </w:r>
      <w:r w:rsidR="006330DB" w:rsidRPr="00F03BDA">
        <w:t>.</w:t>
      </w:r>
      <w:r w:rsidRPr="00F03BDA">
        <w:t xml:space="preserve"> От </w:t>
      </w:r>
      <w:r w:rsidR="006330DB" w:rsidRPr="00F03BDA">
        <w:t>останалите</w:t>
      </w:r>
      <w:r w:rsidRPr="00F03BDA">
        <w:t xml:space="preserve"> членове на ръководството</w:t>
      </w:r>
      <w:r w:rsidR="001532C9" w:rsidRPr="00F03BDA">
        <w:t>,</w:t>
      </w:r>
      <w:r w:rsidRPr="00F03BDA">
        <w:t xml:space="preserve"> бях убеден </w:t>
      </w:r>
      <w:r w:rsidR="006330DB" w:rsidRPr="00F03BDA">
        <w:t>да</w:t>
      </w:r>
      <w:r w:rsidR="001532C9" w:rsidRPr="00F03BDA">
        <w:t xml:space="preserve"> се завърна</w:t>
      </w:r>
      <w:r w:rsidR="006330DB" w:rsidRPr="00F03BDA">
        <w:t>.</w:t>
      </w:r>
      <w:r w:rsidRPr="00F03BDA">
        <w:t xml:space="preserve"> В Х</w:t>
      </w:r>
      <w:r w:rsidR="006330DB" w:rsidRPr="00F03BDA">
        <w:t>ЦП</w:t>
      </w:r>
      <w:r w:rsidR="001532C9" w:rsidRPr="00F03BDA">
        <w:t xml:space="preserve"> </w:t>
      </w:r>
      <w:r w:rsidR="006330DB" w:rsidRPr="00F03BDA">
        <w:t>-</w:t>
      </w:r>
      <w:r w:rsidR="001532C9" w:rsidRPr="00F03BDA">
        <w:t xml:space="preserve"> </w:t>
      </w:r>
      <w:r w:rsidRPr="00F03BDA">
        <w:t xml:space="preserve">С3 </w:t>
      </w:r>
      <w:r w:rsidR="006330DB" w:rsidRPr="00F03BDA">
        <w:t xml:space="preserve">присъствах </w:t>
      </w:r>
      <w:r w:rsidRPr="00F03BDA">
        <w:t xml:space="preserve">само на </w:t>
      </w:r>
      <w:r w:rsidR="006330DB" w:rsidRPr="00F03BDA">
        <w:t>тържеството</w:t>
      </w:r>
      <w:r w:rsidRPr="00F03BDA">
        <w:t xml:space="preserve"> по случай</w:t>
      </w:r>
      <w:r w:rsidR="001532C9" w:rsidRPr="00F03BDA">
        <w:t xml:space="preserve"> „</w:t>
      </w:r>
      <w:r w:rsidRPr="00F03BDA">
        <w:t>Денят на птицевъда</w:t>
      </w:r>
      <w:r w:rsidR="006330DB" w:rsidRPr="00F03BDA">
        <w:t>“</w:t>
      </w:r>
      <w:r w:rsidRPr="00F03BDA">
        <w:t xml:space="preserve">. В кварталното </w:t>
      </w:r>
      <w:r w:rsidR="006330DB" w:rsidRPr="00F03BDA">
        <w:t>ръководст</w:t>
      </w:r>
      <w:r w:rsidRPr="00F03BDA">
        <w:t xml:space="preserve">во на </w:t>
      </w:r>
      <w:r w:rsidR="006330DB" w:rsidRPr="00F03BDA">
        <w:t>ПП</w:t>
      </w:r>
      <w:r w:rsidRPr="00F03BDA">
        <w:t xml:space="preserve">О на </w:t>
      </w:r>
      <w:r w:rsidR="006330DB" w:rsidRPr="00F03BDA">
        <w:t>Б</w:t>
      </w:r>
      <w:r w:rsidRPr="00F03BDA">
        <w:t xml:space="preserve">СП </w:t>
      </w:r>
      <w:r w:rsidR="006330DB" w:rsidRPr="00F03BDA">
        <w:t>обаче</w:t>
      </w:r>
      <w:r w:rsidRPr="00F03BDA">
        <w:t xml:space="preserve"> продължавах да работя активно като</w:t>
      </w:r>
      <w:r w:rsidR="001532C9" w:rsidRPr="00F03BDA">
        <w:t xml:space="preserve"> </w:t>
      </w:r>
      <w:r w:rsidRPr="00F03BDA">
        <w:t xml:space="preserve">заместник на секретаря </w:t>
      </w:r>
      <w:r w:rsidR="006330DB" w:rsidRPr="00F03BDA">
        <w:t>Богдан</w:t>
      </w:r>
      <w:r w:rsidRPr="00F03BDA">
        <w:t xml:space="preserve"> Мечев</w:t>
      </w:r>
      <w:r w:rsidR="006330DB" w:rsidRPr="00F03BDA">
        <w:t>.</w:t>
      </w:r>
      <w:r w:rsidRPr="00F03BDA">
        <w:t xml:space="preserve"> На</w:t>
      </w:r>
      <w:r w:rsidR="006330DB" w:rsidRPr="00F03BDA">
        <w:t xml:space="preserve"> местните</w:t>
      </w:r>
      <w:r w:rsidRPr="00F03BDA">
        <w:t xml:space="preserve"> изборите бях </w:t>
      </w:r>
      <w:r w:rsidR="006330DB" w:rsidRPr="00F03BDA">
        <w:t>застъпник</w:t>
      </w:r>
      <w:r w:rsidRPr="00F03BDA">
        <w:t xml:space="preserve"> на БС</w:t>
      </w:r>
      <w:r w:rsidR="006330DB" w:rsidRPr="00F03BDA">
        <w:t>П</w:t>
      </w:r>
      <w:r w:rsidRPr="00F03BDA">
        <w:t>. Най-много общински съветници бяха избрани от БСП,</w:t>
      </w:r>
      <w:r w:rsidR="001532C9" w:rsidRPr="00F03BDA">
        <w:t xml:space="preserve"> </w:t>
      </w:r>
      <w:r w:rsidRPr="00F03BDA">
        <w:t>но за кмет с малка преднина беше избран проф.</w:t>
      </w:r>
      <w:r w:rsidR="001532C9" w:rsidRPr="00F03BDA">
        <w:t xml:space="preserve"> </w:t>
      </w:r>
      <w:r w:rsidRPr="00F03BDA">
        <w:t>Ц</w:t>
      </w:r>
      <w:r w:rsidR="006330DB" w:rsidRPr="00F03BDA">
        <w:t xml:space="preserve">. </w:t>
      </w:r>
      <w:r w:rsidRPr="00F03BDA">
        <w:t>Яблански</w:t>
      </w:r>
      <w:r w:rsidR="001532C9" w:rsidRPr="00F03BDA">
        <w:t xml:space="preserve"> </w:t>
      </w:r>
      <w:r w:rsidRPr="00F03BDA">
        <w:t>от</w:t>
      </w:r>
      <w:r w:rsidR="001532C9" w:rsidRPr="00F03BDA">
        <w:t xml:space="preserve"> </w:t>
      </w:r>
      <w:r w:rsidRPr="00F03BDA">
        <w:t>СДС</w:t>
      </w:r>
      <w:r w:rsidR="006330DB" w:rsidRPr="00F03BDA">
        <w:t>.</w:t>
      </w:r>
      <w:r w:rsidRPr="00F03BDA">
        <w:t xml:space="preserve"> С него бяхме доста близки,</w:t>
      </w:r>
      <w:r w:rsidR="001532C9" w:rsidRPr="00F03BDA">
        <w:t xml:space="preserve"> </w:t>
      </w:r>
      <w:r w:rsidRPr="00F03BDA">
        <w:t xml:space="preserve">от времето когато бях в </w:t>
      </w:r>
      <w:r w:rsidR="006330DB" w:rsidRPr="00F03BDA">
        <w:t>ръководствата</w:t>
      </w:r>
      <w:r w:rsidRPr="00F03BDA">
        <w:t xml:space="preserve"> ва ВИЗВМ</w:t>
      </w:r>
      <w:r w:rsidR="001532C9" w:rsidRPr="00F03BDA">
        <w:t xml:space="preserve"> </w:t>
      </w:r>
      <w:r w:rsidRPr="00F03BDA">
        <w:t>-</w:t>
      </w:r>
      <w:r w:rsidR="001532C9" w:rsidRPr="00F03BDA">
        <w:t xml:space="preserve"> </w:t>
      </w:r>
      <w:r w:rsidRPr="00F03BDA">
        <w:t>СЗ,</w:t>
      </w:r>
      <w:r w:rsidR="001532C9" w:rsidRPr="00F03BDA">
        <w:t xml:space="preserve"> а той беше</w:t>
      </w:r>
      <w:r w:rsidRPr="00F03BDA">
        <w:t xml:space="preserve"> председател на профкомитета</w:t>
      </w:r>
      <w:r w:rsidR="006330DB" w:rsidRPr="00F03BDA">
        <w:t xml:space="preserve">. </w:t>
      </w:r>
      <w:r w:rsidRPr="00F03BDA">
        <w:t>Милка също тогава беше в</w:t>
      </w:r>
      <w:r w:rsidR="001532C9" w:rsidRPr="00F03BDA">
        <w:t xml:space="preserve"> </w:t>
      </w:r>
      <w:r w:rsidRPr="00F03BDA">
        <w:t>този профкомитет</w:t>
      </w:r>
      <w:r w:rsidR="006330DB" w:rsidRPr="00F03BDA">
        <w:t>.</w:t>
      </w:r>
      <w:r w:rsidRPr="00F03BDA">
        <w:t xml:space="preserve"> Като земеделец,</w:t>
      </w:r>
      <w:r w:rsidR="001532C9" w:rsidRPr="00F03BDA">
        <w:t xml:space="preserve"> </w:t>
      </w:r>
      <w:r w:rsidRPr="00F03BDA">
        <w:t>колегата</w:t>
      </w:r>
      <w:r w:rsidR="001532C9" w:rsidRPr="00F03BDA">
        <w:t xml:space="preserve"> </w:t>
      </w:r>
      <w:r w:rsidRPr="00F03BDA">
        <w:t>Е</w:t>
      </w:r>
      <w:r w:rsidR="006330DB" w:rsidRPr="00F03BDA">
        <w:t xml:space="preserve">. </w:t>
      </w:r>
      <w:r w:rsidRPr="00F03BDA">
        <w:t>Кунев беше назначен за зам.</w:t>
      </w:r>
      <w:r w:rsidR="001532C9" w:rsidRPr="00F03BDA">
        <w:t xml:space="preserve"> </w:t>
      </w:r>
      <w:r w:rsidRPr="00F03BDA">
        <w:t>кмет на Ст</w:t>
      </w:r>
      <w:r w:rsidR="006330DB" w:rsidRPr="00F03BDA">
        <w:t xml:space="preserve">. </w:t>
      </w:r>
      <w:r w:rsidRPr="00F03BDA">
        <w:t>Загора</w:t>
      </w:r>
      <w:r w:rsidR="006330DB" w:rsidRPr="00F03BDA">
        <w:t>.</w:t>
      </w:r>
    </w:p>
    <w:p w14:paraId="4DFA57F6" w14:textId="72240585" w:rsidR="00F77A9F" w:rsidRPr="00F03BDA" w:rsidRDefault="00F77A9F" w:rsidP="00F77A9F">
      <w:r w:rsidRPr="00F03BDA">
        <w:t>През първата година от управлението на правителството на</w:t>
      </w:r>
      <w:r w:rsidR="001532C9" w:rsidRPr="00F03BDA">
        <w:t xml:space="preserve"> </w:t>
      </w:r>
      <w:r w:rsidRPr="00F03BDA">
        <w:t>Жан Виденов имаше известна стабилизация на икономиката, като</w:t>
      </w:r>
      <w:r w:rsidR="001532C9" w:rsidRPr="00F03BDA">
        <w:t xml:space="preserve"> </w:t>
      </w:r>
      <w:r w:rsidRPr="00F03BDA">
        <w:t>инфлацията през годината беше едва от 10 до 30 на сто</w:t>
      </w:r>
      <w:r w:rsidR="006330DB" w:rsidRPr="00F03BDA">
        <w:t>.</w:t>
      </w:r>
      <w:r w:rsidRPr="00F03BDA">
        <w:t xml:space="preserve"> Видено</w:t>
      </w:r>
      <w:r w:rsidR="001532C9" w:rsidRPr="00F03BDA">
        <w:t xml:space="preserve">в обаче отбягваше контакт </w:t>
      </w:r>
      <w:r w:rsidRPr="00F03BDA">
        <w:t xml:space="preserve"> с населението, довели </w:t>
      </w:r>
      <w:r w:rsidR="006330DB" w:rsidRPr="00F03BDA">
        <w:t>до известна</w:t>
      </w:r>
      <w:r w:rsidRPr="00F03BDA">
        <w:t xml:space="preserve"> изолация на Правителството от </w:t>
      </w:r>
      <w:r w:rsidR="006330DB" w:rsidRPr="00F03BDA">
        <w:t>обществеността</w:t>
      </w:r>
      <w:r w:rsidRPr="00F03BDA">
        <w:t>.</w:t>
      </w:r>
    </w:p>
    <w:p w14:paraId="180D4492" w14:textId="49E9ADFF" w:rsidR="00F77A9F" w:rsidRPr="00F03BDA" w:rsidRDefault="00F77A9F" w:rsidP="00F77A9F">
      <w:r w:rsidRPr="00F03BDA">
        <w:t>По моя молба,</w:t>
      </w:r>
      <w:r w:rsidR="001532C9" w:rsidRPr="00F03BDA">
        <w:t xml:space="preserve"> </w:t>
      </w:r>
      <w:r w:rsidRPr="00F03BDA">
        <w:t>поради заболяване</w:t>
      </w:r>
      <w:r w:rsidR="001532C9" w:rsidRPr="00F03BDA">
        <w:t>то</w:t>
      </w:r>
      <w:r w:rsidRPr="00F03BDA">
        <w:t xml:space="preserve"> на синът ми,</w:t>
      </w:r>
      <w:r w:rsidR="001532C9" w:rsidRPr="00F03BDA">
        <w:t xml:space="preserve"> </w:t>
      </w:r>
      <w:r w:rsidRPr="00F03BDA">
        <w:t>бях</w:t>
      </w:r>
      <w:r w:rsidR="001532C9" w:rsidRPr="00F03BDA">
        <w:t xml:space="preserve"> </w:t>
      </w:r>
      <w:r w:rsidRPr="00F03BDA">
        <w:t>осво</w:t>
      </w:r>
      <w:r w:rsidR="006330DB" w:rsidRPr="00F03BDA">
        <w:t>бо</w:t>
      </w:r>
      <w:r w:rsidRPr="00F03BDA">
        <w:t>ден</w:t>
      </w:r>
      <w:r w:rsidR="001532C9" w:rsidRPr="00F03BDA">
        <w:t xml:space="preserve"> </w:t>
      </w:r>
      <w:r w:rsidRPr="00F03BDA">
        <w:t xml:space="preserve">от ръководството на </w:t>
      </w:r>
      <w:r w:rsidR="006330DB" w:rsidRPr="00F03BDA">
        <w:t>ПП</w:t>
      </w:r>
      <w:r w:rsidRPr="00F03BDA">
        <w:t xml:space="preserve">О на БСП в </w:t>
      </w:r>
      <w:r w:rsidR="006330DB" w:rsidRPr="00F03BDA">
        <w:t xml:space="preserve">квартала. </w:t>
      </w:r>
      <w:r w:rsidR="001532C9" w:rsidRPr="00F03BDA">
        <w:t>Б</w:t>
      </w:r>
      <w:r w:rsidRPr="00F03BDA">
        <w:t>ях обаче убеден</w:t>
      </w:r>
      <w:r w:rsidR="006330DB" w:rsidRPr="00F03BDA">
        <w:t xml:space="preserve"> с</w:t>
      </w:r>
      <w:r w:rsidRPr="00F03BDA">
        <w:t>оциалист</w:t>
      </w:r>
      <w:r w:rsidR="001532C9" w:rsidRPr="00F03BDA">
        <w:t xml:space="preserve"> </w:t>
      </w:r>
      <w:r w:rsidRPr="00F03BDA">
        <w:t>-</w:t>
      </w:r>
      <w:r w:rsidR="001532C9" w:rsidRPr="00F03BDA">
        <w:t xml:space="preserve"> </w:t>
      </w:r>
      <w:r w:rsidRPr="00F03BDA">
        <w:t>ма</w:t>
      </w:r>
      <w:r w:rsidR="006330DB" w:rsidRPr="00F03BDA">
        <w:t>рк</w:t>
      </w:r>
      <w:r w:rsidRPr="00F03BDA">
        <w:t>си</w:t>
      </w:r>
      <w:r w:rsidR="006330DB" w:rsidRPr="00F03BDA">
        <w:t>с</w:t>
      </w:r>
      <w:r w:rsidRPr="00F03BDA">
        <w:t>т</w:t>
      </w:r>
      <w:r w:rsidR="006330DB" w:rsidRPr="00F03BDA">
        <w:t>. В</w:t>
      </w:r>
      <w:r w:rsidRPr="00F03BDA">
        <w:t>ярвах във възможността в бъдеще да се изгради ед</w:t>
      </w:r>
      <w:r w:rsidR="006330DB" w:rsidRPr="00F03BDA">
        <w:t>но</w:t>
      </w:r>
      <w:r w:rsidRPr="00F03BDA">
        <w:t xml:space="preserve"> социално справедливо </w:t>
      </w:r>
      <w:r w:rsidR="006330DB" w:rsidRPr="00F03BDA">
        <w:t>об</w:t>
      </w:r>
      <w:r w:rsidRPr="00F03BDA">
        <w:t>щество,</w:t>
      </w:r>
      <w:r w:rsidR="001532C9" w:rsidRPr="00F03BDA">
        <w:t xml:space="preserve"> </w:t>
      </w:r>
      <w:r w:rsidRPr="00F03BDA">
        <w:t xml:space="preserve">на базата на </w:t>
      </w:r>
      <w:r w:rsidR="006330DB" w:rsidRPr="00F03BDA">
        <w:t>техническия</w:t>
      </w:r>
      <w:r w:rsidRPr="00F03BDA">
        <w:t xml:space="preserve"> прогрес. Вярвах в творческите възможности на човешкия ум,</w:t>
      </w:r>
      <w:r w:rsidR="001532C9" w:rsidRPr="00F03BDA">
        <w:t xml:space="preserve"> </w:t>
      </w:r>
      <w:r w:rsidRPr="00F03BDA">
        <w:t xml:space="preserve">както и на </w:t>
      </w:r>
      <w:r w:rsidR="006330DB" w:rsidRPr="00F03BDA">
        <w:t>производствените</w:t>
      </w:r>
      <w:r w:rsidRPr="00F03BDA">
        <w:t xml:space="preserve"> възможности на трудовите</w:t>
      </w:r>
      <w:r w:rsidR="001532C9" w:rsidRPr="00F03BDA">
        <w:t xml:space="preserve"> </w:t>
      </w:r>
      <w:r w:rsidRPr="00F03BDA">
        <w:t>хора,</w:t>
      </w:r>
      <w:r w:rsidR="001532C9" w:rsidRPr="00F03BDA">
        <w:t xml:space="preserve"> </w:t>
      </w:r>
      <w:r w:rsidRPr="00F03BDA">
        <w:t>които при правилно разпределение ще могат да се ползват</w:t>
      </w:r>
      <w:r w:rsidR="001532C9" w:rsidRPr="00F03BDA">
        <w:t xml:space="preserve"> от всички останали</w:t>
      </w:r>
      <w:r w:rsidR="006330DB" w:rsidRPr="00F03BDA">
        <w:t>. Така избрах</w:t>
      </w:r>
      <w:r w:rsidRPr="00F03BDA">
        <w:t xml:space="preserve"> мото</w:t>
      </w:r>
      <w:r w:rsidR="006330DB" w:rsidRPr="00F03BDA">
        <w:t>то</w:t>
      </w:r>
      <w:r w:rsidRPr="00F03BDA">
        <w:t xml:space="preserve"> на</w:t>
      </w:r>
      <w:r w:rsidR="001532C9" w:rsidRPr="00F03BDA">
        <w:t xml:space="preserve"> </w:t>
      </w:r>
      <w:r w:rsidRPr="00F03BDA">
        <w:t>Автобиографическият</w:t>
      </w:r>
      <w:r w:rsidR="001532C9" w:rsidRPr="00F03BDA">
        <w:t xml:space="preserve"> </w:t>
      </w:r>
      <w:r w:rsidRPr="00F03BDA">
        <w:t>си</w:t>
      </w:r>
      <w:r w:rsidR="001532C9" w:rsidRPr="00F03BDA">
        <w:t xml:space="preserve"> </w:t>
      </w:r>
      <w:r w:rsidRPr="00F03BDA">
        <w:t>очерк</w:t>
      </w:r>
      <w:r w:rsidR="006330DB" w:rsidRPr="00F03BDA">
        <w:t xml:space="preserve">. </w:t>
      </w:r>
      <w:r w:rsidRPr="00F03BDA">
        <w:t>Дали съм успявал да реализирам</w:t>
      </w:r>
      <w:r w:rsidR="001532C9" w:rsidRPr="00F03BDA">
        <w:t xml:space="preserve"> </w:t>
      </w:r>
      <w:r w:rsidRPr="00F03BDA">
        <w:t>тези си разбирания само тия</w:t>
      </w:r>
      <w:r w:rsidR="001532C9" w:rsidRPr="00F03BDA">
        <w:t>,</w:t>
      </w:r>
      <w:r w:rsidRPr="00F03BDA">
        <w:t xml:space="preserve"> с които съм работил и ме заобикаля</w:t>
      </w:r>
      <w:r w:rsidR="006330DB" w:rsidRPr="00F03BDA">
        <w:t>т</w:t>
      </w:r>
      <w:r w:rsidRPr="00F03BDA">
        <w:t>,</w:t>
      </w:r>
      <w:r w:rsidR="001532C9" w:rsidRPr="00F03BDA">
        <w:t xml:space="preserve"> могат да преценят</w:t>
      </w:r>
      <w:r w:rsidR="006330DB" w:rsidRPr="00F03BDA">
        <w:t>.</w:t>
      </w:r>
    </w:p>
    <w:p w14:paraId="500C6476" w14:textId="3BA7B65B" w:rsidR="00F77A9F" w:rsidRPr="00F03BDA" w:rsidRDefault="00F77A9F" w:rsidP="00F77A9F">
      <w:r w:rsidRPr="00F03BDA">
        <w:t>Тази 1995 година беше много напрегната и трудна с борбата за живота на синът ни Марин</w:t>
      </w:r>
      <w:r w:rsidR="006330DB" w:rsidRPr="00F03BDA">
        <w:t xml:space="preserve">. Чувствах </w:t>
      </w:r>
      <w:r w:rsidRPr="00F03BDA">
        <w:t>се и виновен,</w:t>
      </w:r>
      <w:r w:rsidR="001532C9" w:rsidRPr="00F03BDA">
        <w:t xml:space="preserve"> </w:t>
      </w:r>
      <w:r w:rsidRPr="00F03BDA">
        <w:t>че</w:t>
      </w:r>
      <w:r w:rsidR="001532C9" w:rsidRPr="00F03BDA">
        <w:t xml:space="preserve"> </w:t>
      </w:r>
      <w:r w:rsidRPr="00F03BDA">
        <w:t>съм</w:t>
      </w:r>
      <w:r w:rsidR="006330DB" w:rsidRPr="00F03BDA">
        <w:t xml:space="preserve"> допуснал</w:t>
      </w:r>
      <w:r w:rsidRPr="00F03BDA">
        <w:t xml:space="preserve"> да се стигне до неговото заболяване. През тази година загубих и б</w:t>
      </w:r>
      <w:r w:rsidR="008C393B" w:rsidRPr="00F03BDA">
        <w:t>р</w:t>
      </w:r>
      <w:r w:rsidRPr="00F03BDA">
        <w:t>ат си Жоро, с когото имах много скъпи спомени</w:t>
      </w:r>
      <w:r w:rsidR="008C393B" w:rsidRPr="00F03BDA">
        <w:t xml:space="preserve">. </w:t>
      </w:r>
      <w:r w:rsidRPr="00F03BDA">
        <w:t>В семейството с тревога посрещнахме Новата 1996 година,</w:t>
      </w:r>
      <w:r w:rsidR="001532C9" w:rsidRPr="00F03BDA">
        <w:t xml:space="preserve"> </w:t>
      </w:r>
      <w:r w:rsidRPr="00F03BDA">
        <w:t>макар да с</w:t>
      </w:r>
      <w:r w:rsidR="008C393B" w:rsidRPr="00F03BDA">
        <w:t>е</w:t>
      </w:r>
      <w:r w:rsidRPr="00F03BDA">
        <w:t xml:space="preserve"> постарахме да спазим семейните традиции</w:t>
      </w:r>
      <w:r w:rsidR="008C393B" w:rsidRPr="00F03BDA">
        <w:t>.</w:t>
      </w:r>
      <w:r w:rsidRPr="00F03BDA">
        <w:t xml:space="preserve"> Нали на 2 януари. Марин следваше</w:t>
      </w:r>
      <w:r w:rsidR="001532C9" w:rsidRPr="00F03BDA">
        <w:t xml:space="preserve"> </w:t>
      </w:r>
      <w:r w:rsidRPr="00F03BDA">
        <w:t>да замине за София поради третата си операция</w:t>
      </w:r>
      <w:r w:rsidR="008C393B" w:rsidRPr="00F03BDA">
        <w:t xml:space="preserve">. </w:t>
      </w:r>
      <w:r w:rsidRPr="00F03BDA">
        <w:t>Пожеланията</w:t>
      </w:r>
      <w:r w:rsidR="001532C9" w:rsidRPr="00F03BDA">
        <w:t xml:space="preserve"> </w:t>
      </w:r>
      <w:r w:rsidRPr="00F03BDA">
        <w:t xml:space="preserve">около баницата </w:t>
      </w:r>
      <w:r w:rsidR="001532C9" w:rsidRPr="00F03BDA">
        <w:lastRenderedPageBreak/>
        <w:t>със</w:t>
      </w:r>
      <w:r w:rsidRPr="00F03BDA">
        <w:t xml:space="preserve"> късметите той посрещна с пресилена усмивка и песимизъм. Вярата във възможностите на съвременната медицина и защитните сили на младият му организъм не приемаше</w:t>
      </w:r>
      <w:r w:rsidR="001532C9" w:rsidRPr="00F03BDA">
        <w:t xml:space="preserve"> </w:t>
      </w:r>
      <w:r w:rsidRPr="00F03BDA">
        <w:t>,че могат да му помогнат</w:t>
      </w:r>
      <w:r w:rsidR="008C393B" w:rsidRPr="00F03BDA">
        <w:t xml:space="preserve">. </w:t>
      </w:r>
      <w:r w:rsidRPr="00F03BDA">
        <w:t>Гледайки сега направената с неговия фотоапарат в Новогодишната нощ снимка,</w:t>
      </w:r>
      <w:r w:rsidR="001532C9" w:rsidRPr="00F03BDA">
        <w:t xml:space="preserve"> </w:t>
      </w:r>
      <w:r w:rsidRPr="00F03BDA">
        <w:t>заедно с децата</w:t>
      </w:r>
      <w:r w:rsidR="001532C9" w:rsidRPr="00F03BDA">
        <w:t xml:space="preserve"> </w:t>
      </w:r>
      <w:r w:rsidRPr="00F03BDA">
        <w:t>му,</w:t>
      </w:r>
      <w:r w:rsidR="001532C9" w:rsidRPr="00F03BDA">
        <w:t xml:space="preserve"> много добре показв</w:t>
      </w:r>
      <w:r w:rsidRPr="00F03BDA">
        <w:t>а общото му физическо и психическо състояние</w:t>
      </w:r>
      <w:r w:rsidR="008C393B" w:rsidRPr="00F03BDA">
        <w:t>.</w:t>
      </w:r>
      <w:r w:rsidRPr="00F03BDA">
        <w:t xml:space="preserve"> Децата му</w:t>
      </w:r>
      <w:r w:rsidR="001532C9" w:rsidRPr="00F03BDA">
        <w:t xml:space="preserve"> </w:t>
      </w:r>
      <w:r w:rsidRPr="00F03BDA">
        <w:t>вече на 13 и 11 години също са потиснати</w:t>
      </w:r>
      <w:r w:rsidR="008C393B" w:rsidRPr="00F03BDA">
        <w:t xml:space="preserve">. </w:t>
      </w:r>
      <w:r w:rsidRPr="00F03BDA">
        <w:t>Може</w:t>
      </w:r>
      <w:r w:rsidR="001532C9" w:rsidRPr="00F03BDA">
        <w:t xml:space="preserve"> </w:t>
      </w:r>
      <w:r w:rsidRPr="00F03BDA">
        <w:t>б</w:t>
      </w:r>
      <w:r w:rsidR="008C393B" w:rsidRPr="00F03BDA">
        <w:t xml:space="preserve">и </w:t>
      </w:r>
      <w:r w:rsidRPr="00F03BDA">
        <w:t>Марин е считал тази снимка с тях,</w:t>
      </w:r>
      <w:r w:rsidR="001532C9" w:rsidRPr="00F03BDA">
        <w:t xml:space="preserve"> </w:t>
      </w:r>
      <w:r w:rsidRPr="00F03BDA">
        <w:t>като последна в живота му.</w:t>
      </w:r>
    </w:p>
    <w:p w14:paraId="0676F164" w14:textId="57D31864" w:rsidR="008C393B" w:rsidRPr="00F03BDA" w:rsidRDefault="00F77A9F" w:rsidP="00F77A9F">
      <w:r w:rsidRPr="00F03BDA">
        <w:t>На 2 януари с колата на кумът му Евгени Сандев,</w:t>
      </w:r>
      <w:r w:rsidR="001532C9" w:rsidRPr="00F03BDA">
        <w:t xml:space="preserve"> </w:t>
      </w:r>
      <w:r w:rsidRPr="00F03BDA">
        <w:t>заедно с</w:t>
      </w:r>
      <w:r w:rsidR="001532C9" w:rsidRPr="00F03BDA">
        <w:t xml:space="preserve"> </w:t>
      </w:r>
      <w:r w:rsidRPr="00F03BDA">
        <w:t>майка</w:t>
      </w:r>
      <w:r w:rsidR="008C393B" w:rsidRPr="00F03BDA">
        <w:t xml:space="preserve"> си</w:t>
      </w:r>
      <w:r w:rsidR="001532C9" w:rsidRPr="00F03BDA">
        <w:t>,</w:t>
      </w:r>
      <w:r w:rsidRPr="00F03BDA">
        <w:t xml:space="preserve"> заминаха за София. Едва владеейки се,</w:t>
      </w:r>
      <w:r w:rsidR="001532C9" w:rsidRPr="00F03BDA">
        <w:t xml:space="preserve"> </w:t>
      </w:r>
      <w:r w:rsidRPr="00F03BDA">
        <w:t>само му ст</w:t>
      </w:r>
      <w:r w:rsidR="008C393B" w:rsidRPr="00F03BDA">
        <w:t>ис</w:t>
      </w:r>
      <w:r w:rsidRPr="00F03BDA">
        <w:t>нах</w:t>
      </w:r>
      <w:r w:rsidR="001532C9" w:rsidRPr="00F03BDA">
        <w:t xml:space="preserve"> </w:t>
      </w:r>
      <w:r w:rsidRPr="00F03BDA">
        <w:t>ръката и му пожелах след операцията да се завърне напълно</w:t>
      </w:r>
      <w:r w:rsidR="001532C9" w:rsidRPr="00F03BDA">
        <w:t xml:space="preserve"> </w:t>
      </w:r>
      <w:r w:rsidRPr="00F03BDA">
        <w:t>здрав</w:t>
      </w:r>
      <w:r w:rsidR="008C393B" w:rsidRPr="00F03BDA">
        <w:t xml:space="preserve">. </w:t>
      </w:r>
      <w:r w:rsidRPr="00F03BDA">
        <w:t>Той се помъчи да ми се усмих</w:t>
      </w:r>
      <w:r w:rsidR="00111F28" w:rsidRPr="00F03BDA">
        <w:t>н</w:t>
      </w:r>
      <w:r w:rsidRPr="00F03BDA">
        <w:t>е,</w:t>
      </w:r>
      <w:r w:rsidR="001532C9" w:rsidRPr="00F03BDA">
        <w:t xml:space="preserve"> </w:t>
      </w:r>
      <w:r w:rsidRPr="00F03BDA">
        <w:t>без да ми отговори,</w:t>
      </w:r>
      <w:r w:rsidR="001532C9" w:rsidRPr="00F03BDA">
        <w:t xml:space="preserve"> </w:t>
      </w:r>
      <w:r w:rsidRPr="00F03BDA">
        <w:t>кат</w:t>
      </w:r>
      <w:r w:rsidR="008C393B" w:rsidRPr="00F03BDA">
        <w:t xml:space="preserve">о </w:t>
      </w:r>
      <w:r w:rsidRPr="00F03BDA">
        <w:t>само по-дълго задър</w:t>
      </w:r>
      <w:r w:rsidR="008C393B" w:rsidRPr="00F03BDA">
        <w:t>ж</w:t>
      </w:r>
      <w:r w:rsidRPr="00F03BDA">
        <w:t>а ръката си в моята</w:t>
      </w:r>
      <w:r w:rsidR="001532C9" w:rsidRPr="00F03BDA">
        <w:t xml:space="preserve">: </w:t>
      </w:r>
      <w:r w:rsidR="008C393B" w:rsidRPr="00F03BDA">
        <w:t>„</w:t>
      </w:r>
      <w:proofErr w:type="spellStart"/>
      <w:r w:rsidRPr="00F03BDA">
        <w:t>Е</w:t>
      </w:r>
      <w:r w:rsidR="008C393B" w:rsidRPr="00F03BDA">
        <w:t>х</w:t>
      </w:r>
      <w:r w:rsidRPr="00F03BDA">
        <w:t>,Марине,Марине</w:t>
      </w:r>
      <w:proofErr w:type="spellEnd"/>
      <w:r w:rsidRPr="00F03BDA">
        <w:t>, с</w:t>
      </w:r>
      <w:r w:rsidR="001532C9" w:rsidRPr="00F03BDA">
        <w:t xml:space="preserve"> </w:t>
      </w:r>
      <w:r w:rsidRPr="00F03BDA">
        <w:t xml:space="preserve">какво </w:t>
      </w:r>
      <w:r w:rsidR="001532C9" w:rsidRPr="00F03BDA">
        <w:t>,</w:t>
      </w:r>
      <w:r w:rsidRPr="00F03BDA">
        <w:t>синко</w:t>
      </w:r>
      <w:r w:rsidR="001532C9" w:rsidRPr="00F03BDA">
        <w:t>,</w:t>
      </w:r>
      <w:r w:rsidRPr="00F03BDA">
        <w:t xml:space="preserve"> заслужи толкова мъки и страдания?</w:t>
      </w:r>
      <w:r w:rsidR="001532C9" w:rsidRPr="00F03BDA">
        <w:t>“.</w:t>
      </w:r>
    </w:p>
    <w:p w14:paraId="1C1739BC" w14:textId="2BDFFFC5" w:rsidR="00111F28" w:rsidRPr="00F03BDA" w:rsidRDefault="00F77A9F" w:rsidP="00F77A9F">
      <w:r w:rsidRPr="00F03BDA">
        <w:t>Приет бил веднага в болницата,</w:t>
      </w:r>
      <w:r w:rsidR="001532C9" w:rsidRPr="00F03BDA">
        <w:t xml:space="preserve"> </w:t>
      </w:r>
      <w:r w:rsidRPr="00F03BDA">
        <w:t>а Милка се върна</w:t>
      </w:r>
      <w:r w:rsidR="008C393B" w:rsidRPr="00F03BDA">
        <w:t>.</w:t>
      </w:r>
      <w:r w:rsidRPr="00F03BDA">
        <w:t xml:space="preserve"> На 7 януари Дора беше при него и пред нея споделил </w:t>
      </w:r>
      <w:r w:rsidR="00111F28" w:rsidRPr="00F03BDA">
        <w:t>за надеждите</w:t>
      </w:r>
      <w:r w:rsidRPr="00F03BDA">
        <w:t xml:space="preserve"> си от тази операция</w:t>
      </w:r>
      <w:r w:rsidR="00111F28" w:rsidRPr="00F03BDA">
        <w:t>.</w:t>
      </w:r>
      <w:r w:rsidR="001532C9" w:rsidRPr="00F03BDA">
        <w:t xml:space="preserve"> Съобщил и</w:t>
      </w:r>
      <w:r w:rsidRPr="00F03BDA">
        <w:t xml:space="preserve"> че на 1</w:t>
      </w:r>
      <w:r w:rsidR="00111F28" w:rsidRPr="00F03BDA">
        <w:t>1</w:t>
      </w:r>
      <w:r w:rsidRPr="00F03BDA">
        <w:t xml:space="preserve"> януари ще</w:t>
      </w:r>
      <w:r w:rsidR="001532C9" w:rsidRPr="00F03BDA">
        <w:t xml:space="preserve"> </w:t>
      </w:r>
      <w:r w:rsidRPr="00F03BDA">
        <w:t>го оперират</w:t>
      </w:r>
      <w:r w:rsidR="00111F28" w:rsidRPr="00F03BDA">
        <w:t xml:space="preserve">. </w:t>
      </w:r>
      <w:r w:rsidRPr="00F03BDA">
        <w:t>На тази дата Милка замина при него</w:t>
      </w:r>
      <w:r w:rsidR="00111F28" w:rsidRPr="00F03BDA">
        <w:t>.</w:t>
      </w:r>
      <w:r w:rsidRPr="00F03BDA">
        <w:t xml:space="preserve"> Вечерта </w:t>
      </w:r>
      <w:r w:rsidR="00111F28" w:rsidRPr="00F03BDA">
        <w:t>тя</w:t>
      </w:r>
      <w:r w:rsidRPr="00F03BDA">
        <w:t xml:space="preserve"> ми се обади,</w:t>
      </w:r>
      <w:r w:rsidR="001532C9" w:rsidRPr="00F03BDA">
        <w:t xml:space="preserve"> </w:t>
      </w:r>
      <w:r w:rsidRPr="00F03BDA">
        <w:t>че операцията е успешна,</w:t>
      </w:r>
      <w:r w:rsidR="001532C9" w:rsidRPr="00F03BDA">
        <w:t xml:space="preserve"> </w:t>
      </w:r>
      <w:r w:rsidRPr="00F03BDA">
        <w:t>но</w:t>
      </w:r>
      <w:r w:rsidR="001532C9" w:rsidRPr="00F03BDA">
        <w:t xml:space="preserve"> </w:t>
      </w:r>
      <w:r w:rsidRPr="00F03BDA">
        <w:t>се</w:t>
      </w:r>
      <w:r w:rsidR="001532C9" w:rsidRPr="00F03BDA">
        <w:t xml:space="preserve"> </w:t>
      </w:r>
      <w:r w:rsidRPr="00F03BDA">
        <w:t>опасявали</w:t>
      </w:r>
      <w:r w:rsidR="00111F28" w:rsidRPr="00F03BDA">
        <w:t>,</w:t>
      </w:r>
      <w:r w:rsidRPr="00F03BDA">
        <w:t xml:space="preserve"> че</w:t>
      </w:r>
      <w:r w:rsidR="001532C9" w:rsidRPr="00F03BDA">
        <w:t xml:space="preserve"> </w:t>
      </w:r>
      <w:r w:rsidRPr="00F03BDA">
        <w:t>може и панкреаса да му е засегнат от разсейки</w:t>
      </w:r>
      <w:r w:rsidR="00111F28" w:rsidRPr="00F03BDA">
        <w:t xml:space="preserve">. </w:t>
      </w:r>
      <w:r w:rsidRPr="00F03BDA">
        <w:t>В реанимацията Марин е 6 дни</w:t>
      </w:r>
      <w:r w:rsidR="00111F28" w:rsidRPr="00F03BDA">
        <w:t>.</w:t>
      </w:r>
      <w:r w:rsidRPr="00F03BDA">
        <w:t xml:space="preserve"> Когато на 16 януари Милка се</w:t>
      </w:r>
      <w:r w:rsidR="001532C9" w:rsidRPr="00F03BDA">
        <w:t xml:space="preserve"> </w:t>
      </w:r>
      <w:r w:rsidRPr="00F03BDA">
        <w:t>завърна</w:t>
      </w:r>
      <w:r w:rsidR="001532C9" w:rsidRPr="00F03BDA">
        <w:t>,</w:t>
      </w:r>
      <w:r w:rsidRPr="00F03BDA">
        <w:t xml:space="preserve"> ми донесе по-подробни лоши новини</w:t>
      </w:r>
      <w:r w:rsidR="00111F28" w:rsidRPr="00F03BDA">
        <w:t xml:space="preserve">. </w:t>
      </w:r>
      <w:r w:rsidRPr="00F03BDA">
        <w:t>Почистили го добре,</w:t>
      </w:r>
      <w:r w:rsidR="001532C9" w:rsidRPr="00F03BDA">
        <w:t xml:space="preserve"> </w:t>
      </w:r>
      <w:r w:rsidRPr="00F03BDA">
        <w:t xml:space="preserve">но някои образувания не могли да </w:t>
      </w:r>
      <w:r w:rsidR="00111F28" w:rsidRPr="00F03BDA">
        <w:t>отстранят</w:t>
      </w:r>
      <w:r w:rsidRPr="00F03BDA">
        <w:t>,</w:t>
      </w:r>
      <w:r w:rsidR="001532C9" w:rsidRPr="00F03BDA">
        <w:t xml:space="preserve"> </w:t>
      </w:r>
      <w:r w:rsidRPr="00F03BDA">
        <w:t>поради което лекари не давали никакви надежди за оцеляването му</w:t>
      </w:r>
      <w:r w:rsidR="00111F28" w:rsidRPr="00F03BDA">
        <w:t>.</w:t>
      </w:r>
      <w:r w:rsidRPr="00F03BDA">
        <w:t xml:space="preserve"> Прочитайки </w:t>
      </w:r>
      <w:r w:rsidR="00111F28" w:rsidRPr="00F03BDA">
        <w:t>епикризата</w:t>
      </w:r>
      <w:r w:rsidRPr="00F03BDA">
        <w:t xml:space="preserve"> си след операцията</w:t>
      </w:r>
      <w:r w:rsidR="001532C9" w:rsidRPr="00F03BDA">
        <w:t>,</w:t>
      </w:r>
      <w:r w:rsidRPr="00F03BDA">
        <w:t xml:space="preserve"> Марин</w:t>
      </w:r>
      <w:r w:rsidR="001532C9" w:rsidRPr="00F03BDA">
        <w:t xml:space="preserve"> </w:t>
      </w:r>
      <w:r w:rsidRPr="00F03BDA">
        <w:t>казва на майка си</w:t>
      </w:r>
      <w:r w:rsidR="00111F28" w:rsidRPr="00F03BDA">
        <w:t>: „</w:t>
      </w:r>
      <w:r w:rsidRPr="00F03BDA">
        <w:t>Майко,</w:t>
      </w:r>
      <w:r w:rsidR="001532C9" w:rsidRPr="00F03BDA">
        <w:t xml:space="preserve"> </w:t>
      </w:r>
      <w:r w:rsidRPr="00F03BDA">
        <w:t>майко,</w:t>
      </w:r>
      <w:r w:rsidR="001532C9" w:rsidRPr="00F03BDA">
        <w:t xml:space="preserve"> </w:t>
      </w:r>
      <w:r w:rsidRPr="00F03BDA">
        <w:t>за мен вече няма надежда за</w:t>
      </w:r>
      <w:r w:rsidR="001532C9" w:rsidRPr="00F03BDA">
        <w:t xml:space="preserve"> </w:t>
      </w:r>
      <w:r w:rsidRPr="00F03BDA">
        <w:t>спасение! Какво ще правим сега?</w:t>
      </w:r>
      <w:r w:rsidR="00111F28" w:rsidRPr="00F03BDA">
        <w:t>“</w:t>
      </w:r>
      <w:r w:rsidR="001532C9" w:rsidRPr="00F03BDA">
        <w:t>.</w:t>
      </w:r>
      <w:r w:rsidRPr="00F03BDA">
        <w:t xml:space="preserve"> Тя му отговорила,</w:t>
      </w:r>
      <w:r w:rsidR="001532C9" w:rsidRPr="00F03BDA">
        <w:t xml:space="preserve"> че </w:t>
      </w:r>
      <w:r w:rsidRPr="00F03BDA">
        <w:t xml:space="preserve">ще продължаваме да се борим. </w:t>
      </w:r>
    </w:p>
    <w:p w14:paraId="420EA1CF" w14:textId="0F26B0DD" w:rsidR="00F77A9F" w:rsidRPr="00F03BDA" w:rsidRDefault="00F77A9F" w:rsidP="00F77A9F">
      <w:r w:rsidRPr="00F03BDA">
        <w:t>На 18 януари,</w:t>
      </w:r>
      <w:r w:rsidR="001532C9" w:rsidRPr="00F03BDA">
        <w:t xml:space="preserve"> </w:t>
      </w:r>
      <w:r w:rsidRPr="00F03BDA">
        <w:t>Дора с колеги</w:t>
      </w:r>
      <w:r w:rsidR="00111F28" w:rsidRPr="00F03BDA">
        <w:t xml:space="preserve"> на Марин </w:t>
      </w:r>
      <w:r w:rsidRPr="00F03BDA">
        <w:t>от</w:t>
      </w:r>
      <w:r w:rsidR="001532C9" w:rsidRPr="00F03BDA">
        <w:t xml:space="preserve"> </w:t>
      </w:r>
      <w:r w:rsidRPr="00F03BDA">
        <w:t>Поща</w:t>
      </w:r>
      <w:r w:rsidR="00111F28" w:rsidRPr="00F03BDA">
        <w:t>т</w:t>
      </w:r>
      <w:r w:rsidRPr="00F03BDA">
        <w:t>а са при него в София.</w:t>
      </w:r>
      <w:r w:rsidR="001532C9" w:rsidRPr="00F03BDA">
        <w:t xml:space="preserve"> </w:t>
      </w:r>
      <w:r w:rsidRPr="00F03BDA">
        <w:t xml:space="preserve">Същият ден </w:t>
      </w:r>
      <w:r w:rsidR="00111F28" w:rsidRPr="00F03BDA">
        <w:t xml:space="preserve">го изписват </w:t>
      </w:r>
      <w:r w:rsidRPr="00F03BDA">
        <w:t>и Васко с</w:t>
      </w:r>
      <w:r w:rsidR="001532C9" w:rsidRPr="00F03BDA">
        <w:t xml:space="preserve"> „Москвича”</w:t>
      </w:r>
      <w:r w:rsidRPr="00F03BDA">
        <w:t xml:space="preserve"> го доведе в Стара Загора. Посрещна</w:t>
      </w:r>
      <w:r w:rsidR="00111F28" w:rsidRPr="00F03BDA">
        <w:t>х го на</w:t>
      </w:r>
      <w:r w:rsidRPr="00F03BDA">
        <w:t xml:space="preserve"> вратата с думите,</w:t>
      </w:r>
      <w:r w:rsidR="001532C9" w:rsidRPr="00F03BDA">
        <w:t xml:space="preserve"> </w:t>
      </w:r>
      <w:r w:rsidRPr="00F03BDA">
        <w:t xml:space="preserve">прегръщайки го: </w:t>
      </w:r>
      <w:r w:rsidR="00111F28" w:rsidRPr="00F03BDA">
        <w:t>„</w:t>
      </w:r>
      <w:r w:rsidRPr="00F03BDA">
        <w:t>Сине, ти с</w:t>
      </w:r>
      <w:r w:rsidR="00111F28" w:rsidRPr="00F03BDA">
        <w:t>и</w:t>
      </w:r>
      <w:r w:rsidR="001532C9" w:rsidRPr="00F03BDA">
        <w:t xml:space="preserve"> </w:t>
      </w:r>
      <w:r w:rsidR="00111F28" w:rsidRPr="00F03BDA">
        <w:t>г</w:t>
      </w:r>
      <w:r w:rsidRPr="00F03BDA">
        <w:t>ерой</w:t>
      </w:r>
      <w:r w:rsidR="001532C9" w:rsidRPr="00F03BDA">
        <w:t>!</w:t>
      </w:r>
      <w:r w:rsidR="00111F28" w:rsidRPr="00F03BDA">
        <w:t xml:space="preserve">“. </w:t>
      </w:r>
      <w:r w:rsidRPr="00F03BDA">
        <w:t>Не</w:t>
      </w:r>
      <w:r w:rsidR="001532C9" w:rsidRPr="00F03BDA">
        <w:t xml:space="preserve"> </w:t>
      </w:r>
      <w:r w:rsidRPr="00F03BDA">
        <w:t>ми отговори нищо,</w:t>
      </w:r>
      <w:r w:rsidR="001532C9" w:rsidRPr="00F03BDA">
        <w:t xml:space="preserve"> </w:t>
      </w:r>
      <w:r w:rsidRPr="00F03BDA">
        <w:t>беше доста отслабнал,</w:t>
      </w:r>
      <w:r w:rsidR="001532C9" w:rsidRPr="00F03BDA">
        <w:t xml:space="preserve"> </w:t>
      </w:r>
      <w:r w:rsidRPr="00F03BDA">
        <w:t xml:space="preserve">но се </w:t>
      </w:r>
      <w:r w:rsidR="00111F28" w:rsidRPr="00F03BDA">
        <w:t xml:space="preserve">държеше </w:t>
      </w:r>
      <w:r w:rsidRPr="00F03BDA">
        <w:t>добре.</w:t>
      </w:r>
      <w:r w:rsidR="001532C9" w:rsidRPr="00F03BDA">
        <w:t xml:space="preserve"> </w:t>
      </w:r>
      <w:r w:rsidRPr="00F03BDA">
        <w:t>От БАН проф.</w:t>
      </w:r>
      <w:r w:rsidR="001532C9" w:rsidRPr="00F03BDA">
        <w:t xml:space="preserve"> </w:t>
      </w:r>
      <w:r w:rsidRPr="00F03BDA">
        <w:t>П. Узунов му беше осигурил 10 имунни инжекции</w:t>
      </w:r>
      <w:r w:rsidR="00111F28" w:rsidRPr="00F03BDA">
        <w:t>, а</w:t>
      </w:r>
      <w:r w:rsidRPr="00F03BDA">
        <w:t xml:space="preserve"> Милка беше купила от София някакви Перуански билки за подсилване</w:t>
      </w:r>
      <w:r w:rsidR="00111F28" w:rsidRPr="00F03BDA">
        <w:t xml:space="preserve">. </w:t>
      </w:r>
      <w:r w:rsidRPr="00F03BDA">
        <w:t>Борбата за живота на синът ми продължаваше</w:t>
      </w:r>
      <w:r w:rsidR="00111F28" w:rsidRPr="00F03BDA">
        <w:t xml:space="preserve">. </w:t>
      </w:r>
      <w:r w:rsidRPr="00F03BDA">
        <w:t>В края на януари с колата на Евгени Сандев,</w:t>
      </w:r>
      <w:r w:rsidR="00111F28" w:rsidRPr="00F03BDA">
        <w:t xml:space="preserve"> М</w:t>
      </w:r>
      <w:r w:rsidRPr="00F03BDA">
        <w:t>арин и Милка ходиха при някакъв народен лечител в гр.</w:t>
      </w:r>
      <w:r w:rsidR="001532C9" w:rsidRPr="00F03BDA">
        <w:t xml:space="preserve"> </w:t>
      </w:r>
      <w:r w:rsidRPr="00F03BDA">
        <w:t>Пловдив</w:t>
      </w:r>
      <w:r w:rsidR="00111F28" w:rsidRPr="00F03BDA">
        <w:t xml:space="preserve">. </w:t>
      </w:r>
      <w:r w:rsidRPr="00F03BDA">
        <w:t>Той му</w:t>
      </w:r>
      <w:r w:rsidR="001532C9" w:rsidRPr="00F03BDA">
        <w:t xml:space="preserve"> </w:t>
      </w:r>
      <w:r w:rsidRPr="00F03BDA">
        <w:t>поставил някаква инжекция, която след 6 месеца следвало да се повтори</w:t>
      </w:r>
      <w:r w:rsidR="00111F28" w:rsidRPr="00F03BDA">
        <w:t>.</w:t>
      </w:r>
    </w:p>
    <w:p w14:paraId="46626B19" w14:textId="51D0CEC3" w:rsidR="00F77A9F" w:rsidRPr="00F03BDA" w:rsidRDefault="00F77A9F" w:rsidP="00F77A9F">
      <w:r w:rsidRPr="00F03BDA">
        <w:t>На 9 февруари бях в София,</w:t>
      </w:r>
      <w:r w:rsidR="001532C9" w:rsidRPr="00F03BDA">
        <w:t xml:space="preserve"> </w:t>
      </w:r>
      <w:r w:rsidRPr="00F03BDA">
        <w:t>като рецензент на защитата на</w:t>
      </w:r>
      <w:r w:rsidR="001532C9" w:rsidRPr="00F03BDA">
        <w:t xml:space="preserve"> </w:t>
      </w:r>
      <w:r w:rsidRPr="00F03BDA">
        <w:t xml:space="preserve">дисертационният труд на </w:t>
      </w:r>
      <w:r w:rsidR="004F66D0" w:rsidRPr="00F03BDA">
        <w:t>асистента</w:t>
      </w:r>
      <w:r w:rsidRPr="00F03BDA">
        <w:t xml:space="preserve"> Желязко Георгиев от </w:t>
      </w:r>
      <w:r w:rsidR="004F66D0" w:rsidRPr="00F03BDA">
        <w:t>катедрата</w:t>
      </w:r>
      <w:r w:rsidR="001532C9" w:rsidRPr="00F03BDA">
        <w:t xml:space="preserve"> </w:t>
      </w:r>
      <w:r w:rsidRPr="00F03BDA">
        <w:t>по</w:t>
      </w:r>
      <w:r w:rsidR="001532C9" w:rsidRPr="00F03BDA">
        <w:t xml:space="preserve"> „Птицевъдство”</w:t>
      </w:r>
      <w:r w:rsidR="004F66D0" w:rsidRPr="00F03BDA">
        <w:t>.</w:t>
      </w:r>
      <w:r w:rsidR="001532C9" w:rsidRPr="00F03BDA">
        <w:t xml:space="preserve"> Нощувах при Марин </w:t>
      </w:r>
      <w:r w:rsidRPr="00F03BDA">
        <w:t>Камбуров,</w:t>
      </w:r>
      <w:r w:rsidR="001532C9" w:rsidRPr="00F03BDA">
        <w:t xml:space="preserve"> </w:t>
      </w:r>
      <w:r w:rsidRPr="00F03BDA">
        <w:t>където</w:t>
      </w:r>
      <w:r w:rsidR="001532C9" w:rsidRPr="00F03BDA">
        <w:t xml:space="preserve"> </w:t>
      </w:r>
      <w:r w:rsidRPr="00F03BDA">
        <w:t>споделихме стари спомени от съвместният си живот и настоящите си тревоги</w:t>
      </w:r>
      <w:r w:rsidR="004F66D0" w:rsidRPr="00F03BDA">
        <w:t>.</w:t>
      </w:r>
      <w:r w:rsidRPr="00F03BDA">
        <w:t xml:space="preserve"> Освен</w:t>
      </w:r>
      <w:r w:rsidR="001532C9" w:rsidRPr="00F03BDA">
        <w:t xml:space="preserve"> </w:t>
      </w:r>
      <w:r w:rsidRPr="00F03BDA">
        <w:t>сам</w:t>
      </w:r>
      <w:r w:rsidR="001532C9" w:rsidRPr="00F03BDA">
        <w:t xml:space="preserve"> - </w:t>
      </w:r>
      <w:r w:rsidR="004F66D0" w:rsidRPr="00F03BDA">
        <w:t>вдовец</w:t>
      </w:r>
      <w:r w:rsidRPr="00F03BDA">
        <w:t>,</w:t>
      </w:r>
      <w:r w:rsidR="001532C9" w:rsidRPr="00F03BDA">
        <w:t xml:space="preserve"> </w:t>
      </w:r>
      <w:r w:rsidRPr="00F03BDA">
        <w:t>той беше много зле и със сърцето</w:t>
      </w:r>
      <w:r w:rsidR="004F66D0" w:rsidRPr="00F03BDA">
        <w:t>.</w:t>
      </w:r>
      <w:r w:rsidRPr="00F03BDA">
        <w:t xml:space="preserve"> С него ходихме да купуваме от Перуанските билки за </w:t>
      </w:r>
      <w:proofErr w:type="spellStart"/>
      <w:r w:rsidRPr="00F03BDA">
        <w:t>син</w:t>
      </w:r>
      <w:r w:rsidR="004F66D0" w:rsidRPr="00F03BDA">
        <w:t>a</w:t>
      </w:r>
      <w:proofErr w:type="spellEnd"/>
      <w:r w:rsidRPr="00F03BDA">
        <w:t xml:space="preserve"> ми</w:t>
      </w:r>
      <w:r w:rsidR="004F66D0" w:rsidRPr="00F03BDA">
        <w:t>.</w:t>
      </w:r>
      <w:r w:rsidRPr="00F03BDA">
        <w:t xml:space="preserve"> Молеше ме да остана още един ден в София и нощувам</w:t>
      </w:r>
      <w:r w:rsidR="001532C9" w:rsidRPr="00F03BDA">
        <w:t xml:space="preserve"> </w:t>
      </w:r>
      <w:r w:rsidRPr="00F03BDA">
        <w:t>при него,</w:t>
      </w:r>
      <w:r w:rsidR="001532C9" w:rsidRPr="00F03BDA">
        <w:t xml:space="preserve"> </w:t>
      </w:r>
      <w:r w:rsidRPr="00F03BDA">
        <w:t>защото това можело да бъде последната ни среща</w:t>
      </w:r>
      <w:r w:rsidR="004F66D0" w:rsidRPr="00F03BDA">
        <w:t>.</w:t>
      </w:r>
      <w:r w:rsidRPr="00F03BDA">
        <w:t xml:space="preserve"> Отказах</w:t>
      </w:r>
      <w:r w:rsidR="004F66D0" w:rsidRPr="00F03BDA">
        <w:t>,</w:t>
      </w:r>
      <w:r w:rsidR="001532C9" w:rsidRPr="00F03BDA">
        <w:t xml:space="preserve"> </w:t>
      </w:r>
      <w:r w:rsidRPr="00F03BDA">
        <w:t>защото синът ми чакаше за билките. Действително това</w:t>
      </w:r>
      <w:r w:rsidR="001532C9" w:rsidRPr="00F03BDA">
        <w:t xml:space="preserve"> </w:t>
      </w:r>
      <w:r w:rsidRPr="00F03BDA">
        <w:t>беше последната ни среща с най-добрият ми и безкористен приятел от войната,</w:t>
      </w:r>
      <w:r w:rsidR="001532C9" w:rsidRPr="00F03BDA">
        <w:t xml:space="preserve"> </w:t>
      </w:r>
      <w:r w:rsidR="004F66D0" w:rsidRPr="00F03BDA">
        <w:t>студентството</w:t>
      </w:r>
      <w:r w:rsidR="001532C9" w:rsidRPr="00F03BDA">
        <w:t xml:space="preserve"> и след това през целият живот</w:t>
      </w:r>
      <w:r w:rsidR="004F66D0" w:rsidRPr="00F03BDA">
        <w:t>.</w:t>
      </w:r>
    </w:p>
    <w:p w14:paraId="48B3834F" w14:textId="3714DF67" w:rsidR="001532C9" w:rsidRPr="00F03BDA" w:rsidRDefault="00F77A9F" w:rsidP="00F77A9F">
      <w:r w:rsidRPr="00F03BDA">
        <w:t>На контролният преглед в Онкологията,</w:t>
      </w:r>
      <w:r w:rsidR="001532C9" w:rsidRPr="00F03BDA">
        <w:t xml:space="preserve"> </w:t>
      </w:r>
      <w:r w:rsidRPr="00F03BDA">
        <w:t>лекарите предлагат на Марин да бъде пенсиониран,</w:t>
      </w:r>
      <w:r w:rsidR="001532C9" w:rsidRPr="00F03BDA">
        <w:t xml:space="preserve"> </w:t>
      </w:r>
      <w:r w:rsidRPr="00F03BDA">
        <w:t>което било най-добре за децата му,</w:t>
      </w:r>
      <w:r w:rsidR="001532C9" w:rsidRPr="00F03BDA">
        <w:t xml:space="preserve"> </w:t>
      </w:r>
      <w:r w:rsidRPr="00F03BDA">
        <w:t>ако се случи най-лошото</w:t>
      </w:r>
      <w:r w:rsidR="004F66D0" w:rsidRPr="00F03BDA">
        <w:t>.</w:t>
      </w:r>
      <w:r w:rsidRPr="00F03BDA">
        <w:t xml:space="preserve"> Това много </w:t>
      </w:r>
      <w:proofErr w:type="spellStart"/>
      <w:r w:rsidRPr="00F03BDA">
        <w:t>горазстройва</w:t>
      </w:r>
      <w:proofErr w:type="spellEnd"/>
      <w:r w:rsidRPr="00F03BDA">
        <w:t xml:space="preserve"> и</w:t>
      </w:r>
      <w:r w:rsidR="001532C9" w:rsidRPr="00F03BDA">
        <w:t xml:space="preserve"> </w:t>
      </w:r>
      <w:r w:rsidRPr="00F03BDA">
        <w:t>той казва на майка си</w:t>
      </w:r>
      <w:r w:rsidR="004F66D0" w:rsidRPr="00F03BDA">
        <w:t xml:space="preserve">: </w:t>
      </w:r>
      <w:r w:rsidR="001532C9" w:rsidRPr="00F03BDA">
        <w:t>„</w:t>
      </w:r>
      <w:r w:rsidRPr="00F03BDA">
        <w:t>Значи ли това майко,</w:t>
      </w:r>
      <w:r w:rsidR="001532C9" w:rsidRPr="00F03BDA">
        <w:t xml:space="preserve"> </w:t>
      </w:r>
      <w:r w:rsidRPr="00F03BDA">
        <w:t>че</w:t>
      </w:r>
      <w:r w:rsidR="001532C9" w:rsidRPr="00F03BDA">
        <w:t xml:space="preserve"> </w:t>
      </w:r>
      <w:r w:rsidRPr="00F03BDA">
        <w:t xml:space="preserve">лекарите са ме </w:t>
      </w:r>
      <w:r w:rsidR="004F66D0" w:rsidRPr="00F03BDA">
        <w:t>от</w:t>
      </w:r>
      <w:r w:rsidRPr="00F03BDA">
        <w:t>писали от живота вече?</w:t>
      </w:r>
      <w:r w:rsidR="004F66D0" w:rsidRPr="00F03BDA">
        <w:t>“</w:t>
      </w:r>
      <w:r w:rsidR="001532C9" w:rsidRPr="00F03BDA">
        <w:t>.</w:t>
      </w:r>
      <w:r w:rsidRPr="00F03BDA">
        <w:t xml:space="preserve"> На следващия ден</w:t>
      </w:r>
      <w:r w:rsidR="001532C9" w:rsidRPr="00F03BDA">
        <w:t xml:space="preserve"> </w:t>
      </w:r>
      <w:r w:rsidRPr="00F03BDA">
        <w:t>той се съгласява да бъде пенсиониран поради заболяване</w:t>
      </w:r>
      <w:r w:rsidR="004F66D0" w:rsidRPr="00F03BDA">
        <w:t>.</w:t>
      </w:r>
    </w:p>
    <w:p w14:paraId="29C156C0" w14:textId="43EFAA57" w:rsidR="004F66D0" w:rsidRPr="00F03BDA" w:rsidRDefault="00F77A9F" w:rsidP="004D4C88">
      <w:r w:rsidRPr="00F03BDA">
        <w:lastRenderedPageBreak/>
        <w:t>Със</w:t>
      </w:r>
      <w:r w:rsidR="001532C9" w:rsidRPr="00F03BDA">
        <w:t xml:space="preserve"> </w:t>
      </w:r>
      <w:r w:rsidRPr="00F03BDA">
        <w:t>съдействие на лекарка от ТВЛК, близка на братовчедката Лиляна</w:t>
      </w:r>
      <w:r w:rsidR="001532C9" w:rsidRPr="00F03BDA">
        <w:t xml:space="preserve">, </w:t>
      </w:r>
      <w:r w:rsidRPr="00F03BDA">
        <w:t>от 17 февруари Марин беше пенсиониран</w:t>
      </w:r>
      <w:r w:rsidR="004F66D0" w:rsidRPr="00F03BDA">
        <w:t xml:space="preserve">. </w:t>
      </w:r>
      <w:r w:rsidRPr="00F03BDA">
        <w:t>Месечната му пенсия</w:t>
      </w:r>
      <w:r w:rsidR="001532C9" w:rsidRPr="00F03BDA">
        <w:t xml:space="preserve"> беше 5 </w:t>
      </w:r>
      <w:r w:rsidRPr="00F03BDA">
        <w:t xml:space="preserve">580 лева </w:t>
      </w:r>
      <w:r w:rsidR="001532C9" w:rsidRPr="00F03BDA">
        <w:t xml:space="preserve">и 1 </w:t>
      </w:r>
      <w:r w:rsidRPr="00F03BDA">
        <w:t xml:space="preserve">000 лева за </w:t>
      </w:r>
      <w:r w:rsidR="004F66D0" w:rsidRPr="00F03BDA">
        <w:t xml:space="preserve">придружител. </w:t>
      </w:r>
      <w:r w:rsidRPr="00F03BDA">
        <w:t>Той получи полагащите му се пенсии едва на 18 май,</w:t>
      </w:r>
      <w:r w:rsidR="001532C9" w:rsidRPr="00F03BDA">
        <w:t xml:space="preserve"> </w:t>
      </w:r>
      <w:r w:rsidRPr="00F03BDA">
        <w:t>заедно с три месечни заплати или общо 35</w:t>
      </w:r>
      <w:r w:rsidR="001532C9" w:rsidRPr="00F03BDA">
        <w:t xml:space="preserve"> </w:t>
      </w:r>
      <w:r w:rsidRPr="00F03BDA">
        <w:t>000 лева. По негово желание с тези пари бе</w:t>
      </w:r>
      <w:r w:rsidR="001532C9" w:rsidRPr="00F03BDA">
        <w:t xml:space="preserve"> </w:t>
      </w:r>
      <w:r w:rsidRPr="00F03BDA">
        <w:t>купена нова пералня,</w:t>
      </w:r>
      <w:r w:rsidR="001532C9" w:rsidRPr="00F03BDA">
        <w:t xml:space="preserve"> </w:t>
      </w:r>
      <w:r w:rsidRPr="00F03BDA">
        <w:t>защото старата често правеше аварии</w:t>
      </w:r>
      <w:r w:rsidR="004F66D0" w:rsidRPr="00F03BDA">
        <w:t xml:space="preserve">. </w:t>
      </w:r>
      <w:r w:rsidRPr="00F03BDA">
        <w:t>Явн</w:t>
      </w:r>
      <w:r w:rsidR="004F66D0" w:rsidRPr="00F03BDA">
        <w:t>о се</w:t>
      </w:r>
      <w:r w:rsidRPr="00F03BDA">
        <w:t xml:space="preserve"> стремеше да подсигури семейството си</w:t>
      </w:r>
      <w:r w:rsidR="004F66D0" w:rsidRPr="00F03BDA">
        <w:t>.</w:t>
      </w:r>
      <w:r w:rsidRPr="00F03BDA">
        <w:t xml:space="preserve"> Общо </w:t>
      </w:r>
      <w:r w:rsidR="001532C9" w:rsidRPr="00F03BDA">
        <w:t xml:space="preserve">ни </w:t>
      </w:r>
      <w:r w:rsidRPr="00F03BDA">
        <w:t>икономическот</w:t>
      </w:r>
      <w:r w:rsidR="004F66D0" w:rsidRPr="00F03BDA">
        <w:t xml:space="preserve">о </w:t>
      </w:r>
      <w:r w:rsidR="001532C9" w:rsidRPr="00F03BDA">
        <w:t xml:space="preserve">положение </w:t>
      </w:r>
      <w:r w:rsidRPr="00F03BDA">
        <w:t>се влошаваше,</w:t>
      </w:r>
      <w:r w:rsidR="001532C9" w:rsidRPr="00F03BDA">
        <w:t xml:space="preserve"> </w:t>
      </w:r>
      <w:r w:rsidRPr="00F03BDA">
        <w:t xml:space="preserve">не само поради </w:t>
      </w:r>
      <w:r w:rsidR="004F66D0" w:rsidRPr="00F03BDA">
        <w:t>заболяването</w:t>
      </w:r>
      <w:r w:rsidRPr="00F03BDA">
        <w:t xml:space="preserve"> на Марин. Вече споменах,</w:t>
      </w:r>
      <w:r w:rsidR="001532C9" w:rsidRPr="00F03BDA">
        <w:t xml:space="preserve"> </w:t>
      </w:r>
      <w:r w:rsidRPr="00F03BDA">
        <w:t>че</w:t>
      </w:r>
      <w:r w:rsidR="001532C9" w:rsidRPr="00F03BDA">
        <w:t xml:space="preserve"> </w:t>
      </w:r>
      <w:r w:rsidRPr="00F03BDA">
        <w:t xml:space="preserve">не беше добре и </w:t>
      </w:r>
      <w:r w:rsidR="004F66D0" w:rsidRPr="00F03BDA">
        <w:t>семейството</w:t>
      </w:r>
      <w:r w:rsidRPr="00F03BDA">
        <w:t xml:space="preserve"> и на големият ми син</w:t>
      </w:r>
      <w:r w:rsidR="004F66D0" w:rsidRPr="00F03BDA">
        <w:t>.</w:t>
      </w:r>
    </w:p>
    <w:p w14:paraId="7929D08C" w14:textId="760CC86D" w:rsidR="00B61F36" w:rsidRPr="00F03BDA" w:rsidRDefault="00F77A9F" w:rsidP="00F77A9F">
      <w:r w:rsidRPr="00F03BDA">
        <w:t>По тази причина от 1 март 1996 г</w:t>
      </w:r>
      <w:r w:rsidR="004F66D0" w:rsidRPr="00F03BDA">
        <w:t xml:space="preserve">. </w:t>
      </w:r>
      <w:r w:rsidRPr="00F03BDA">
        <w:t>започнах да работя като нощен паза</w:t>
      </w:r>
      <w:r w:rsidR="004F66D0" w:rsidRPr="00F03BDA">
        <w:t>ч</w:t>
      </w:r>
      <w:r w:rsidRPr="00F03BDA">
        <w:t xml:space="preserve"> в Центъра за пред</w:t>
      </w:r>
      <w:r w:rsidR="004F66D0" w:rsidRPr="00F03BDA">
        <w:t>-</w:t>
      </w:r>
      <w:r w:rsidRPr="00F03BDA">
        <w:t xml:space="preserve">казармена подготовка на </w:t>
      </w:r>
      <w:r w:rsidR="004F66D0" w:rsidRPr="00F03BDA">
        <w:t>младежите</w:t>
      </w:r>
      <w:r w:rsidRPr="00F03BDA">
        <w:t>,</w:t>
      </w:r>
      <w:r w:rsidR="004F66D0" w:rsidRPr="00F03BDA">
        <w:t xml:space="preserve"> н</w:t>
      </w:r>
      <w:r w:rsidRPr="00F03BDA">
        <w:t>амира</w:t>
      </w:r>
      <w:r w:rsidR="004F66D0" w:rsidRPr="00F03BDA">
        <w:t>що</w:t>
      </w:r>
      <w:r w:rsidRPr="00F03BDA">
        <w:t xml:space="preserve"> се западно</w:t>
      </w:r>
      <w:r w:rsidR="001532C9" w:rsidRPr="00F03BDA">
        <w:t xml:space="preserve"> </w:t>
      </w:r>
      <w:r w:rsidRPr="00F03BDA">
        <w:t>от Пощата</w:t>
      </w:r>
      <w:r w:rsidR="004F66D0" w:rsidRPr="00F03BDA">
        <w:t>. Съдейства</w:t>
      </w:r>
      <w:r w:rsidRPr="00F03BDA">
        <w:t xml:space="preserve"> ми Илия Здравков от нашият блок</w:t>
      </w:r>
      <w:r w:rsidR="004F66D0" w:rsidRPr="00F03BDA">
        <w:t xml:space="preserve">, </w:t>
      </w:r>
      <w:r w:rsidRPr="00F03BDA">
        <w:t>на</w:t>
      </w:r>
      <w:r w:rsidR="004F66D0" w:rsidRPr="00F03BDA">
        <w:t xml:space="preserve"> работа</w:t>
      </w:r>
      <w:r w:rsidRPr="00F03BDA">
        <w:t xml:space="preserve"> към Центъра</w:t>
      </w:r>
      <w:r w:rsidR="004F66D0" w:rsidRPr="00F03BDA">
        <w:t>.</w:t>
      </w:r>
      <w:r w:rsidRPr="00F03BDA">
        <w:t xml:space="preserve"> Работехме на две смени,</w:t>
      </w:r>
      <w:r w:rsidR="001532C9" w:rsidRPr="00F03BDA">
        <w:t xml:space="preserve"> </w:t>
      </w:r>
      <w:r w:rsidRPr="00F03BDA">
        <w:t>заедно с Иван Господинов,</w:t>
      </w:r>
      <w:r w:rsidR="001532C9" w:rsidRPr="00F03BDA">
        <w:t xml:space="preserve"> </w:t>
      </w:r>
      <w:r w:rsidRPr="00F03BDA">
        <w:t>научен</w:t>
      </w:r>
      <w:r w:rsidR="001532C9" w:rsidRPr="00F03BDA">
        <w:t xml:space="preserve"> </w:t>
      </w:r>
      <w:r w:rsidRPr="00F03BDA">
        <w:t>сътрудник</w:t>
      </w:r>
      <w:r w:rsidR="00B61F36" w:rsidRPr="00F03BDA">
        <w:t xml:space="preserve"> в Хидромелиоративната</w:t>
      </w:r>
      <w:r w:rsidRPr="00F03BDA">
        <w:t xml:space="preserve"> опитна станция.</w:t>
      </w:r>
      <w:r w:rsidR="001532C9" w:rsidRPr="00F03BDA">
        <w:t xml:space="preserve"> </w:t>
      </w:r>
      <w:r w:rsidRPr="00F03BDA">
        <w:t>Той</w:t>
      </w:r>
      <w:r w:rsidR="001532C9" w:rsidRPr="00F03BDA">
        <w:t xml:space="preserve"> </w:t>
      </w:r>
      <w:r w:rsidRPr="00F03BDA">
        <w:t>също имаше материални затруднения</w:t>
      </w:r>
      <w:r w:rsidR="00B61F36" w:rsidRPr="00F03BDA">
        <w:t xml:space="preserve">. </w:t>
      </w:r>
      <w:r w:rsidRPr="00F03BDA">
        <w:t>През работните дни дежурихме в пос</w:t>
      </w:r>
      <w:r w:rsidR="00B61F36" w:rsidRPr="00F03BDA">
        <w:t>т</w:t>
      </w:r>
      <w:r w:rsidRPr="00F03BDA">
        <w:t>ройката от 17 часа вечерта до 7 часа сутринта през</w:t>
      </w:r>
      <w:r w:rsidR="001532C9" w:rsidRPr="00F03BDA">
        <w:t xml:space="preserve"> </w:t>
      </w:r>
      <w:r w:rsidRPr="00F03BDA">
        <w:t>ден, а в почивните дни по 24 часа</w:t>
      </w:r>
      <w:r w:rsidR="00B61F36" w:rsidRPr="00F03BDA">
        <w:t>.</w:t>
      </w:r>
      <w:r w:rsidRPr="00F03BDA">
        <w:t xml:space="preserve"> Дежурихме вътре в </w:t>
      </w:r>
      <w:r w:rsidR="00B61F36" w:rsidRPr="00F03BDA">
        <w:t>заключената</w:t>
      </w:r>
      <w:r w:rsidRPr="00F03BDA">
        <w:t xml:space="preserve"> след работното време сграда,</w:t>
      </w:r>
      <w:r w:rsidR="001532C9" w:rsidRPr="00F03BDA">
        <w:t xml:space="preserve"> </w:t>
      </w:r>
      <w:r w:rsidRPr="00F03BDA">
        <w:t xml:space="preserve">като в </w:t>
      </w:r>
      <w:r w:rsidR="00B61F36" w:rsidRPr="00F03BDA">
        <w:t xml:space="preserve">портиерната </w:t>
      </w:r>
      <w:r w:rsidRPr="00F03BDA">
        <w:t>имахме</w:t>
      </w:r>
      <w:r w:rsidR="001532C9" w:rsidRPr="00F03BDA">
        <w:t xml:space="preserve"> </w:t>
      </w:r>
      <w:r w:rsidRPr="00F03BDA">
        <w:t>легло,</w:t>
      </w:r>
      <w:r w:rsidR="001532C9" w:rsidRPr="00F03BDA">
        <w:t xml:space="preserve"> </w:t>
      </w:r>
      <w:r w:rsidRPr="00F03BDA">
        <w:t>телефон и телевизор</w:t>
      </w:r>
      <w:r w:rsidR="00B61F36" w:rsidRPr="00F03BDA">
        <w:t>.</w:t>
      </w:r>
      <w:r w:rsidRPr="00F03BDA">
        <w:t xml:space="preserve"> Вечер може</w:t>
      </w:r>
      <w:r w:rsidR="001532C9" w:rsidRPr="00F03BDA">
        <w:t>ше</w:t>
      </w:r>
      <w:r w:rsidRPr="00F03BDA">
        <w:t xml:space="preserve"> да ле</w:t>
      </w:r>
      <w:r w:rsidR="00B61F36" w:rsidRPr="00F03BDA">
        <w:t>ж</w:t>
      </w:r>
      <w:r w:rsidRPr="00F03BDA">
        <w:t xml:space="preserve">им и </w:t>
      </w:r>
      <w:proofErr w:type="spellStart"/>
      <w:r w:rsidRPr="00F03BDA">
        <w:t>поспиваме,като</w:t>
      </w:r>
      <w:proofErr w:type="spellEnd"/>
      <w:r w:rsidRPr="00F03BDA">
        <w:t xml:space="preserve"> при проверка ни звъняха отвън. Получавахме месечно по</w:t>
      </w:r>
      <w:r w:rsidR="001532C9" w:rsidRPr="00F03BDA">
        <w:t xml:space="preserve"> 4 </w:t>
      </w:r>
      <w:r w:rsidRPr="00F03BDA">
        <w:t>000 лева,</w:t>
      </w:r>
      <w:r w:rsidR="001532C9" w:rsidRPr="00F03BDA">
        <w:t xml:space="preserve"> при тогавашната моя пенсия 8 </w:t>
      </w:r>
      <w:r w:rsidRPr="00F03BDA">
        <w:t>900 лева.</w:t>
      </w:r>
      <w:r w:rsidR="001532C9" w:rsidRPr="00F03BDA">
        <w:t xml:space="preserve"> </w:t>
      </w:r>
      <w:r w:rsidRPr="00F03BDA">
        <w:t>Началник</w:t>
      </w:r>
      <w:r w:rsidR="001532C9" w:rsidRPr="00F03BDA">
        <w:t xml:space="preserve"> </w:t>
      </w:r>
      <w:r w:rsidRPr="00F03BDA">
        <w:t>на</w:t>
      </w:r>
      <w:r w:rsidR="001532C9" w:rsidRPr="00F03BDA">
        <w:t xml:space="preserve"> </w:t>
      </w:r>
      <w:r w:rsidRPr="00F03BDA">
        <w:t>центъра тогава беше подполковник Гутев</w:t>
      </w:r>
      <w:r w:rsidR="00B61F36" w:rsidRPr="00F03BDA">
        <w:t>.</w:t>
      </w:r>
      <w:r w:rsidRPr="00F03BDA">
        <w:t xml:space="preserve"> Милка продължаваше</w:t>
      </w:r>
      <w:r w:rsidR="001532C9" w:rsidRPr="00F03BDA">
        <w:t xml:space="preserve"> </w:t>
      </w:r>
      <w:r w:rsidRPr="00F03BDA">
        <w:t>д</w:t>
      </w:r>
      <w:r w:rsidR="00B61F36" w:rsidRPr="00F03BDA">
        <w:t>а</w:t>
      </w:r>
      <w:r w:rsidRPr="00F03BDA">
        <w:t xml:space="preserve"> плете пуловери за допълнителни доходи</w:t>
      </w:r>
      <w:r w:rsidR="00B61F36" w:rsidRPr="00F03BDA">
        <w:t xml:space="preserve">. </w:t>
      </w:r>
      <w:r w:rsidRPr="00F03BDA">
        <w:t>Дано болният Марин</w:t>
      </w:r>
      <w:r w:rsidR="001532C9" w:rsidRPr="00F03BDA">
        <w:t xml:space="preserve"> </w:t>
      </w:r>
      <w:r w:rsidRPr="00F03BDA">
        <w:t>не се чув</w:t>
      </w:r>
      <w:r w:rsidR="00B61F36" w:rsidRPr="00F03BDA">
        <w:t>ств</w:t>
      </w:r>
      <w:r w:rsidRPr="00F03BDA">
        <w:t>аше виновен за това!</w:t>
      </w:r>
    </w:p>
    <w:p w14:paraId="54329207" w14:textId="4DF67E70" w:rsidR="00F77A9F" w:rsidRPr="00F03BDA" w:rsidRDefault="00F77A9F" w:rsidP="00F77A9F">
      <w:r w:rsidRPr="00F03BDA">
        <w:t>На 26 мар</w:t>
      </w:r>
      <w:r w:rsidR="00B61F36" w:rsidRPr="00F03BDA">
        <w:t>т</w:t>
      </w:r>
      <w:r w:rsidRPr="00F03BDA">
        <w:t xml:space="preserve"> скромно празнувахме 37-ият рожден ден</w:t>
      </w:r>
      <w:r w:rsidR="001532C9" w:rsidRPr="00F03BDA">
        <w:t xml:space="preserve"> </w:t>
      </w:r>
      <w:r w:rsidRPr="00F03BDA">
        <w:t>на</w:t>
      </w:r>
      <w:r w:rsidR="001532C9" w:rsidRPr="00F03BDA">
        <w:t xml:space="preserve"> </w:t>
      </w:r>
      <w:r w:rsidRPr="00F03BDA">
        <w:t>Марин.</w:t>
      </w:r>
      <w:r w:rsidR="001532C9" w:rsidRPr="00F03BDA">
        <w:t xml:space="preserve"> </w:t>
      </w:r>
      <w:r w:rsidRPr="00F03BDA">
        <w:t>Това доста го разстрои</w:t>
      </w:r>
      <w:r w:rsidR="00B61F36" w:rsidRPr="00F03BDA">
        <w:t>.</w:t>
      </w:r>
      <w:r w:rsidR="001532C9" w:rsidRPr="00F03BDA">
        <w:t xml:space="preserve"> Макар от</w:t>
      </w:r>
      <w:r w:rsidRPr="00F03BDA">
        <w:t>слаб</w:t>
      </w:r>
      <w:r w:rsidR="001532C9" w:rsidRPr="00F03BDA">
        <w:t>нал</w:t>
      </w:r>
      <w:r w:rsidRPr="00F03BDA">
        <w:t>,</w:t>
      </w:r>
      <w:r w:rsidR="001532C9" w:rsidRPr="00F03BDA">
        <w:t xml:space="preserve"> </w:t>
      </w:r>
      <w:r w:rsidRPr="00F03BDA">
        <w:t>той понякога излизаше с Дора и децата на разходка из града</w:t>
      </w:r>
      <w:r w:rsidR="00B61F36" w:rsidRPr="00F03BDA">
        <w:t xml:space="preserve">. </w:t>
      </w:r>
      <w:r w:rsidRPr="00F03BDA">
        <w:t>В началото на април</w:t>
      </w:r>
      <w:r w:rsidR="00B61F36" w:rsidRPr="00F03BDA">
        <w:t xml:space="preserve">, </w:t>
      </w:r>
      <w:r w:rsidRPr="00F03BDA">
        <w:t xml:space="preserve">заедно с </w:t>
      </w:r>
      <w:r w:rsidR="00B61F36" w:rsidRPr="00F03BDA">
        <w:t xml:space="preserve">майка </w:t>
      </w:r>
      <w:r w:rsidRPr="00F03BDA">
        <w:t>си ходиха при някакъв л</w:t>
      </w:r>
      <w:r w:rsidR="001532C9" w:rsidRPr="00F03BDA">
        <w:t xml:space="preserve">ечител - </w:t>
      </w:r>
      <w:r w:rsidR="00B61F36" w:rsidRPr="00F03BDA">
        <w:t>д</w:t>
      </w:r>
      <w:r w:rsidR="001532C9" w:rsidRPr="00F03BDA">
        <w:t>ъновист</w:t>
      </w:r>
      <w:r w:rsidRPr="00F03BDA">
        <w:t xml:space="preserve"> в </w:t>
      </w:r>
      <w:proofErr w:type="spellStart"/>
      <w:r w:rsidRPr="00F03BDA">
        <w:t>гр.Пловдив</w:t>
      </w:r>
      <w:proofErr w:type="spellEnd"/>
      <w:r w:rsidR="00B61F36" w:rsidRPr="00F03BDA">
        <w:t>.</w:t>
      </w:r>
      <w:r w:rsidRPr="00F03BDA">
        <w:t xml:space="preserve"> Дал им</w:t>
      </w:r>
      <w:r w:rsidR="001532C9" w:rsidRPr="00F03BDA">
        <w:t xml:space="preserve"> </w:t>
      </w:r>
      <w:r w:rsidRPr="00F03BDA">
        <w:t>някакво лекарство,</w:t>
      </w:r>
      <w:r w:rsidR="001532C9" w:rsidRPr="00F03BDA">
        <w:t xml:space="preserve"> </w:t>
      </w:r>
      <w:r w:rsidRPr="00F03BDA">
        <w:t>но с Милка споделил,</w:t>
      </w:r>
      <w:r w:rsidR="001532C9" w:rsidRPr="00F03BDA">
        <w:t xml:space="preserve"> </w:t>
      </w:r>
      <w:r w:rsidRPr="00F03BDA">
        <w:t>че доста късно отишли при него.</w:t>
      </w:r>
      <w:r w:rsidR="001532C9" w:rsidRPr="00F03BDA">
        <w:t xml:space="preserve"> </w:t>
      </w:r>
      <w:r w:rsidRPr="00F03BDA">
        <w:t xml:space="preserve">Още през март Марин започна да </w:t>
      </w:r>
      <w:r w:rsidR="00B61F36" w:rsidRPr="00F03BDA">
        <w:t>чувства</w:t>
      </w:r>
      <w:r w:rsidRPr="00F03BDA">
        <w:t xml:space="preserve"> болки и около</w:t>
      </w:r>
      <w:r w:rsidR="001532C9" w:rsidRPr="00F03BDA">
        <w:t xml:space="preserve"> </w:t>
      </w:r>
      <w:r w:rsidRPr="00F03BDA">
        <w:t>мястото на третата операция</w:t>
      </w:r>
      <w:r w:rsidR="00B61F36" w:rsidRPr="00F03BDA">
        <w:t>.</w:t>
      </w:r>
      <w:r w:rsidRPr="00F03BDA">
        <w:t xml:space="preserve"> През май болките станаха постоянни и започна да му се подува коремът</w:t>
      </w:r>
      <w:r w:rsidR="00B61F36" w:rsidRPr="00F03BDA">
        <w:t xml:space="preserve">. </w:t>
      </w:r>
      <w:r w:rsidRPr="00F03BDA">
        <w:t>Налагаше се да ползва</w:t>
      </w:r>
      <w:r w:rsidR="001532C9" w:rsidRPr="00F03BDA">
        <w:t xml:space="preserve"> </w:t>
      </w:r>
      <w:r w:rsidRPr="00F03BDA">
        <w:t>морфин,</w:t>
      </w:r>
      <w:r w:rsidR="001532C9" w:rsidRPr="00F03BDA">
        <w:t xml:space="preserve"> </w:t>
      </w:r>
      <w:r w:rsidRPr="00F03BDA">
        <w:t>осигуряван му безплатно от болницата</w:t>
      </w:r>
      <w:r w:rsidR="00B61F36" w:rsidRPr="00F03BDA">
        <w:t>.</w:t>
      </w:r>
      <w:r w:rsidRPr="00F03BDA">
        <w:t xml:space="preserve"> Беше му</w:t>
      </w:r>
      <w:r w:rsidR="001532C9" w:rsidRPr="00F03BDA">
        <w:t xml:space="preserve"> </w:t>
      </w:r>
      <w:r w:rsidRPr="00F03BDA">
        <w:t>трудно и тежко,</w:t>
      </w:r>
      <w:r w:rsidR="001532C9" w:rsidRPr="00F03BDA">
        <w:t xml:space="preserve"> </w:t>
      </w:r>
      <w:r w:rsidRPr="00F03BDA">
        <w:t>но пред нас и децата си не стенеше и не се оплакваше. Разбирахме само по необичайните пози които понякога</w:t>
      </w:r>
      <w:r w:rsidR="00B61F36" w:rsidRPr="00F03BDA">
        <w:t xml:space="preserve"> заемаше.</w:t>
      </w:r>
      <w:r w:rsidRPr="00F03BDA">
        <w:t xml:space="preserve"> С Милка тревожно наблюдавахме мъките му,</w:t>
      </w:r>
      <w:r w:rsidR="001532C9" w:rsidRPr="00F03BDA">
        <w:t xml:space="preserve"> </w:t>
      </w:r>
      <w:r w:rsidRPr="00F03BDA">
        <w:t xml:space="preserve">без да </w:t>
      </w:r>
      <w:r w:rsidR="00B61F36" w:rsidRPr="00F03BDA">
        <w:t>можем</w:t>
      </w:r>
      <w:r w:rsidRPr="00F03BDA">
        <w:t xml:space="preserve"> нещо да му помогнем</w:t>
      </w:r>
      <w:r w:rsidR="00B61F36" w:rsidRPr="00F03BDA">
        <w:t xml:space="preserve">. </w:t>
      </w:r>
      <w:r w:rsidRPr="00F03BDA">
        <w:t>Не знаехме и колко време ще продължат</w:t>
      </w:r>
      <w:r w:rsidR="001532C9" w:rsidRPr="00F03BDA">
        <w:t xml:space="preserve"> </w:t>
      </w:r>
      <w:r w:rsidRPr="00F03BDA">
        <w:t xml:space="preserve">и с какво ги беше </w:t>
      </w:r>
      <w:r w:rsidR="00ED13C5" w:rsidRPr="00F03BDA">
        <w:t>заслужил</w:t>
      </w:r>
      <w:r w:rsidRPr="00F03BDA">
        <w:t>.</w:t>
      </w:r>
      <w:r w:rsidR="001532C9" w:rsidRPr="00F03BDA">
        <w:t xml:space="preserve"> </w:t>
      </w:r>
      <w:r w:rsidRPr="00F03BDA">
        <w:t xml:space="preserve">През вечер бях на нощно дежурство, а през денят </w:t>
      </w:r>
      <w:r w:rsidR="00ED13C5" w:rsidRPr="00F03BDA">
        <w:t>често ходех</w:t>
      </w:r>
      <w:r w:rsidRPr="00F03BDA">
        <w:t xml:space="preserve"> на парцела в с.</w:t>
      </w:r>
      <w:r w:rsidR="001532C9" w:rsidRPr="00F03BDA">
        <w:t xml:space="preserve"> </w:t>
      </w:r>
      <w:r w:rsidRPr="00F03BDA">
        <w:t>М</w:t>
      </w:r>
      <w:r w:rsidR="00ED13C5" w:rsidRPr="00F03BDA">
        <w:t xml:space="preserve">. </w:t>
      </w:r>
      <w:r w:rsidRPr="00F03BDA">
        <w:t>Верея</w:t>
      </w:r>
      <w:r w:rsidR="00ED13C5" w:rsidRPr="00F03BDA">
        <w:t>.</w:t>
      </w:r>
      <w:r w:rsidRPr="00F03BDA">
        <w:t xml:space="preserve"> Получаваната продукция доста</w:t>
      </w:r>
      <w:r w:rsidR="001532C9" w:rsidRPr="00F03BDA">
        <w:t xml:space="preserve"> </w:t>
      </w:r>
      <w:r w:rsidR="00ED13C5" w:rsidRPr="00F03BDA">
        <w:t>помагаше</w:t>
      </w:r>
      <w:r w:rsidR="001532C9" w:rsidRPr="00F03BDA">
        <w:t xml:space="preserve"> на икономиката на семейството ни.</w:t>
      </w:r>
    </w:p>
    <w:p w14:paraId="33190A75" w14:textId="08F77FEB" w:rsidR="00ED13C5" w:rsidRPr="00F03BDA" w:rsidRDefault="00F77A9F" w:rsidP="00F77A9F">
      <w:r w:rsidRPr="00F03BDA">
        <w:t>На 12</w:t>
      </w:r>
      <w:r w:rsidR="00ED13C5" w:rsidRPr="00F03BDA">
        <w:t xml:space="preserve"> юни, с </w:t>
      </w:r>
      <w:r w:rsidRPr="00F03BDA">
        <w:t>колата на приятеля на Марин,</w:t>
      </w:r>
      <w:r w:rsidR="001532C9" w:rsidRPr="00F03BDA">
        <w:t xml:space="preserve"> </w:t>
      </w:r>
      <w:r w:rsidRPr="00F03BDA">
        <w:t>Владимир,</w:t>
      </w:r>
      <w:r w:rsidR="001532C9" w:rsidRPr="00F03BDA">
        <w:t xml:space="preserve"> </w:t>
      </w:r>
      <w:r w:rsidRPr="00F03BDA">
        <w:t>двамата</w:t>
      </w:r>
      <w:r w:rsidR="001532C9" w:rsidRPr="00F03BDA">
        <w:t xml:space="preserve"> </w:t>
      </w:r>
      <w:r w:rsidRPr="00F03BDA">
        <w:t>с майка си</w:t>
      </w:r>
      <w:r w:rsidR="00ED13C5" w:rsidRPr="00F03BDA">
        <w:t xml:space="preserve"> ходиха </w:t>
      </w:r>
      <w:r w:rsidRPr="00F03BDA">
        <w:t>до</w:t>
      </w:r>
      <w:r w:rsidR="001532C9" w:rsidRPr="00F03BDA">
        <w:t xml:space="preserve"> </w:t>
      </w:r>
      <w:r w:rsidRPr="00F03BDA">
        <w:t>гр.</w:t>
      </w:r>
      <w:r w:rsidR="001532C9" w:rsidRPr="00F03BDA">
        <w:t xml:space="preserve"> </w:t>
      </w:r>
      <w:r w:rsidRPr="00F03BDA">
        <w:t xml:space="preserve">Перник при някакъв лечител. Борбата </w:t>
      </w:r>
      <w:r w:rsidR="00ED13C5" w:rsidRPr="00F03BDA">
        <w:t>н</w:t>
      </w:r>
      <w:r w:rsidRPr="00F03BDA">
        <w:t>и</w:t>
      </w:r>
      <w:r w:rsidR="001532C9" w:rsidRPr="00F03BDA">
        <w:t xml:space="preserve"> </w:t>
      </w:r>
      <w:r w:rsidRPr="00F03BDA">
        <w:t xml:space="preserve">за </w:t>
      </w:r>
      <w:r w:rsidR="00ED13C5" w:rsidRPr="00F03BDA">
        <w:t>М</w:t>
      </w:r>
      <w:r w:rsidRPr="00F03BDA">
        <w:t>ариновия</w:t>
      </w:r>
      <w:r w:rsidR="001532C9" w:rsidRPr="00F03BDA">
        <w:t>т</w:t>
      </w:r>
      <w:r w:rsidRPr="00F03BDA">
        <w:t xml:space="preserve"> живот продължаваше</w:t>
      </w:r>
      <w:r w:rsidR="00ED13C5" w:rsidRPr="00F03BDA">
        <w:t>. В</w:t>
      </w:r>
      <w:r w:rsidR="001532C9" w:rsidRPr="00F03BDA">
        <w:t xml:space="preserve">къщи </w:t>
      </w:r>
      <w:r w:rsidRPr="00F03BDA">
        <w:t>аз рядко контактувах с него, защото не намирах</w:t>
      </w:r>
      <w:r w:rsidR="001532C9" w:rsidRPr="00F03BDA">
        <w:t xml:space="preserve"> какво да му каж</w:t>
      </w:r>
      <w:r w:rsidRPr="00F03BDA">
        <w:t>а,</w:t>
      </w:r>
      <w:r w:rsidR="001532C9" w:rsidRPr="00F03BDA">
        <w:t xml:space="preserve"> </w:t>
      </w:r>
      <w:r w:rsidRPr="00F03BDA">
        <w:t xml:space="preserve">за да му </w:t>
      </w:r>
      <w:r w:rsidR="00ED13C5" w:rsidRPr="00F03BDA">
        <w:t>вдъхна</w:t>
      </w:r>
      <w:r w:rsidRPr="00F03BDA">
        <w:t xml:space="preserve"> вяра в живота</w:t>
      </w:r>
      <w:r w:rsidR="00ED13C5" w:rsidRPr="00F03BDA">
        <w:t>.</w:t>
      </w:r>
      <w:r w:rsidRPr="00F03BDA">
        <w:t xml:space="preserve"> На нощните</w:t>
      </w:r>
      <w:r w:rsidR="001532C9" w:rsidRPr="00F03BDA">
        <w:t xml:space="preserve"> </w:t>
      </w:r>
      <w:r w:rsidRPr="00F03BDA">
        <w:t>си</w:t>
      </w:r>
      <w:r w:rsidR="001532C9" w:rsidRPr="00F03BDA">
        <w:t xml:space="preserve"> </w:t>
      </w:r>
      <w:r w:rsidRPr="00F03BDA">
        <w:t>дежу</w:t>
      </w:r>
      <w:r w:rsidR="00ED13C5" w:rsidRPr="00F03BDA">
        <w:t>рс</w:t>
      </w:r>
      <w:r w:rsidRPr="00F03BDA">
        <w:t>тва и на парцела в с.</w:t>
      </w:r>
      <w:r w:rsidR="001532C9" w:rsidRPr="00F03BDA">
        <w:t xml:space="preserve"> </w:t>
      </w:r>
      <w:r w:rsidRPr="00F03BDA">
        <w:t>М.</w:t>
      </w:r>
      <w:r w:rsidR="001532C9" w:rsidRPr="00F03BDA">
        <w:t xml:space="preserve"> </w:t>
      </w:r>
      <w:r w:rsidRPr="00F03BDA">
        <w:t>Верея,</w:t>
      </w:r>
      <w:r w:rsidR="001532C9" w:rsidRPr="00F03BDA">
        <w:t xml:space="preserve"> </w:t>
      </w:r>
      <w:r w:rsidRPr="00F03BDA">
        <w:t xml:space="preserve">често го оплаквах заради </w:t>
      </w:r>
      <w:r w:rsidR="00ED13C5" w:rsidRPr="00F03BDA">
        <w:t>н</w:t>
      </w:r>
      <w:r w:rsidRPr="00F03BDA">
        <w:t>евъзможността си да му помогна</w:t>
      </w:r>
      <w:r w:rsidR="00ED13C5" w:rsidRPr="00F03BDA">
        <w:t>.</w:t>
      </w:r>
    </w:p>
    <w:p w14:paraId="62B30444" w14:textId="5AFA6B6F" w:rsidR="001532C9" w:rsidRPr="00F03BDA" w:rsidRDefault="00F77A9F" w:rsidP="00F77A9F">
      <w:r w:rsidRPr="00F03BDA">
        <w:t>Н</w:t>
      </w:r>
      <w:r w:rsidR="00ED13C5" w:rsidRPr="00F03BDA">
        <w:t>и</w:t>
      </w:r>
      <w:r w:rsidRPr="00F03BDA">
        <w:t>к</w:t>
      </w:r>
      <w:r w:rsidR="00ED13C5" w:rsidRPr="00F03BDA">
        <w:t>ога</w:t>
      </w:r>
      <w:r w:rsidRPr="00F03BDA">
        <w:t xml:space="preserve"> в живота</w:t>
      </w:r>
      <w:r w:rsidR="00ED13C5" w:rsidRPr="00F03BDA">
        <w:t xml:space="preserve"> </w:t>
      </w:r>
      <w:r w:rsidRPr="00F03BDA">
        <w:t xml:space="preserve">си не бях изпадал в такова </w:t>
      </w:r>
      <w:r w:rsidR="00ED13C5" w:rsidRPr="00F03BDA">
        <w:t xml:space="preserve">безизходно </w:t>
      </w:r>
      <w:r w:rsidRPr="00F03BDA">
        <w:t>положение,</w:t>
      </w:r>
      <w:r w:rsidR="001532C9" w:rsidRPr="00F03BDA">
        <w:t xml:space="preserve"> </w:t>
      </w:r>
      <w:r w:rsidRPr="00F03BDA">
        <w:t>като не вярва</w:t>
      </w:r>
      <w:r w:rsidR="00ED13C5" w:rsidRPr="00F03BDA">
        <w:t>х,</w:t>
      </w:r>
      <w:r w:rsidRPr="00F03BDA">
        <w:t xml:space="preserve"> че синът ми може да оцелее</w:t>
      </w:r>
      <w:r w:rsidR="00ED13C5" w:rsidRPr="00F03BDA">
        <w:t>.</w:t>
      </w:r>
      <w:r w:rsidRPr="00F03BDA">
        <w:t xml:space="preserve"> Той продължаваше да слабее</w:t>
      </w:r>
      <w:r w:rsidR="001532C9" w:rsidRPr="00F03BDA">
        <w:t xml:space="preserve"> </w:t>
      </w:r>
      <w:r w:rsidRPr="00F03BDA">
        <w:t>и</w:t>
      </w:r>
      <w:r w:rsidR="001532C9" w:rsidRPr="00F03BDA">
        <w:t xml:space="preserve"> </w:t>
      </w:r>
      <w:r w:rsidRPr="00F03BDA">
        <w:t>отпада,</w:t>
      </w:r>
      <w:r w:rsidR="001532C9" w:rsidRPr="00F03BDA">
        <w:t xml:space="preserve"> </w:t>
      </w:r>
      <w:r w:rsidRPr="00F03BDA">
        <w:t>но се обслужваше</w:t>
      </w:r>
      <w:r w:rsidR="00ED13C5" w:rsidRPr="00F03BDA">
        <w:t>, а</w:t>
      </w:r>
      <w:r w:rsidRPr="00F03BDA">
        <w:t xml:space="preserve"> понякога излиза</w:t>
      </w:r>
      <w:r w:rsidR="00ED13C5" w:rsidRPr="00F03BDA">
        <w:t>ше</w:t>
      </w:r>
      <w:r w:rsidRPr="00F03BDA">
        <w:t xml:space="preserve"> и извън апартамента</w:t>
      </w:r>
      <w:r w:rsidR="00ED13C5" w:rsidRPr="00F03BDA">
        <w:t>.</w:t>
      </w:r>
      <w:r w:rsidRPr="00F03BDA">
        <w:t xml:space="preserve"> </w:t>
      </w:r>
    </w:p>
    <w:p w14:paraId="08B795C6" w14:textId="11E2AFCF" w:rsidR="00F77A9F" w:rsidRPr="00F03BDA" w:rsidRDefault="00F77A9F" w:rsidP="00F77A9F">
      <w:r w:rsidRPr="00F03BDA">
        <w:lastRenderedPageBreak/>
        <w:t xml:space="preserve">През </w:t>
      </w:r>
      <w:r w:rsidR="00ED13C5" w:rsidRPr="00F03BDA">
        <w:t>дежурствата</w:t>
      </w:r>
      <w:r w:rsidR="001532C9" w:rsidRPr="00F03BDA">
        <w:t xml:space="preserve"> си правих опити да пиша „</w:t>
      </w:r>
      <w:r w:rsidR="00ED13C5" w:rsidRPr="00F03BDA">
        <w:t>О</w:t>
      </w:r>
      <w:r w:rsidR="001532C9" w:rsidRPr="00F03BDA">
        <w:t>черка”</w:t>
      </w:r>
      <w:r w:rsidRPr="00F03BDA">
        <w:t xml:space="preserve"> си,</w:t>
      </w:r>
      <w:r w:rsidR="001532C9" w:rsidRPr="00F03BDA">
        <w:t xml:space="preserve"> </w:t>
      </w:r>
      <w:r w:rsidRPr="00F03BDA">
        <w:t>за</w:t>
      </w:r>
      <w:r w:rsidR="001532C9" w:rsidRPr="00F03BDA">
        <w:t xml:space="preserve"> </w:t>
      </w:r>
      <w:r w:rsidRPr="00F03BDA">
        <w:t>да се отвличам,</w:t>
      </w:r>
      <w:r w:rsidR="001532C9" w:rsidRPr="00F03BDA">
        <w:t xml:space="preserve"> </w:t>
      </w:r>
      <w:r w:rsidRPr="00F03BDA">
        <w:t>но не се получаваше нищо.</w:t>
      </w:r>
      <w:r w:rsidR="001532C9" w:rsidRPr="00F03BDA">
        <w:t xml:space="preserve"> </w:t>
      </w:r>
      <w:r w:rsidRPr="00F03BDA">
        <w:t>Нервите ми не из</w:t>
      </w:r>
      <w:r w:rsidR="00ED13C5" w:rsidRPr="00F03BDA">
        <w:t>д</w:t>
      </w:r>
      <w:r w:rsidRPr="00F03BDA">
        <w:t>ър</w:t>
      </w:r>
      <w:r w:rsidR="00ED13C5" w:rsidRPr="00F03BDA">
        <w:t>жах</w:t>
      </w:r>
      <w:r w:rsidRPr="00F03BDA">
        <w:t xml:space="preserve">а вече, а как Марин </w:t>
      </w:r>
      <w:r w:rsidR="00ED13C5" w:rsidRPr="00F03BDA">
        <w:t>издържаше</w:t>
      </w:r>
      <w:r w:rsidRPr="00F03BDA">
        <w:t>?</w:t>
      </w:r>
    </w:p>
    <w:p w14:paraId="05F98415" w14:textId="06B93C56" w:rsidR="00ED13C5" w:rsidRPr="00F03BDA" w:rsidRDefault="00F77A9F" w:rsidP="00F77A9F">
      <w:r w:rsidRPr="00F03BDA">
        <w:t>Поради финансовите ни затруднения на 15 юни Марин реши</w:t>
      </w:r>
      <w:r w:rsidR="001532C9" w:rsidRPr="00F03BDA">
        <w:t xml:space="preserve"> </w:t>
      </w:r>
      <w:r w:rsidRPr="00F03BDA">
        <w:t>да</w:t>
      </w:r>
      <w:r w:rsidR="001532C9" w:rsidRPr="00F03BDA">
        <w:t xml:space="preserve"> продаде „Трабанчето”</w:t>
      </w:r>
      <w:r w:rsidRPr="00F03BDA">
        <w:t xml:space="preserve"> си</w:t>
      </w:r>
      <w:r w:rsidR="00ED13C5" w:rsidRPr="00F03BDA">
        <w:t>.</w:t>
      </w:r>
      <w:r w:rsidRPr="00F03BDA">
        <w:t xml:space="preserve"> Преди това предложи да го прехвърли на брат си,</w:t>
      </w:r>
      <w:r w:rsidR="001532C9" w:rsidRPr="00F03BDA">
        <w:t xml:space="preserve"> </w:t>
      </w:r>
      <w:r w:rsidRPr="00F03BDA">
        <w:t>който след неговата смърт да обслужва с него</w:t>
      </w:r>
      <w:r w:rsidR="001532C9" w:rsidRPr="00F03BDA">
        <w:t xml:space="preserve"> </w:t>
      </w:r>
      <w:r w:rsidRPr="00F03BDA">
        <w:t>семейството му. Брат му обаче му отказа</w:t>
      </w:r>
      <w:r w:rsidR="00ED13C5" w:rsidRPr="00F03BDA">
        <w:t xml:space="preserve">. </w:t>
      </w:r>
      <w:r w:rsidRPr="00F03BDA">
        <w:t>Тогава Марин го продаде на Ванко от блока,</w:t>
      </w:r>
      <w:r w:rsidR="001532C9" w:rsidRPr="00F03BDA">
        <w:t xml:space="preserve"> </w:t>
      </w:r>
      <w:r w:rsidRPr="00F03BDA">
        <w:t>зет на Или</w:t>
      </w:r>
      <w:r w:rsidR="001532C9" w:rsidRPr="00F03BDA">
        <w:t xml:space="preserve">я Здравков за 30 </w:t>
      </w:r>
      <w:r w:rsidRPr="00F03BDA">
        <w:t>000лева</w:t>
      </w:r>
      <w:r w:rsidR="00ED13C5" w:rsidRPr="00F03BDA">
        <w:t>.</w:t>
      </w:r>
      <w:r w:rsidRPr="00F03BDA">
        <w:t xml:space="preserve"> По същото време,</w:t>
      </w:r>
      <w:r w:rsidR="001532C9" w:rsidRPr="00F03BDA">
        <w:t xml:space="preserve"> </w:t>
      </w:r>
      <w:r w:rsidRPr="00F03BDA">
        <w:t>поради</w:t>
      </w:r>
      <w:r w:rsidR="00ED13C5" w:rsidRPr="00F03BDA">
        <w:t xml:space="preserve"> епидемия</w:t>
      </w:r>
      <w:r w:rsidRPr="00F03BDA">
        <w:t xml:space="preserve"> в училищата и двете</w:t>
      </w:r>
      <w:r w:rsidR="001532C9" w:rsidRPr="00F03BDA">
        <w:t xml:space="preserve"> </w:t>
      </w:r>
      <w:r w:rsidRPr="00F03BDA">
        <w:t xml:space="preserve">деца на Марин се заразиха и </w:t>
      </w:r>
      <w:r w:rsidR="00ED13C5" w:rsidRPr="00F03BDA">
        <w:t>боледуваха</w:t>
      </w:r>
      <w:r w:rsidRPr="00F03BDA">
        <w:t xml:space="preserve"> от вирусна пневмония</w:t>
      </w:r>
      <w:r w:rsidR="00ED13C5" w:rsidRPr="00F03BDA">
        <w:t xml:space="preserve">. </w:t>
      </w:r>
      <w:r w:rsidRPr="00F03BDA">
        <w:t>Маринчо я прекара по-леко,</w:t>
      </w:r>
      <w:r w:rsidR="001532C9" w:rsidRPr="00F03BDA">
        <w:t xml:space="preserve"> </w:t>
      </w:r>
      <w:r w:rsidRPr="00F03BDA">
        <w:t xml:space="preserve">но Милко се наложи една </w:t>
      </w:r>
      <w:r w:rsidR="001532C9" w:rsidRPr="00F03BDA">
        <w:t xml:space="preserve"> </w:t>
      </w:r>
      <w:r w:rsidRPr="00F03BDA">
        <w:t>седмица</w:t>
      </w:r>
      <w:r w:rsidR="001532C9" w:rsidRPr="00F03BDA">
        <w:t xml:space="preserve"> </w:t>
      </w:r>
      <w:r w:rsidRPr="00F03BDA">
        <w:t>да бъде в болницата</w:t>
      </w:r>
      <w:r w:rsidR="00ED13C5" w:rsidRPr="00F03BDA">
        <w:t>. Б</w:t>
      </w:r>
      <w:r w:rsidRPr="00F03BDA">
        <w:t>аща им тежко понесе тяхното заболяване</w:t>
      </w:r>
      <w:r w:rsidR="00ED13C5" w:rsidRPr="00F03BDA">
        <w:t xml:space="preserve">. </w:t>
      </w:r>
    </w:p>
    <w:p w14:paraId="504CC11E" w14:textId="2A7C20F7" w:rsidR="00F77A9F" w:rsidRPr="00F03BDA" w:rsidRDefault="00F77A9F" w:rsidP="00F77A9F">
      <w:r w:rsidRPr="00F03BDA">
        <w:t xml:space="preserve">На 23 </w:t>
      </w:r>
      <w:r w:rsidR="00ED13C5" w:rsidRPr="00F03BDA">
        <w:t>ю</w:t>
      </w:r>
      <w:r w:rsidR="001532C9" w:rsidRPr="00F03BDA">
        <w:t xml:space="preserve">ни </w:t>
      </w:r>
      <w:r w:rsidRPr="00F03BDA">
        <w:t>в София</w:t>
      </w:r>
      <w:r w:rsidR="001532C9" w:rsidRPr="00F03BDA">
        <w:t>,</w:t>
      </w:r>
      <w:r w:rsidRPr="00F03BDA">
        <w:t xml:space="preserve"> почина добрият ми приятел М</w:t>
      </w:r>
      <w:r w:rsidR="00ED13C5" w:rsidRPr="00F03BDA">
        <w:t>а</w:t>
      </w:r>
      <w:r w:rsidRPr="00F03BDA">
        <w:t>рин</w:t>
      </w:r>
      <w:r w:rsidR="001532C9" w:rsidRPr="00F03BDA">
        <w:t xml:space="preserve"> </w:t>
      </w:r>
      <w:r w:rsidRPr="00F03BDA">
        <w:t>Павлов К</w:t>
      </w:r>
      <w:r w:rsidR="00ED13C5" w:rsidRPr="00F03BDA">
        <w:t>а</w:t>
      </w:r>
      <w:r w:rsidRPr="00F03BDA">
        <w:t>мбуров.</w:t>
      </w:r>
      <w:r w:rsidR="001532C9" w:rsidRPr="00F03BDA">
        <w:t xml:space="preserve"> </w:t>
      </w:r>
      <w:r w:rsidRPr="00F03BDA">
        <w:t xml:space="preserve">С него ме свързваше над 50-годишна </w:t>
      </w:r>
      <w:r w:rsidR="00ED13C5" w:rsidRPr="00F03BDA">
        <w:t xml:space="preserve">безкористна </w:t>
      </w:r>
      <w:r w:rsidR="001532C9" w:rsidRPr="00F03BDA">
        <w:t xml:space="preserve">дружба. </w:t>
      </w:r>
      <w:r w:rsidRPr="00F03BDA">
        <w:t>Десетина дни по-рано той ми се обади по телефона и ми</w:t>
      </w:r>
      <w:r w:rsidR="001532C9" w:rsidRPr="00F03BDA">
        <w:t xml:space="preserve"> </w:t>
      </w:r>
      <w:r w:rsidRPr="00F03BDA">
        <w:t>се оплака</w:t>
      </w:r>
      <w:r w:rsidR="001532C9" w:rsidRPr="00F03BDA">
        <w:t>,</w:t>
      </w:r>
      <w:r w:rsidRPr="00F03BDA">
        <w:t xml:space="preserve"> че е прекарал сериозна сърдечна криза,</w:t>
      </w:r>
      <w:r w:rsidR="001532C9" w:rsidRPr="00F03BDA">
        <w:t xml:space="preserve"> </w:t>
      </w:r>
      <w:r w:rsidRPr="00F03BDA">
        <w:t>след</w:t>
      </w:r>
      <w:r w:rsidR="001532C9" w:rsidRPr="00F03BDA">
        <w:t xml:space="preserve"> </w:t>
      </w:r>
      <w:r w:rsidRPr="00F03BDA">
        <w:t>която</w:t>
      </w:r>
      <w:r w:rsidR="001532C9" w:rsidRPr="00F03BDA">
        <w:t xml:space="preserve"> </w:t>
      </w:r>
      <w:r w:rsidRPr="00F03BDA">
        <w:t>не може да излиза от апартамента си</w:t>
      </w:r>
      <w:r w:rsidR="00ED13C5" w:rsidRPr="00F03BDA">
        <w:t xml:space="preserve">. </w:t>
      </w:r>
      <w:r w:rsidRPr="00F03BDA">
        <w:t xml:space="preserve">Три дни преди </w:t>
      </w:r>
      <w:r w:rsidR="001D53ED" w:rsidRPr="00F03BDA">
        <w:t>смъртта</w:t>
      </w:r>
      <w:r w:rsidR="001532C9" w:rsidRPr="00F03BDA">
        <w:t xml:space="preserve"> </w:t>
      </w:r>
      <w:r w:rsidRPr="00F03BDA">
        <w:t>му</w:t>
      </w:r>
      <w:r w:rsidR="001532C9" w:rsidRPr="00F03BDA">
        <w:t xml:space="preserve"> </w:t>
      </w:r>
      <w:r w:rsidRPr="00F03BDA">
        <w:t>и аз му се обаждах по телефона</w:t>
      </w:r>
      <w:r w:rsidR="00ED13C5" w:rsidRPr="00F03BDA">
        <w:t>. О</w:t>
      </w:r>
      <w:r w:rsidRPr="00F03BDA">
        <w:t>плака ми се,</w:t>
      </w:r>
      <w:r w:rsidR="001532C9" w:rsidRPr="00F03BDA">
        <w:t xml:space="preserve"> </w:t>
      </w:r>
      <w:r w:rsidRPr="00F03BDA">
        <w:t>че е много зле,</w:t>
      </w:r>
      <w:r w:rsidR="001532C9" w:rsidRPr="00F03BDA">
        <w:t xml:space="preserve"> </w:t>
      </w:r>
      <w:r w:rsidRPr="00F03BDA">
        <w:t>но е още жив.</w:t>
      </w:r>
      <w:r w:rsidR="001532C9" w:rsidRPr="00F03BDA">
        <w:t xml:space="preserve"> </w:t>
      </w:r>
      <w:r w:rsidRPr="00F03BDA">
        <w:t>Опитах се да му дам кура</w:t>
      </w:r>
      <w:r w:rsidR="00ED13C5" w:rsidRPr="00F03BDA">
        <w:t>ж</w:t>
      </w:r>
      <w:r w:rsidRPr="00F03BDA">
        <w:t>,</w:t>
      </w:r>
      <w:r w:rsidR="001532C9" w:rsidRPr="00F03BDA">
        <w:t xml:space="preserve"> </w:t>
      </w:r>
      <w:r w:rsidRPr="00F03BDA">
        <w:t>а той ми отговори</w:t>
      </w:r>
      <w:r w:rsidR="001D53ED" w:rsidRPr="00F03BDA">
        <w:t>: „</w:t>
      </w:r>
      <w:r w:rsidRPr="00F03BDA">
        <w:t>Е</w:t>
      </w:r>
      <w:r w:rsidR="001D53ED" w:rsidRPr="00F03BDA">
        <w:t>х</w:t>
      </w:r>
      <w:r w:rsidRPr="00F03BDA">
        <w:t xml:space="preserve"> Ножче, дошло е време да се разделяме с тебе.</w:t>
      </w:r>
      <w:r w:rsidR="001532C9" w:rsidRPr="00F03BDA">
        <w:t xml:space="preserve"> </w:t>
      </w:r>
      <w:r w:rsidRPr="00F03BDA">
        <w:t>Затова през</w:t>
      </w:r>
      <w:r w:rsidR="001532C9" w:rsidRPr="00F03BDA">
        <w:t xml:space="preserve"> </w:t>
      </w:r>
      <w:r w:rsidRPr="00F03BDA">
        <w:t>февруари те помолих да останеш още една нощ при мене, Простих</w:t>
      </w:r>
      <w:r w:rsidR="001532C9" w:rsidRPr="00F03BDA">
        <w:t xml:space="preserve"> </w:t>
      </w:r>
      <w:r w:rsidRPr="00F03BDA">
        <w:t>ти тогава, заради тежкото състояние на синът ти,</w:t>
      </w:r>
      <w:r w:rsidR="001532C9" w:rsidRPr="00F03BDA">
        <w:t xml:space="preserve"> </w:t>
      </w:r>
      <w:r w:rsidRPr="00F03BDA">
        <w:t>моят адаш</w:t>
      </w:r>
      <w:r w:rsidR="001532C9" w:rsidRPr="00F03BDA">
        <w:t>!”</w:t>
      </w:r>
      <w:r w:rsidR="001D53ED" w:rsidRPr="00F03BDA">
        <w:t xml:space="preserve">. </w:t>
      </w:r>
      <w:r w:rsidRPr="00F03BDA">
        <w:t>Обещах му след 2-3 дни отново да му се обадя</w:t>
      </w:r>
      <w:r w:rsidR="001D53ED" w:rsidRPr="00F03BDA">
        <w:t>.</w:t>
      </w:r>
      <w:r w:rsidRPr="00F03BDA">
        <w:t xml:space="preserve"> Изпревари ме</w:t>
      </w:r>
      <w:r w:rsidR="001532C9" w:rsidRPr="00F03BDA">
        <w:t xml:space="preserve"> </w:t>
      </w:r>
      <w:r w:rsidRPr="00F03BDA">
        <w:t>снаха</w:t>
      </w:r>
      <w:r w:rsidR="001532C9" w:rsidRPr="00F03BDA">
        <w:t xml:space="preserve"> </w:t>
      </w:r>
      <w:r w:rsidRPr="00F03BDA">
        <w:t>му,</w:t>
      </w:r>
      <w:r w:rsidR="001532C9" w:rsidRPr="00F03BDA">
        <w:t xml:space="preserve"> </w:t>
      </w:r>
      <w:r w:rsidRPr="00F03BDA">
        <w:t>за да ми съобщи за неговата смърт</w:t>
      </w:r>
      <w:r w:rsidR="001D53ED" w:rsidRPr="00F03BDA">
        <w:t>.</w:t>
      </w:r>
      <w:r w:rsidRPr="00F03BDA">
        <w:t xml:space="preserve"> Аз съм първият</w:t>
      </w:r>
      <w:r w:rsidR="001532C9" w:rsidRPr="00F03BDA">
        <w:t xml:space="preserve"> </w:t>
      </w:r>
      <w:r w:rsidRPr="00F03BDA">
        <w:t>в оставеният от него списък,</w:t>
      </w:r>
      <w:r w:rsidR="001532C9" w:rsidRPr="00F03BDA">
        <w:t xml:space="preserve"> </w:t>
      </w:r>
      <w:r w:rsidRPr="00F03BDA">
        <w:t>на които да съобщят за смъртта</w:t>
      </w:r>
      <w:r w:rsidR="001532C9" w:rsidRPr="00F03BDA">
        <w:t xml:space="preserve"> </w:t>
      </w:r>
      <w:r w:rsidRPr="00F03BDA">
        <w:t xml:space="preserve">му. Първоначално мислех да отида </w:t>
      </w:r>
      <w:r w:rsidR="001D53ED" w:rsidRPr="00F03BDA">
        <w:t>н</w:t>
      </w:r>
      <w:r w:rsidRPr="00F03BDA">
        <w:t>а погребението</w:t>
      </w:r>
      <w:r w:rsidR="001D53ED" w:rsidRPr="00F03BDA">
        <w:t xml:space="preserve">, </w:t>
      </w:r>
      <w:r w:rsidRPr="00F03BDA">
        <w:t>но</w:t>
      </w:r>
      <w:r w:rsidR="001532C9" w:rsidRPr="00F03BDA">
        <w:t xml:space="preserve"> </w:t>
      </w:r>
      <w:r w:rsidRPr="00F03BDA">
        <w:t>след</w:t>
      </w:r>
      <w:r w:rsidR="001D53ED" w:rsidRPr="00F03BDA">
        <w:t xml:space="preserve"> </w:t>
      </w:r>
      <w:r w:rsidRPr="00F03BDA">
        <w:t xml:space="preserve">това се отказах </w:t>
      </w:r>
      <w:r w:rsidR="001D53ED" w:rsidRPr="00F03BDA">
        <w:t>зар</w:t>
      </w:r>
      <w:r w:rsidRPr="00F03BDA">
        <w:t>ади състоянието на синът би. Обади</w:t>
      </w:r>
      <w:r w:rsidR="001D53ED" w:rsidRPr="00F03BDA">
        <w:t>х</w:t>
      </w:r>
      <w:r w:rsidRPr="00F03BDA">
        <w:t xml:space="preserve"> се</w:t>
      </w:r>
      <w:r w:rsidR="001532C9" w:rsidRPr="00F03BDA">
        <w:t xml:space="preserve"> </w:t>
      </w:r>
      <w:r w:rsidRPr="00F03BDA">
        <w:t>на син</w:t>
      </w:r>
      <w:r w:rsidR="001D53ED" w:rsidRPr="00F03BDA">
        <w:t>а</w:t>
      </w:r>
      <w:r w:rsidRPr="00F03BDA">
        <w:t xml:space="preserve"> му Павел,</w:t>
      </w:r>
      <w:r w:rsidR="001532C9" w:rsidRPr="00F03BDA">
        <w:t xml:space="preserve"> </w:t>
      </w:r>
      <w:r w:rsidRPr="00F03BDA">
        <w:t>за да се извиня</w:t>
      </w:r>
      <w:r w:rsidR="001D53ED" w:rsidRPr="00F03BDA">
        <w:t>.</w:t>
      </w:r>
      <w:r w:rsidRPr="00F03BDA">
        <w:t xml:space="preserve"> След това се обадих на д-</w:t>
      </w:r>
      <w:r w:rsidR="001D53ED" w:rsidRPr="00F03BDA">
        <w:t xml:space="preserve">р </w:t>
      </w:r>
      <w:r w:rsidRPr="00F03BDA">
        <w:t>Симеоно</w:t>
      </w:r>
      <w:r w:rsidR="001D53ED" w:rsidRPr="00F03BDA">
        <w:t>в</w:t>
      </w:r>
      <w:r w:rsidRPr="00F03BDA">
        <w:t>,</w:t>
      </w:r>
      <w:r w:rsidR="001532C9" w:rsidRPr="00F03BDA">
        <w:t xml:space="preserve"> </w:t>
      </w:r>
      <w:r w:rsidRPr="00F03BDA">
        <w:t>който беше в София</w:t>
      </w:r>
      <w:r w:rsidR="001532C9" w:rsidRPr="00F03BDA">
        <w:t xml:space="preserve"> </w:t>
      </w:r>
      <w:r w:rsidRPr="00F03BDA">
        <w:t>да отиде на погребението му</w:t>
      </w:r>
      <w:r w:rsidR="001532C9" w:rsidRPr="00F03BDA">
        <w:t xml:space="preserve"> </w:t>
      </w:r>
      <w:r w:rsidRPr="00F03BDA">
        <w:t>кат</w:t>
      </w:r>
      <w:r w:rsidR="001D53ED" w:rsidRPr="00F03BDA">
        <w:t xml:space="preserve">о </w:t>
      </w:r>
      <w:r w:rsidRPr="00F03BDA">
        <w:t>представител на Старозагорските</w:t>
      </w:r>
      <w:r w:rsidR="001532C9" w:rsidRPr="00F03BDA">
        <w:t xml:space="preserve"> „Мамаджии”</w:t>
      </w:r>
      <w:r w:rsidR="001D53ED" w:rsidRPr="00F03BDA">
        <w:t>.</w:t>
      </w:r>
    </w:p>
    <w:p w14:paraId="2B996B2D" w14:textId="770964D7" w:rsidR="00F77A9F" w:rsidRPr="00F03BDA" w:rsidRDefault="00F77A9F" w:rsidP="00F77A9F">
      <w:r w:rsidRPr="00F03BDA">
        <w:t>В началото на юли Марин толкова заслабна,</w:t>
      </w:r>
      <w:r w:rsidR="001532C9" w:rsidRPr="00F03BDA">
        <w:t xml:space="preserve"> </w:t>
      </w:r>
      <w:r w:rsidRPr="00F03BDA">
        <w:t>че вече не можеше да излиза от апартамента,</w:t>
      </w:r>
      <w:r w:rsidR="001532C9" w:rsidRPr="00F03BDA">
        <w:t xml:space="preserve"> </w:t>
      </w:r>
      <w:r w:rsidRPr="00F03BDA">
        <w:t>но още се обслужваше</w:t>
      </w:r>
      <w:r w:rsidR="001D53ED" w:rsidRPr="00F03BDA">
        <w:t xml:space="preserve">. </w:t>
      </w:r>
      <w:r w:rsidRPr="00F03BDA">
        <w:t>Повечет</w:t>
      </w:r>
      <w:r w:rsidR="001D53ED" w:rsidRPr="00F03BDA">
        <w:t xml:space="preserve">о </w:t>
      </w:r>
      <w:r w:rsidRPr="00F03BDA">
        <w:t>време беше на източния балкон,</w:t>
      </w:r>
      <w:r w:rsidR="001532C9" w:rsidRPr="00F03BDA">
        <w:t xml:space="preserve"> </w:t>
      </w:r>
      <w:r w:rsidRPr="00F03BDA">
        <w:t>стоящ в различни пози на сгъв</w:t>
      </w:r>
      <w:r w:rsidR="001D53ED" w:rsidRPr="00F03BDA">
        <w:t>а</w:t>
      </w:r>
      <w:r w:rsidRPr="00F03BDA">
        <w:t>емият ни стол,</w:t>
      </w:r>
      <w:r w:rsidR="001532C9" w:rsidRPr="00F03BDA">
        <w:t xml:space="preserve"> </w:t>
      </w:r>
      <w:r w:rsidRPr="00F03BDA">
        <w:t>за да преодолява непоносимите болки</w:t>
      </w:r>
      <w:r w:rsidR="001D53ED" w:rsidRPr="00F03BDA">
        <w:t>.</w:t>
      </w:r>
      <w:r w:rsidRPr="00F03BDA">
        <w:t xml:space="preserve"> Пиеше само морфин и Перуанските билки</w:t>
      </w:r>
      <w:r w:rsidR="001D53ED" w:rsidRPr="00F03BDA">
        <w:t xml:space="preserve">. </w:t>
      </w:r>
      <w:r w:rsidRPr="00F03BDA">
        <w:t>Много,</w:t>
      </w:r>
      <w:r w:rsidR="001532C9" w:rsidRPr="00F03BDA">
        <w:t xml:space="preserve"> </w:t>
      </w:r>
      <w:r w:rsidRPr="00F03BDA">
        <w:t>много страдаше моят син</w:t>
      </w:r>
      <w:r w:rsidR="001532C9" w:rsidRPr="00F03BDA">
        <w:t xml:space="preserve"> </w:t>
      </w:r>
      <w:r w:rsidRPr="00F03BDA">
        <w:t>без да можем с нещо да му помогнем.</w:t>
      </w:r>
      <w:r w:rsidR="001532C9" w:rsidRPr="00F03BDA">
        <w:t xml:space="preserve"> </w:t>
      </w:r>
      <w:r w:rsidRPr="00F03BDA">
        <w:t>По желание на баща им, на 14 юли изпратихме децата</w:t>
      </w:r>
      <w:r w:rsidR="001532C9" w:rsidRPr="00F03BDA">
        <w:t xml:space="preserve"> </w:t>
      </w:r>
      <w:r w:rsidRPr="00F03BDA">
        <w:t xml:space="preserve">на ученическият лагер </w:t>
      </w:r>
      <w:r w:rsidR="001532C9" w:rsidRPr="00F03BDA">
        <w:t xml:space="preserve">„Паниците” </w:t>
      </w:r>
      <w:r w:rsidRPr="00F03BDA">
        <w:t>край гр.</w:t>
      </w:r>
      <w:r w:rsidR="001D53ED" w:rsidRPr="00F03BDA">
        <w:t xml:space="preserve"> Калофер.</w:t>
      </w:r>
      <w:r w:rsidRPr="00F03BDA">
        <w:t xml:space="preserve"> Вероятн</w:t>
      </w:r>
      <w:r w:rsidR="001D53ED" w:rsidRPr="00F03BDA">
        <w:t xml:space="preserve">о </w:t>
      </w:r>
      <w:r w:rsidRPr="00F03BDA">
        <w:t xml:space="preserve">не </w:t>
      </w:r>
      <w:r w:rsidR="001D53ED" w:rsidRPr="00F03BDA">
        <w:t>желаеше</w:t>
      </w:r>
      <w:r w:rsidRPr="00F03BDA">
        <w:t xml:space="preserve"> да наблюдават на страданията му</w:t>
      </w:r>
      <w:r w:rsidR="001D53ED" w:rsidRPr="00F03BDA">
        <w:t>.</w:t>
      </w:r>
    </w:p>
    <w:p w14:paraId="37B15791" w14:textId="40C2B413" w:rsidR="00F77A9F" w:rsidRPr="00F03BDA" w:rsidRDefault="00F77A9F" w:rsidP="00F77A9F">
      <w:r w:rsidRPr="00F03BDA">
        <w:t>Ден преди това в с.</w:t>
      </w:r>
      <w:r w:rsidR="001532C9" w:rsidRPr="00F03BDA">
        <w:t xml:space="preserve"> </w:t>
      </w:r>
      <w:r w:rsidRPr="00F03BDA">
        <w:t>Кирилово почина Игнат Султанов</w:t>
      </w:r>
      <w:r w:rsidR="001D53ED" w:rsidRPr="00F03BDA">
        <w:t xml:space="preserve">, </w:t>
      </w:r>
      <w:r w:rsidRPr="00F03BDA">
        <w:t>съпруг</w:t>
      </w:r>
      <w:r w:rsidR="001D53ED" w:rsidRPr="00F03BDA">
        <w:t xml:space="preserve"> </w:t>
      </w:r>
      <w:r w:rsidRPr="00F03BDA">
        <w:t>на братовчедка ми Фанчето.</w:t>
      </w:r>
      <w:r w:rsidR="001D53ED" w:rsidRPr="00F03BDA">
        <w:t xml:space="preserve"> Хо</w:t>
      </w:r>
      <w:r w:rsidRPr="00F03BDA">
        <w:t>дихме на погребението с братовчедката ми Лиляна</w:t>
      </w:r>
      <w:r w:rsidR="001D53ED" w:rsidRPr="00F03BDA">
        <w:t>.</w:t>
      </w:r>
    </w:p>
    <w:p w14:paraId="297934B0" w14:textId="31266E97" w:rsidR="00F77A9F" w:rsidRPr="00F03BDA" w:rsidRDefault="00F77A9F" w:rsidP="00F77A9F">
      <w:r w:rsidRPr="00F03BDA">
        <w:t>Състоянието на Марин започна бързо да се влошава</w:t>
      </w:r>
      <w:r w:rsidR="001D53ED" w:rsidRPr="00F03BDA">
        <w:t xml:space="preserve">. </w:t>
      </w:r>
      <w:r w:rsidRPr="00F03BDA">
        <w:t>Краката му до стъпалата се подуха</w:t>
      </w:r>
      <w:r w:rsidR="001D53ED" w:rsidRPr="00F03BDA">
        <w:t xml:space="preserve"> - </w:t>
      </w:r>
      <w:r w:rsidR="001532C9" w:rsidRPr="00F03BDA">
        <w:t>признак на влошена</w:t>
      </w:r>
      <w:r w:rsidRPr="00F03BDA">
        <w:t xml:space="preserve"> сър</w:t>
      </w:r>
      <w:r w:rsidR="001D53ED" w:rsidRPr="00F03BDA">
        <w:t>д</w:t>
      </w:r>
      <w:r w:rsidRPr="00F03BDA">
        <w:t>ечна дейност.</w:t>
      </w:r>
      <w:r w:rsidR="001532C9" w:rsidRPr="00F03BDA">
        <w:t xml:space="preserve"> </w:t>
      </w:r>
      <w:r w:rsidRPr="00F03BDA">
        <w:t>На 19 юли Милка ходи до София</w:t>
      </w:r>
      <w:r w:rsidR="001D53ED" w:rsidRPr="00F03BDA">
        <w:t xml:space="preserve">, </w:t>
      </w:r>
      <w:r w:rsidRPr="00F03BDA">
        <w:t>където с</w:t>
      </w:r>
      <w:r w:rsidR="001D53ED" w:rsidRPr="00F03BDA">
        <w:t xml:space="preserve"> </w:t>
      </w:r>
      <w:r w:rsidRPr="00F03BDA">
        <w:t>помощ</w:t>
      </w:r>
      <w:r w:rsidR="001D53ED" w:rsidRPr="00F03BDA">
        <w:t>т</w:t>
      </w:r>
      <w:r w:rsidRPr="00F03BDA">
        <w:t>а</w:t>
      </w:r>
      <w:r w:rsidR="001532C9" w:rsidRPr="00F03BDA">
        <w:t xml:space="preserve"> </w:t>
      </w:r>
      <w:r w:rsidRPr="00F03BDA">
        <w:t>на</w:t>
      </w:r>
      <w:r w:rsidR="001532C9" w:rsidRPr="00F03BDA">
        <w:t xml:space="preserve"> </w:t>
      </w:r>
      <w:r w:rsidRPr="00F03BDA">
        <w:t>проф.</w:t>
      </w:r>
      <w:r w:rsidR="001532C9" w:rsidRPr="00F03BDA">
        <w:t xml:space="preserve"> </w:t>
      </w:r>
      <w:r w:rsidRPr="00F03BDA">
        <w:t>П</w:t>
      </w:r>
      <w:r w:rsidR="001D53ED" w:rsidRPr="00F03BDA">
        <w:t>.</w:t>
      </w:r>
      <w:r w:rsidRPr="00F03BDA">
        <w:t xml:space="preserve"> </w:t>
      </w:r>
      <w:r w:rsidR="001532C9" w:rsidRPr="00F03BDA">
        <w:t xml:space="preserve"> </w:t>
      </w:r>
      <w:r w:rsidRPr="00F03BDA">
        <w:t>Узунов</w:t>
      </w:r>
      <w:r w:rsidR="001D53ED" w:rsidRPr="00F03BDA">
        <w:t>,</w:t>
      </w:r>
      <w:r w:rsidRPr="00F03BDA">
        <w:t xml:space="preserve"> донесе </w:t>
      </w:r>
      <w:r w:rsidR="001D53ED" w:rsidRPr="00F03BDA">
        <w:t>кръвна</w:t>
      </w:r>
      <w:r w:rsidRPr="00F03BDA">
        <w:t xml:space="preserve"> плазма за облекчаване </w:t>
      </w:r>
      <w:r w:rsidR="001D53ED" w:rsidRPr="00F03BDA">
        <w:t>кръвообращението</w:t>
      </w:r>
      <w:r w:rsidRPr="00F03BDA">
        <w:t xml:space="preserve"> на Марин</w:t>
      </w:r>
      <w:r w:rsidR="001D53ED" w:rsidRPr="00F03BDA">
        <w:t>.</w:t>
      </w:r>
    </w:p>
    <w:p w14:paraId="29E703B4" w14:textId="779CB76F" w:rsidR="00F77A9F" w:rsidRPr="00F03BDA" w:rsidRDefault="00F77A9F" w:rsidP="00F77A9F">
      <w:r w:rsidRPr="00F03BDA">
        <w:t xml:space="preserve">По това време в гр. </w:t>
      </w:r>
      <w:r w:rsidR="001D53ED" w:rsidRPr="00F03BDA">
        <w:t>Атланта, САЩ</w:t>
      </w:r>
      <w:r w:rsidRPr="00F03BDA">
        <w:t xml:space="preserve">, започнаха </w:t>
      </w:r>
      <w:r w:rsidR="001D53ED" w:rsidRPr="00F03BDA">
        <w:t>Олимпийски</w:t>
      </w:r>
      <w:r w:rsidRPr="00F03BDA">
        <w:t>те игри</w:t>
      </w:r>
      <w:r w:rsidR="001D53ED" w:rsidRPr="00F03BDA">
        <w:t xml:space="preserve">. </w:t>
      </w:r>
      <w:r w:rsidRPr="00F03BDA">
        <w:t>Доста усилия полага</w:t>
      </w:r>
      <w:r w:rsidR="001532C9" w:rsidRPr="00F03BDA">
        <w:t xml:space="preserve">ше </w:t>
      </w:r>
      <w:proofErr w:type="spellStart"/>
      <w:r w:rsidR="001532C9" w:rsidRPr="00F03BDA">
        <w:t>Марин,за</w:t>
      </w:r>
      <w:proofErr w:type="spellEnd"/>
      <w:r w:rsidR="001532C9" w:rsidRPr="00F03BDA">
        <w:t xml:space="preserve"> да ги гледа по теле</w:t>
      </w:r>
      <w:r w:rsidRPr="00F03BDA">
        <w:t>визията</w:t>
      </w:r>
      <w:r w:rsidR="001D53ED" w:rsidRPr="00F03BDA">
        <w:t xml:space="preserve">. </w:t>
      </w:r>
      <w:r w:rsidRPr="00F03BDA">
        <w:t xml:space="preserve">След 20 </w:t>
      </w:r>
      <w:proofErr w:type="spellStart"/>
      <w:r w:rsidRPr="00F03BDA">
        <w:t>юли,той</w:t>
      </w:r>
      <w:proofErr w:type="spellEnd"/>
      <w:r w:rsidRPr="00F03BDA">
        <w:t xml:space="preserve"> започна ускорено да отпада и му беше много трудно да става и се обслужва</w:t>
      </w:r>
      <w:r w:rsidR="001D53ED" w:rsidRPr="00F03BDA">
        <w:t xml:space="preserve">. </w:t>
      </w:r>
      <w:r w:rsidRPr="00F03BDA">
        <w:t>Започна да се подува</w:t>
      </w:r>
      <w:r w:rsidR="001D53ED" w:rsidRPr="00F03BDA">
        <w:t xml:space="preserve"> </w:t>
      </w:r>
      <w:r w:rsidRPr="00F03BDA">
        <w:t>и коремната му област. Гледайки измъченият му вид и умоляващият му поглед за помощ</w:t>
      </w:r>
      <w:r w:rsidR="001532C9" w:rsidRPr="00F03BDA">
        <w:t xml:space="preserve">, </w:t>
      </w:r>
      <w:r w:rsidRPr="00F03BDA">
        <w:t>се чудех как да го окуражавам</w:t>
      </w:r>
      <w:r w:rsidR="001D53ED" w:rsidRPr="00F03BDA">
        <w:t>.</w:t>
      </w:r>
      <w:r w:rsidRPr="00F03BDA">
        <w:t xml:space="preserve"> При</w:t>
      </w:r>
      <w:r w:rsidR="001D53ED" w:rsidRPr="00F03BDA">
        <w:t xml:space="preserve"> е</w:t>
      </w:r>
      <w:r w:rsidRPr="00F03BDA">
        <w:t>ди</w:t>
      </w:r>
      <w:r w:rsidR="001D53ED" w:rsidRPr="00F03BDA">
        <w:t>н</w:t>
      </w:r>
      <w:r w:rsidRPr="00F03BDA">
        <w:t xml:space="preserve"> такъв мой опит той ми каза:</w:t>
      </w:r>
      <w:r w:rsidR="001D53ED" w:rsidRPr="00F03BDA">
        <w:t xml:space="preserve"> „</w:t>
      </w:r>
      <w:r w:rsidRPr="00F03BDA">
        <w:t>Татко като мъже,</w:t>
      </w:r>
      <w:r w:rsidR="001532C9" w:rsidRPr="00F03BDA">
        <w:t xml:space="preserve"> не </w:t>
      </w:r>
      <w:proofErr w:type="spellStart"/>
      <w:r w:rsidR="001532C9" w:rsidRPr="00F03BDA">
        <w:t>трябвада</w:t>
      </w:r>
      <w:proofErr w:type="spellEnd"/>
      <w:r w:rsidR="001532C9" w:rsidRPr="00F03BDA">
        <w:t xml:space="preserve"> се самозалъгваме!”.</w:t>
      </w:r>
      <w:r w:rsidRPr="00F03BDA">
        <w:t xml:space="preserve"> Допълвайки,</w:t>
      </w:r>
      <w:r w:rsidR="001532C9" w:rsidRPr="00F03BDA">
        <w:t xml:space="preserve"> </w:t>
      </w:r>
      <w:r w:rsidRPr="00F03BDA">
        <w:t>че неговото заболяване не</w:t>
      </w:r>
      <w:r w:rsidR="001532C9" w:rsidRPr="00F03BDA">
        <w:t xml:space="preserve"> </w:t>
      </w:r>
      <w:r w:rsidRPr="00F03BDA">
        <w:t>трябваше да хване него, а мен,</w:t>
      </w:r>
      <w:r w:rsidR="001532C9" w:rsidRPr="00F03BDA">
        <w:t xml:space="preserve"> </w:t>
      </w:r>
      <w:r w:rsidRPr="00F03BDA">
        <w:t>той допълни</w:t>
      </w:r>
      <w:r w:rsidR="001D53ED" w:rsidRPr="00F03BDA">
        <w:t xml:space="preserve">: </w:t>
      </w:r>
      <w:r w:rsidR="001532C9" w:rsidRPr="00F03BDA">
        <w:t>„</w:t>
      </w:r>
      <w:r w:rsidRPr="00F03BDA">
        <w:t>Улучи ме без да</w:t>
      </w:r>
      <w:r w:rsidR="001532C9" w:rsidRPr="00F03BDA">
        <w:t xml:space="preserve"> </w:t>
      </w:r>
      <w:r w:rsidRPr="00F03BDA">
        <w:t>избира,</w:t>
      </w:r>
      <w:r w:rsidR="001532C9" w:rsidRPr="00F03BDA">
        <w:t xml:space="preserve"> </w:t>
      </w:r>
      <w:r w:rsidRPr="00F03BDA">
        <w:t xml:space="preserve">дали заслужавам такава участ или не! </w:t>
      </w:r>
      <w:r w:rsidR="006666C8" w:rsidRPr="00F03BDA">
        <w:t>Съжалявам</w:t>
      </w:r>
      <w:r w:rsidR="001532C9" w:rsidRPr="00F03BDA">
        <w:t xml:space="preserve"> </w:t>
      </w:r>
      <w:r w:rsidRPr="00F03BDA">
        <w:t>само</w:t>
      </w:r>
      <w:r w:rsidR="001532C9" w:rsidRPr="00F03BDA">
        <w:t xml:space="preserve"> ,</w:t>
      </w:r>
      <w:r w:rsidRPr="00F03BDA">
        <w:t xml:space="preserve">татко ,че когато ще съм най-необходим на </w:t>
      </w:r>
      <w:r w:rsidRPr="00F03BDA">
        <w:lastRenderedPageBreak/>
        <w:t>децата си</w:t>
      </w:r>
      <w:r w:rsidR="001D53ED" w:rsidRPr="00F03BDA">
        <w:t xml:space="preserve">, </w:t>
      </w:r>
      <w:r w:rsidRPr="00F03BDA">
        <w:t>мен ще м</w:t>
      </w:r>
      <w:r w:rsidR="001D53ED" w:rsidRPr="00F03BDA">
        <w:t xml:space="preserve">е </w:t>
      </w:r>
      <w:r w:rsidRPr="00F03BDA">
        <w:t>ня</w:t>
      </w:r>
      <w:r w:rsidR="001532C9" w:rsidRPr="00F03BDA">
        <w:t>ма!”.</w:t>
      </w:r>
      <w:r w:rsidRPr="00F03BDA">
        <w:t xml:space="preserve"> Опит</w:t>
      </w:r>
      <w:r w:rsidR="006666C8" w:rsidRPr="00F03BDA">
        <w:t>ът</w:t>
      </w:r>
      <w:r w:rsidRPr="00F03BDA">
        <w:t xml:space="preserve"> ми да го успокоя,</w:t>
      </w:r>
      <w:r w:rsidR="001532C9" w:rsidRPr="00F03BDA">
        <w:t xml:space="preserve"> </w:t>
      </w:r>
      <w:r w:rsidRPr="00F03BDA">
        <w:t>че ние с майка му</w:t>
      </w:r>
      <w:r w:rsidR="001D53ED" w:rsidRPr="00F03BDA">
        <w:t xml:space="preserve">, </w:t>
      </w:r>
      <w:r w:rsidRPr="00F03BDA">
        <w:t>докато</w:t>
      </w:r>
      <w:r w:rsidR="001532C9" w:rsidRPr="00F03BDA">
        <w:t xml:space="preserve"> </w:t>
      </w:r>
      <w:r w:rsidRPr="00F03BDA">
        <w:t>сме</w:t>
      </w:r>
      <w:r w:rsidR="001532C9" w:rsidRPr="00F03BDA">
        <w:t xml:space="preserve"> </w:t>
      </w:r>
      <w:r w:rsidRPr="00F03BDA">
        <w:t xml:space="preserve">живи никога няма да </w:t>
      </w:r>
      <w:r w:rsidR="001D53ED" w:rsidRPr="00F03BDA">
        <w:t xml:space="preserve">ги </w:t>
      </w:r>
      <w:r w:rsidRPr="00F03BDA">
        <w:t>изоставим,</w:t>
      </w:r>
      <w:r w:rsidR="001532C9" w:rsidRPr="00F03BDA">
        <w:t xml:space="preserve"> </w:t>
      </w:r>
      <w:r w:rsidRPr="00F03BDA">
        <w:t>го принуди да ми</w:t>
      </w:r>
      <w:r w:rsidR="006666C8" w:rsidRPr="00F03BDA">
        <w:t xml:space="preserve"> </w:t>
      </w:r>
      <w:r w:rsidRPr="00F03BDA">
        <w:t>каже</w:t>
      </w:r>
      <w:r w:rsidR="006666C8" w:rsidRPr="00F03BDA">
        <w:t xml:space="preserve">: </w:t>
      </w:r>
      <w:r w:rsidRPr="00F03BDA">
        <w:t>“А бе татко,</w:t>
      </w:r>
      <w:r w:rsidR="001532C9" w:rsidRPr="00F03BDA">
        <w:t xml:space="preserve"> в</w:t>
      </w:r>
      <w:r w:rsidRPr="00F03BDA">
        <w:t>ие с майка сте вече възрастни хора</w:t>
      </w:r>
      <w:r w:rsidR="006666C8" w:rsidRPr="00F03BDA">
        <w:t>.</w:t>
      </w:r>
      <w:r w:rsidRPr="00F03BDA">
        <w:t xml:space="preserve"> След</w:t>
      </w:r>
      <w:r w:rsidR="001532C9" w:rsidRPr="00F03BDA">
        <w:t xml:space="preserve"> </w:t>
      </w:r>
      <w:r w:rsidRPr="00F03BDA">
        <w:t>няколко години и да искате,</w:t>
      </w:r>
      <w:r w:rsidR="001532C9" w:rsidRPr="00F03BDA">
        <w:t xml:space="preserve"> няма да можете да им помагате!”. </w:t>
      </w:r>
      <w:r w:rsidRPr="00F03BDA">
        <w:t>От този разговор ми стана ясно,</w:t>
      </w:r>
      <w:r w:rsidR="001532C9" w:rsidRPr="00F03BDA">
        <w:t xml:space="preserve"> </w:t>
      </w:r>
      <w:r w:rsidRPr="00F03BDA">
        <w:t>че Марин не хранеше ник</w:t>
      </w:r>
      <w:r w:rsidR="006666C8" w:rsidRPr="00F03BDA">
        <w:t>ак</w:t>
      </w:r>
      <w:r w:rsidRPr="00F03BDA">
        <w:t>ви надежди и вече очакваше краят си.</w:t>
      </w:r>
    </w:p>
    <w:p w14:paraId="1E85D9F9" w14:textId="1DD3B589" w:rsidR="00F77A9F" w:rsidRPr="00F03BDA" w:rsidRDefault="00F77A9F" w:rsidP="00F77A9F">
      <w:r w:rsidRPr="00F03BDA">
        <w:t>През тези юлски горещи дни Милка беше непрекъснато край</w:t>
      </w:r>
      <w:r w:rsidR="00075077" w:rsidRPr="00F03BDA">
        <w:t xml:space="preserve"> </w:t>
      </w:r>
      <w:r w:rsidRPr="00F03BDA">
        <w:t>син</w:t>
      </w:r>
      <w:r w:rsidR="006666C8" w:rsidRPr="00F03BDA">
        <w:t>а</w:t>
      </w:r>
      <w:r w:rsidRPr="00F03BDA">
        <w:t xml:space="preserve"> ни, а аз продължавах да </w:t>
      </w:r>
      <w:r w:rsidR="006666C8" w:rsidRPr="00F03BDA">
        <w:t>дежуря</w:t>
      </w:r>
      <w:r w:rsidRPr="00F03BDA">
        <w:t xml:space="preserve"> в Д</w:t>
      </w:r>
      <w:r w:rsidR="006666C8" w:rsidRPr="00F03BDA">
        <w:t>О</w:t>
      </w:r>
      <w:r w:rsidRPr="00F03BDA">
        <w:t>СО-то и да ходя на</w:t>
      </w:r>
      <w:r w:rsidR="00075077" w:rsidRPr="00F03BDA">
        <w:t xml:space="preserve"> </w:t>
      </w:r>
      <w:r w:rsidRPr="00F03BDA">
        <w:t>парцела в с.</w:t>
      </w:r>
      <w:r w:rsidR="00075077" w:rsidRPr="00F03BDA">
        <w:t xml:space="preserve"> </w:t>
      </w:r>
      <w:r w:rsidRPr="00F03BDA">
        <w:t>М</w:t>
      </w:r>
      <w:r w:rsidR="00075077" w:rsidRPr="00F03BDA">
        <w:t xml:space="preserve">. </w:t>
      </w:r>
      <w:r w:rsidRPr="00F03BDA">
        <w:t>Верея</w:t>
      </w:r>
      <w:r w:rsidR="006666C8" w:rsidRPr="00F03BDA">
        <w:t xml:space="preserve">. </w:t>
      </w:r>
      <w:r w:rsidRPr="00F03BDA">
        <w:t xml:space="preserve">След </w:t>
      </w:r>
      <w:r w:rsidR="006666C8" w:rsidRPr="00F03BDA">
        <w:t>завръщане</w:t>
      </w:r>
      <w:r w:rsidR="00075077" w:rsidRPr="00F03BDA">
        <w:t xml:space="preserve"> на децата от „Паниците”</w:t>
      </w:r>
      <w:r w:rsidRPr="00F03BDA">
        <w:t>,</w:t>
      </w:r>
      <w:r w:rsidR="00075077" w:rsidRPr="00F03BDA">
        <w:t xml:space="preserve"> </w:t>
      </w:r>
      <w:r w:rsidRPr="00F03BDA">
        <w:t xml:space="preserve">Марин пожела да отидат при </w:t>
      </w:r>
      <w:r w:rsidR="006666C8" w:rsidRPr="00F03BDA">
        <w:t>дядо</w:t>
      </w:r>
      <w:r w:rsidR="00075077" w:rsidRPr="00F03BDA">
        <w:t xml:space="preserve"> си </w:t>
      </w:r>
      <w:r w:rsidRPr="00F03BDA">
        <w:t>Запрян в село Разделна</w:t>
      </w:r>
      <w:r w:rsidR="006666C8" w:rsidRPr="00F03BDA">
        <w:t xml:space="preserve">. </w:t>
      </w:r>
      <w:r w:rsidRPr="00F03BDA">
        <w:t xml:space="preserve">При всяко </w:t>
      </w:r>
      <w:r w:rsidR="006666C8" w:rsidRPr="00F03BDA">
        <w:t>тръгване</w:t>
      </w:r>
      <w:r w:rsidRPr="00F03BDA">
        <w:t xml:space="preserve"> за нощните си </w:t>
      </w:r>
      <w:r w:rsidR="006666C8" w:rsidRPr="00F03BDA">
        <w:t>дежурства</w:t>
      </w:r>
      <w:r w:rsidRPr="00F03BDA">
        <w:t>, влизах при</w:t>
      </w:r>
      <w:r w:rsidR="00075077" w:rsidRPr="00F03BDA">
        <w:t xml:space="preserve"> </w:t>
      </w:r>
      <w:r w:rsidRPr="00F03BDA">
        <w:t>Марин да си поговорим</w:t>
      </w:r>
      <w:r w:rsidR="006666C8" w:rsidRPr="00F03BDA">
        <w:t xml:space="preserve">, </w:t>
      </w:r>
      <w:r w:rsidRPr="00F03BDA">
        <w:t xml:space="preserve">а сутрин му </w:t>
      </w:r>
      <w:r w:rsidR="006666C8" w:rsidRPr="00F03BDA">
        <w:t>носих</w:t>
      </w:r>
      <w:r w:rsidRPr="00F03BDA">
        <w:t xml:space="preserve"> вестни</w:t>
      </w:r>
      <w:r w:rsidR="00075077" w:rsidRPr="00F03BDA">
        <w:t>к "Дума"</w:t>
      </w:r>
      <w:r w:rsidRPr="00F03BDA">
        <w:t xml:space="preserve"> и</w:t>
      </w:r>
      <w:r w:rsidR="006666C8" w:rsidRPr="00F03BDA">
        <w:t xml:space="preserve"> коментирахме</w:t>
      </w:r>
      <w:r w:rsidR="00075077" w:rsidRPr="00F03BDA">
        <w:t xml:space="preserve"> </w:t>
      </w:r>
      <w:r w:rsidRPr="00F03BDA">
        <w:t xml:space="preserve">новините и </w:t>
      </w:r>
      <w:r w:rsidR="006666C8" w:rsidRPr="00F03BDA">
        <w:t xml:space="preserve">Олимпиадата. </w:t>
      </w:r>
      <w:r w:rsidRPr="00F03BDA">
        <w:t>Оставах все по-кратко при</w:t>
      </w:r>
      <w:r w:rsidR="00075077" w:rsidRPr="00F03BDA">
        <w:t xml:space="preserve"> </w:t>
      </w:r>
      <w:r w:rsidRPr="00F03BDA">
        <w:t>него</w:t>
      </w:r>
      <w:r w:rsidR="006666C8" w:rsidRPr="00F03BDA">
        <w:t>.</w:t>
      </w:r>
      <w:r w:rsidRPr="00F03BDA">
        <w:t xml:space="preserve"> Измъчвах се като г</w:t>
      </w:r>
      <w:r w:rsidR="006666C8" w:rsidRPr="00F03BDA">
        <w:t xml:space="preserve">ледам </w:t>
      </w:r>
      <w:r w:rsidRPr="00F03BDA">
        <w:t>в такова състояние</w:t>
      </w:r>
      <w:r w:rsidR="006666C8" w:rsidRPr="00F03BDA">
        <w:t xml:space="preserve"> и той го забеляза.</w:t>
      </w:r>
      <w:r w:rsidRPr="00F03BDA">
        <w:t xml:space="preserve"> Милка спеше при него в</w:t>
      </w:r>
      <w:r w:rsidR="00075077" w:rsidRPr="00F03BDA">
        <w:t>ъв</w:t>
      </w:r>
      <w:r w:rsidRPr="00F03BDA">
        <w:t xml:space="preserve"> всекидневната. Тя най-много полагаше грижи за него</w:t>
      </w:r>
      <w:r w:rsidR="006666C8" w:rsidRPr="00F03BDA">
        <w:t xml:space="preserve">. </w:t>
      </w:r>
      <w:r w:rsidRPr="00F03BDA">
        <w:t>Само тя си знае</w:t>
      </w:r>
      <w:r w:rsidR="00075077" w:rsidRPr="00F03BDA">
        <w:t xml:space="preserve"> </w:t>
      </w:r>
      <w:r w:rsidRPr="00F03BDA">
        <w:t xml:space="preserve">как майчиното </w:t>
      </w:r>
      <w:r w:rsidR="006666C8" w:rsidRPr="00F03BDA">
        <w:t>сърце</w:t>
      </w:r>
      <w:r w:rsidR="00075077" w:rsidRPr="00F03BDA">
        <w:t xml:space="preserve"> понася това положение</w:t>
      </w:r>
      <w:r w:rsidRPr="00F03BDA">
        <w:t>.</w:t>
      </w:r>
    </w:p>
    <w:p w14:paraId="1007E72C" w14:textId="32C88DEE" w:rsidR="00F77A9F" w:rsidRPr="00F03BDA" w:rsidRDefault="00F77A9F" w:rsidP="00F77A9F">
      <w:r w:rsidRPr="00F03BDA">
        <w:t>Последните му дни бяха най-мъчителните</w:t>
      </w:r>
      <w:r w:rsidR="006666C8" w:rsidRPr="00F03BDA">
        <w:t>,</w:t>
      </w:r>
      <w:r w:rsidRPr="00F03BDA">
        <w:t xml:space="preserve"> но</w:t>
      </w:r>
      <w:r w:rsidR="00075077" w:rsidRPr="00F03BDA">
        <w:t xml:space="preserve"> </w:t>
      </w:r>
      <w:r w:rsidRPr="00F03BDA">
        <w:t>въпреки</w:t>
      </w:r>
      <w:r w:rsidR="00075077" w:rsidRPr="00F03BDA">
        <w:t xml:space="preserve"> </w:t>
      </w:r>
      <w:r w:rsidRPr="00F03BDA">
        <w:t>това</w:t>
      </w:r>
      <w:r w:rsidR="00075077" w:rsidRPr="00F03BDA">
        <w:t xml:space="preserve"> т</w:t>
      </w:r>
      <w:r w:rsidRPr="00F03BDA">
        <w:t xml:space="preserve">ой се </w:t>
      </w:r>
      <w:r w:rsidR="006666C8" w:rsidRPr="00F03BDA">
        <w:t>въздържа</w:t>
      </w:r>
      <w:r w:rsidRPr="00F03BDA">
        <w:t xml:space="preserve"> да пие </w:t>
      </w:r>
      <w:r w:rsidR="006666C8" w:rsidRPr="00F03BDA">
        <w:t xml:space="preserve">от </w:t>
      </w:r>
      <w:r w:rsidRPr="00F03BDA">
        <w:t>морфина</w:t>
      </w:r>
      <w:r w:rsidR="006666C8" w:rsidRPr="00F03BDA">
        <w:t xml:space="preserve">. </w:t>
      </w:r>
      <w:r w:rsidRPr="00F03BDA">
        <w:t>Една вечер м</w:t>
      </w:r>
      <w:r w:rsidR="006666C8" w:rsidRPr="00F03BDA">
        <w:t>н</w:t>
      </w:r>
      <w:r w:rsidRPr="00F03BDA">
        <w:t>ого молил майка си да не спи при него. Изглежда болките са били непоносими и той решил</w:t>
      </w:r>
      <w:r w:rsidR="00075077" w:rsidRPr="00F03BDA">
        <w:t xml:space="preserve"> </w:t>
      </w:r>
      <w:r w:rsidRPr="00F03BDA">
        <w:t xml:space="preserve">тази нощ да изпие всичкия </w:t>
      </w:r>
      <w:r w:rsidR="006666C8" w:rsidRPr="00F03BDA">
        <w:t xml:space="preserve">останал </w:t>
      </w:r>
      <w:r w:rsidRPr="00F03BDA">
        <w:t>морфин</w:t>
      </w:r>
      <w:r w:rsidR="006666C8" w:rsidRPr="00F03BDA">
        <w:t xml:space="preserve">. </w:t>
      </w:r>
      <w:r w:rsidRPr="00F03BDA">
        <w:t>Сутринта</w:t>
      </w:r>
      <w:r w:rsidR="006666C8" w:rsidRPr="00F03BDA">
        <w:t xml:space="preserve"> М</w:t>
      </w:r>
      <w:r w:rsidRPr="00F03BDA">
        <w:t xml:space="preserve">илка го намира упоен. Същият ден </w:t>
      </w:r>
      <w:r w:rsidR="006666C8" w:rsidRPr="00F03BDA">
        <w:t>кумът</w:t>
      </w:r>
      <w:r w:rsidRPr="00F03BDA">
        <w:t xml:space="preserve"> ни с една</w:t>
      </w:r>
      <w:r w:rsidR="00075077" w:rsidRPr="00F03BDA">
        <w:t xml:space="preserve"> </w:t>
      </w:r>
      <w:r w:rsidRPr="00F03BDA">
        <w:t>медицинска</w:t>
      </w:r>
      <w:r w:rsidR="00075077" w:rsidRPr="00F03BDA">
        <w:t xml:space="preserve"> </w:t>
      </w:r>
      <w:r w:rsidRPr="00F03BDA">
        <w:t>сестра трябваше да му преливат албумин,</w:t>
      </w:r>
      <w:r w:rsidR="00075077" w:rsidRPr="00F03BDA">
        <w:t xml:space="preserve"> </w:t>
      </w:r>
      <w:r w:rsidRPr="00F03BDA">
        <w:t>който</w:t>
      </w:r>
      <w:r w:rsidR="00075077" w:rsidRPr="00F03BDA">
        <w:t xml:space="preserve"> </w:t>
      </w:r>
      <w:r w:rsidRPr="00F03BDA">
        <w:t>проф. Узунов уреди и Милка донесе от София.</w:t>
      </w:r>
      <w:r w:rsidR="00075077" w:rsidRPr="00F03BDA">
        <w:t xml:space="preserve"> </w:t>
      </w:r>
      <w:r w:rsidRPr="00F03BDA">
        <w:t>Те го свариха в</w:t>
      </w:r>
      <w:r w:rsidR="00075077" w:rsidRPr="00F03BDA">
        <w:t xml:space="preserve"> </w:t>
      </w:r>
      <w:r w:rsidRPr="00F03BDA">
        <w:t>това състояние и работата се провали, тъй като не</w:t>
      </w:r>
      <w:r w:rsidR="006666C8" w:rsidRPr="00F03BDA">
        <w:t xml:space="preserve"> </w:t>
      </w:r>
      <w:r w:rsidRPr="00F03BDA">
        <w:t>можаха</w:t>
      </w:r>
      <w:r w:rsidR="00075077" w:rsidRPr="00F03BDA">
        <w:t xml:space="preserve"> </w:t>
      </w:r>
      <w:r w:rsidRPr="00F03BDA">
        <w:t>да открият вената му и разляха всичко. Много, много</w:t>
      </w:r>
      <w:r w:rsidR="00075077" w:rsidRPr="00F03BDA">
        <w:t xml:space="preserve"> </w:t>
      </w:r>
      <w:r w:rsidRPr="00F03BDA">
        <w:t>тежко беше състоянието на синът ни и ние с нищо не можехме</w:t>
      </w:r>
      <w:r w:rsidR="00075077" w:rsidRPr="00F03BDA">
        <w:t xml:space="preserve"> </w:t>
      </w:r>
      <w:r w:rsidRPr="00F03BDA">
        <w:t>да му помогнем.</w:t>
      </w:r>
      <w:r w:rsidR="00075077" w:rsidRPr="00F03BDA">
        <w:t xml:space="preserve"> </w:t>
      </w:r>
      <w:r w:rsidRPr="00F03BDA">
        <w:t>Потеше се обилно, вероятно младият м</w:t>
      </w:r>
      <w:r w:rsidR="006666C8" w:rsidRPr="00F03BDA">
        <w:t>у о</w:t>
      </w:r>
      <w:r w:rsidRPr="00F03BDA">
        <w:t>рганизъм все още се бореше.</w:t>
      </w:r>
    </w:p>
    <w:p w14:paraId="1A3C41ED" w14:textId="5DE8010A" w:rsidR="00F77A9F" w:rsidRPr="00F03BDA" w:rsidRDefault="00F77A9F" w:rsidP="00F77A9F">
      <w:r w:rsidRPr="00F03BDA">
        <w:t>На 2 август вечерта преди да тръгна за работа влязох</w:t>
      </w:r>
      <w:r w:rsidR="00075077" w:rsidRPr="00F03BDA">
        <w:t xml:space="preserve"> </w:t>
      </w:r>
      <w:r w:rsidRPr="00F03BDA">
        <w:t>при не</w:t>
      </w:r>
      <w:r w:rsidR="006666C8" w:rsidRPr="00F03BDA">
        <w:t>г</w:t>
      </w:r>
      <w:r w:rsidRPr="00F03BDA">
        <w:t>о, за да му кажа довиждане.</w:t>
      </w:r>
      <w:r w:rsidR="00075077" w:rsidRPr="00F03BDA">
        <w:t xml:space="preserve"> </w:t>
      </w:r>
      <w:r w:rsidRPr="00F03BDA">
        <w:t>Не</w:t>
      </w:r>
      <w:r w:rsidR="00075077" w:rsidRPr="00F03BDA">
        <w:t xml:space="preserve"> </w:t>
      </w:r>
      <w:r w:rsidRPr="00F03BDA">
        <w:t xml:space="preserve">знаех, че това е </w:t>
      </w:r>
      <w:r w:rsidR="006666C8" w:rsidRPr="00F03BDA">
        <w:t>било за</w:t>
      </w:r>
      <w:r w:rsidRPr="00F03BDA">
        <w:t xml:space="preserve"> последно</w:t>
      </w:r>
      <w:r w:rsidR="006666C8" w:rsidRPr="00F03BDA">
        <w:t>.</w:t>
      </w:r>
      <w:r w:rsidR="00075077" w:rsidRPr="00F03BDA">
        <w:t xml:space="preserve"> Поговорихме малко</w:t>
      </w:r>
      <w:r w:rsidRPr="00F03BDA">
        <w:t xml:space="preserve"> за Олимпиадата.</w:t>
      </w:r>
      <w:r w:rsidR="00075077" w:rsidRPr="00F03BDA">
        <w:t xml:space="preserve"> </w:t>
      </w:r>
      <w:r w:rsidRPr="00F03BDA">
        <w:t>Той</w:t>
      </w:r>
      <w:r w:rsidR="00075077" w:rsidRPr="00F03BDA">
        <w:t xml:space="preserve"> </w:t>
      </w:r>
      <w:r w:rsidRPr="00F03BDA">
        <w:t>очакваше</w:t>
      </w:r>
      <w:r w:rsidR="00075077" w:rsidRPr="00F03BDA">
        <w:t xml:space="preserve"> </w:t>
      </w:r>
      <w:r w:rsidRPr="00F03BDA">
        <w:t>на следващата вечер Сте</w:t>
      </w:r>
      <w:r w:rsidR="006666C8" w:rsidRPr="00F03BDA">
        <w:t>ф</w:t>
      </w:r>
      <w:r w:rsidRPr="00F03BDA">
        <w:t>ка Костадинова да вземе златен медал.</w:t>
      </w:r>
      <w:r w:rsidR="00075077" w:rsidRPr="00F03BDA">
        <w:t xml:space="preserve"> </w:t>
      </w:r>
      <w:r w:rsidRPr="00F03BDA">
        <w:t>Това се сбъдна</w:t>
      </w:r>
      <w:r w:rsidR="006666C8" w:rsidRPr="00F03BDA">
        <w:t>,</w:t>
      </w:r>
      <w:r w:rsidRPr="00F03BDA">
        <w:t xml:space="preserve"> но той не</w:t>
      </w:r>
      <w:r w:rsidR="00075077" w:rsidRPr="00F03BDA">
        <w:t xml:space="preserve"> </w:t>
      </w:r>
      <w:r w:rsidRPr="00F03BDA">
        <w:t xml:space="preserve">можа да </w:t>
      </w:r>
      <w:r w:rsidR="006666C8" w:rsidRPr="00F03BDA">
        <w:t>с</w:t>
      </w:r>
      <w:r w:rsidRPr="00F03BDA">
        <w:t>е порадва, защото на 3 август</w:t>
      </w:r>
      <w:r w:rsidR="00075077" w:rsidRPr="00F03BDA">
        <w:t xml:space="preserve"> </w:t>
      </w:r>
      <w:r w:rsidRPr="00F03BDA">
        <w:t>сутринта почина.</w:t>
      </w:r>
    </w:p>
    <w:p w14:paraId="14B9EAC1" w14:textId="5A58E448" w:rsidR="00F77A9F" w:rsidRPr="00F03BDA" w:rsidRDefault="00F77A9F" w:rsidP="00F77A9F">
      <w:r w:rsidRPr="00F03BDA">
        <w:t>Към 5 часа казал на майка си да затвори врата към балкона защото му станало студено</w:t>
      </w:r>
      <w:r w:rsidR="006666C8" w:rsidRPr="00F03BDA">
        <w:t xml:space="preserve">. </w:t>
      </w:r>
      <w:r w:rsidRPr="00F03BDA">
        <w:t>Това са били последните думи.</w:t>
      </w:r>
      <w:r w:rsidR="00075077" w:rsidRPr="00F03BDA">
        <w:t xml:space="preserve"> </w:t>
      </w:r>
      <w:r w:rsidRPr="00F03BDA">
        <w:t xml:space="preserve">После започнал да хърка, </w:t>
      </w:r>
      <w:r w:rsidR="006666C8" w:rsidRPr="00F03BDA">
        <w:t>и</w:t>
      </w:r>
      <w:r w:rsidRPr="00F03BDA">
        <w:t xml:space="preserve"> на нищо вече не успял да й отговори</w:t>
      </w:r>
      <w:r w:rsidR="006666C8" w:rsidRPr="00F03BDA">
        <w:t>.</w:t>
      </w:r>
      <w:r w:rsidRPr="00F03BDA">
        <w:t xml:space="preserve"> Помислила,</w:t>
      </w:r>
      <w:r w:rsidR="00075077" w:rsidRPr="00F03BDA">
        <w:t xml:space="preserve"> </w:t>
      </w:r>
      <w:r w:rsidRPr="00F03BDA">
        <w:t>че си е глътнал</w:t>
      </w:r>
      <w:r w:rsidR="00075077" w:rsidRPr="00F03BDA">
        <w:t xml:space="preserve"> </w:t>
      </w:r>
      <w:r w:rsidRPr="00F03BDA">
        <w:t>езика и потърсила по телефона</w:t>
      </w:r>
      <w:r w:rsidR="00075077" w:rsidRPr="00F03BDA">
        <w:t xml:space="preserve"> „Бърза помощ”</w:t>
      </w:r>
      <w:r w:rsidR="006666C8" w:rsidRPr="00F03BDA">
        <w:t>.</w:t>
      </w:r>
      <w:r w:rsidRPr="00F03BDA">
        <w:t xml:space="preserve"> След това </w:t>
      </w:r>
      <w:r w:rsidR="006666C8" w:rsidRPr="00F03BDA">
        <w:t>с</w:t>
      </w:r>
      <w:r w:rsidRPr="00F03BDA">
        <w:t>ъс с</w:t>
      </w:r>
      <w:r w:rsidR="006666C8" w:rsidRPr="00F03BDA">
        <w:t>ъ</w:t>
      </w:r>
      <w:r w:rsidRPr="00F03BDA">
        <w:t>седа</w:t>
      </w:r>
      <w:r w:rsidR="006666C8" w:rsidRPr="00F03BDA">
        <w:t xml:space="preserve"> Илия </w:t>
      </w:r>
      <w:r w:rsidRPr="00F03BDA">
        <w:t xml:space="preserve"> Здравков се помъчили да му отварят устата,</w:t>
      </w:r>
      <w:r w:rsidR="00075077" w:rsidRPr="00F03BDA">
        <w:t xml:space="preserve"> </w:t>
      </w:r>
      <w:r w:rsidRPr="00F03BDA">
        <w:t>но</w:t>
      </w:r>
      <w:r w:rsidR="00075077" w:rsidRPr="00F03BDA">
        <w:t xml:space="preserve"> </w:t>
      </w:r>
      <w:r w:rsidRPr="00F03BDA">
        <w:t>разбрали,</w:t>
      </w:r>
      <w:r w:rsidR="00075077" w:rsidRPr="00F03BDA">
        <w:t xml:space="preserve"> </w:t>
      </w:r>
      <w:r w:rsidRPr="00F03BDA">
        <w:t>че той вече не може да говори</w:t>
      </w:r>
      <w:r w:rsidR="006666C8" w:rsidRPr="00F03BDA">
        <w:t>.</w:t>
      </w:r>
      <w:r w:rsidRPr="00F03BDA">
        <w:t xml:space="preserve"> Дошлият лекар установява агонията му,</w:t>
      </w:r>
      <w:r w:rsidR="00075077" w:rsidRPr="00F03BDA">
        <w:t xml:space="preserve"> </w:t>
      </w:r>
      <w:r w:rsidRPr="00F03BDA">
        <w:t xml:space="preserve">поставя му </w:t>
      </w:r>
      <w:r w:rsidR="006666C8" w:rsidRPr="00F03BDA">
        <w:t>някаква</w:t>
      </w:r>
      <w:r w:rsidRPr="00F03BDA">
        <w:t xml:space="preserve"> инжекция и си отива</w:t>
      </w:r>
      <w:r w:rsidR="006666C8" w:rsidRPr="00F03BDA">
        <w:t>.</w:t>
      </w:r>
      <w:r w:rsidRPr="00F03BDA">
        <w:t xml:space="preserve"> Към</w:t>
      </w:r>
      <w:r w:rsidR="00075077" w:rsidRPr="00F03BDA">
        <w:t xml:space="preserve"> </w:t>
      </w:r>
      <w:r w:rsidRPr="00F03BDA">
        <w:t>6 часа Милка се обади по телефона и на мене.</w:t>
      </w:r>
      <w:r w:rsidR="00075077" w:rsidRPr="00F03BDA">
        <w:t xml:space="preserve"> </w:t>
      </w:r>
      <w:r w:rsidRPr="00F03BDA">
        <w:t>По това време</w:t>
      </w:r>
      <w:r w:rsidR="00075077" w:rsidRPr="00F03BDA">
        <w:t xml:space="preserve"> </w:t>
      </w:r>
      <w:r w:rsidRPr="00F03BDA">
        <w:t>дойде</w:t>
      </w:r>
      <w:r w:rsidR="00075077" w:rsidRPr="00F03BDA">
        <w:t xml:space="preserve"> </w:t>
      </w:r>
      <w:r w:rsidRPr="00F03BDA">
        <w:t>сменника</w:t>
      </w:r>
      <w:r w:rsidR="00075077" w:rsidRPr="00F03BDA">
        <w:t xml:space="preserve"> </w:t>
      </w:r>
      <w:r w:rsidRPr="00F03BDA">
        <w:t>ми,</w:t>
      </w:r>
      <w:r w:rsidR="00075077" w:rsidRPr="00F03BDA">
        <w:t xml:space="preserve"> </w:t>
      </w:r>
      <w:r w:rsidRPr="00F03BDA">
        <w:t>защото беше неделя</w:t>
      </w:r>
      <w:r w:rsidR="006052CB" w:rsidRPr="00F03BDA">
        <w:t>,</w:t>
      </w:r>
      <w:r w:rsidRPr="00F03BDA">
        <w:t xml:space="preserve"> и аз към седем без нещ</w:t>
      </w:r>
      <w:r w:rsidR="006052CB" w:rsidRPr="00F03BDA">
        <w:t xml:space="preserve">о </w:t>
      </w:r>
      <w:r w:rsidRPr="00F03BDA">
        <w:t>бях в къщи</w:t>
      </w:r>
      <w:r w:rsidR="006052CB" w:rsidRPr="00F03BDA">
        <w:t xml:space="preserve">. </w:t>
      </w:r>
      <w:r w:rsidRPr="00F03BDA">
        <w:t>Влязох при него,</w:t>
      </w:r>
      <w:r w:rsidR="00075077" w:rsidRPr="00F03BDA">
        <w:t xml:space="preserve"> </w:t>
      </w:r>
      <w:r w:rsidRPr="00F03BDA">
        <w:t>хвана</w:t>
      </w:r>
      <w:r w:rsidR="00075077" w:rsidRPr="00F03BDA">
        <w:t xml:space="preserve">х </w:t>
      </w:r>
      <w:r w:rsidRPr="00F03BDA">
        <w:t>р</w:t>
      </w:r>
      <w:r w:rsidR="006052CB" w:rsidRPr="00F03BDA">
        <w:t>ъ</w:t>
      </w:r>
      <w:r w:rsidRPr="00F03BDA">
        <w:t>ката му и за пръв път</w:t>
      </w:r>
      <w:r w:rsidR="00075077" w:rsidRPr="00F03BDA">
        <w:t xml:space="preserve"> го помилвах по лицето</w:t>
      </w:r>
      <w:r w:rsidRPr="00F03BDA">
        <w:t>.</w:t>
      </w:r>
      <w:r w:rsidR="00075077" w:rsidRPr="00F03BDA">
        <w:t xml:space="preserve"> Гледаше ме с блуждаещ</w:t>
      </w:r>
      <w:r w:rsidRPr="00F03BDA">
        <w:t xml:space="preserve"> поглед,</w:t>
      </w:r>
      <w:r w:rsidR="00075077" w:rsidRPr="00F03BDA">
        <w:t xml:space="preserve"> </w:t>
      </w:r>
      <w:r w:rsidRPr="00F03BDA">
        <w:t>но не ре</w:t>
      </w:r>
      <w:r w:rsidR="006052CB" w:rsidRPr="00F03BDA">
        <w:t>а</w:t>
      </w:r>
      <w:r w:rsidRPr="00F03BDA">
        <w:t>гира.</w:t>
      </w:r>
      <w:r w:rsidR="006052CB" w:rsidRPr="00F03BDA">
        <w:t xml:space="preserve"> От време</w:t>
      </w:r>
      <w:r w:rsidRPr="00F03BDA">
        <w:t xml:space="preserve"> на време пр</w:t>
      </w:r>
      <w:r w:rsidR="00075077" w:rsidRPr="00F03BDA">
        <w:t>ехъркваше, а на мен се струваше</w:t>
      </w:r>
      <w:r w:rsidRPr="00F03BDA">
        <w:t>,</w:t>
      </w:r>
      <w:r w:rsidR="00075077" w:rsidRPr="00F03BDA">
        <w:t xml:space="preserve"> </w:t>
      </w:r>
      <w:r w:rsidRPr="00F03BDA">
        <w:t>че</w:t>
      </w:r>
      <w:r w:rsidR="00075077" w:rsidRPr="00F03BDA">
        <w:t xml:space="preserve"> </w:t>
      </w:r>
      <w:r w:rsidRPr="00F03BDA">
        <w:t>се опитва да ми каже нещо. Помолих го,</w:t>
      </w:r>
      <w:r w:rsidR="00075077" w:rsidRPr="00F03BDA">
        <w:t xml:space="preserve"> </w:t>
      </w:r>
      <w:r w:rsidRPr="00F03BDA">
        <w:t>ако ме чува</w:t>
      </w:r>
      <w:r w:rsidR="00075077" w:rsidRPr="00F03BDA">
        <w:t>,</w:t>
      </w:r>
      <w:r w:rsidRPr="00F03BDA">
        <w:t xml:space="preserve"> да ми стисне ръката,</w:t>
      </w:r>
      <w:r w:rsidR="00075077" w:rsidRPr="00F03BDA">
        <w:t xml:space="preserve"> </w:t>
      </w:r>
      <w:r w:rsidRPr="00F03BDA">
        <w:t>но той почти не реагира</w:t>
      </w:r>
      <w:r w:rsidR="006052CB" w:rsidRPr="00F03BDA">
        <w:t>.</w:t>
      </w:r>
    </w:p>
    <w:p w14:paraId="3B6FB6CB" w14:textId="3EA77458" w:rsidR="00F77A9F" w:rsidRPr="00F03BDA" w:rsidRDefault="00075077" w:rsidP="00F77A9F">
      <w:r w:rsidRPr="00F03BDA">
        <w:t>Към 7:</w:t>
      </w:r>
      <w:r w:rsidR="00F77A9F" w:rsidRPr="00F03BDA">
        <w:t>30 дойде и кумът д-р Симеонов</w:t>
      </w:r>
      <w:r w:rsidR="006052CB" w:rsidRPr="00F03BDA">
        <w:t xml:space="preserve"> и </w:t>
      </w:r>
      <w:r w:rsidR="00F77A9F" w:rsidRPr="00F03BDA">
        <w:t>също</w:t>
      </w:r>
      <w:r w:rsidRPr="00F03BDA">
        <w:t xml:space="preserve"> </w:t>
      </w:r>
      <w:r w:rsidR="00F77A9F" w:rsidRPr="00F03BDA">
        <w:t>установи</w:t>
      </w:r>
      <w:r w:rsidR="006052CB" w:rsidRPr="00F03BDA">
        <w:t xml:space="preserve"> предсмъртната</w:t>
      </w:r>
      <w:r w:rsidR="00F77A9F" w:rsidRPr="00F03BDA">
        <w:t xml:space="preserve"> му агония. Аз продължих да стоя до него и му държ</w:t>
      </w:r>
      <w:r w:rsidR="006052CB" w:rsidRPr="00F03BDA">
        <w:t xml:space="preserve">ах </w:t>
      </w:r>
      <w:r w:rsidR="00F77A9F" w:rsidRPr="00F03BDA">
        <w:t>ръката</w:t>
      </w:r>
      <w:r w:rsidR="006052CB" w:rsidRPr="00F03BDA">
        <w:t xml:space="preserve">. </w:t>
      </w:r>
      <w:r w:rsidR="00F77A9F" w:rsidRPr="00F03BDA">
        <w:t>Към 8 часа престана да прехърква,</w:t>
      </w:r>
      <w:r w:rsidRPr="00F03BDA">
        <w:t xml:space="preserve"> </w:t>
      </w:r>
      <w:r w:rsidR="00F77A9F" w:rsidRPr="00F03BDA">
        <w:t>по</w:t>
      </w:r>
      <w:r w:rsidR="006052CB" w:rsidRPr="00F03BDA">
        <w:t>г</w:t>
      </w:r>
      <w:r w:rsidR="00F77A9F" w:rsidRPr="00F03BDA">
        <w:t>лед</w:t>
      </w:r>
      <w:r w:rsidR="006052CB" w:rsidRPr="00F03BDA">
        <w:t>ът</w:t>
      </w:r>
      <w:r w:rsidR="00F77A9F" w:rsidRPr="00F03BDA">
        <w:t xml:space="preserve"> му стана неподвиже</w:t>
      </w:r>
      <w:r w:rsidR="006052CB" w:rsidRPr="00F03BDA">
        <w:t>н</w:t>
      </w:r>
      <w:r w:rsidR="00F77A9F" w:rsidRPr="00F03BDA">
        <w:t>,</w:t>
      </w:r>
      <w:r w:rsidRPr="00F03BDA">
        <w:t xml:space="preserve"> </w:t>
      </w:r>
      <w:r w:rsidR="00F77A9F" w:rsidRPr="00F03BDA">
        <w:t>но дишането продължаваше</w:t>
      </w:r>
      <w:r w:rsidR="006052CB" w:rsidRPr="00F03BDA">
        <w:t>.</w:t>
      </w:r>
      <w:r w:rsidR="00F77A9F" w:rsidRPr="00F03BDA">
        <w:t xml:space="preserve"> По тава време,</w:t>
      </w:r>
      <w:r w:rsidRPr="00F03BDA">
        <w:t xml:space="preserve"> </w:t>
      </w:r>
      <w:r w:rsidR="00F77A9F" w:rsidRPr="00F03BDA">
        <w:t>повикани</w:t>
      </w:r>
      <w:r w:rsidRPr="00F03BDA">
        <w:t xml:space="preserve"> </w:t>
      </w:r>
      <w:r w:rsidR="00F77A9F" w:rsidRPr="00F03BDA">
        <w:t>сутринта от майка си,</w:t>
      </w:r>
      <w:r w:rsidRPr="00F03BDA">
        <w:t xml:space="preserve"> </w:t>
      </w:r>
      <w:r w:rsidR="00F77A9F" w:rsidRPr="00F03BDA">
        <w:t>децата пристигнаха с дядо си Запрян от</w:t>
      </w:r>
      <w:r w:rsidRPr="00F03BDA">
        <w:t xml:space="preserve"> </w:t>
      </w:r>
      <w:r w:rsidR="00F77A9F" w:rsidRPr="00F03BDA">
        <w:t>Разделна</w:t>
      </w:r>
      <w:r w:rsidR="006052CB" w:rsidRPr="00F03BDA">
        <w:t>.</w:t>
      </w:r>
      <w:r w:rsidRPr="00F03BDA">
        <w:t xml:space="preserve"> Видяха за кратко татко си в „кома”</w:t>
      </w:r>
      <w:r w:rsidR="00F77A9F" w:rsidRPr="00F03BDA">
        <w:t xml:space="preserve"> и ги </w:t>
      </w:r>
      <w:r w:rsidR="006052CB" w:rsidRPr="00F03BDA">
        <w:t xml:space="preserve">изведоха. </w:t>
      </w:r>
      <w:r w:rsidR="00F77A9F" w:rsidRPr="00F03BDA">
        <w:t>Пос</w:t>
      </w:r>
      <w:r w:rsidRPr="00F03BDA">
        <w:t>тепенно дишането му ставаше все</w:t>
      </w:r>
      <w:r w:rsidR="00F77A9F" w:rsidRPr="00F03BDA">
        <w:t xml:space="preserve"> по-забавено, а аз продължавах да му дър</w:t>
      </w:r>
      <w:r w:rsidR="006052CB" w:rsidRPr="00F03BDA">
        <w:t>ж</w:t>
      </w:r>
      <w:r w:rsidR="00F77A9F" w:rsidRPr="00F03BDA">
        <w:t>а</w:t>
      </w:r>
      <w:r w:rsidRPr="00F03BDA">
        <w:t xml:space="preserve"> </w:t>
      </w:r>
      <w:r w:rsidR="00F77A9F" w:rsidRPr="00F03BDA">
        <w:lastRenderedPageBreak/>
        <w:t>р</w:t>
      </w:r>
      <w:r w:rsidR="006052CB" w:rsidRPr="00F03BDA">
        <w:t>ъ</w:t>
      </w:r>
      <w:r w:rsidR="00F77A9F" w:rsidRPr="00F03BDA">
        <w:t xml:space="preserve">ката и </w:t>
      </w:r>
      <w:r w:rsidR="006052CB" w:rsidRPr="00F03BDA">
        <w:t xml:space="preserve">да </w:t>
      </w:r>
      <w:r w:rsidR="00F77A9F" w:rsidRPr="00F03BDA">
        <w:t>му говоря,</w:t>
      </w:r>
      <w:r w:rsidRPr="00F03BDA">
        <w:t xml:space="preserve"> </w:t>
      </w:r>
      <w:r w:rsidR="00F77A9F" w:rsidRPr="00F03BDA">
        <w:t>макар да знаех,</w:t>
      </w:r>
      <w:r w:rsidRPr="00F03BDA">
        <w:t xml:space="preserve"> </w:t>
      </w:r>
      <w:r w:rsidR="00F77A9F" w:rsidRPr="00F03BDA">
        <w:t>че</w:t>
      </w:r>
      <w:r w:rsidRPr="00F03BDA">
        <w:t xml:space="preserve"> </w:t>
      </w:r>
      <w:r w:rsidR="00F77A9F" w:rsidRPr="00F03BDA">
        <w:t>не ме чува</w:t>
      </w:r>
      <w:r w:rsidR="006052CB" w:rsidRPr="00F03BDA">
        <w:t>.</w:t>
      </w:r>
      <w:r w:rsidR="00F77A9F" w:rsidRPr="00F03BDA">
        <w:t xml:space="preserve"> Милка и Дора само от време на време</w:t>
      </w:r>
      <w:r w:rsidRPr="00F03BDA">
        <w:t xml:space="preserve"> </w:t>
      </w:r>
      <w:r w:rsidR="00F77A9F" w:rsidRPr="00F03BDA">
        <w:t>влиза</w:t>
      </w:r>
      <w:r w:rsidR="006052CB" w:rsidRPr="00F03BDA">
        <w:t xml:space="preserve">ха </w:t>
      </w:r>
      <w:r w:rsidR="00F77A9F" w:rsidRPr="00F03BDA">
        <w:t>пр</w:t>
      </w:r>
      <w:r w:rsidR="006052CB" w:rsidRPr="00F03BDA">
        <w:t xml:space="preserve">и </w:t>
      </w:r>
      <w:r w:rsidRPr="00F03BDA">
        <w:t>нас. Към 9:</w:t>
      </w:r>
      <w:r w:rsidR="00F77A9F" w:rsidRPr="00F03BDA">
        <w:t>15 часа направи последен слаб напън да поеме въ</w:t>
      </w:r>
      <w:r w:rsidR="006052CB" w:rsidRPr="00F03BDA">
        <w:t>з</w:t>
      </w:r>
      <w:r w:rsidR="00F77A9F" w:rsidRPr="00F03BDA">
        <w:t>дух и престана</w:t>
      </w:r>
      <w:r w:rsidRPr="00F03BDA">
        <w:t xml:space="preserve"> да диш</w:t>
      </w:r>
      <w:r w:rsidR="00F77A9F" w:rsidRPr="00F03BDA">
        <w:t>а</w:t>
      </w:r>
      <w:r w:rsidR="006052CB" w:rsidRPr="00F03BDA">
        <w:t xml:space="preserve">. </w:t>
      </w:r>
      <w:r w:rsidR="00F77A9F" w:rsidRPr="00F03BDA">
        <w:t>Синът ми Марин вече не беше между живите.</w:t>
      </w:r>
      <w:r w:rsidRPr="00F03BDA">
        <w:t xml:space="preserve"> Пред мен бяха само неговите „останки”</w:t>
      </w:r>
      <w:r w:rsidR="006052CB" w:rsidRPr="00F03BDA">
        <w:t xml:space="preserve"> н</w:t>
      </w:r>
      <w:r w:rsidR="00F77A9F" w:rsidRPr="00F03BDA">
        <w:t xml:space="preserve">а </w:t>
      </w:r>
      <w:r w:rsidR="006052CB" w:rsidRPr="00F03BDA">
        <w:t xml:space="preserve">разсипаното </w:t>
      </w:r>
      <w:r w:rsidR="00F77A9F" w:rsidRPr="00F03BDA">
        <w:t>от</w:t>
      </w:r>
      <w:r w:rsidRPr="00F03BDA">
        <w:t xml:space="preserve"> </w:t>
      </w:r>
      <w:r w:rsidR="00F77A9F" w:rsidRPr="00F03BDA">
        <w:t>болестта му тял</w:t>
      </w:r>
      <w:r w:rsidR="006052CB" w:rsidRPr="00F03BDA">
        <w:t>о.</w:t>
      </w:r>
      <w:r w:rsidRPr="00F03BDA">
        <w:t xml:space="preserve"> </w:t>
      </w:r>
      <w:r w:rsidR="006052CB" w:rsidRPr="00F03BDA">
        <w:t>Утешавах</w:t>
      </w:r>
      <w:r w:rsidR="00F77A9F" w:rsidRPr="00F03BDA">
        <w:t xml:space="preserve"> се само,</w:t>
      </w:r>
      <w:r w:rsidRPr="00F03BDA">
        <w:t xml:space="preserve"> </w:t>
      </w:r>
      <w:r w:rsidR="00F77A9F" w:rsidRPr="00F03BDA">
        <w:t>че беше настъпил края</w:t>
      </w:r>
      <w:r w:rsidRPr="00F03BDA">
        <w:t xml:space="preserve"> </w:t>
      </w:r>
      <w:r w:rsidR="00F77A9F" w:rsidRPr="00F03BDA">
        <w:t>на почти три годишните му мъки и тормоз</w:t>
      </w:r>
      <w:r w:rsidR="006052CB" w:rsidRPr="00F03BDA">
        <w:t>.</w:t>
      </w:r>
      <w:r w:rsidR="00F77A9F" w:rsidRPr="00F03BDA">
        <w:t xml:space="preserve"> Бях изпратил много</w:t>
      </w:r>
      <w:r w:rsidRPr="00F03BDA">
        <w:t xml:space="preserve"> </w:t>
      </w:r>
      <w:r w:rsidR="00F77A9F" w:rsidRPr="00F03BDA">
        <w:t>близки и приятели,</w:t>
      </w:r>
      <w:r w:rsidRPr="00F03BDA">
        <w:t xml:space="preserve"> </w:t>
      </w:r>
      <w:r w:rsidR="00F77A9F" w:rsidRPr="00F03BDA">
        <w:t>но най-тежко и мъчително е да изпратиш и</w:t>
      </w:r>
      <w:r w:rsidR="006052CB" w:rsidRPr="00F03BDA">
        <w:t xml:space="preserve"> надживееш</w:t>
      </w:r>
      <w:r w:rsidR="00F77A9F" w:rsidRPr="00F03BDA">
        <w:t xml:space="preserve"> родното си чедо.</w:t>
      </w:r>
    </w:p>
    <w:p w14:paraId="47C46AEE" w14:textId="392724AB" w:rsidR="00F77A9F" w:rsidRPr="00F03BDA" w:rsidRDefault="00F77A9F" w:rsidP="00F77A9F">
      <w:r w:rsidRPr="00F03BDA">
        <w:t>Пуснах р</w:t>
      </w:r>
      <w:r w:rsidR="006052CB" w:rsidRPr="00F03BDA">
        <w:t>ъ</w:t>
      </w:r>
      <w:r w:rsidRPr="00F03BDA">
        <w:t>ката</w:t>
      </w:r>
      <w:r w:rsidR="00075077" w:rsidRPr="00F03BDA">
        <w:t xml:space="preserve"> </w:t>
      </w:r>
      <w:r w:rsidRPr="00F03BDA">
        <w:t>му,</w:t>
      </w:r>
      <w:r w:rsidR="00075077" w:rsidRPr="00F03BDA">
        <w:t xml:space="preserve"> </w:t>
      </w:r>
      <w:r w:rsidRPr="00F03BDA">
        <w:t>затворих</w:t>
      </w:r>
      <w:r w:rsidR="006052CB" w:rsidRPr="00F03BDA">
        <w:t xml:space="preserve"> к</w:t>
      </w:r>
      <w:r w:rsidRPr="00F03BDA">
        <w:t xml:space="preserve">лепачите му и </w:t>
      </w:r>
      <w:r w:rsidR="006052CB" w:rsidRPr="00F03BDA">
        <w:t>отидох</w:t>
      </w:r>
      <w:r w:rsidRPr="00F03BDA">
        <w:t xml:space="preserve"> в хола</w:t>
      </w:r>
      <w:r w:rsidR="006052CB" w:rsidRPr="00F03BDA">
        <w:t xml:space="preserve">, </w:t>
      </w:r>
      <w:r w:rsidRPr="00F03BDA">
        <w:t>за да съобщя за кончината му. Милка и Дора се разплакаха,</w:t>
      </w:r>
      <w:r w:rsidR="00075077" w:rsidRPr="00F03BDA">
        <w:t xml:space="preserve"> </w:t>
      </w:r>
      <w:r w:rsidRPr="00F03BDA">
        <w:t xml:space="preserve">а децата </w:t>
      </w:r>
      <w:r w:rsidR="006052CB" w:rsidRPr="00F03BDA">
        <w:t>бяха</w:t>
      </w:r>
      <w:r w:rsidRPr="00F03BDA">
        <w:t xml:space="preserve"> като </w:t>
      </w:r>
      <w:r w:rsidR="006052CB" w:rsidRPr="00F03BDA">
        <w:t xml:space="preserve">шашнати. </w:t>
      </w:r>
      <w:r w:rsidRPr="00F03BDA">
        <w:t xml:space="preserve">При тях беше </w:t>
      </w:r>
      <w:r w:rsidR="006052CB" w:rsidRPr="00F03BDA">
        <w:t>дошъл</w:t>
      </w:r>
      <w:r w:rsidRPr="00F03BDA">
        <w:t xml:space="preserve"> и чичо им Васко</w:t>
      </w:r>
      <w:r w:rsidR="006052CB" w:rsidRPr="00F03BDA">
        <w:t>.</w:t>
      </w:r>
      <w:r w:rsidR="00075077" w:rsidRPr="00F03BDA">
        <w:t xml:space="preserve"> До 10:</w:t>
      </w:r>
      <w:r w:rsidRPr="00F03BDA">
        <w:t>30 часа с него и Запрян успяхме да облечем и подготвим останките на Марин за последната му разходка до гробището на града</w:t>
      </w:r>
      <w:r w:rsidR="006052CB" w:rsidRPr="00F03BDA">
        <w:t>.</w:t>
      </w:r>
      <w:r w:rsidRPr="00F03BDA">
        <w:t xml:space="preserve"> Щяхме да го положим при баба му и дядо му в</w:t>
      </w:r>
      <w:r w:rsidR="00075077" w:rsidRPr="00F03BDA">
        <w:t xml:space="preserve"> </w:t>
      </w:r>
      <w:r w:rsidRPr="00F03BDA">
        <w:t>гроба, който бях платил за себе си</w:t>
      </w:r>
      <w:r w:rsidR="006052CB" w:rsidRPr="00F03BDA">
        <w:t>.</w:t>
      </w:r>
    </w:p>
    <w:p w14:paraId="5546F67D" w14:textId="77777777" w:rsidR="00F77A9F" w:rsidRPr="00F03BDA" w:rsidRDefault="00F77A9F" w:rsidP="00F77A9F">
      <w:r w:rsidRPr="00F03BDA">
        <w:t>Денят беше 3 август 1996 година</w:t>
      </w:r>
      <w:r w:rsidR="006052CB" w:rsidRPr="00F03BDA">
        <w:t>.</w:t>
      </w:r>
      <w:r w:rsidRPr="00F03BDA">
        <w:t xml:space="preserve"> Злокобен ден</w:t>
      </w:r>
      <w:r w:rsidR="006052CB" w:rsidRPr="00F03BDA">
        <w:t>.</w:t>
      </w:r>
    </w:p>
    <w:p w14:paraId="1E6B04EF" w14:textId="6D785AAD" w:rsidR="00F77A9F" w:rsidRPr="00F03BDA" w:rsidRDefault="00F77A9F" w:rsidP="00F77A9F">
      <w:r w:rsidRPr="00F03BDA">
        <w:t xml:space="preserve">Васко </w:t>
      </w:r>
      <w:r w:rsidR="006052CB" w:rsidRPr="00F03BDA">
        <w:t xml:space="preserve">уреди </w:t>
      </w:r>
      <w:r w:rsidRPr="00F03BDA">
        <w:t>погребението</w:t>
      </w:r>
      <w:r w:rsidR="006052CB" w:rsidRPr="00F03BDA">
        <w:t xml:space="preserve">, а когато </w:t>
      </w:r>
      <w:r w:rsidRPr="00F03BDA">
        <w:t>донесоха</w:t>
      </w:r>
      <w:r w:rsidR="00075077" w:rsidRPr="00F03BDA">
        <w:t xml:space="preserve"> </w:t>
      </w:r>
      <w:r w:rsidRPr="00F03BDA">
        <w:t>ковчега</w:t>
      </w:r>
      <w:r w:rsidR="006052CB" w:rsidRPr="00F03BDA">
        <w:t xml:space="preserve">, </w:t>
      </w:r>
      <w:r w:rsidRPr="00F03BDA">
        <w:t>с Васко и Запрян</w:t>
      </w:r>
      <w:r w:rsidR="006052CB" w:rsidRPr="00F03BDA">
        <w:t>,</w:t>
      </w:r>
      <w:r w:rsidRPr="00F03BDA">
        <w:t xml:space="preserve"> положихме Марин в последното му легло. Пренесохме го в хола и поставихме на ниската</w:t>
      </w:r>
      <w:r w:rsidR="00075077" w:rsidRPr="00F03BDA">
        <w:t xml:space="preserve"> </w:t>
      </w:r>
      <w:r w:rsidRPr="00F03BDA">
        <w:t>продълговата масичка</w:t>
      </w:r>
      <w:r w:rsidR="006052CB" w:rsidRPr="00F03BDA">
        <w:t>.</w:t>
      </w:r>
      <w:r w:rsidRPr="00F03BDA">
        <w:t xml:space="preserve"> На нея той прекара последната си нощ,</w:t>
      </w:r>
      <w:r w:rsidR="00075077" w:rsidRPr="00F03BDA">
        <w:t xml:space="preserve"> </w:t>
      </w:r>
      <w:r w:rsidRPr="00F03BDA">
        <w:t>заедно със семейството си</w:t>
      </w:r>
      <w:r w:rsidR="006052CB" w:rsidRPr="00F03BDA">
        <w:t>.</w:t>
      </w:r>
      <w:r w:rsidRPr="00F03BDA">
        <w:t xml:space="preserve"> </w:t>
      </w:r>
      <w:r w:rsidR="00075077" w:rsidRPr="00F03BDA">
        <w:t xml:space="preserve">След това се прибрах в спалнята </w:t>
      </w:r>
      <w:r w:rsidRPr="00F03BDA">
        <w:t xml:space="preserve">и на бюрото си описах подробно последните </w:t>
      </w:r>
      <w:r w:rsidR="006052CB" w:rsidRPr="00F03BDA">
        <w:t>часове</w:t>
      </w:r>
      <w:r w:rsidRPr="00F03BDA">
        <w:t xml:space="preserve"> от трагичния живот на синът си</w:t>
      </w:r>
      <w:r w:rsidR="006052CB" w:rsidRPr="00F03BDA">
        <w:t>.</w:t>
      </w:r>
      <w:r w:rsidRPr="00F03BDA">
        <w:t xml:space="preserve"> Доста мно</w:t>
      </w:r>
      <w:r w:rsidR="004522BA" w:rsidRPr="00F03BDA">
        <w:t>го</w:t>
      </w:r>
      <w:r w:rsidRPr="00F03BDA">
        <w:t xml:space="preserve"> изстрада моето момче и з</w:t>
      </w:r>
      <w:r w:rsidR="004522BA" w:rsidRPr="00F03BDA">
        <w:t>а</w:t>
      </w:r>
      <w:r w:rsidR="00075077" w:rsidRPr="00F03BDA">
        <w:t>служи правото на „почивка”</w:t>
      </w:r>
      <w:r w:rsidR="004522BA" w:rsidRPr="00F03BDA">
        <w:t xml:space="preserve">. </w:t>
      </w:r>
      <w:r w:rsidRPr="00F03BDA">
        <w:t>Замина си от живота на 37 годин</w:t>
      </w:r>
      <w:r w:rsidR="004522BA" w:rsidRPr="00F03BDA">
        <w:t xml:space="preserve">и, </w:t>
      </w:r>
      <w:r w:rsidRPr="00F03BDA">
        <w:t>3 месеца и</w:t>
      </w:r>
      <w:r w:rsidR="004522BA" w:rsidRPr="00F03BDA">
        <w:t xml:space="preserve"> 7</w:t>
      </w:r>
      <w:r w:rsidRPr="00F03BDA">
        <w:t xml:space="preserve"> дни</w:t>
      </w:r>
      <w:r w:rsidR="004522BA" w:rsidRPr="00F03BDA">
        <w:t xml:space="preserve">. </w:t>
      </w:r>
      <w:r w:rsidRPr="00F03BDA">
        <w:t>Като утеха,</w:t>
      </w:r>
      <w:r w:rsidR="00075077" w:rsidRPr="00F03BDA">
        <w:t xml:space="preserve"> </w:t>
      </w:r>
      <w:r w:rsidRPr="00F03BDA">
        <w:t>останаха двете му деца,</w:t>
      </w:r>
      <w:r w:rsidR="00075077" w:rsidRPr="00F03BDA">
        <w:t xml:space="preserve"> </w:t>
      </w:r>
      <w:r w:rsidRPr="00F03BDA">
        <w:t>които</w:t>
      </w:r>
      <w:r w:rsidR="00075077" w:rsidRPr="00F03BDA">
        <w:t xml:space="preserve"> </w:t>
      </w:r>
      <w:r w:rsidRPr="00F03BDA">
        <w:t>с</w:t>
      </w:r>
      <w:r w:rsidR="00075077" w:rsidRPr="00F03BDA">
        <w:t xml:space="preserve"> </w:t>
      </w:r>
      <w:r w:rsidRPr="00F03BDA">
        <w:t>майка му щяхме д</w:t>
      </w:r>
      <w:r w:rsidR="004522BA" w:rsidRPr="00F03BDA">
        <w:t>а</w:t>
      </w:r>
      <w:r w:rsidRPr="00F03BDA">
        <w:t xml:space="preserve"> гледам</w:t>
      </w:r>
      <w:r w:rsidR="004522BA" w:rsidRPr="00F03BDA">
        <w:t>е</w:t>
      </w:r>
      <w:r w:rsidRPr="00F03BDA">
        <w:t>.</w:t>
      </w:r>
    </w:p>
    <w:p w14:paraId="0AA91168" w14:textId="0D7FA1A0" w:rsidR="00F77A9F" w:rsidRPr="00F03BDA" w:rsidRDefault="00F77A9F" w:rsidP="00F77A9F">
      <w:r w:rsidRPr="00F03BDA">
        <w:t>На 4 август в 11 часа при изнасянето му от апартамента</w:t>
      </w:r>
      <w:r w:rsidR="00075077" w:rsidRPr="00F03BDA">
        <w:t xml:space="preserve">, </w:t>
      </w:r>
      <w:r w:rsidRPr="00F03BDA">
        <w:t xml:space="preserve">Дора и децата му пуснаха по </w:t>
      </w:r>
      <w:r w:rsidR="004522BA" w:rsidRPr="00F03BDA">
        <w:t>магнетофона</w:t>
      </w:r>
      <w:r w:rsidR="00075077" w:rsidRPr="00F03BDA">
        <w:t xml:space="preserve"> любимата му песен: „</w:t>
      </w:r>
      <w:r w:rsidRPr="00F03BDA">
        <w:t>Смели наде</w:t>
      </w:r>
      <w:r w:rsidR="004522BA" w:rsidRPr="00F03BDA">
        <w:t>жд</w:t>
      </w:r>
      <w:r w:rsidR="00075077" w:rsidRPr="00F03BDA">
        <w:t>и” (</w:t>
      </w:r>
      <w:proofErr w:type="spellStart"/>
      <w:r w:rsidR="004522BA" w:rsidRPr="00F03BDA">
        <w:t>High</w:t>
      </w:r>
      <w:proofErr w:type="spellEnd"/>
      <w:r w:rsidR="004522BA" w:rsidRPr="00F03BDA">
        <w:t xml:space="preserve"> </w:t>
      </w:r>
      <w:proofErr w:type="spellStart"/>
      <w:r w:rsidR="004522BA" w:rsidRPr="00F03BDA">
        <w:t>Hopes</w:t>
      </w:r>
      <w:proofErr w:type="spellEnd"/>
      <w:r w:rsidR="004522BA" w:rsidRPr="00F03BDA">
        <w:t xml:space="preserve">, </w:t>
      </w:r>
      <w:proofErr w:type="spellStart"/>
      <w:r w:rsidR="004522BA" w:rsidRPr="00F03BDA">
        <w:t>Pink</w:t>
      </w:r>
      <w:proofErr w:type="spellEnd"/>
      <w:r w:rsidR="004522BA" w:rsidRPr="00F03BDA">
        <w:t xml:space="preserve"> </w:t>
      </w:r>
      <w:proofErr w:type="spellStart"/>
      <w:r w:rsidR="004522BA" w:rsidRPr="00F03BDA">
        <w:t>Floyd</w:t>
      </w:r>
      <w:proofErr w:type="spellEnd"/>
      <w:r w:rsidR="00075077" w:rsidRPr="00F03BDA">
        <w:t>)</w:t>
      </w:r>
      <w:r w:rsidRPr="00F03BDA">
        <w:t xml:space="preserve">. В </w:t>
      </w:r>
      <w:r w:rsidR="004522BA" w:rsidRPr="00F03BDA">
        <w:t>ритуалната</w:t>
      </w:r>
      <w:r w:rsidRPr="00F03BDA">
        <w:t xml:space="preserve"> зала бяха дошли</w:t>
      </w:r>
      <w:r w:rsidR="00075077" w:rsidRPr="00F03BDA">
        <w:t xml:space="preserve"> да го изпратят</w:t>
      </w:r>
      <w:r w:rsidRPr="00F03BDA">
        <w:t xml:space="preserve"> всички негови колеги,</w:t>
      </w:r>
      <w:r w:rsidR="00075077" w:rsidRPr="00F03BDA">
        <w:t xml:space="preserve"> </w:t>
      </w:r>
      <w:r w:rsidRPr="00F03BDA">
        <w:t>приятели,</w:t>
      </w:r>
      <w:r w:rsidR="00075077" w:rsidRPr="00F03BDA">
        <w:t xml:space="preserve"> </w:t>
      </w:r>
      <w:r w:rsidRPr="00F03BDA">
        <w:t xml:space="preserve">съученици, </w:t>
      </w:r>
      <w:r w:rsidR="004522BA" w:rsidRPr="00F03BDA">
        <w:t>роднини</w:t>
      </w:r>
      <w:r w:rsidRPr="00F03BDA">
        <w:t xml:space="preserve"> и наши пр</w:t>
      </w:r>
      <w:r w:rsidR="00075077" w:rsidRPr="00F03BDA">
        <w:t>иятели</w:t>
      </w:r>
      <w:r w:rsidRPr="00F03BDA">
        <w:t xml:space="preserve"> от </w:t>
      </w:r>
      <w:r w:rsidR="004522BA" w:rsidRPr="00F03BDA">
        <w:t>ХЦ</w:t>
      </w:r>
      <w:r w:rsidRPr="00F03BDA">
        <w:t>П</w:t>
      </w:r>
      <w:r w:rsidR="00075077" w:rsidRPr="00F03BDA">
        <w:t xml:space="preserve"> </w:t>
      </w:r>
      <w:r w:rsidRPr="00F03BDA">
        <w:t>-</w:t>
      </w:r>
      <w:r w:rsidR="00075077" w:rsidRPr="00F03BDA">
        <w:t xml:space="preserve"> </w:t>
      </w:r>
      <w:r w:rsidRPr="00F03BDA">
        <w:t>СЗ и ВИЗ</w:t>
      </w:r>
      <w:r w:rsidR="004522BA" w:rsidRPr="00F03BDA">
        <w:t>ВМ</w:t>
      </w:r>
      <w:r w:rsidR="00075077" w:rsidRPr="00F03BDA">
        <w:t xml:space="preserve"> </w:t>
      </w:r>
      <w:r w:rsidR="004522BA" w:rsidRPr="00F03BDA">
        <w:t>-</w:t>
      </w:r>
      <w:r w:rsidR="00075077" w:rsidRPr="00F03BDA">
        <w:t xml:space="preserve"> </w:t>
      </w:r>
      <w:r w:rsidRPr="00F03BDA">
        <w:t>СЗ. Прощално</w:t>
      </w:r>
      <w:r w:rsidR="00075077" w:rsidRPr="00F03BDA">
        <w:t xml:space="preserve"> </w:t>
      </w:r>
      <w:r w:rsidRPr="00F03BDA">
        <w:t>слово за краткия живот на синът ми произнесе Богдан Мечев о</w:t>
      </w:r>
      <w:r w:rsidR="004522BA" w:rsidRPr="00F03BDA">
        <w:t xml:space="preserve">т </w:t>
      </w:r>
      <w:r w:rsidRPr="00F03BDA">
        <w:t xml:space="preserve">ППО на БСП в </w:t>
      </w:r>
      <w:r w:rsidR="004522BA" w:rsidRPr="00F03BDA">
        <w:t>квартала</w:t>
      </w:r>
      <w:r w:rsidRPr="00F03BDA">
        <w:t>,</w:t>
      </w:r>
      <w:r w:rsidR="00075077" w:rsidRPr="00F03BDA">
        <w:t xml:space="preserve"> </w:t>
      </w:r>
      <w:r w:rsidRPr="00F03BDA">
        <w:t>на която Марин беше член до края на ж</w:t>
      </w:r>
      <w:r w:rsidR="004522BA" w:rsidRPr="00F03BDA">
        <w:t>и</w:t>
      </w:r>
      <w:r w:rsidRPr="00F03BDA">
        <w:t>вота</w:t>
      </w:r>
      <w:r w:rsidR="00075077" w:rsidRPr="00F03BDA">
        <w:t xml:space="preserve"> </w:t>
      </w:r>
      <w:r w:rsidRPr="00F03BDA">
        <w:t>си</w:t>
      </w:r>
      <w:r w:rsidR="004522BA" w:rsidRPr="00F03BDA">
        <w:t xml:space="preserve">. </w:t>
      </w:r>
      <w:r w:rsidRPr="00F03BDA">
        <w:t>За нас</w:t>
      </w:r>
      <w:r w:rsidR="00075077" w:rsidRPr="00F03BDA">
        <w:t xml:space="preserve"> -</w:t>
      </w:r>
      <w:r w:rsidRPr="00F03BDA">
        <w:t xml:space="preserve"> близките му остана утехата,</w:t>
      </w:r>
      <w:r w:rsidR="00075077" w:rsidRPr="00F03BDA">
        <w:t xml:space="preserve"> </w:t>
      </w:r>
      <w:r w:rsidRPr="00F03BDA">
        <w:t>че той беше почетен и</w:t>
      </w:r>
      <w:r w:rsidR="00075077" w:rsidRPr="00F03BDA">
        <w:t xml:space="preserve"> </w:t>
      </w:r>
      <w:r w:rsidRPr="00F03BDA">
        <w:t>ув</w:t>
      </w:r>
      <w:r w:rsidR="004522BA" w:rsidRPr="00F03BDA">
        <w:t>аж</w:t>
      </w:r>
      <w:r w:rsidRPr="00F03BDA">
        <w:t>е</w:t>
      </w:r>
      <w:r w:rsidR="004522BA" w:rsidRPr="00F03BDA">
        <w:t>н</w:t>
      </w:r>
      <w:r w:rsidRPr="00F03BDA">
        <w:t>, въпреки краткият си живот.</w:t>
      </w:r>
    </w:p>
    <w:p w14:paraId="130D6853" w14:textId="26705C42" w:rsidR="00F77A9F" w:rsidRPr="00F03BDA" w:rsidRDefault="00F77A9F" w:rsidP="00F77A9F">
      <w:r w:rsidRPr="00F03BDA">
        <w:t>След погребението му</w:t>
      </w:r>
      <w:r w:rsidR="00075077" w:rsidRPr="00F03BDA">
        <w:t xml:space="preserve"> </w:t>
      </w:r>
      <w:r w:rsidRPr="00F03BDA">
        <w:t>същата нощ бях дежурен в Д</w:t>
      </w:r>
      <w:r w:rsidR="004522BA" w:rsidRPr="00F03BDA">
        <w:t>О</w:t>
      </w:r>
      <w:r w:rsidRPr="00F03BDA">
        <w:t>СО-то</w:t>
      </w:r>
      <w:r w:rsidR="004522BA" w:rsidRPr="00F03BDA">
        <w:t xml:space="preserve">. </w:t>
      </w:r>
      <w:r w:rsidRPr="00F03BDA">
        <w:t xml:space="preserve">Животът продължаваше и аз следваше да изпълнявам </w:t>
      </w:r>
      <w:r w:rsidR="004522BA" w:rsidRPr="00F03BDA">
        <w:t>обещанието</w:t>
      </w:r>
      <w:r w:rsidR="00075077" w:rsidRPr="00F03BDA">
        <w:t xml:space="preserve"> </w:t>
      </w:r>
      <w:r w:rsidRPr="00F03BDA">
        <w:t>си спрямо семейството му и неговите деца</w:t>
      </w:r>
      <w:r w:rsidR="004522BA" w:rsidRPr="00F03BDA">
        <w:t>.</w:t>
      </w:r>
      <w:r w:rsidR="00075077" w:rsidRPr="00F03BDA">
        <w:t xml:space="preserve"> Милка</w:t>
      </w:r>
      <w:r w:rsidRPr="00F03BDA">
        <w:t xml:space="preserve"> изпълняваше всички традиционни</w:t>
      </w:r>
      <w:r w:rsidR="00075077" w:rsidRPr="00F03BDA">
        <w:t xml:space="preserve"> “помени“ за Марин</w:t>
      </w:r>
      <w:r w:rsidRPr="00F03BDA">
        <w:t>,</w:t>
      </w:r>
      <w:r w:rsidR="00075077" w:rsidRPr="00F03BDA">
        <w:t xml:space="preserve"> </w:t>
      </w:r>
      <w:r w:rsidRPr="00F03BDA">
        <w:t xml:space="preserve">както и по </w:t>
      </w:r>
      <w:r w:rsidR="004522BA" w:rsidRPr="00F03BDA">
        <w:t>поддържането</w:t>
      </w:r>
      <w:r w:rsidRPr="00F03BDA">
        <w:t xml:space="preserve"> на гроба му. Дора за два месеца уреди полага</w:t>
      </w:r>
      <w:r w:rsidR="00075077" w:rsidRPr="00F03BDA">
        <w:t xml:space="preserve">щата пенсия </w:t>
      </w:r>
      <w:r w:rsidRPr="00F03BDA">
        <w:t>за</w:t>
      </w:r>
      <w:r w:rsidR="004522BA" w:rsidRPr="00F03BDA">
        <w:t xml:space="preserve"> </w:t>
      </w:r>
      <w:r w:rsidRPr="00F03BDA">
        <w:t>децата</w:t>
      </w:r>
      <w:r w:rsidR="00075077" w:rsidRPr="00F03BDA">
        <w:t xml:space="preserve"> от баща им (по 2 700 лева на дете).</w:t>
      </w:r>
      <w:r w:rsidRPr="00F03BDA">
        <w:t xml:space="preserve"> От </w:t>
      </w:r>
      <w:r w:rsidR="00075077" w:rsidRPr="00F03BDA">
        <w:t>0</w:t>
      </w:r>
      <w:r w:rsidRPr="00F03BDA">
        <w:t>1.</w:t>
      </w:r>
      <w:r w:rsidR="00075077" w:rsidRPr="00F03BDA">
        <w:t>0</w:t>
      </w:r>
      <w:r w:rsidRPr="00F03BDA">
        <w:t>1.1997 г</w:t>
      </w:r>
      <w:r w:rsidR="004522BA" w:rsidRPr="00F03BDA">
        <w:t xml:space="preserve">. </w:t>
      </w:r>
      <w:r w:rsidRPr="00F03BDA">
        <w:t>тя</w:t>
      </w:r>
      <w:r w:rsidR="00075077" w:rsidRPr="00F03BDA">
        <w:t xml:space="preserve"> </w:t>
      </w:r>
      <w:r w:rsidRPr="00F03BDA">
        <w:t>уреди пенсиите им да бъдат внасяни в Спестовни влогове</w:t>
      </w:r>
      <w:r w:rsidR="004522BA" w:rsidRPr="00F03BDA">
        <w:t>.</w:t>
      </w:r>
      <w:r w:rsidRPr="00F03BDA">
        <w:t xml:space="preserve"> Дядо</w:t>
      </w:r>
      <w:r w:rsidR="00075077" w:rsidRPr="00F03BDA">
        <w:t xml:space="preserve"> </w:t>
      </w:r>
      <w:r w:rsidRPr="00F03BDA">
        <w:t xml:space="preserve">им Запрян обеща да подпомага </w:t>
      </w:r>
      <w:r w:rsidR="00075077" w:rsidRPr="00F03BDA">
        <w:t xml:space="preserve">за </w:t>
      </w:r>
      <w:r w:rsidR="004522BA" w:rsidRPr="00F03BDA">
        <w:t>издръжката</w:t>
      </w:r>
      <w:r w:rsidRPr="00F03BDA">
        <w:t xml:space="preserve"> им</w:t>
      </w:r>
      <w:r w:rsidR="004522BA" w:rsidRPr="00F03BDA">
        <w:t xml:space="preserve">, </w:t>
      </w:r>
      <w:r w:rsidRPr="00F03BDA">
        <w:t>предимно с хранителни продукти</w:t>
      </w:r>
      <w:r w:rsidR="004522BA" w:rsidRPr="00F03BDA">
        <w:t xml:space="preserve">. </w:t>
      </w:r>
      <w:r w:rsidRPr="00F03BDA">
        <w:t>Майка им</w:t>
      </w:r>
      <w:r w:rsidR="00075077" w:rsidRPr="00F03BDA">
        <w:t xml:space="preserve"> Дора беше на сигурна работа в „</w:t>
      </w:r>
      <w:r w:rsidRPr="00F03BDA">
        <w:t>Елект</w:t>
      </w:r>
      <w:r w:rsidR="004522BA" w:rsidRPr="00F03BDA">
        <w:t>р</w:t>
      </w:r>
      <w:r w:rsidR="00075077" w:rsidRPr="00F03BDA">
        <w:t>оснабдяване” СЗ</w:t>
      </w:r>
      <w:r w:rsidRPr="00F03BDA">
        <w:t>,</w:t>
      </w:r>
      <w:r w:rsidR="00075077" w:rsidRPr="00F03BDA">
        <w:t xml:space="preserve"> </w:t>
      </w:r>
      <w:r w:rsidRPr="00F03BDA">
        <w:t>макар и като сменна на служителка по майчинство</w:t>
      </w:r>
      <w:r w:rsidR="004522BA" w:rsidRPr="00F03BDA">
        <w:t xml:space="preserve">. </w:t>
      </w:r>
      <w:r w:rsidRPr="00F03BDA">
        <w:t xml:space="preserve">Общо се </w:t>
      </w:r>
      <w:proofErr w:type="spellStart"/>
      <w:r w:rsidRPr="00F03BDA">
        <w:t>надявахме,че</w:t>
      </w:r>
      <w:proofErr w:type="spellEnd"/>
      <w:r w:rsidRPr="00F03BDA">
        <w:t xml:space="preserve"> обстановката в семейството </w:t>
      </w:r>
      <w:r w:rsidR="004522BA" w:rsidRPr="00F03BDA">
        <w:t xml:space="preserve">постепенно </w:t>
      </w:r>
      <w:r w:rsidRPr="00F03BDA">
        <w:t>щ</w:t>
      </w:r>
      <w:r w:rsidR="004522BA" w:rsidRPr="00F03BDA">
        <w:t>е</w:t>
      </w:r>
      <w:r w:rsidRPr="00F03BDA">
        <w:t xml:space="preserve"> се успокои и стабилизира</w:t>
      </w:r>
      <w:r w:rsidR="004522BA" w:rsidRPr="00F03BDA">
        <w:t>.</w:t>
      </w:r>
    </w:p>
    <w:p w14:paraId="0467EBB5" w14:textId="3F3097F3" w:rsidR="00F77A9F" w:rsidRPr="00F03BDA" w:rsidRDefault="00F77A9F" w:rsidP="00F77A9F">
      <w:r w:rsidRPr="00F03BDA">
        <w:t xml:space="preserve">Преди началото на учебната година обаче </w:t>
      </w:r>
      <w:r w:rsidR="004522BA" w:rsidRPr="00F03BDA">
        <w:t>М</w:t>
      </w:r>
      <w:r w:rsidRPr="00F03BDA">
        <w:t>илко започна д</w:t>
      </w:r>
      <w:r w:rsidR="004522BA" w:rsidRPr="00F03BDA">
        <w:t xml:space="preserve">а </w:t>
      </w:r>
      <w:r w:rsidRPr="00F03BDA">
        <w:t>не се чув</w:t>
      </w:r>
      <w:r w:rsidR="004522BA" w:rsidRPr="00F03BDA">
        <w:t>ст</w:t>
      </w:r>
      <w:r w:rsidRPr="00F03BDA">
        <w:t>ва до</w:t>
      </w:r>
      <w:r w:rsidR="004522BA" w:rsidRPr="00F03BDA">
        <w:t>б</w:t>
      </w:r>
      <w:r w:rsidRPr="00F03BDA">
        <w:t>ре. Изпратен от училищната лекарка на изследване,</w:t>
      </w:r>
      <w:r w:rsidR="00075077" w:rsidRPr="00F03BDA">
        <w:t xml:space="preserve"> </w:t>
      </w:r>
      <w:r w:rsidRPr="00F03BDA">
        <w:t>беше установено</w:t>
      </w:r>
      <w:r w:rsidR="004522BA" w:rsidRPr="00F03BDA">
        <w:t xml:space="preserve">, </w:t>
      </w:r>
      <w:r w:rsidR="00075077" w:rsidRPr="00F03BDA">
        <w:t>че е болен от хепатит „Б”</w:t>
      </w:r>
      <w:r w:rsidR="004522BA" w:rsidRPr="00F03BDA">
        <w:t>.</w:t>
      </w:r>
      <w:r w:rsidRPr="00F03BDA">
        <w:t xml:space="preserve"> Лекарите смятаха</w:t>
      </w:r>
      <w:r w:rsidR="00075077" w:rsidRPr="00F03BDA">
        <w:t>,</w:t>
      </w:r>
      <w:r w:rsidRPr="00F03BDA">
        <w:t xml:space="preserve"> че е заразен по </w:t>
      </w:r>
      <w:r w:rsidR="004522BA" w:rsidRPr="00F03BDA">
        <w:t>кръвен</w:t>
      </w:r>
      <w:r w:rsidRPr="00F03BDA">
        <w:t xml:space="preserve"> път с инжекции</w:t>
      </w:r>
      <w:r w:rsidR="004522BA" w:rsidRPr="00F03BDA">
        <w:t>.</w:t>
      </w:r>
      <w:r w:rsidR="00075077" w:rsidRPr="00F03BDA">
        <w:t xml:space="preserve"> </w:t>
      </w:r>
      <w:r w:rsidR="004522BA" w:rsidRPr="00F03BDA">
        <w:t xml:space="preserve">Вероятно </w:t>
      </w:r>
      <w:r w:rsidRPr="00F03BDA">
        <w:t>това е беше станало,</w:t>
      </w:r>
      <w:r w:rsidR="00075077" w:rsidRPr="00F03BDA">
        <w:t xml:space="preserve"> </w:t>
      </w:r>
      <w:r w:rsidRPr="00F03BDA">
        <w:t>когато беше в болницата за няколко дни и</w:t>
      </w:r>
      <w:r w:rsidR="00075077" w:rsidRPr="00F03BDA">
        <w:t xml:space="preserve"> </w:t>
      </w:r>
      <w:r w:rsidRPr="00F03BDA">
        <w:t>му биеха инжекции с антибиотици за вир</w:t>
      </w:r>
      <w:r w:rsidR="004522BA" w:rsidRPr="00F03BDA">
        <w:t>ус</w:t>
      </w:r>
      <w:r w:rsidR="00075077" w:rsidRPr="00F03BDA">
        <w:t xml:space="preserve">на </w:t>
      </w:r>
      <w:r w:rsidRPr="00F03BDA">
        <w:t>пневмония</w:t>
      </w:r>
      <w:r w:rsidR="004522BA" w:rsidRPr="00F03BDA">
        <w:t xml:space="preserve">. </w:t>
      </w:r>
      <w:r w:rsidRPr="00F03BDA">
        <w:t>Беше прие</w:t>
      </w:r>
      <w:r w:rsidR="004522BA" w:rsidRPr="00F03BDA">
        <w:t>т</w:t>
      </w:r>
      <w:r w:rsidRPr="00F03BDA">
        <w:t xml:space="preserve"> в </w:t>
      </w:r>
      <w:r w:rsidR="004522BA" w:rsidRPr="00F03BDA">
        <w:t xml:space="preserve">Инфекциозното </w:t>
      </w:r>
      <w:r w:rsidRPr="00F03BDA">
        <w:t>отделение,</w:t>
      </w:r>
      <w:r w:rsidR="00075077" w:rsidRPr="00F03BDA">
        <w:t xml:space="preserve"> </w:t>
      </w:r>
      <w:r w:rsidRPr="00F03BDA">
        <w:t>като за лечението му</w:t>
      </w:r>
      <w:r w:rsidR="00075077" w:rsidRPr="00F03BDA">
        <w:t xml:space="preserve"> </w:t>
      </w:r>
      <w:r w:rsidRPr="00F03BDA">
        <w:t>се зае проф.</w:t>
      </w:r>
      <w:r w:rsidR="00075077" w:rsidRPr="00F03BDA">
        <w:t xml:space="preserve"> </w:t>
      </w:r>
      <w:r w:rsidRPr="00F03BDA">
        <w:t>Живка</w:t>
      </w:r>
      <w:r w:rsidR="00075077" w:rsidRPr="00F03BDA">
        <w:t xml:space="preserve"> </w:t>
      </w:r>
      <w:r w:rsidRPr="00F03BDA">
        <w:t>Кънева,</w:t>
      </w:r>
      <w:r w:rsidR="004522BA" w:rsidRPr="00F03BDA">
        <w:t xml:space="preserve"> състудентка</w:t>
      </w:r>
      <w:r w:rsidRPr="00F03BDA">
        <w:t xml:space="preserve"> на кумът ми д-р Симеонов</w:t>
      </w:r>
      <w:r w:rsidR="004522BA" w:rsidRPr="00F03BDA">
        <w:t xml:space="preserve">. </w:t>
      </w:r>
      <w:r w:rsidRPr="00F03BDA">
        <w:t xml:space="preserve">Милко много тежко понасяше изолацията си в </w:t>
      </w:r>
      <w:r w:rsidR="004522BA" w:rsidRPr="00F03BDA">
        <w:t>болницата</w:t>
      </w:r>
      <w:r w:rsidRPr="00F03BDA">
        <w:t>,</w:t>
      </w:r>
      <w:r w:rsidR="00075077" w:rsidRPr="00F03BDA">
        <w:t xml:space="preserve"> </w:t>
      </w:r>
      <w:r w:rsidRPr="00F03BDA">
        <w:t>макар</w:t>
      </w:r>
      <w:r w:rsidR="00075077" w:rsidRPr="00F03BDA">
        <w:t xml:space="preserve"> </w:t>
      </w:r>
      <w:r w:rsidRPr="00F03BDA">
        <w:t xml:space="preserve">всеки </w:t>
      </w:r>
      <w:r w:rsidRPr="00F03BDA">
        <w:lastRenderedPageBreak/>
        <w:t>ден някой от нас да ходеше на свиждане с него,</w:t>
      </w:r>
      <w:r w:rsidR="00075077" w:rsidRPr="00F03BDA">
        <w:t xml:space="preserve"> </w:t>
      </w:r>
      <w:r w:rsidRPr="00F03BDA">
        <w:t>разговаряйки отвън,</w:t>
      </w:r>
      <w:r w:rsidR="00075077" w:rsidRPr="00F03BDA">
        <w:t xml:space="preserve"> а той на прозореца. Веднъ</w:t>
      </w:r>
      <w:r w:rsidRPr="00F03BDA">
        <w:t>ж той ми каза:</w:t>
      </w:r>
      <w:r w:rsidR="00075077" w:rsidRPr="00F03BDA">
        <w:t xml:space="preserve"> „</w:t>
      </w:r>
      <w:r w:rsidRPr="00F03BDA">
        <w:t>Дядо,</w:t>
      </w:r>
      <w:r w:rsidR="00075077" w:rsidRPr="00F03BDA">
        <w:t xml:space="preserve"> </w:t>
      </w:r>
      <w:r w:rsidRPr="00F03BDA">
        <w:t>аз</w:t>
      </w:r>
      <w:r w:rsidR="00075077" w:rsidRPr="00F03BDA">
        <w:t xml:space="preserve"> </w:t>
      </w:r>
      <w:r w:rsidRPr="00F03BDA">
        <w:t xml:space="preserve">нали не съм </w:t>
      </w:r>
      <w:r w:rsidR="00075077" w:rsidRPr="00F03BDA">
        <w:t xml:space="preserve">болен като татко и ще оздравея?”. </w:t>
      </w:r>
      <w:r w:rsidRPr="00F03BDA">
        <w:t xml:space="preserve"> Едва владеейки</w:t>
      </w:r>
      <w:r w:rsidR="00075077" w:rsidRPr="00F03BDA">
        <w:t xml:space="preserve"> </w:t>
      </w:r>
      <w:r w:rsidRPr="00F03BDA">
        <w:t xml:space="preserve">се, успях да го успокоя. </w:t>
      </w:r>
      <w:r w:rsidR="004522BA" w:rsidRPr="00F03BDA">
        <w:t>Изолацията</w:t>
      </w:r>
      <w:r w:rsidR="00075077" w:rsidRPr="00F03BDA">
        <w:t xml:space="preserve"> му трая</w:t>
      </w:r>
      <w:r w:rsidRPr="00F03BDA">
        <w:t xml:space="preserve"> 15 дни, а сле</w:t>
      </w:r>
      <w:r w:rsidR="004522BA" w:rsidRPr="00F03BDA">
        <w:t xml:space="preserve">д </w:t>
      </w:r>
      <w:r w:rsidR="00075077" w:rsidRPr="00F03BDA">
        <w:t>това лечението му продължи в</w:t>
      </w:r>
      <w:r w:rsidRPr="00F03BDA">
        <w:t>къщи</w:t>
      </w:r>
      <w:r w:rsidR="00075077" w:rsidRPr="00F03BDA">
        <w:t>,</w:t>
      </w:r>
      <w:r w:rsidRPr="00F03BDA">
        <w:t xml:space="preserve"> до края на септември</w:t>
      </w:r>
      <w:r w:rsidR="00AB5644" w:rsidRPr="00F03BDA">
        <w:t>.</w:t>
      </w:r>
      <w:r w:rsidR="00075077" w:rsidRPr="00F03BDA">
        <w:t xml:space="preserve">  </w:t>
      </w:r>
      <w:r w:rsidR="00AB5644" w:rsidRPr="00F03BDA">
        <w:t>Б</w:t>
      </w:r>
      <w:r w:rsidRPr="00F03BDA">
        <w:t>лизо година след това ходеше на контролни прегледи.</w:t>
      </w:r>
    </w:p>
    <w:p w14:paraId="21CA3108" w14:textId="27F9ED12" w:rsidR="00F77A9F" w:rsidRPr="00F03BDA" w:rsidRDefault="00F77A9F" w:rsidP="00F77A9F">
      <w:r w:rsidRPr="00F03BDA">
        <w:t>Загубата на синът ни Марин и боледуването на Милко бя</w:t>
      </w:r>
      <w:r w:rsidR="00AB5644" w:rsidRPr="00F03BDA">
        <w:t xml:space="preserve">ха </w:t>
      </w:r>
      <w:r w:rsidRPr="00F03BDA">
        <w:t>причина 1996 г</w:t>
      </w:r>
      <w:r w:rsidR="00AB5644" w:rsidRPr="00F03BDA">
        <w:t>.</w:t>
      </w:r>
      <w:r w:rsidRPr="00F03BDA">
        <w:t xml:space="preserve"> да бъде най-злокобната и тежката за цялото</w:t>
      </w:r>
      <w:r w:rsidR="00075077" w:rsidRPr="00F03BDA">
        <w:t xml:space="preserve"> </w:t>
      </w:r>
      <w:r w:rsidRPr="00F03BDA">
        <w:t>ни семейство.</w:t>
      </w:r>
      <w:r w:rsidR="00075077" w:rsidRPr="00F03BDA">
        <w:t xml:space="preserve"> </w:t>
      </w:r>
      <w:r w:rsidRPr="00F03BDA">
        <w:t>Нервната ми система много се изостри,</w:t>
      </w:r>
      <w:r w:rsidR="00075077" w:rsidRPr="00F03BDA">
        <w:t xml:space="preserve"> </w:t>
      </w:r>
      <w:r w:rsidRPr="00F03BDA">
        <w:t>а</w:t>
      </w:r>
      <w:r w:rsidR="00075077" w:rsidRPr="00F03BDA">
        <w:t xml:space="preserve"> </w:t>
      </w:r>
      <w:r w:rsidRPr="00F03BDA">
        <w:t>следва</w:t>
      </w:r>
      <w:r w:rsidR="00AB5644" w:rsidRPr="00F03BDA">
        <w:t>ше</w:t>
      </w:r>
      <w:r w:rsidRPr="00F03BDA">
        <w:t xml:space="preserve"> се владея,</w:t>
      </w:r>
      <w:r w:rsidR="00075077" w:rsidRPr="00F03BDA">
        <w:t xml:space="preserve"> </w:t>
      </w:r>
      <w:r w:rsidRPr="00F03BDA">
        <w:t>за да бъда пример</w:t>
      </w:r>
      <w:r w:rsidR="00075077" w:rsidRPr="00F03BDA">
        <w:t xml:space="preserve"> и опора на по-младите</w:t>
      </w:r>
      <w:r w:rsidRPr="00F03BDA">
        <w:t>. Само</w:t>
      </w:r>
      <w:r w:rsidR="00075077" w:rsidRPr="00F03BDA">
        <w:t xml:space="preserve"> </w:t>
      </w:r>
      <w:r w:rsidRPr="00F03BDA">
        <w:t xml:space="preserve">при нощните си дежурства и </w:t>
      </w:r>
      <w:r w:rsidR="00AB5644" w:rsidRPr="00F03BDA">
        <w:t>н</w:t>
      </w:r>
      <w:r w:rsidRPr="00F03BDA">
        <w:t>а парцела</w:t>
      </w:r>
      <w:r w:rsidR="00075077" w:rsidRPr="00F03BDA">
        <w:t xml:space="preserve"> </w:t>
      </w:r>
      <w:r w:rsidRPr="00F03BDA">
        <w:t xml:space="preserve"> давах воля на нервите си и често си поплаквах.</w:t>
      </w:r>
      <w:r w:rsidR="00075077" w:rsidRPr="00F03BDA">
        <w:t xml:space="preserve"> Милка </w:t>
      </w:r>
      <w:r w:rsidRPr="00F03BDA">
        <w:t>поне</w:t>
      </w:r>
      <w:r w:rsidR="00075077" w:rsidRPr="00F03BDA">
        <w:t xml:space="preserve"> </w:t>
      </w:r>
      <w:r w:rsidRPr="00F03BDA">
        <w:t>външно</w:t>
      </w:r>
      <w:r w:rsidR="00AB5644" w:rsidRPr="00F03BDA">
        <w:t xml:space="preserve"> </w:t>
      </w:r>
      <w:r w:rsidRPr="00F03BDA">
        <w:t>се владееше по-добре от мен, посещавайки майка си в Розовец</w:t>
      </w:r>
      <w:r w:rsidR="00AB5644" w:rsidRPr="00F03BDA">
        <w:t>.</w:t>
      </w:r>
    </w:p>
    <w:p w14:paraId="64C7D52C" w14:textId="2487D057" w:rsidR="00F77A9F" w:rsidRPr="00F03BDA" w:rsidRDefault="00F77A9F" w:rsidP="00F77A9F">
      <w:r w:rsidRPr="00F03BDA">
        <w:t>На 20 декември по телефона от Плевен Иван Славко</w:t>
      </w:r>
      <w:r w:rsidR="00075077" w:rsidRPr="00F03BDA">
        <w:t>в</w:t>
      </w:r>
      <w:r w:rsidRPr="00F03BDA">
        <w:t xml:space="preserve"> ми </w:t>
      </w:r>
      <w:r w:rsidR="00AB5644" w:rsidRPr="00F03BDA">
        <w:t>съобщи, че</w:t>
      </w:r>
      <w:r w:rsidRPr="00F03BDA">
        <w:t xml:space="preserve"> в </w:t>
      </w:r>
      <w:r w:rsidR="00075077" w:rsidRPr="00F03BDA">
        <w:t>Мездра внезапно починал Цеко</w:t>
      </w:r>
      <w:r w:rsidR="00AB5644" w:rsidRPr="00F03BDA">
        <w:t xml:space="preserve"> </w:t>
      </w:r>
      <w:r w:rsidRPr="00F03BDA">
        <w:t>Цеков.</w:t>
      </w:r>
      <w:r w:rsidR="00075077" w:rsidRPr="00F03BDA">
        <w:t xml:space="preserve"> </w:t>
      </w:r>
      <w:r w:rsidRPr="00F03BDA">
        <w:t>Още един ни беше напуснал от</w:t>
      </w:r>
      <w:r w:rsidR="00075077" w:rsidRPr="00F03BDA">
        <w:t xml:space="preserve"> „Мамската”</w:t>
      </w:r>
      <w:r w:rsidRPr="00F03BDA">
        <w:t xml:space="preserve"> ни </w:t>
      </w:r>
      <w:r w:rsidR="00AB5644" w:rsidRPr="00F03BDA">
        <w:t xml:space="preserve">студентска </w:t>
      </w:r>
      <w:r w:rsidRPr="00F03BDA">
        <w:t>група</w:t>
      </w:r>
      <w:r w:rsidR="00AB5644" w:rsidRPr="00F03BDA">
        <w:t xml:space="preserve">. </w:t>
      </w:r>
      <w:r w:rsidRPr="00F03BDA">
        <w:t>По телефона изказах съболезнованията си на съпругата му. Живи бяхме само Ванката</w:t>
      </w:r>
      <w:r w:rsidR="00AB5644" w:rsidRPr="00F03BDA">
        <w:t>,</w:t>
      </w:r>
      <w:r w:rsidRPr="00F03BDA">
        <w:t xml:space="preserve"> Диков и аз</w:t>
      </w:r>
      <w:r w:rsidR="00AB5644" w:rsidRPr="00F03BDA">
        <w:t>.</w:t>
      </w:r>
    </w:p>
    <w:p w14:paraId="6149EDF2" w14:textId="13B255C6" w:rsidR="00F77A9F" w:rsidRPr="00F03BDA" w:rsidRDefault="00F77A9F" w:rsidP="00F77A9F">
      <w:r w:rsidRPr="00F03BDA">
        <w:t xml:space="preserve">Въпреки голямото </w:t>
      </w:r>
      <w:proofErr w:type="spellStart"/>
      <w:r w:rsidRPr="00F03BDA">
        <w:t>напрежение,от</w:t>
      </w:r>
      <w:proofErr w:type="spellEnd"/>
      <w:r w:rsidRPr="00F03BDA">
        <w:t xml:space="preserve"> парцела в</w:t>
      </w:r>
      <w:r w:rsidR="00075077" w:rsidRPr="00F03BDA">
        <w:t xml:space="preserve">  </w:t>
      </w:r>
      <w:r w:rsidRPr="00F03BDA">
        <w:t>М</w:t>
      </w:r>
      <w:r w:rsidR="00AB5644" w:rsidRPr="00F03BDA">
        <w:t>.</w:t>
      </w:r>
      <w:r w:rsidRPr="00F03BDA">
        <w:t xml:space="preserve"> Верея получихме много добра реколта от плодове и зеленчуци</w:t>
      </w:r>
      <w:r w:rsidR="00AB5644" w:rsidRPr="00F03BDA">
        <w:t>.</w:t>
      </w:r>
      <w:r w:rsidR="00075077" w:rsidRPr="00F03BDA">
        <w:t xml:space="preserve"> Това беше </w:t>
      </w:r>
      <w:r w:rsidRPr="00F03BDA">
        <w:t xml:space="preserve">сериозна икономическа помощ за </w:t>
      </w:r>
      <w:r w:rsidR="00AB5644" w:rsidRPr="00F03BDA">
        <w:t>семейството</w:t>
      </w:r>
      <w:r w:rsidRPr="00F03BDA">
        <w:t xml:space="preserve"> тогава</w:t>
      </w:r>
      <w:r w:rsidR="00AB5644" w:rsidRPr="00F03BDA">
        <w:t xml:space="preserve">. </w:t>
      </w:r>
      <w:r w:rsidRPr="00F03BDA">
        <w:t>Доста</w:t>
      </w:r>
      <w:r w:rsidR="00075077" w:rsidRPr="00F03BDA">
        <w:t xml:space="preserve"> бях затруднен при писането на „</w:t>
      </w:r>
      <w:proofErr w:type="spellStart"/>
      <w:r w:rsidR="00075077" w:rsidRPr="00F03BDA">
        <w:t>Автобиографическиятси</w:t>
      </w:r>
      <w:proofErr w:type="spellEnd"/>
      <w:r w:rsidR="00075077" w:rsidRPr="00F03BDA">
        <w:t xml:space="preserve"> очерк”</w:t>
      </w:r>
      <w:r w:rsidR="00AB5644" w:rsidRPr="00F03BDA">
        <w:t>.</w:t>
      </w:r>
      <w:r w:rsidRPr="00F03BDA">
        <w:t xml:space="preserve"> Главно при нощните ми </w:t>
      </w:r>
      <w:r w:rsidR="00AB5644" w:rsidRPr="00F03BDA">
        <w:t>дежурства</w:t>
      </w:r>
      <w:r w:rsidRPr="00F03BDA">
        <w:t>,</w:t>
      </w:r>
      <w:r w:rsidR="00075077" w:rsidRPr="00F03BDA">
        <w:t xml:space="preserve"> </w:t>
      </w:r>
      <w:r w:rsidRPr="00F03BDA">
        <w:t>написах само два</w:t>
      </w:r>
      <w:r w:rsidR="00075077" w:rsidRPr="00F03BDA">
        <w:t xml:space="preserve"> </w:t>
      </w:r>
      <w:r w:rsidRPr="00F03BDA">
        <w:t>раздела.</w:t>
      </w:r>
      <w:r w:rsidR="00075077" w:rsidRPr="00F03BDA">
        <w:t xml:space="preserve"> </w:t>
      </w:r>
      <w:r w:rsidRPr="00F03BDA">
        <w:t>Преустанових и писането на статии по птицевъдство,</w:t>
      </w:r>
    </w:p>
    <w:p w14:paraId="6C3A4B81" w14:textId="5CEAA023" w:rsidR="00AB5644" w:rsidRPr="00F03BDA" w:rsidRDefault="00F77A9F" w:rsidP="00F77A9F">
      <w:r w:rsidRPr="00F03BDA">
        <w:t xml:space="preserve">През септември беше </w:t>
      </w:r>
      <w:r w:rsidR="00AB5644" w:rsidRPr="00F03BDA">
        <w:t>отпечатана</w:t>
      </w:r>
      <w:r w:rsidRPr="00F03BDA">
        <w:t xml:space="preserve"> научно популярната книга:</w:t>
      </w:r>
      <w:r w:rsidR="00075077" w:rsidRPr="00F03BDA">
        <w:t xml:space="preserve"> „Отглеждане на птици”</w:t>
      </w:r>
      <w:r w:rsidRPr="00F03BDA">
        <w:t xml:space="preserve"> от ДИ</w:t>
      </w:r>
      <w:r w:rsidR="00075077" w:rsidRPr="00F03BDA">
        <w:t xml:space="preserve"> „Земиздат”</w:t>
      </w:r>
      <w:r w:rsidRPr="00F03BDA">
        <w:t>,</w:t>
      </w:r>
      <w:r w:rsidR="00075077" w:rsidRPr="00F03BDA">
        <w:t xml:space="preserve"> </w:t>
      </w:r>
      <w:r w:rsidRPr="00F03BDA">
        <w:t xml:space="preserve">на която бях </w:t>
      </w:r>
      <w:r w:rsidR="00AB5644" w:rsidRPr="00F03BDA">
        <w:t>отговорен</w:t>
      </w:r>
      <w:r w:rsidRPr="00F03BDA">
        <w:t xml:space="preserve"> редактор. </w:t>
      </w:r>
      <w:r w:rsidR="00075077" w:rsidRPr="00F03BDA">
        <w:t>Тя се продаваше и в книжарница „Абагар”</w:t>
      </w:r>
      <w:r w:rsidRPr="00F03BDA">
        <w:t xml:space="preserve"> на И</w:t>
      </w:r>
      <w:r w:rsidR="00AB5644" w:rsidRPr="00F03BDA">
        <w:t>л</w:t>
      </w:r>
      <w:r w:rsidRPr="00F03BDA">
        <w:t>ия</w:t>
      </w:r>
      <w:r w:rsidR="00075077" w:rsidRPr="00F03BDA">
        <w:t xml:space="preserve"> </w:t>
      </w:r>
      <w:r w:rsidRPr="00F03BDA">
        <w:t>Здравков,</w:t>
      </w:r>
      <w:r w:rsidR="00075077" w:rsidRPr="00F03BDA">
        <w:t xml:space="preserve"> </w:t>
      </w:r>
      <w:r w:rsidRPr="00F03BDA">
        <w:t>помещаваща се постройката на ДОСО,</w:t>
      </w:r>
      <w:r w:rsidR="00075077" w:rsidRPr="00F03BDA">
        <w:t xml:space="preserve"> </w:t>
      </w:r>
      <w:r w:rsidRPr="00F03BDA">
        <w:t>която пазех.</w:t>
      </w:r>
      <w:r w:rsidR="00075077" w:rsidRPr="00F03BDA">
        <w:t xml:space="preserve"> </w:t>
      </w:r>
      <w:r w:rsidRPr="00F03BDA">
        <w:t>В</w:t>
      </w:r>
      <w:r w:rsidR="00075077" w:rsidRPr="00F03BDA">
        <w:t xml:space="preserve"> </w:t>
      </w:r>
      <w:r w:rsidRPr="00F03BDA">
        <w:t xml:space="preserve">същата сграда се помещаваше и </w:t>
      </w:r>
      <w:r w:rsidR="00AB5644" w:rsidRPr="00F03BDA">
        <w:t>частният</w:t>
      </w:r>
      <w:r w:rsidRPr="00F03BDA">
        <w:t xml:space="preserve"> университет по Селско-стопанство на доцент Сандулов</w:t>
      </w:r>
      <w:r w:rsidR="00AB5644" w:rsidRPr="00F03BDA">
        <w:t>.</w:t>
      </w:r>
      <w:r w:rsidR="00075077" w:rsidRPr="00F03BDA">
        <w:t xml:space="preserve"> При мен често</w:t>
      </w:r>
      <w:r w:rsidRPr="00F03BDA">
        <w:t xml:space="preserve"> и колегата К</w:t>
      </w:r>
      <w:r w:rsidR="00AB5644" w:rsidRPr="00F03BDA">
        <w:t xml:space="preserve">. </w:t>
      </w:r>
      <w:r w:rsidR="00075077" w:rsidRPr="00F03BDA">
        <w:t xml:space="preserve"> </w:t>
      </w:r>
      <w:r w:rsidRPr="00F03BDA">
        <w:t>Кунев,</w:t>
      </w:r>
      <w:r w:rsidR="00075077" w:rsidRPr="00F03BDA">
        <w:t xml:space="preserve"> </w:t>
      </w:r>
      <w:r w:rsidRPr="00F03BDA">
        <w:t>тогава зам</w:t>
      </w:r>
      <w:r w:rsidR="00AB5644" w:rsidRPr="00F03BDA">
        <w:t xml:space="preserve">. </w:t>
      </w:r>
      <w:r w:rsidRPr="00F03BDA">
        <w:t>кмет на Ст</w:t>
      </w:r>
      <w:r w:rsidR="00075077" w:rsidRPr="00F03BDA">
        <w:t>ара</w:t>
      </w:r>
      <w:r w:rsidR="00AB5644" w:rsidRPr="00F03BDA">
        <w:t xml:space="preserve"> </w:t>
      </w:r>
      <w:r w:rsidRPr="00F03BDA">
        <w:t>Загора</w:t>
      </w:r>
      <w:r w:rsidR="00AB5644" w:rsidRPr="00F03BDA">
        <w:t>.</w:t>
      </w:r>
      <w:r w:rsidRPr="00F03BDA">
        <w:t xml:space="preserve"> Всички се обр</w:t>
      </w:r>
      <w:r w:rsidR="00AB5644" w:rsidRPr="00F03BDA">
        <w:t>ъ</w:t>
      </w:r>
      <w:r w:rsidRPr="00F03BDA">
        <w:t>щаха към мен с нау</w:t>
      </w:r>
      <w:r w:rsidR="00AB5644" w:rsidRPr="00F03BDA">
        <w:t>чн</w:t>
      </w:r>
      <w:r w:rsidRPr="00F03BDA">
        <w:t>ите ми звания и степени,</w:t>
      </w:r>
      <w:r w:rsidR="00075077" w:rsidRPr="00F03BDA">
        <w:t xml:space="preserve"> </w:t>
      </w:r>
      <w:r w:rsidRPr="00F03BDA">
        <w:t>което</w:t>
      </w:r>
      <w:r w:rsidR="00075077" w:rsidRPr="00F03BDA">
        <w:t xml:space="preserve"> </w:t>
      </w:r>
      <w:r w:rsidRPr="00F03BDA">
        <w:t>като на нощен пазач ми звучеше някак подигравателно</w:t>
      </w:r>
      <w:r w:rsidR="00AB5644" w:rsidRPr="00F03BDA">
        <w:t xml:space="preserve">. </w:t>
      </w:r>
    </w:p>
    <w:p w14:paraId="136F97F7" w14:textId="5748B28A" w:rsidR="00201F58" w:rsidRPr="00F03BDA" w:rsidRDefault="00201F58" w:rsidP="00201F58">
      <w:r w:rsidRPr="00F03BDA">
        <w:t xml:space="preserve">Продължавах само активно да </w:t>
      </w:r>
      <w:r w:rsidR="00BD4FBD" w:rsidRPr="00F03BDA">
        <w:t>участвам</w:t>
      </w:r>
      <w:r w:rsidRPr="00F03BDA">
        <w:t xml:space="preserve"> в работата на </w:t>
      </w:r>
      <w:r w:rsidR="00BD4FBD" w:rsidRPr="00F03BDA">
        <w:t>О</w:t>
      </w:r>
      <w:r w:rsidRPr="00F03BDA">
        <w:t xml:space="preserve">6щинското </w:t>
      </w:r>
      <w:r w:rsidR="00BD4FBD" w:rsidRPr="00F03BDA">
        <w:t>ръководство</w:t>
      </w:r>
      <w:r w:rsidRPr="00F03BDA">
        <w:t xml:space="preserve"> на Съюза на ветераните от войните и</w:t>
      </w:r>
      <w:r w:rsidR="00075077" w:rsidRPr="00F03BDA">
        <w:t xml:space="preserve"> </w:t>
      </w:r>
      <w:r w:rsidRPr="00F03BDA">
        <w:t>в</w:t>
      </w:r>
      <w:r w:rsidR="00075077" w:rsidRPr="00F03BDA">
        <w:t xml:space="preserve"> </w:t>
      </w:r>
      <w:r w:rsidRPr="00F03BDA">
        <w:t>сбирките на учените</w:t>
      </w:r>
      <w:r w:rsidR="00075077" w:rsidRPr="00F03BDA">
        <w:t xml:space="preserve"> </w:t>
      </w:r>
      <w:r w:rsidRPr="00F03BDA">
        <w:t>-</w:t>
      </w:r>
      <w:r w:rsidR="00075077" w:rsidRPr="00F03BDA">
        <w:t xml:space="preserve"> </w:t>
      </w:r>
      <w:r w:rsidRPr="00F03BDA">
        <w:t>ветерани на СУБ</w:t>
      </w:r>
      <w:r w:rsidR="00075077" w:rsidRPr="00F03BDA">
        <w:t xml:space="preserve"> </w:t>
      </w:r>
      <w:r w:rsidRPr="00F03BDA">
        <w:t>-</w:t>
      </w:r>
      <w:r w:rsidR="00075077" w:rsidRPr="00F03BDA">
        <w:t xml:space="preserve"> </w:t>
      </w:r>
      <w:r w:rsidRPr="00F03BDA">
        <w:t>СЗ</w:t>
      </w:r>
      <w:r w:rsidR="00BD4FBD" w:rsidRPr="00F03BDA">
        <w:t>. В</w:t>
      </w:r>
      <w:r w:rsidRPr="00F03BDA">
        <w:t xml:space="preserve">се още бях в </w:t>
      </w:r>
      <w:r w:rsidR="00BD4FBD" w:rsidRPr="00F03BDA">
        <w:t xml:space="preserve">ръководството </w:t>
      </w:r>
      <w:r w:rsidRPr="00F03BDA">
        <w:t xml:space="preserve">на </w:t>
      </w:r>
      <w:r w:rsidR="00BD4FBD" w:rsidRPr="00F03BDA">
        <w:t>ПП</w:t>
      </w:r>
      <w:r w:rsidRPr="00F03BDA">
        <w:t>О на Б</w:t>
      </w:r>
      <w:r w:rsidR="00BD4FBD" w:rsidRPr="00F03BDA">
        <w:t>СП</w:t>
      </w:r>
      <w:r w:rsidRPr="00F03BDA">
        <w:t xml:space="preserve"> в квартала,</w:t>
      </w:r>
      <w:r w:rsidR="00075077" w:rsidRPr="00F03BDA">
        <w:t xml:space="preserve"> </w:t>
      </w:r>
      <w:r w:rsidRPr="00F03BDA">
        <w:t xml:space="preserve">но почти не </w:t>
      </w:r>
      <w:r w:rsidR="00BD4FBD" w:rsidRPr="00F03BDA">
        <w:t>участвах</w:t>
      </w:r>
      <w:r w:rsidRPr="00F03BDA">
        <w:t xml:space="preserve"> в </w:t>
      </w:r>
      <w:r w:rsidR="00BD4FBD" w:rsidRPr="00F03BDA">
        <w:t>дейността</w:t>
      </w:r>
      <w:r w:rsidRPr="00F03BDA">
        <w:t xml:space="preserve"> му</w:t>
      </w:r>
      <w:r w:rsidR="00BD4FBD" w:rsidRPr="00F03BDA">
        <w:t>.</w:t>
      </w:r>
      <w:r w:rsidRPr="00F03BDA">
        <w:t xml:space="preserve"> Чрез вестник</w:t>
      </w:r>
      <w:r w:rsidR="00075077" w:rsidRPr="00F03BDA">
        <w:t xml:space="preserve"> „Дума”</w:t>
      </w:r>
      <w:r w:rsidRPr="00F03BDA">
        <w:t xml:space="preserve"> и нов</w:t>
      </w:r>
      <w:r w:rsidR="00BD4FBD" w:rsidRPr="00F03BDA">
        <w:t>ините</w:t>
      </w:r>
      <w:r w:rsidRPr="00F03BDA">
        <w:t xml:space="preserve"> бях в течение на политическото и икономическо по</w:t>
      </w:r>
      <w:r w:rsidR="00BD4FBD" w:rsidRPr="00F03BDA">
        <w:t>ло</w:t>
      </w:r>
      <w:r w:rsidRPr="00F03BDA">
        <w:t>жение в страната.</w:t>
      </w:r>
      <w:r w:rsidR="00075077" w:rsidRPr="00F03BDA">
        <w:t xml:space="preserve"> </w:t>
      </w:r>
      <w:r w:rsidRPr="00F03BDA">
        <w:t xml:space="preserve">В резултат на някои неуспешни </w:t>
      </w:r>
      <w:r w:rsidR="00BD4FBD" w:rsidRPr="00F03BDA">
        <w:t>мероприятия на</w:t>
      </w:r>
      <w:r w:rsidRPr="00F03BDA">
        <w:t xml:space="preserve"> правителството на Жан Виденов и икономическия</w:t>
      </w:r>
      <w:r w:rsidR="00075077" w:rsidRPr="00F03BDA">
        <w:t>т</w:t>
      </w:r>
      <w:r w:rsidRPr="00F03BDA">
        <w:t xml:space="preserve"> натиск отвън</w:t>
      </w:r>
      <w:r w:rsidR="00BD4FBD" w:rsidRPr="00F03BDA">
        <w:t xml:space="preserve"> особено</w:t>
      </w:r>
      <w:r w:rsidRPr="00F03BDA">
        <w:t xml:space="preserve"> спирането на заемите от Световната банка и </w:t>
      </w:r>
      <w:r w:rsidR="00BD4FBD" w:rsidRPr="00F03BDA">
        <w:t>Международния</w:t>
      </w:r>
      <w:r w:rsidRPr="00F03BDA">
        <w:t xml:space="preserve"> валутен фонд,</w:t>
      </w:r>
      <w:r w:rsidR="00075077" w:rsidRPr="00F03BDA">
        <w:t xml:space="preserve"> </w:t>
      </w:r>
      <w:r w:rsidRPr="00F03BDA">
        <w:t>през втората половина на година в странната започнаха ускорени инфлационни процеси</w:t>
      </w:r>
      <w:r w:rsidR="00BD4FBD" w:rsidRPr="00F03BDA">
        <w:t>.</w:t>
      </w:r>
      <w:r w:rsidRPr="00F03BDA">
        <w:t xml:space="preserve"> Смяната на </w:t>
      </w:r>
      <w:r w:rsidR="00BD4FBD" w:rsidRPr="00F03BDA">
        <w:t>някои</w:t>
      </w:r>
      <w:r w:rsidRPr="00F03BDA">
        <w:t xml:space="preserve"> министри от правителството,</w:t>
      </w:r>
      <w:r w:rsidR="00075077" w:rsidRPr="00F03BDA">
        <w:t xml:space="preserve"> </w:t>
      </w:r>
      <w:r w:rsidRPr="00F03BDA">
        <w:t>между които и В</w:t>
      </w:r>
      <w:r w:rsidR="00BD4FBD" w:rsidRPr="00F03BDA">
        <w:t xml:space="preserve">. </w:t>
      </w:r>
      <w:r w:rsidRPr="00F03BDA">
        <w:t>Чичибаба</w:t>
      </w:r>
      <w:r w:rsidR="00075077" w:rsidRPr="00F03BDA">
        <w:t xml:space="preserve"> </w:t>
      </w:r>
      <w:r w:rsidRPr="00F03BDA">
        <w:t>не</w:t>
      </w:r>
      <w:r w:rsidR="00075077" w:rsidRPr="00F03BDA">
        <w:t xml:space="preserve"> </w:t>
      </w:r>
      <w:r w:rsidRPr="00F03BDA">
        <w:t>дадоха резултат.</w:t>
      </w:r>
      <w:r w:rsidR="00075077" w:rsidRPr="00F03BDA">
        <w:t xml:space="preserve"> Ц</w:t>
      </w:r>
      <w:r w:rsidRPr="00F03BDA">
        <w:t xml:space="preserve">ените </w:t>
      </w:r>
      <w:r w:rsidR="00BD4FBD" w:rsidRPr="00F03BDA">
        <w:t>скочиха</w:t>
      </w:r>
      <w:r w:rsidRPr="00F03BDA">
        <w:t xml:space="preserve"> 3 до 4 пъти, а заплатите</w:t>
      </w:r>
      <w:r w:rsidR="00075077" w:rsidRPr="00F03BDA">
        <w:t xml:space="preserve"> </w:t>
      </w:r>
      <w:r w:rsidRPr="00F03BDA">
        <w:t>и пенсиите увеличени само два пъти.</w:t>
      </w:r>
      <w:r w:rsidR="00075077" w:rsidRPr="00F03BDA">
        <w:t xml:space="preserve"> </w:t>
      </w:r>
      <w:r w:rsidRPr="00F03BDA">
        <w:t>Това увеличи недоволството на населението,</w:t>
      </w:r>
      <w:r w:rsidR="00075077" w:rsidRPr="00F03BDA">
        <w:t xml:space="preserve"> </w:t>
      </w:r>
      <w:r w:rsidRPr="00F03BDA">
        <w:t>включително и на членовете на БСП</w:t>
      </w:r>
      <w:r w:rsidR="00BD4FBD" w:rsidRPr="00F03BDA">
        <w:t>.</w:t>
      </w:r>
      <w:r w:rsidRPr="00F03BDA">
        <w:t xml:space="preserve"> От своя</w:t>
      </w:r>
      <w:r w:rsidR="00075077" w:rsidRPr="00F03BDA">
        <w:t xml:space="preserve"> </w:t>
      </w:r>
      <w:r w:rsidRPr="00F03BDA">
        <w:t>страна ръководството на СДС се ос</w:t>
      </w:r>
      <w:r w:rsidR="00BD4FBD" w:rsidRPr="00F03BDA">
        <w:t>вобо</w:t>
      </w:r>
      <w:r w:rsidRPr="00F03BDA">
        <w:t>ди от някои от съставните</w:t>
      </w:r>
      <w:r w:rsidR="00075077" w:rsidRPr="00F03BDA">
        <w:t xml:space="preserve"> </w:t>
      </w:r>
      <w:r w:rsidRPr="00F03BDA">
        <w:t xml:space="preserve">си партии и начело с Иван Костов се преустрои </w:t>
      </w:r>
      <w:r w:rsidR="00BD4FBD" w:rsidRPr="00F03BDA">
        <w:t>н</w:t>
      </w:r>
      <w:r w:rsidRPr="00F03BDA">
        <w:t>а партия</w:t>
      </w:r>
      <w:r w:rsidR="00BD4FBD" w:rsidRPr="00F03BDA">
        <w:t>,  изл</w:t>
      </w:r>
      <w:r w:rsidRPr="00F03BDA">
        <w:t>ъчи Петър Стоянов за свой кандидат за президент</w:t>
      </w:r>
      <w:r w:rsidR="00BD4FBD" w:rsidRPr="00F03BDA">
        <w:t xml:space="preserve">, и спечели президентските избор. </w:t>
      </w:r>
      <w:r w:rsidRPr="00F03BDA">
        <w:t>На конгреса през декември на БСП,</w:t>
      </w:r>
      <w:r w:rsidR="00075077" w:rsidRPr="00F03BDA">
        <w:t xml:space="preserve"> </w:t>
      </w:r>
      <w:r w:rsidRPr="00F03BDA">
        <w:t xml:space="preserve">Жан Виденов беше изваден от </w:t>
      </w:r>
      <w:r w:rsidR="00BD4FBD" w:rsidRPr="00F03BDA">
        <w:t>ръководството</w:t>
      </w:r>
      <w:r w:rsidRPr="00F03BDA">
        <w:t xml:space="preserve"> на Партията, но беше </w:t>
      </w:r>
      <w:r w:rsidR="00075077" w:rsidRPr="00F03BDA">
        <w:t>оставен М</w:t>
      </w:r>
      <w:r w:rsidR="00BD4FBD" w:rsidRPr="00F03BDA">
        <w:t>инистър</w:t>
      </w:r>
      <w:r w:rsidR="00075077" w:rsidRPr="00F03BDA">
        <w:t xml:space="preserve"> </w:t>
      </w:r>
      <w:r w:rsidR="00BD4FBD" w:rsidRPr="00F03BDA">
        <w:t>-</w:t>
      </w:r>
      <w:r w:rsidR="00075077" w:rsidRPr="00F03BDA">
        <w:t xml:space="preserve"> председател </w:t>
      </w:r>
      <w:r w:rsidRPr="00F03BDA">
        <w:t>до конструиране</w:t>
      </w:r>
      <w:r w:rsidR="00BD4FBD" w:rsidRPr="00F03BDA">
        <w:t>то</w:t>
      </w:r>
      <w:r w:rsidRPr="00F03BDA">
        <w:t xml:space="preserve"> на нов </w:t>
      </w:r>
      <w:r w:rsidR="00BD4FBD" w:rsidRPr="00F03BDA">
        <w:t>кабинет. Това колебание</w:t>
      </w:r>
      <w:r w:rsidRPr="00F03BDA">
        <w:t xml:space="preserve"> от </w:t>
      </w:r>
      <w:r w:rsidR="00BD4FBD" w:rsidRPr="00F03BDA">
        <w:t xml:space="preserve">ръководството на </w:t>
      </w:r>
      <w:r w:rsidRPr="00F03BDA">
        <w:t>БСП</w:t>
      </w:r>
      <w:r w:rsidR="00075077" w:rsidRPr="00F03BDA">
        <w:t xml:space="preserve"> </w:t>
      </w:r>
      <w:r w:rsidR="00BD4FBD" w:rsidRPr="00F03BDA">
        <w:t xml:space="preserve"> увеличи </w:t>
      </w:r>
      <w:r w:rsidR="00075077" w:rsidRPr="00F03BDA">
        <w:t xml:space="preserve"> </w:t>
      </w:r>
      <w:r w:rsidRPr="00F03BDA">
        <w:t>недоволство</w:t>
      </w:r>
      <w:r w:rsidR="00BD4FBD" w:rsidRPr="00F03BDA">
        <w:t>то</w:t>
      </w:r>
      <w:r w:rsidR="00075077" w:rsidRPr="00F03BDA">
        <w:t xml:space="preserve"> </w:t>
      </w:r>
      <w:r w:rsidR="00BD4FBD" w:rsidRPr="00F03BDA">
        <w:t>из</w:t>
      </w:r>
      <w:r w:rsidR="00075077" w:rsidRPr="00F03BDA">
        <w:t xml:space="preserve"> </w:t>
      </w:r>
      <w:r w:rsidR="00BD4FBD" w:rsidRPr="00F03BDA">
        <w:t xml:space="preserve"> </w:t>
      </w:r>
      <w:r w:rsidRPr="00F03BDA">
        <w:t>членовете.</w:t>
      </w:r>
    </w:p>
    <w:p w14:paraId="3B259B33" w14:textId="0C4F08D7" w:rsidR="00201F58" w:rsidRPr="00F03BDA" w:rsidRDefault="00201F58" w:rsidP="00201F58">
      <w:r w:rsidRPr="00F03BDA">
        <w:lastRenderedPageBreak/>
        <w:t>Въпреки тежка</w:t>
      </w:r>
      <w:r w:rsidR="00BD4FBD" w:rsidRPr="00F03BDA">
        <w:t>та</w:t>
      </w:r>
      <w:r w:rsidR="00075077" w:rsidRPr="00F03BDA">
        <w:t xml:space="preserve"> </w:t>
      </w:r>
      <w:r w:rsidR="00BD4FBD" w:rsidRPr="00F03BDA">
        <w:t>обстановка</w:t>
      </w:r>
      <w:r w:rsidRPr="00F03BDA">
        <w:t>, се постара</w:t>
      </w:r>
      <w:r w:rsidR="00075077" w:rsidRPr="00F03BDA">
        <w:t>хме заради децата да посрещнем Н</w:t>
      </w:r>
      <w:r w:rsidRPr="00F03BDA">
        <w:t>овата</w:t>
      </w:r>
      <w:r w:rsidR="00075077" w:rsidRPr="00F03BDA">
        <w:t xml:space="preserve"> </w:t>
      </w:r>
      <w:r w:rsidRPr="00F03BDA">
        <w:t xml:space="preserve">1992 година, спазвайки </w:t>
      </w:r>
      <w:r w:rsidR="00BD4FBD" w:rsidRPr="00F03BDA">
        <w:t>семейната</w:t>
      </w:r>
      <w:r w:rsidR="00075077" w:rsidRPr="00F03BDA">
        <w:t xml:space="preserve"> </w:t>
      </w:r>
      <w:r w:rsidR="00BD4FBD" w:rsidRPr="00F03BDA">
        <w:t>т</w:t>
      </w:r>
      <w:r w:rsidRPr="00F03BDA">
        <w:t>ради</w:t>
      </w:r>
      <w:r w:rsidR="00BD4FBD" w:rsidRPr="00F03BDA">
        <w:t>ци</w:t>
      </w:r>
      <w:r w:rsidRPr="00F03BDA">
        <w:t>я</w:t>
      </w:r>
      <w:r w:rsidR="00BD4FBD" w:rsidRPr="00F03BDA">
        <w:t xml:space="preserve">. </w:t>
      </w:r>
      <w:r w:rsidRPr="00F03BDA">
        <w:t>Маринчо и Милко бяха ве</w:t>
      </w:r>
      <w:r w:rsidR="00BD4FBD" w:rsidRPr="00F03BDA">
        <w:t>ч</w:t>
      </w:r>
      <w:r w:rsidRPr="00F03BDA">
        <w:t>е големи момчета на 13 и 12 години.</w:t>
      </w:r>
      <w:r w:rsidR="00075077" w:rsidRPr="00F03BDA">
        <w:t xml:space="preserve"> Те помагаха на майка си</w:t>
      </w:r>
      <w:r w:rsidRPr="00F03BDA">
        <w:t xml:space="preserve"> за елхата и подаръците</w:t>
      </w:r>
      <w:r w:rsidR="00CE12F1" w:rsidRPr="00F03BDA">
        <w:t>. Директорът</w:t>
      </w:r>
      <w:r w:rsidRPr="00F03BDA">
        <w:t xml:space="preserve"> на НИГО Х</w:t>
      </w:r>
      <w:r w:rsidR="00075077" w:rsidRPr="00F03BDA">
        <w:t>ристо Сърмаджиев ни осигури от И</w:t>
      </w:r>
      <w:r w:rsidRPr="00F03BDA">
        <w:t>нститута говеждо месо</w:t>
      </w:r>
      <w:r w:rsidR="00CE12F1" w:rsidRPr="00F03BDA">
        <w:t>,</w:t>
      </w:r>
      <w:r w:rsidRPr="00F03BDA">
        <w:t xml:space="preserve"> а Запрян свинско и направихме даже и суджуци.</w:t>
      </w:r>
      <w:r w:rsidR="00075077" w:rsidRPr="00F03BDA">
        <w:t xml:space="preserve"> </w:t>
      </w:r>
      <w:r w:rsidRPr="00F03BDA">
        <w:t>Понеже на Новогоди</w:t>
      </w:r>
      <w:r w:rsidR="00CE12F1" w:rsidRPr="00F03BDA">
        <w:t>ш</w:t>
      </w:r>
      <w:r w:rsidRPr="00F03BDA">
        <w:t>ната нощ бях дежурен,</w:t>
      </w:r>
      <w:r w:rsidR="00075077" w:rsidRPr="00F03BDA">
        <w:t xml:space="preserve"> </w:t>
      </w:r>
      <w:r w:rsidRPr="00F03BDA">
        <w:t>в</w:t>
      </w:r>
      <w:r w:rsidR="00075077" w:rsidRPr="00F03BDA">
        <w:t xml:space="preserve"> </w:t>
      </w:r>
      <w:r w:rsidRPr="00F03BDA">
        <w:t>20</w:t>
      </w:r>
      <w:r w:rsidR="00075077" w:rsidRPr="00F03BDA">
        <w:t>:</w:t>
      </w:r>
      <w:r w:rsidRPr="00F03BDA">
        <w:t>30 часа при мен дойдоха Милка, Дора и децата</w:t>
      </w:r>
      <w:r w:rsidR="00CE12F1" w:rsidRPr="00F03BDA">
        <w:t xml:space="preserve">. </w:t>
      </w:r>
      <w:r w:rsidRPr="00F03BDA">
        <w:t>Те</w:t>
      </w:r>
      <w:r w:rsidR="00075077" w:rsidRPr="00F03BDA">
        <w:t xml:space="preserve"> </w:t>
      </w:r>
      <w:r w:rsidRPr="00F03BDA">
        <w:t>носеха</w:t>
      </w:r>
      <w:r w:rsidR="00075077" w:rsidRPr="00F03BDA">
        <w:t xml:space="preserve"> </w:t>
      </w:r>
      <w:r w:rsidRPr="00F03BDA">
        <w:t>приготвените от тях ястия за Нова година и си направихме</w:t>
      </w:r>
      <w:r w:rsidR="00075077" w:rsidRPr="00F03BDA">
        <w:t xml:space="preserve"> </w:t>
      </w:r>
      <w:r w:rsidRPr="00F03BDA">
        <w:t>традиционната трапеза на масата в пор</w:t>
      </w:r>
      <w:r w:rsidR="00CE12F1" w:rsidRPr="00F03BDA">
        <w:t>т</w:t>
      </w:r>
      <w:r w:rsidRPr="00F03BDA">
        <w:t>иерната ми стая</w:t>
      </w:r>
      <w:r w:rsidR="00CE12F1" w:rsidRPr="00F03BDA">
        <w:t>.</w:t>
      </w:r>
      <w:r w:rsidR="00075077" w:rsidRPr="00F03BDA">
        <w:t xml:space="preserve"> </w:t>
      </w:r>
      <w:r w:rsidR="00CE12F1" w:rsidRPr="00F03BDA">
        <w:t>Въртяхме</w:t>
      </w:r>
      <w:r w:rsidR="00075077" w:rsidRPr="00F03BDA">
        <w:t xml:space="preserve"> баницата с</w:t>
      </w:r>
      <w:r w:rsidRPr="00F03BDA">
        <w:t xml:space="preserve"> </w:t>
      </w:r>
      <w:r w:rsidR="00CE12F1" w:rsidRPr="00F03BDA">
        <w:t>късметите</w:t>
      </w:r>
      <w:r w:rsidRPr="00F03BDA">
        <w:t>, като символично предвидихме</w:t>
      </w:r>
      <w:r w:rsidR="00075077" w:rsidRPr="00F03BDA">
        <w:t xml:space="preserve"> </w:t>
      </w:r>
      <w:r w:rsidRPr="00F03BDA">
        <w:t>късмет и за Марин.</w:t>
      </w:r>
      <w:r w:rsidR="00075077" w:rsidRPr="00F03BDA">
        <w:t xml:space="preserve"> </w:t>
      </w:r>
      <w:r w:rsidRPr="00F03BDA">
        <w:t>Постарахме се да го</w:t>
      </w:r>
      <w:r w:rsidR="00CE12F1" w:rsidRPr="00F03BDA">
        <w:t xml:space="preserve"> чувстваме</w:t>
      </w:r>
      <w:r w:rsidRPr="00F03BDA">
        <w:t xml:space="preserve"> между нас.</w:t>
      </w:r>
      <w:r w:rsidR="00075077" w:rsidRPr="00F03BDA">
        <w:t xml:space="preserve"> </w:t>
      </w:r>
      <w:r w:rsidRPr="00F03BDA">
        <w:t>Пожелахме си здраве и добри дни през новата година.</w:t>
      </w:r>
      <w:r w:rsidR="00075077" w:rsidRPr="00F03BDA">
        <w:t xml:space="preserve"> </w:t>
      </w:r>
      <w:r w:rsidRPr="00F03BDA">
        <w:t>Т</w:t>
      </w:r>
      <w:r w:rsidR="00075077" w:rsidRPr="00F03BDA">
        <w:t>е останаха до 22:</w:t>
      </w:r>
      <w:r w:rsidRPr="00F03BDA">
        <w:t>30 часа и се прибраха в къщи.</w:t>
      </w:r>
      <w:r w:rsidR="00075077" w:rsidRPr="00F03BDA">
        <w:t xml:space="preserve"> </w:t>
      </w:r>
      <w:r w:rsidRPr="00F03BDA">
        <w:t>След като останах</w:t>
      </w:r>
      <w:r w:rsidR="00075077" w:rsidRPr="00F03BDA">
        <w:t xml:space="preserve"> </w:t>
      </w:r>
      <w:r w:rsidRPr="00F03BDA">
        <w:t xml:space="preserve">сам, </w:t>
      </w:r>
      <w:r w:rsidR="00CE12F1" w:rsidRPr="00F03BDA">
        <w:t>дадох</w:t>
      </w:r>
      <w:r w:rsidRPr="00F03BDA">
        <w:t xml:space="preserve"> свобода на слабите си нерви и дълго оплаквах</w:t>
      </w:r>
      <w:r w:rsidR="00075077" w:rsidRPr="00F03BDA">
        <w:t xml:space="preserve"> </w:t>
      </w:r>
      <w:r w:rsidRPr="00F03BDA">
        <w:t>злата участ сполетяла синът ни и семейството</w:t>
      </w:r>
      <w:r w:rsidR="00CE12F1" w:rsidRPr="00F03BDA">
        <w:t xml:space="preserve">. </w:t>
      </w:r>
      <w:r w:rsidR="00075077" w:rsidRPr="00F03BDA">
        <w:t>В 12 часа, честитих Новата година на близките в</w:t>
      </w:r>
      <w:r w:rsidRPr="00F03BDA">
        <w:t>къщи</w:t>
      </w:r>
      <w:r w:rsidR="00CE12F1" w:rsidRPr="00F03BDA">
        <w:t xml:space="preserve">, </w:t>
      </w:r>
      <w:r w:rsidRPr="00F03BDA">
        <w:t xml:space="preserve">а след това и на </w:t>
      </w:r>
      <w:r w:rsidR="00CE12F1" w:rsidRPr="00F03BDA">
        <w:t>учителя</w:t>
      </w:r>
      <w:r w:rsidR="00075077" w:rsidRPr="00F03BDA">
        <w:t xml:space="preserve"> – </w:t>
      </w:r>
      <w:r w:rsidRPr="00F03BDA">
        <w:t>биолог</w:t>
      </w:r>
      <w:r w:rsidR="00075077" w:rsidRPr="00F03BDA">
        <w:t xml:space="preserve"> и</w:t>
      </w:r>
      <w:r w:rsidRPr="00F03BDA">
        <w:t xml:space="preserve"> мой приятел Христо Жеков.</w:t>
      </w:r>
      <w:r w:rsidR="00075077" w:rsidRPr="00F03BDA">
        <w:t xml:space="preserve"> </w:t>
      </w:r>
      <w:r w:rsidRPr="00F03BDA">
        <w:t xml:space="preserve">Новата година там ми </w:t>
      </w:r>
      <w:r w:rsidR="00CE12F1" w:rsidRPr="00F03BDA">
        <w:t>честити</w:t>
      </w:r>
      <w:r w:rsidRPr="00F03BDA">
        <w:t xml:space="preserve"> синът ми Васил</w:t>
      </w:r>
      <w:r w:rsidR="00CE12F1" w:rsidRPr="00F03BDA">
        <w:t>.</w:t>
      </w:r>
    </w:p>
    <w:p w14:paraId="2CBFBD68" w14:textId="20B34826" w:rsidR="00201F58" w:rsidRPr="00F03BDA" w:rsidRDefault="00075077" w:rsidP="00201F58">
      <w:r w:rsidRPr="00F03BDA">
        <w:t>На 1 януари си бях в</w:t>
      </w:r>
      <w:r w:rsidR="00201F58" w:rsidRPr="00F03BDA">
        <w:t>къщи</w:t>
      </w:r>
      <w:r w:rsidR="00CE12F1" w:rsidRPr="00F03BDA">
        <w:t>.</w:t>
      </w:r>
      <w:r w:rsidR="00201F58" w:rsidRPr="00F03BDA">
        <w:t xml:space="preserve"> На обяд организирахме </w:t>
      </w:r>
      <w:r w:rsidR="00CE12F1" w:rsidRPr="00F03BDA">
        <w:t>традиционната</w:t>
      </w:r>
      <w:r w:rsidRPr="00F03BDA">
        <w:t xml:space="preserve"> Н</w:t>
      </w:r>
      <w:r w:rsidR="00201F58" w:rsidRPr="00F03BDA">
        <w:t>овогодишн</w:t>
      </w:r>
      <w:r w:rsidR="00CE12F1" w:rsidRPr="00F03BDA">
        <w:t>а</w:t>
      </w:r>
      <w:r w:rsidR="00201F58" w:rsidRPr="00F03BDA">
        <w:t xml:space="preserve"> гощавка за фамилията</w:t>
      </w:r>
      <w:r w:rsidR="00CE12F1" w:rsidRPr="00F03BDA">
        <w:t>.</w:t>
      </w:r>
      <w:r w:rsidR="00201F58" w:rsidRPr="00F03BDA">
        <w:t xml:space="preserve"> Бяха поканени</w:t>
      </w:r>
      <w:r w:rsidR="00CE12F1" w:rsidRPr="00F03BDA">
        <w:t xml:space="preserve"> </w:t>
      </w:r>
      <w:r w:rsidR="00201F58" w:rsidRPr="00F03BDA">
        <w:t>и семейството на големият ми син Васил със съпругата и син</w:t>
      </w:r>
      <w:r w:rsidR="00CE12F1" w:rsidRPr="00F03BDA">
        <w:t xml:space="preserve">а </w:t>
      </w:r>
      <w:r w:rsidR="00201F58" w:rsidRPr="00F03BDA">
        <w:t>си Стефко,</w:t>
      </w:r>
      <w:r w:rsidRPr="00F03BDA">
        <w:t xml:space="preserve"> </w:t>
      </w:r>
      <w:r w:rsidR="00201F58" w:rsidRPr="00F03BDA">
        <w:t>който беше на 16 годин</w:t>
      </w:r>
      <w:r w:rsidR="00CE12F1" w:rsidRPr="00F03BDA">
        <w:t>и.</w:t>
      </w:r>
      <w:r w:rsidR="00201F58" w:rsidRPr="00F03BDA">
        <w:t xml:space="preserve"> Преди това Милка ходи на</w:t>
      </w:r>
      <w:r w:rsidRPr="00F03BDA">
        <w:t xml:space="preserve"> </w:t>
      </w:r>
      <w:r w:rsidR="00201F58" w:rsidRPr="00F03BDA">
        <w:t>гробищата,</w:t>
      </w:r>
      <w:r w:rsidRPr="00F03BDA">
        <w:t xml:space="preserve"> </w:t>
      </w:r>
      <w:r w:rsidR="00201F58" w:rsidRPr="00F03BDA">
        <w:t>да почете родителите ми и Марин.</w:t>
      </w:r>
    </w:p>
    <w:p w14:paraId="52D21C5E" w14:textId="4FB747D3" w:rsidR="00201F58" w:rsidRPr="00F03BDA" w:rsidRDefault="00201F58" w:rsidP="00201F58">
      <w:r w:rsidRPr="00F03BDA">
        <w:t xml:space="preserve">От </w:t>
      </w:r>
      <w:r w:rsidR="00EC2220" w:rsidRPr="00F03BDA">
        <w:t>началото</w:t>
      </w:r>
      <w:r w:rsidRPr="00F03BDA">
        <w:t xml:space="preserve"> на т</w:t>
      </w:r>
      <w:r w:rsidR="00B54B11" w:rsidRPr="00F03BDA">
        <w:t xml:space="preserve">ази година, пенсията ми беше 15 </w:t>
      </w:r>
      <w:r w:rsidRPr="00F03BDA">
        <w:t>000 лева</w:t>
      </w:r>
      <w:r w:rsidR="00B54B11" w:rsidRPr="00F03BDA">
        <w:t xml:space="preserve"> </w:t>
      </w:r>
      <w:r w:rsidRPr="00F03BDA">
        <w:t xml:space="preserve">месечно, а на Милка </w:t>
      </w:r>
      <w:r w:rsidR="00EC2220" w:rsidRPr="00F03BDA">
        <w:t>1</w:t>
      </w:r>
      <w:r w:rsidR="00B54B11" w:rsidRPr="00F03BDA">
        <w:t xml:space="preserve">1 </w:t>
      </w:r>
      <w:r w:rsidRPr="00F03BDA">
        <w:t>500 лева</w:t>
      </w:r>
      <w:r w:rsidR="00EC2220" w:rsidRPr="00F03BDA">
        <w:t>.</w:t>
      </w:r>
      <w:r w:rsidRPr="00F03BDA">
        <w:t xml:space="preserve"> Като нощен пазач получава</w:t>
      </w:r>
      <w:r w:rsidR="00B54B11" w:rsidRPr="00F03BDA">
        <w:t>х</w:t>
      </w:r>
      <w:r w:rsidR="00EC2220" w:rsidRPr="00F03BDA">
        <w:t xml:space="preserve"> </w:t>
      </w:r>
      <w:r w:rsidR="00B54B11" w:rsidRPr="00F03BDA">
        <w:t xml:space="preserve">10 </w:t>
      </w:r>
      <w:r w:rsidRPr="00F03BDA">
        <w:t xml:space="preserve">000 лева на месец, а Милка от плетенето на </w:t>
      </w:r>
      <w:r w:rsidR="00B54B11" w:rsidRPr="00F03BDA">
        <w:t xml:space="preserve">пуловери най-много по 3 </w:t>
      </w:r>
      <w:r w:rsidRPr="00F03BDA">
        <w:t>000 лева месечно. Тези доходи не ни бяха достатъчно и от 13 януари Милка започна да работи като чистачка на</w:t>
      </w:r>
      <w:r w:rsidR="00B54B11" w:rsidRPr="00F03BDA">
        <w:t xml:space="preserve"> </w:t>
      </w:r>
      <w:r w:rsidRPr="00F03BDA">
        <w:t>офисите на Застрахователно дружество</w:t>
      </w:r>
      <w:r w:rsidR="00B54B11" w:rsidRPr="00F03BDA">
        <w:t xml:space="preserve"> „</w:t>
      </w:r>
      <w:r w:rsidRPr="00F03BDA">
        <w:t>О</w:t>
      </w:r>
      <w:r w:rsidR="00EC2220" w:rsidRPr="00F03BDA">
        <w:t>р</w:t>
      </w:r>
      <w:r w:rsidR="00B54B11" w:rsidRPr="00F03BDA">
        <w:t>ел”</w:t>
      </w:r>
      <w:r w:rsidRPr="00F03BDA">
        <w:t>,</w:t>
      </w:r>
      <w:r w:rsidR="00B54B11" w:rsidRPr="00F03BDA">
        <w:t xml:space="preserve"> </w:t>
      </w:r>
      <w:r w:rsidRPr="00F03BDA">
        <w:t>които бяха близо</w:t>
      </w:r>
      <w:r w:rsidR="00B54B11" w:rsidRPr="00F03BDA">
        <w:t xml:space="preserve"> </w:t>
      </w:r>
      <w:r w:rsidRPr="00F03BDA">
        <w:t xml:space="preserve">до нашият дом. </w:t>
      </w:r>
      <w:r w:rsidR="00EC2220" w:rsidRPr="00F03BDA">
        <w:t xml:space="preserve">Съдейства </w:t>
      </w:r>
      <w:r w:rsidR="00B54B11" w:rsidRPr="00F03BDA">
        <w:t>и</w:t>
      </w:r>
      <w:r w:rsidRPr="00F03BDA">
        <w:t xml:space="preserve"> съседката Марина до парцела в</w:t>
      </w:r>
      <w:r w:rsidR="00B54B11" w:rsidRPr="00F03BDA">
        <w:t xml:space="preserve"> </w:t>
      </w:r>
      <w:r w:rsidRPr="00F03BDA">
        <w:t>М. Верея</w:t>
      </w:r>
      <w:r w:rsidR="00EC2220" w:rsidRPr="00F03BDA">
        <w:t>.</w:t>
      </w:r>
      <w:r w:rsidR="00B54B11" w:rsidRPr="00F03BDA">
        <w:t xml:space="preserve"> Отначало и плащаха по 6 </w:t>
      </w:r>
      <w:r w:rsidRPr="00F03BDA">
        <w:t>000 лева на месец,</w:t>
      </w:r>
      <w:r w:rsidR="00B54B11" w:rsidRPr="00F03BDA">
        <w:t xml:space="preserve"> </w:t>
      </w:r>
      <w:r w:rsidRPr="00F03BDA">
        <w:t>по</w:t>
      </w:r>
      <w:r w:rsidR="00B54B11" w:rsidRPr="00F03BDA">
        <w:t xml:space="preserve"> средата на годината по 10 </w:t>
      </w:r>
      <w:r w:rsidRPr="00F03BDA">
        <w:t xml:space="preserve">000 лева, а в края на годината </w:t>
      </w:r>
      <w:r w:rsidR="00B54B11" w:rsidRPr="00F03BDA">
        <w:t>п</w:t>
      </w:r>
      <w:r w:rsidRPr="00F03BDA">
        <w:t>о</w:t>
      </w:r>
      <w:r w:rsidR="00B54B11" w:rsidRPr="00F03BDA">
        <w:t xml:space="preserve"> 20 </w:t>
      </w:r>
      <w:r w:rsidRPr="00F03BDA">
        <w:t xml:space="preserve">000 лева. С икономия при тези </w:t>
      </w:r>
      <w:r w:rsidR="00EC2220" w:rsidRPr="00F03BDA">
        <w:t>доходи</w:t>
      </w:r>
      <w:r w:rsidRPr="00F03BDA">
        <w:t xml:space="preserve"> успявахме да се оправяме</w:t>
      </w:r>
      <w:r w:rsidR="00EC2220" w:rsidRPr="00F03BDA">
        <w:t>.</w:t>
      </w:r>
      <w:r w:rsidR="00B54B11" w:rsidRPr="00F03BDA">
        <w:t xml:space="preserve"> Поставихме</w:t>
      </w:r>
      <w:r w:rsidRPr="00F03BDA">
        <w:t xml:space="preserve"> мраморна плоча със снимка </w:t>
      </w:r>
      <w:r w:rsidR="00B54B11" w:rsidRPr="00F03BDA">
        <w:t xml:space="preserve">на гроба </w:t>
      </w:r>
      <w:r w:rsidRPr="00F03BDA">
        <w:t>на</w:t>
      </w:r>
      <w:r w:rsidR="00B54B11" w:rsidRPr="00F03BDA">
        <w:t xml:space="preserve"> </w:t>
      </w:r>
      <w:r w:rsidRPr="00F03BDA">
        <w:t>Марин,</w:t>
      </w:r>
      <w:r w:rsidR="00B54B11" w:rsidRPr="00F03BDA">
        <w:t xml:space="preserve"> </w:t>
      </w:r>
      <w:r w:rsidRPr="00F03BDA">
        <w:t>до тази на родителите ми</w:t>
      </w:r>
      <w:r w:rsidR="00EC2220" w:rsidRPr="00F03BDA">
        <w:t>.</w:t>
      </w:r>
    </w:p>
    <w:p w14:paraId="619716F7" w14:textId="740A0333" w:rsidR="00EC2220" w:rsidRPr="00F03BDA" w:rsidRDefault="00201F58" w:rsidP="00201F58">
      <w:r w:rsidRPr="00F03BDA">
        <w:t xml:space="preserve">Тази година навърших 73 години и започнах да </w:t>
      </w:r>
      <w:r w:rsidR="00EC2220" w:rsidRPr="00F03BDA">
        <w:t>чувствам</w:t>
      </w:r>
      <w:r w:rsidRPr="00F03BDA">
        <w:t>,</w:t>
      </w:r>
      <w:r w:rsidR="00B54B11" w:rsidRPr="00F03BDA">
        <w:t xml:space="preserve"> </w:t>
      </w:r>
      <w:r w:rsidRPr="00F03BDA">
        <w:t xml:space="preserve">че отпадам </w:t>
      </w:r>
      <w:r w:rsidR="00EC2220" w:rsidRPr="00F03BDA">
        <w:t xml:space="preserve">физически. </w:t>
      </w:r>
      <w:r w:rsidRPr="00F03BDA">
        <w:t>На 3 юни проведохме 11-та среща на завършилите преди</w:t>
      </w:r>
      <w:r w:rsidR="00B54B11" w:rsidRPr="00F03BDA">
        <w:t xml:space="preserve"> 55 </w:t>
      </w:r>
      <w:r w:rsidRPr="00F03BDA">
        <w:t xml:space="preserve">години </w:t>
      </w:r>
      <w:r w:rsidR="00EC2220" w:rsidRPr="00F03BDA">
        <w:t>гимназия</w:t>
      </w:r>
      <w:r w:rsidRPr="00F03BDA">
        <w:t xml:space="preserve"> през 1942 г</w:t>
      </w:r>
      <w:r w:rsidR="00B54B11" w:rsidRPr="00F03BDA">
        <w:t>.</w:t>
      </w:r>
      <w:r w:rsidRPr="00F03BDA">
        <w:t xml:space="preserve"> в Стара Загора</w:t>
      </w:r>
      <w:r w:rsidR="00EC2220" w:rsidRPr="00F03BDA">
        <w:t>.</w:t>
      </w:r>
      <w:r w:rsidRPr="00F03BDA">
        <w:t xml:space="preserve"> Събрахме се</w:t>
      </w:r>
      <w:r w:rsidR="00B54B11" w:rsidRPr="00F03BDA">
        <w:t xml:space="preserve"> </w:t>
      </w:r>
      <w:r w:rsidRPr="00F03BDA">
        <w:t>70 души мъже и жени,</w:t>
      </w:r>
      <w:r w:rsidR="00B54B11" w:rsidRPr="00F03BDA">
        <w:t xml:space="preserve"> </w:t>
      </w:r>
      <w:r w:rsidRPr="00F03BDA">
        <w:t xml:space="preserve">повечето вече грохнали </w:t>
      </w:r>
      <w:r w:rsidR="00EC2220" w:rsidRPr="00F03BDA">
        <w:t>старци.</w:t>
      </w:r>
      <w:r w:rsidR="00B54B11" w:rsidRPr="00F03BDA">
        <w:t xml:space="preserve"> На раздяла</w:t>
      </w:r>
      <w:r w:rsidRPr="00F03BDA">
        <w:t xml:space="preserve"> си по</w:t>
      </w:r>
      <w:r w:rsidR="00EC2220" w:rsidRPr="00F03BDA">
        <w:t>жел</w:t>
      </w:r>
      <w:r w:rsidRPr="00F03BDA">
        <w:t>ахме</w:t>
      </w:r>
      <w:r w:rsidR="00B54B11" w:rsidRPr="00F03BDA">
        <w:t xml:space="preserve"> </w:t>
      </w:r>
      <w:r w:rsidRPr="00F03BDA">
        <w:t>здраве,</w:t>
      </w:r>
      <w:r w:rsidR="00B54B11" w:rsidRPr="00F03BDA">
        <w:t xml:space="preserve"> </w:t>
      </w:r>
      <w:r w:rsidRPr="00F03BDA">
        <w:t>за да можем живите да се срещнем след 5 години</w:t>
      </w:r>
      <w:r w:rsidR="00EC2220" w:rsidRPr="00F03BDA">
        <w:t xml:space="preserve">! </w:t>
      </w:r>
    </w:p>
    <w:p w14:paraId="7C58F33E" w14:textId="3EEB887E" w:rsidR="00EC2220" w:rsidRPr="00F03BDA" w:rsidRDefault="00201F58" w:rsidP="00201F58">
      <w:r w:rsidRPr="00F03BDA">
        <w:t>На 16 юни почина баба Видка,</w:t>
      </w:r>
      <w:r w:rsidR="00B54B11" w:rsidRPr="00F03BDA">
        <w:t xml:space="preserve"> </w:t>
      </w:r>
      <w:r w:rsidRPr="00F03BDA">
        <w:t>майката на Милка</w:t>
      </w:r>
      <w:r w:rsidR="00EC2220" w:rsidRPr="00F03BDA">
        <w:t>.</w:t>
      </w:r>
      <w:r w:rsidRPr="00F03BDA">
        <w:t xml:space="preserve"> В началото</w:t>
      </w:r>
      <w:r w:rsidR="00B54B11" w:rsidRPr="00F03BDA">
        <w:t xml:space="preserve"> </w:t>
      </w:r>
      <w:r w:rsidRPr="00F03BDA">
        <w:t>на май тя навърши 90 години.</w:t>
      </w:r>
      <w:r w:rsidR="00B54B11" w:rsidRPr="00F03BDA">
        <w:t xml:space="preserve"> </w:t>
      </w:r>
      <w:r w:rsidRPr="00F03BDA">
        <w:t xml:space="preserve">Понесе много тежко </w:t>
      </w:r>
      <w:r w:rsidR="00EC2220" w:rsidRPr="00F03BDA">
        <w:t>смъртта</w:t>
      </w:r>
      <w:r w:rsidRPr="00F03BDA">
        <w:t xml:space="preserve"> на внука си Марин</w:t>
      </w:r>
      <w:r w:rsidR="00EC2220" w:rsidRPr="00F03BDA">
        <w:t>.</w:t>
      </w:r>
      <w:r w:rsidR="00B54B11" w:rsidRPr="00F03BDA">
        <w:t xml:space="preserve"> На погребението и</w:t>
      </w:r>
      <w:r w:rsidRPr="00F03BDA">
        <w:t xml:space="preserve"> ходихме с Милка и Васко</w:t>
      </w:r>
      <w:r w:rsidR="00EC2220" w:rsidRPr="00F03BDA">
        <w:t>. Б</w:t>
      </w:r>
      <w:r w:rsidRPr="00F03BDA">
        <w:t>аба Видка имаше живи: двама</w:t>
      </w:r>
      <w:r w:rsidR="00B54B11" w:rsidRPr="00F03BDA">
        <w:t xml:space="preserve"> </w:t>
      </w:r>
      <w:r w:rsidRPr="00F03BDA">
        <w:t>внука Васил и Виолета и петима правнука:</w:t>
      </w:r>
      <w:r w:rsidR="00B54B11" w:rsidRPr="00F03BDA">
        <w:t xml:space="preserve"> </w:t>
      </w:r>
      <w:r w:rsidRPr="00F03BDA">
        <w:t>Стефко,</w:t>
      </w:r>
      <w:r w:rsidR="00EC2220" w:rsidRPr="00F03BDA">
        <w:t xml:space="preserve"> Марин, </w:t>
      </w:r>
      <w:r w:rsidRPr="00F03BDA">
        <w:t>Милко,</w:t>
      </w:r>
      <w:r w:rsidR="00B54B11" w:rsidRPr="00F03BDA">
        <w:t xml:space="preserve"> </w:t>
      </w:r>
      <w:r w:rsidRPr="00F03BDA">
        <w:t>Р</w:t>
      </w:r>
      <w:r w:rsidR="00EC2220" w:rsidRPr="00F03BDA">
        <w:t>а</w:t>
      </w:r>
      <w:r w:rsidRPr="00F03BDA">
        <w:t>дина и Пламен</w:t>
      </w:r>
      <w:r w:rsidR="00EC2220" w:rsidRPr="00F03BDA">
        <w:t>.</w:t>
      </w:r>
      <w:r w:rsidRPr="00F03BDA">
        <w:t xml:space="preserve"> Нейният живот беше преминал при тежък, предимно селски труд и </w:t>
      </w:r>
      <w:r w:rsidR="00EC2220" w:rsidRPr="00F03BDA">
        <w:t>грижи</w:t>
      </w:r>
      <w:r w:rsidR="00B54B11" w:rsidRPr="00F03BDA">
        <w:t xml:space="preserve"> за семейството</w:t>
      </w:r>
      <w:r w:rsidR="00EC2220" w:rsidRPr="00F03BDA">
        <w:t xml:space="preserve">. </w:t>
      </w:r>
      <w:r w:rsidRPr="00F03BDA">
        <w:t>Имаше крачна шевна машина,</w:t>
      </w:r>
      <w:r w:rsidR="00B54B11" w:rsidRPr="00F03BDA">
        <w:t xml:space="preserve"> </w:t>
      </w:r>
      <w:r w:rsidRPr="00F03BDA">
        <w:t>като шиеше и бродира</w:t>
      </w:r>
      <w:r w:rsidR="00EC2220" w:rsidRPr="00F03BDA">
        <w:t>ш</w:t>
      </w:r>
      <w:r w:rsidRPr="00F03BDA">
        <w:t>е на нея.</w:t>
      </w:r>
      <w:r w:rsidR="00EC2220" w:rsidRPr="00F03BDA">
        <w:t xml:space="preserve"> Б</w:t>
      </w:r>
      <w:r w:rsidRPr="00F03BDA">
        <w:t xml:space="preserve">еше с </w:t>
      </w:r>
      <w:r w:rsidR="00B54B11" w:rsidRPr="00F03BDA">
        <w:t xml:space="preserve"> </w:t>
      </w:r>
      <w:r w:rsidRPr="00F03BDA">
        <w:t>християнски морал и широка душа,</w:t>
      </w:r>
      <w:r w:rsidR="00B54B11" w:rsidRPr="00F03BDA">
        <w:t xml:space="preserve"> </w:t>
      </w:r>
      <w:r w:rsidRPr="00F03BDA">
        <w:t>като умееше да пее хубави народни и стари градски песни</w:t>
      </w:r>
      <w:r w:rsidR="00EC2220" w:rsidRPr="00F03BDA">
        <w:t xml:space="preserve">. </w:t>
      </w:r>
    </w:p>
    <w:p w14:paraId="7B7898D7" w14:textId="7F4F5879" w:rsidR="00201F58" w:rsidRPr="00F03BDA" w:rsidRDefault="00201F58" w:rsidP="00201F58">
      <w:r w:rsidRPr="00F03BDA">
        <w:t xml:space="preserve">Внукът Маринчо завърши </w:t>
      </w:r>
      <w:r w:rsidR="00EC2220" w:rsidRPr="00F03BDA">
        <w:t>сед</w:t>
      </w:r>
      <w:r w:rsidRPr="00F03BDA">
        <w:t>ми клас</w:t>
      </w:r>
      <w:r w:rsidR="00EC2220" w:rsidRPr="00F03BDA">
        <w:t xml:space="preserve"> и </w:t>
      </w:r>
      <w:r w:rsidRPr="00F03BDA">
        <w:t xml:space="preserve">беше приет </w:t>
      </w:r>
      <w:r w:rsidR="00EC2220" w:rsidRPr="00F03BDA">
        <w:t>в Природо</w:t>
      </w:r>
      <w:r w:rsidR="00B54B11" w:rsidRPr="00F03BDA">
        <w:t xml:space="preserve"> </w:t>
      </w:r>
      <w:r w:rsidR="00EC2220" w:rsidRPr="00F03BDA">
        <w:t>-</w:t>
      </w:r>
      <w:r w:rsidR="00B54B11" w:rsidRPr="00F03BDA">
        <w:t xml:space="preserve"> </w:t>
      </w:r>
      <w:r w:rsidR="00EC2220" w:rsidRPr="00F03BDA">
        <w:t xml:space="preserve">математическата гимназия. </w:t>
      </w:r>
      <w:r w:rsidRPr="00F03BDA">
        <w:t xml:space="preserve">Милко беше в </w:t>
      </w:r>
      <w:r w:rsidR="00EC2220" w:rsidRPr="00F03BDA">
        <w:t>пе</w:t>
      </w:r>
      <w:r w:rsidR="00B54B11" w:rsidRPr="00F03BDA">
        <w:t>ти клас и също се учеш</w:t>
      </w:r>
      <w:r w:rsidRPr="00F03BDA">
        <w:t xml:space="preserve">е много добре. Големият ми внук Стефко тази година завърши </w:t>
      </w:r>
      <w:r w:rsidR="00EC2220" w:rsidRPr="00F03BDA">
        <w:t>единадесе</w:t>
      </w:r>
      <w:r w:rsidRPr="00F03BDA">
        <w:t xml:space="preserve">ти клас </w:t>
      </w:r>
      <w:r w:rsidR="00B54B11" w:rsidRPr="00F03BDA">
        <w:t>и от есента беше</w:t>
      </w:r>
      <w:r w:rsidRPr="00F03BDA">
        <w:t xml:space="preserve"> </w:t>
      </w:r>
      <w:r w:rsidR="00EC2220" w:rsidRPr="00F03BDA">
        <w:t>абитуриент</w:t>
      </w:r>
      <w:r w:rsidRPr="00F03BDA">
        <w:t xml:space="preserve"> в Езиковата гимназия</w:t>
      </w:r>
      <w:r w:rsidR="00EC2220" w:rsidRPr="00F03BDA">
        <w:t>.</w:t>
      </w:r>
      <w:r w:rsidRPr="00F03BDA">
        <w:t xml:space="preserve"> Учеше се</w:t>
      </w:r>
      <w:r w:rsidR="00B54B11" w:rsidRPr="00F03BDA">
        <w:t xml:space="preserve"> </w:t>
      </w:r>
      <w:r w:rsidRPr="00F03BDA">
        <w:t>също</w:t>
      </w:r>
      <w:r w:rsidR="00B54B11" w:rsidRPr="00F03BDA">
        <w:t xml:space="preserve"> </w:t>
      </w:r>
      <w:r w:rsidRPr="00F03BDA">
        <w:lastRenderedPageBreak/>
        <w:t>добре</w:t>
      </w:r>
      <w:r w:rsidR="00EC2220" w:rsidRPr="00F03BDA">
        <w:t xml:space="preserve">. </w:t>
      </w:r>
      <w:r w:rsidR="00B54B11" w:rsidRPr="00F03BDA">
        <w:t xml:space="preserve">На 3 август, </w:t>
      </w:r>
      <w:r w:rsidRPr="00F03BDA">
        <w:t xml:space="preserve">на годишнината от </w:t>
      </w:r>
      <w:r w:rsidR="00EC2220" w:rsidRPr="00F03BDA">
        <w:t>смъртта</w:t>
      </w:r>
      <w:r w:rsidRPr="00F03BDA">
        <w:t xml:space="preserve"> на Марин,</w:t>
      </w:r>
      <w:r w:rsidR="00B54B11" w:rsidRPr="00F03BDA">
        <w:t xml:space="preserve"> </w:t>
      </w:r>
      <w:r w:rsidRPr="00F03BDA">
        <w:t>на гробища</w:t>
      </w:r>
      <w:r w:rsidR="00EC2220" w:rsidRPr="00F03BDA">
        <w:t>та</w:t>
      </w:r>
      <w:r w:rsidRPr="00F03BDA">
        <w:t xml:space="preserve"> бяха всички негови приятели и колеги</w:t>
      </w:r>
      <w:r w:rsidR="00EC2220" w:rsidRPr="00F03BDA">
        <w:t>.</w:t>
      </w:r>
      <w:r w:rsidRPr="00F03BDA">
        <w:t xml:space="preserve"> </w:t>
      </w:r>
      <w:r w:rsidR="00B54B11" w:rsidRPr="00F03BDA">
        <w:t xml:space="preserve"> </w:t>
      </w:r>
      <w:r w:rsidRPr="00F03BDA">
        <w:t>Въпр</w:t>
      </w:r>
      <w:r w:rsidR="00EC2220" w:rsidRPr="00F03BDA">
        <w:t>е</w:t>
      </w:r>
      <w:r w:rsidRPr="00F03BDA">
        <w:t>ки</w:t>
      </w:r>
      <w:r w:rsidR="00B54B11" w:rsidRPr="00F03BDA">
        <w:t xml:space="preserve"> </w:t>
      </w:r>
      <w:r w:rsidRPr="00F03BDA">
        <w:t>времето,</w:t>
      </w:r>
      <w:r w:rsidR="00B54B11" w:rsidRPr="00F03BDA">
        <w:t xml:space="preserve"> </w:t>
      </w:r>
      <w:r w:rsidRPr="00F03BDA">
        <w:t xml:space="preserve">все повече </w:t>
      </w:r>
      <w:r w:rsidR="00EC2220" w:rsidRPr="00F03BDA">
        <w:t>чувствахме</w:t>
      </w:r>
      <w:r w:rsidR="00B54B11" w:rsidRPr="00F03BDA">
        <w:t xml:space="preserve"> него</w:t>
      </w:r>
      <w:r w:rsidRPr="00F03BDA">
        <w:t>вата липса</w:t>
      </w:r>
      <w:r w:rsidR="00EC2220" w:rsidRPr="00F03BDA">
        <w:t>.</w:t>
      </w:r>
    </w:p>
    <w:p w14:paraId="5C8C721B" w14:textId="7D77FF08" w:rsidR="00201F58" w:rsidRPr="00F03BDA" w:rsidRDefault="00201F58" w:rsidP="00201F58">
      <w:r w:rsidRPr="00F03BDA">
        <w:t>През ноември,</w:t>
      </w:r>
      <w:r w:rsidR="00B54B11" w:rsidRPr="00F03BDA">
        <w:t xml:space="preserve"> </w:t>
      </w:r>
      <w:r w:rsidRPr="00F03BDA">
        <w:t>със съдействи</w:t>
      </w:r>
      <w:r w:rsidR="004B7676" w:rsidRPr="00F03BDA">
        <w:t>е</w:t>
      </w:r>
      <w:r w:rsidRPr="00F03BDA">
        <w:t xml:space="preserve"> на съседката Румяна,</w:t>
      </w:r>
      <w:r w:rsidR="00B54B11" w:rsidRPr="00F03BDA">
        <w:t xml:space="preserve"> </w:t>
      </w:r>
      <w:r w:rsidRPr="00F03BDA">
        <w:t>Милка се премести чистачка в</w:t>
      </w:r>
      <w:r w:rsidR="00B54B11" w:rsidRPr="00F03BDA">
        <w:t xml:space="preserve"> </w:t>
      </w:r>
      <w:r w:rsidRPr="00F03BDA">
        <w:t>новооткрития аптечен скла</w:t>
      </w:r>
      <w:r w:rsidR="004B7676" w:rsidRPr="00F03BDA">
        <w:t xml:space="preserve">д </w:t>
      </w:r>
      <w:r w:rsidR="00B54B11" w:rsidRPr="00F03BDA">
        <w:t>на фирмата „Корал”</w:t>
      </w:r>
      <w:r w:rsidR="004B7676" w:rsidRPr="00F03BDA">
        <w:t>. Б</w:t>
      </w:r>
      <w:r w:rsidRPr="00F03BDA">
        <w:t>еше близо до нас,</w:t>
      </w:r>
      <w:r w:rsidR="00B54B11" w:rsidRPr="00F03BDA">
        <w:t xml:space="preserve"> </w:t>
      </w:r>
      <w:r w:rsidRPr="00F03BDA">
        <w:t>в бившият</w:t>
      </w:r>
      <w:r w:rsidR="00B54B11" w:rsidRPr="00F03BDA">
        <w:t xml:space="preserve"> </w:t>
      </w:r>
      <w:r w:rsidRPr="00F03BDA">
        <w:t>квартален</w:t>
      </w:r>
      <w:r w:rsidR="00B54B11" w:rsidRPr="00F03BDA">
        <w:t xml:space="preserve"> </w:t>
      </w:r>
      <w:r w:rsidRPr="00F03BDA">
        <w:t>клуб</w:t>
      </w:r>
      <w:r w:rsidR="004B7676" w:rsidRPr="00F03BDA">
        <w:t xml:space="preserve"> на „Отечествен Фронт“</w:t>
      </w:r>
      <w:r w:rsidR="00B54B11" w:rsidRPr="00F03BDA">
        <w:t xml:space="preserve">. Беше на работа от 16:30 до 19:30 часа със заплата 50 </w:t>
      </w:r>
      <w:r w:rsidRPr="00F03BDA">
        <w:t>хиляди лева месечно</w:t>
      </w:r>
      <w:r w:rsidR="00B54B11" w:rsidRPr="00F03BDA">
        <w:t>.</w:t>
      </w:r>
      <w:r w:rsidRPr="00F03BDA">
        <w:t xml:space="preserve"> </w:t>
      </w:r>
      <w:r w:rsidR="00B54B11" w:rsidRPr="00F03BDA">
        <w:t xml:space="preserve">Продължи да работи и в „Орел” срещу 30 хиляди лева месечно. Налагаше </w:t>
      </w:r>
      <w:r w:rsidRPr="00F03BDA">
        <w:t>се,</w:t>
      </w:r>
      <w:r w:rsidR="004B7676" w:rsidRPr="00F03BDA">
        <w:t xml:space="preserve"> </w:t>
      </w:r>
      <w:r w:rsidRPr="00F03BDA">
        <w:t>сутрин</w:t>
      </w:r>
      <w:r w:rsidR="00B54B11" w:rsidRPr="00F03BDA">
        <w:t xml:space="preserve"> да ходя и</w:t>
      </w:r>
      <w:r w:rsidRPr="00F03BDA">
        <w:t xml:space="preserve"> помагам,</w:t>
      </w:r>
      <w:r w:rsidR="00B54B11" w:rsidRPr="00F03BDA">
        <w:t xml:space="preserve"> </w:t>
      </w:r>
      <w:r w:rsidRPr="00F03BDA">
        <w:t>сле</w:t>
      </w:r>
      <w:r w:rsidR="004B7676" w:rsidRPr="00F03BDA">
        <w:t>д</w:t>
      </w:r>
      <w:r w:rsidR="00B54B11" w:rsidRPr="00F03BDA">
        <w:t xml:space="preserve"> което в 7:</w:t>
      </w:r>
      <w:r w:rsidRPr="00F03BDA">
        <w:t>30 ча</w:t>
      </w:r>
      <w:r w:rsidR="004B7676" w:rsidRPr="00F03BDA">
        <w:t>с</w:t>
      </w:r>
      <w:r w:rsidRPr="00F03BDA">
        <w:t>а</w:t>
      </w:r>
      <w:r w:rsidR="00B54B11" w:rsidRPr="00F03BDA">
        <w:t xml:space="preserve"> </w:t>
      </w:r>
      <w:r w:rsidRPr="00F03BDA">
        <w:t>потеглях</w:t>
      </w:r>
      <w:r w:rsidR="00B54B11" w:rsidRPr="00F03BDA">
        <w:t xml:space="preserve"> за парцела в </w:t>
      </w:r>
      <w:r w:rsidRPr="00F03BDA">
        <w:t>М</w:t>
      </w:r>
      <w:r w:rsidR="004B7676" w:rsidRPr="00F03BDA">
        <w:t>.</w:t>
      </w:r>
      <w:r w:rsidRPr="00F03BDA">
        <w:t xml:space="preserve"> Верея.</w:t>
      </w:r>
      <w:r w:rsidR="00B54B11" w:rsidRPr="00F03BDA">
        <w:t xml:space="preserve"> </w:t>
      </w:r>
      <w:r w:rsidRPr="00F03BDA">
        <w:t>Милка беше свободна само в събота и</w:t>
      </w:r>
      <w:r w:rsidR="004B7676" w:rsidRPr="00F03BDA">
        <w:t xml:space="preserve"> н</w:t>
      </w:r>
      <w:r w:rsidRPr="00F03BDA">
        <w:t>еделя</w:t>
      </w:r>
      <w:r w:rsidR="004B7676" w:rsidRPr="00F03BDA">
        <w:t xml:space="preserve">, </w:t>
      </w:r>
      <w:r w:rsidR="00B54B11" w:rsidRPr="00F03BDA">
        <w:t xml:space="preserve">когато идваше ме придружаваше. Финансовата и </w:t>
      </w:r>
      <w:r w:rsidRPr="00F03BDA">
        <w:t>помощ беше много добра за семейството ,</w:t>
      </w:r>
      <w:r w:rsidR="00B54B11" w:rsidRPr="00F03BDA">
        <w:t xml:space="preserve"> </w:t>
      </w:r>
      <w:r w:rsidRPr="00F03BDA">
        <w:t xml:space="preserve">но не знаехме колко време ще може да </w:t>
      </w:r>
      <w:r w:rsidR="004B7676" w:rsidRPr="00F03BDA">
        <w:t>издържи.</w:t>
      </w:r>
    </w:p>
    <w:p w14:paraId="13025558" w14:textId="4B6330BA" w:rsidR="00201F58" w:rsidRPr="00F03BDA" w:rsidRDefault="00201F58" w:rsidP="00201F58">
      <w:r w:rsidRPr="00F03BDA">
        <w:t>През малкото си свободно време, написа</w:t>
      </w:r>
      <w:r w:rsidR="004B7676" w:rsidRPr="00F03BDA">
        <w:t>х</w:t>
      </w:r>
      <w:r w:rsidR="00B54B11" w:rsidRPr="00F03BDA">
        <w:t xml:space="preserve"> само четири раздела от „Очерка”</w:t>
      </w:r>
      <w:r w:rsidRPr="00F03BDA">
        <w:t xml:space="preserve"> си</w:t>
      </w:r>
      <w:r w:rsidR="004B7676" w:rsidRPr="00F03BDA">
        <w:t xml:space="preserve">. </w:t>
      </w:r>
      <w:r w:rsidRPr="00F03BDA">
        <w:t xml:space="preserve"> Друга </w:t>
      </w:r>
      <w:r w:rsidR="004B7676" w:rsidRPr="00F03BDA">
        <w:t>писателска</w:t>
      </w:r>
      <w:r w:rsidRPr="00F03BDA">
        <w:t xml:space="preserve"> дейност нямах възможно</w:t>
      </w:r>
      <w:r w:rsidR="004B7676" w:rsidRPr="00F03BDA">
        <w:t xml:space="preserve">ст </w:t>
      </w:r>
      <w:r w:rsidRPr="00F03BDA">
        <w:t>да върша</w:t>
      </w:r>
      <w:r w:rsidR="004B7676" w:rsidRPr="00F03BDA">
        <w:t>.</w:t>
      </w:r>
      <w:r w:rsidRPr="00F03BDA">
        <w:t xml:space="preserve"> С ХЦП</w:t>
      </w:r>
      <w:r w:rsidR="00B54B11" w:rsidRPr="00F03BDA">
        <w:t xml:space="preserve"> </w:t>
      </w:r>
      <w:r w:rsidRPr="00F03BDA">
        <w:t>-</w:t>
      </w:r>
      <w:r w:rsidR="00B54B11" w:rsidRPr="00F03BDA">
        <w:t xml:space="preserve"> СЗ поддържах връзки </w:t>
      </w:r>
      <w:r w:rsidRPr="00F03BDA">
        <w:t>само когато трябваше да</w:t>
      </w:r>
      <w:r w:rsidR="00B54B11" w:rsidRPr="00F03BDA">
        <w:t xml:space="preserve"> </w:t>
      </w:r>
      <w:r w:rsidRPr="00F03BDA">
        <w:t>осигуря пилета или пуйчета на свата</w:t>
      </w:r>
      <w:r w:rsidR="004B7676" w:rsidRPr="00F03BDA">
        <w:t>нака</w:t>
      </w:r>
      <w:r w:rsidRPr="00F03BDA">
        <w:t xml:space="preserve"> Запрян или приятели</w:t>
      </w:r>
      <w:r w:rsidR="004B7676" w:rsidRPr="00F03BDA">
        <w:t>.</w:t>
      </w:r>
      <w:r w:rsidR="00B54B11" w:rsidRPr="00F03BDA">
        <w:t xml:space="preserve"> </w:t>
      </w:r>
      <w:r w:rsidR="004B7676" w:rsidRPr="00F03BDA">
        <w:t>Присъствах</w:t>
      </w:r>
      <w:r w:rsidRPr="00F03BDA">
        <w:t xml:space="preserve"> и на </w:t>
      </w:r>
      <w:r w:rsidR="004B7676" w:rsidRPr="00F03BDA">
        <w:t xml:space="preserve">честването </w:t>
      </w:r>
      <w:r w:rsidRPr="00F03BDA">
        <w:t>на</w:t>
      </w:r>
      <w:r w:rsidR="00B54B11" w:rsidRPr="00F03BDA">
        <w:t xml:space="preserve"> „</w:t>
      </w:r>
      <w:r w:rsidRPr="00F03BDA">
        <w:t>Денят</w:t>
      </w:r>
      <w:r w:rsidR="004B7676" w:rsidRPr="00F03BDA">
        <w:t xml:space="preserve"> на </w:t>
      </w:r>
      <w:r w:rsidRPr="00F03BDA">
        <w:t>П</w:t>
      </w:r>
      <w:r w:rsidR="00B54B11" w:rsidRPr="00F03BDA">
        <w:t>тицевъда”</w:t>
      </w:r>
      <w:r w:rsidR="004B7676" w:rsidRPr="00F03BDA">
        <w:t xml:space="preserve">. </w:t>
      </w:r>
      <w:r w:rsidRPr="00F03BDA">
        <w:t>От началото на 199</w:t>
      </w:r>
      <w:r w:rsidR="004B7676" w:rsidRPr="00F03BDA">
        <w:t>7</w:t>
      </w:r>
      <w:r w:rsidRPr="00F03BDA">
        <w:t xml:space="preserve"> година бях избран за зам.</w:t>
      </w:r>
      <w:r w:rsidR="00B54B11" w:rsidRPr="00F03BDA">
        <w:t xml:space="preserve"> </w:t>
      </w:r>
      <w:r w:rsidR="004B7676" w:rsidRPr="00F03BDA">
        <w:t xml:space="preserve"> П</w:t>
      </w:r>
      <w:r w:rsidRPr="00F03BDA">
        <w:t>редседател</w:t>
      </w:r>
      <w:r w:rsidR="00B54B11" w:rsidRPr="00F03BDA">
        <w:t xml:space="preserve"> </w:t>
      </w:r>
      <w:r w:rsidRPr="00F03BDA">
        <w:t>на Общинското ръководство на Съюза на ветераните от войните</w:t>
      </w:r>
      <w:r w:rsidR="004B7676" w:rsidRPr="00F03BDA">
        <w:t xml:space="preserve">. </w:t>
      </w:r>
      <w:r w:rsidRPr="00F03BDA">
        <w:t>Посещавах и сбирките на ветераните</w:t>
      </w:r>
      <w:r w:rsidR="00B54B11" w:rsidRPr="00F03BDA">
        <w:t xml:space="preserve"> – </w:t>
      </w:r>
      <w:r w:rsidRPr="00F03BDA">
        <w:t>учени</w:t>
      </w:r>
      <w:r w:rsidR="00B54B11" w:rsidRPr="00F03BDA">
        <w:t xml:space="preserve"> </w:t>
      </w:r>
      <w:r w:rsidRPr="00F03BDA">
        <w:t xml:space="preserve"> членове на СУБ</w:t>
      </w:r>
      <w:r w:rsidR="00B54B11" w:rsidRPr="00F03BDA">
        <w:t xml:space="preserve"> </w:t>
      </w:r>
      <w:r w:rsidRPr="00F03BDA">
        <w:t>-</w:t>
      </w:r>
      <w:r w:rsidR="00B54B11" w:rsidRPr="00F03BDA">
        <w:t xml:space="preserve"> </w:t>
      </w:r>
      <w:r w:rsidRPr="00F03BDA">
        <w:t>СЗ</w:t>
      </w:r>
      <w:r w:rsidR="004B7676" w:rsidRPr="00F03BDA">
        <w:t>.</w:t>
      </w:r>
    </w:p>
    <w:p w14:paraId="5B90DB25" w14:textId="691FB389" w:rsidR="004B7676" w:rsidRPr="00F03BDA" w:rsidRDefault="00201F58" w:rsidP="00201F58">
      <w:r w:rsidRPr="00F03BDA">
        <w:t>Още в началото на януари,</w:t>
      </w:r>
      <w:r w:rsidR="00B54B11" w:rsidRPr="00F03BDA">
        <w:t xml:space="preserve"> </w:t>
      </w:r>
      <w:r w:rsidRPr="00F03BDA">
        <w:t>СДС в София организира масови</w:t>
      </w:r>
      <w:r w:rsidR="00B54B11" w:rsidRPr="00F03BDA">
        <w:t xml:space="preserve"> </w:t>
      </w:r>
      <w:r w:rsidRPr="00F03BDA">
        <w:t>демонстрации</w:t>
      </w:r>
      <w:r w:rsidR="00B54B11" w:rsidRPr="00F03BDA">
        <w:t xml:space="preserve"> </w:t>
      </w:r>
      <w:r w:rsidRPr="00F03BDA">
        <w:t>пред Народното събрание срещу правителството</w:t>
      </w:r>
      <w:r w:rsidR="00B54B11" w:rsidRPr="00F03BDA">
        <w:t xml:space="preserve"> </w:t>
      </w:r>
      <w:r w:rsidRPr="00F03BDA">
        <w:t>на Жан Виденов</w:t>
      </w:r>
      <w:r w:rsidR="00B54B11" w:rsidRPr="00F03BDA">
        <w:t xml:space="preserve"> и</w:t>
      </w:r>
      <w:r w:rsidRPr="00F03BDA">
        <w:t xml:space="preserve"> </w:t>
      </w:r>
      <w:r w:rsidR="004B7676" w:rsidRPr="00F03BDA">
        <w:t>Б</w:t>
      </w:r>
      <w:r w:rsidRPr="00F03BDA">
        <w:t>СП</w:t>
      </w:r>
      <w:r w:rsidR="00B54B11" w:rsidRPr="00F03BDA">
        <w:t>,</w:t>
      </w:r>
      <w:r w:rsidR="004B7676" w:rsidRPr="00F03BDA">
        <w:t xml:space="preserve"> с искане за п</w:t>
      </w:r>
      <w:r w:rsidRPr="00F03BDA">
        <w:t>редс</w:t>
      </w:r>
      <w:r w:rsidR="004B7676" w:rsidRPr="00F03BDA">
        <w:t>р</w:t>
      </w:r>
      <w:r w:rsidRPr="00F03BDA">
        <w:t>очни избори</w:t>
      </w:r>
      <w:r w:rsidR="004B7676" w:rsidRPr="00F03BDA">
        <w:t>.</w:t>
      </w:r>
      <w:r w:rsidRPr="00F03BDA">
        <w:t xml:space="preserve"> На</w:t>
      </w:r>
      <w:r w:rsidR="00B54B11" w:rsidRPr="00F03BDA">
        <w:t xml:space="preserve"> </w:t>
      </w:r>
      <w:r w:rsidRPr="00F03BDA">
        <w:t>10</w:t>
      </w:r>
      <w:r w:rsidR="00B54B11" w:rsidRPr="00F03BDA">
        <w:t xml:space="preserve"> </w:t>
      </w:r>
      <w:r w:rsidRPr="00F03BDA">
        <w:t xml:space="preserve">януари беше направен опит да се нахлуе в </w:t>
      </w:r>
      <w:r w:rsidR="004B7676" w:rsidRPr="00F03BDA">
        <w:t>Парламента.</w:t>
      </w:r>
      <w:r w:rsidRPr="00F03BDA">
        <w:t xml:space="preserve"> Правителството </w:t>
      </w:r>
      <w:r w:rsidR="004B7676" w:rsidRPr="00F03BDA">
        <w:t>и ръководството</w:t>
      </w:r>
      <w:r w:rsidRPr="00F03BDA">
        <w:t xml:space="preserve"> на БСП не организира ника</w:t>
      </w:r>
      <w:r w:rsidR="004B7676" w:rsidRPr="00F03BDA">
        <w:t>к</w:t>
      </w:r>
      <w:r w:rsidRPr="00F03BDA">
        <w:t>ви противодействия,</w:t>
      </w:r>
      <w:r w:rsidR="00B54B11" w:rsidRPr="00F03BDA">
        <w:t xml:space="preserve"> з</w:t>
      </w:r>
      <w:r w:rsidRPr="00F03BDA">
        <w:t xml:space="preserve">а да се избегнат </w:t>
      </w:r>
      <w:r w:rsidR="004B7676" w:rsidRPr="00F03BDA">
        <w:t>к</w:t>
      </w:r>
      <w:r w:rsidRPr="00F03BDA">
        <w:t>ръвопролития</w:t>
      </w:r>
      <w:r w:rsidR="004B7676" w:rsidRPr="00F03BDA">
        <w:t>.</w:t>
      </w:r>
      <w:r w:rsidRPr="00F03BDA">
        <w:t xml:space="preserve"> За нас</w:t>
      </w:r>
      <w:r w:rsidR="00B54B11" w:rsidRPr="00F03BDA">
        <w:t xml:space="preserve"> - </w:t>
      </w:r>
      <w:r w:rsidRPr="00F03BDA">
        <w:t xml:space="preserve">членовете на </w:t>
      </w:r>
      <w:r w:rsidR="004B7676" w:rsidRPr="00F03BDA">
        <w:t>Б</w:t>
      </w:r>
      <w:r w:rsidRPr="00F03BDA">
        <w:t>СП беше ясно,</w:t>
      </w:r>
      <w:r w:rsidR="00B54B11" w:rsidRPr="00F03BDA">
        <w:t xml:space="preserve"> </w:t>
      </w:r>
      <w:r w:rsidRPr="00F03BDA">
        <w:t>че ръководството не е единно</w:t>
      </w:r>
      <w:r w:rsidR="004B7676" w:rsidRPr="00F03BDA">
        <w:t>.</w:t>
      </w:r>
      <w:r w:rsidRPr="00F03BDA">
        <w:t xml:space="preserve"> Част от групата около Чавдар Кюранов, като Елена Поптодорова</w:t>
      </w:r>
      <w:r w:rsidR="004B7676" w:rsidRPr="00F03BDA">
        <w:t>, Николай</w:t>
      </w:r>
      <w:r w:rsidRPr="00F03BDA">
        <w:t xml:space="preserve"> Камов и други преминаха към Евролевицата на Але</w:t>
      </w:r>
      <w:r w:rsidR="004B7676" w:rsidRPr="00F03BDA">
        <w:t>к</w:t>
      </w:r>
      <w:r w:rsidRPr="00F03BDA">
        <w:t>сандър Томов. Забавяне формирането на ново Правителство още</w:t>
      </w:r>
      <w:r w:rsidR="00B54B11" w:rsidRPr="00F03BDA">
        <w:t xml:space="preserve"> </w:t>
      </w:r>
      <w:r w:rsidRPr="00F03BDA">
        <w:t>повече дестаби</w:t>
      </w:r>
      <w:r w:rsidR="00B54B11" w:rsidRPr="00F03BDA">
        <w:t xml:space="preserve">лизираше положението в страната.  Едва в началото </w:t>
      </w:r>
      <w:r w:rsidRPr="00F03BDA">
        <w:t xml:space="preserve"> на февруари</w:t>
      </w:r>
      <w:r w:rsidR="00B54B11" w:rsidRPr="00F03BDA">
        <w:t xml:space="preserve"> </w:t>
      </w:r>
      <w:r w:rsidRPr="00F03BDA">
        <w:t xml:space="preserve"> беше предложено </w:t>
      </w:r>
      <w:r w:rsidR="00B54B11" w:rsidRPr="00F03BDA">
        <w:t xml:space="preserve"> </w:t>
      </w:r>
      <w:r w:rsidRPr="00F03BDA">
        <w:t>такова</w:t>
      </w:r>
      <w:r w:rsidR="004B7676" w:rsidRPr="00F03BDA">
        <w:t xml:space="preserve">, </w:t>
      </w:r>
      <w:r w:rsidRPr="00F03BDA">
        <w:t xml:space="preserve">начело с </w:t>
      </w:r>
      <w:r w:rsidR="00B54B11" w:rsidRPr="00F03BDA">
        <w:t xml:space="preserve"> </w:t>
      </w:r>
      <w:r w:rsidRPr="00F03BDA">
        <w:t>Николай</w:t>
      </w:r>
      <w:r w:rsidR="00B54B11" w:rsidRPr="00F03BDA">
        <w:t xml:space="preserve"> </w:t>
      </w:r>
      <w:r w:rsidRPr="00F03BDA">
        <w:t xml:space="preserve"> Добрев</w:t>
      </w:r>
      <w:r w:rsidR="004B7676" w:rsidRPr="00F03BDA">
        <w:t>.</w:t>
      </w:r>
    </w:p>
    <w:p w14:paraId="5F3413E6" w14:textId="6E0A5CE9" w:rsidR="004B7676" w:rsidRPr="00F03BDA" w:rsidRDefault="00201F58" w:rsidP="004B7676">
      <w:r w:rsidRPr="00F03BDA">
        <w:t>По същото време новият президент Петър Стоянов започна</w:t>
      </w:r>
      <w:r w:rsidR="00B54B11" w:rsidRPr="00F03BDA">
        <w:t xml:space="preserve"> </w:t>
      </w:r>
      <w:r w:rsidRPr="00F03BDA">
        <w:t xml:space="preserve">преговори с всички </w:t>
      </w:r>
      <w:r w:rsidR="004B7676" w:rsidRPr="00F03BDA">
        <w:t>партии</w:t>
      </w:r>
      <w:r w:rsidRPr="00F03BDA">
        <w:t xml:space="preserve"> за постигане национално съгласие</w:t>
      </w:r>
      <w:r w:rsidR="004B7676" w:rsidRPr="00F03BDA">
        <w:t>.</w:t>
      </w:r>
      <w:r w:rsidR="00B54B11" w:rsidRPr="00F03BDA">
        <w:t xml:space="preserve"> </w:t>
      </w:r>
      <w:r w:rsidRPr="00F03BDA">
        <w:t xml:space="preserve">От БСП в преговорите </w:t>
      </w:r>
      <w:r w:rsidR="004B7676" w:rsidRPr="00F03BDA">
        <w:t>участваха</w:t>
      </w:r>
      <w:r w:rsidRPr="00F03BDA">
        <w:t xml:space="preserve"> Николай Добрев и Георги</w:t>
      </w:r>
      <w:r w:rsidR="00B54B11" w:rsidRPr="00F03BDA">
        <w:t xml:space="preserve"> </w:t>
      </w:r>
      <w:r w:rsidRPr="00F03BDA">
        <w:t>Първанов</w:t>
      </w:r>
      <w:r w:rsidR="004B7676" w:rsidRPr="00F03BDA">
        <w:t>.</w:t>
      </w:r>
      <w:r w:rsidRPr="00F03BDA">
        <w:t xml:space="preserve"> Накрая се </w:t>
      </w:r>
      <w:r w:rsidR="004B7676" w:rsidRPr="00F03BDA">
        <w:t>подписва</w:t>
      </w:r>
      <w:r w:rsidRPr="00F03BDA">
        <w:t xml:space="preserve"> протокол</w:t>
      </w:r>
      <w:r w:rsidR="00B54B11" w:rsidRPr="00F03BDA">
        <w:t xml:space="preserve"> </w:t>
      </w:r>
      <w:r w:rsidRPr="00F03BDA">
        <w:t>-</w:t>
      </w:r>
      <w:r w:rsidR="00B54B11" w:rsidRPr="00F03BDA">
        <w:t xml:space="preserve"> </w:t>
      </w:r>
      <w:r w:rsidRPr="00F03BDA">
        <w:t xml:space="preserve">съглашение за </w:t>
      </w:r>
      <w:r w:rsidR="004B7676" w:rsidRPr="00F03BDA">
        <w:t>провеждане</w:t>
      </w:r>
      <w:r w:rsidRPr="00F03BDA">
        <w:t xml:space="preserve"> на нови парламентарни избори. </w:t>
      </w:r>
      <w:r w:rsidR="00B54B11" w:rsidRPr="00F03BDA">
        <w:t xml:space="preserve"> </w:t>
      </w:r>
      <w:r w:rsidRPr="00F03BDA">
        <w:t xml:space="preserve">За доста от </w:t>
      </w:r>
      <w:r w:rsidR="004B7676" w:rsidRPr="00F03BDA">
        <w:t xml:space="preserve">партийните </w:t>
      </w:r>
      <w:r w:rsidRPr="00F03BDA">
        <w:t>членове това беше като</w:t>
      </w:r>
      <w:r w:rsidR="00B54B11" w:rsidRPr="00F03BDA">
        <w:t xml:space="preserve">  п</w:t>
      </w:r>
      <w:r w:rsidRPr="00F03BDA">
        <w:t>артийно</w:t>
      </w:r>
      <w:r w:rsidR="00B54B11" w:rsidRPr="00F03BDA">
        <w:t xml:space="preserve"> </w:t>
      </w:r>
      <w:r w:rsidRPr="00F03BDA">
        <w:t>предателство</w:t>
      </w:r>
      <w:r w:rsidR="004B7676" w:rsidRPr="00F03BDA">
        <w:t>.</w:t>
      </w:r>
    </w:p>
    <w:p w14:paraId="6BEC4940" w14:textId="48290559" w:rsidR="00201F58" w:rsidRPr="00F03BDA" w:rsidRDefault="004B7676" w:rsidP="00201F58">
      <w:r w:rsidRPr="00F03BDA">
        <w:t>На</w:t>
      </w:r>
      <w:r w:rsidR="00B54B11" w:rsidRPr="00F03BDA">
        <w:t xml:space="preserve"> </w:t>
      </w:r>
      <w:r w:rsidRPr="00F03BDA">
        <w:t xml:space="preserve">изборите за </w:t>
      </w:r>
      <w:r w:rsidR="00201F58" w:rsidRPr="00F03BDA">
        <w:t xml:space="preserve">38-то Народно събрание, </w:t>
      </w:r>
      <w:r w:rsidRPr="00F03BDA">
        <w:t>БСП</w:t>
      </w:r>
      <w:r w:rsidR="00201F58" w:rsidRPr="00F03BDA">
        <w:t xml:space="preserve"> се яви на тях без добра</w:t>
      </w:r>
      <w:r w:rsidR="00B54B11" w:rsidRPr="00F03BDA">
        <w:t xml:space="preserve"> програма и </w:t>
      </w:r>
      <w:r w:rsidR="00201F58" w:rsidRPr="00F03BDA">
        <w:t>получи много по-малко гласове от предишните избори. Обединеното СД</w:t>
      </w:r>
      <w:r w:rsidRPr="00F03BDA">
        <w:t>С</w:t>
      </w:r>
      <w:r w:rsidR="00201F58" w:rsidRPr="00F03BDA">
        <w:t xml:space="preserve"> начело с Иван Костов формира правителство</w:t>
      </w:r>
      <w:r w:rsidRPr="00F03BDA">
        <w:t xml:space="preserve">. </w:t>
      </w:r>
      <w:r w:rsidR="00201F58" w:rsidRPr="00F03BDA">
        <w:t>Преди изборите Стефан Софиянски със заеми от Световната</w:t>
      </w:r>
      <w:r w:rsidR="00B54B11" w:rsidRPr="00F03BDA">
        <w:t xml:space="preserve"> </w:t>
      </w:r>
      <w:r w:rsidR="00201F58" w:rsidRPr="00F03BDA">
        <w:t xml:space="preserve">банка и Международният </w:t>
      </w:r>
      <w:r w:rsidRPr="00F03BDA">
        <w:t>валутен</w:t>
      </w:r>
      <w:r w:rsidR="00201F58" w:rsidRPr="00F03BDA">
        <w:t xml:space="preserve"> фонд успя да успокои инфлацията</w:t>
      </w:r>
      <w:r w:rsidRPr="00F03BDA">
        <w:t xml:space="preserve">. </w:t>
      </w:r>
      <w:r w:rsidR="00201F58" w:rsidRPr="00F03BDA">
        <w:t>След изборите лихвените проценти на банките бяха сведени</w:t>
      </w:r>
      <w:r w:rsidR="00B54B11" w:rsidRPr="00F03BDA">
        <w:t xml:space="preserve"> </w:t>
      </w:r>
      <w:r w:rsidR="00201F58" w:rsidRPr="00F03BDA">
        <w:t>до 4-6</w:t>
      </w:r>
      <w:r w:rsidRPr="00F03BDA">
        <w:t>%</w:t>
      </w:r>
      <w:r w:rsidR="00201F58" w:rsidRPr="00F03BDA">
        <w:t>, а инфлацията до 1-2</w:t>
      </w:r>
      <w:r w:rsidR="00766B3F" w:rsidRPr="00F03BDA">
        <w:t>%</w:t>
      </w:r>
      <w:r w:rsidR="00201F58" w:rsidRPr="00F03BDA">
        <w:t xml:space="preserve"> месечно</w:t>
      </w:r>
      <w:r w:rsidR="00766B3F" w:rsidRPr="00F03BDA">
        <w:t>.</w:t>
      </w:r>
      <w:r w:rsidR="00201F58" w:rsidRPr="00F03BDA">
        <w:t xml:space="preserve"> Всичко това Ив</w:t>
      </w:r>
      <w:r w:rsidR="00766B3F" w:rsidRPr="00F03BDA">
        <w:t xml:space="preserve">ан </w:t>
      </w:r>
      <w:r w:rsidR="00201F58" w:rsidRPr="00F03BDA">
        <w:t>Косто</w:t>
      </w:r>
      <w:r w:rsidR="00B54B11" w:rsidRPr="00F03BDA">
        <w:t xml:space="preserve">в </w:t>
      </w:r>
      <w:r w:rsidR="00201F58" w:rsidRPr="00F03BDA">
        <w:t>предписа на своето правителство</w:t>
      </w:r>
      <w:r w:rsidR="00766B3F" w:rsidRPr="00F03BDA">
        <w:t>.</w:t>
      </w:r>
      <w:r w:rsidR="00201F58" w:rsidRPr="00F03BDA">
        <w:t xml:space="preserve"> Лично аз ,обаче не бях убеде</w:t>
      </w:r>
      <w:r w:rsidR="00766B3F" w:rsidRPr="00F03BDA">
        <w:t xml:space="preserve">н </w:t>
      </w:r>
      <w:r w:rsidR="00201F58" w:rsidRPr="00F03BDA">
        <w:t>колко време ще продължи тази стабилизация</w:t>
      </w:r>
      <w:r w:rsidR="00766B3F" w:rsidRPr="00F03BDA">
        <w:t>.</w:t>
      </w:r>
      <w:r w:rsidR="00201F58" w:rsidRPr="00F03BDA">
        <w:t xml:space="preserve"> Тогава няма</w:t>
      </w:r>
      <w:r w:rsidR="00766B3F" w:rsidRPr="00F03BDA">
        <w:t>х</w:t>
      </w:r>
      <w:r w:rsidR="00201F58" w:rsidRPr="00F03BDA">
        <w:t xml:space="preserve"> реална престава за ролята на банките</w:t>
      </w:r>
      <w:r w:rsidR="00B54B11" w:rsidRPr="00F03BDA">
        <w:t xml:space="preserve"> </w:t>
      </w:r>
      <w:r w:rsidR="00201F58" w:rsidRPr="00F03BDA">
        <w:t xml:space="preserve">и банкерите при приватизацията на предприятията и на </w:t>
      </w:r>
      <w:r w:rsidR="00766B3F" w:rsidRPr="00F03BDA">
        <w:t xml:space="preserve">националните </w:t>
      </w:r>
      <w:proofErr w:type="spellStart"/>
      <w:r w:rsidR="00201F58" w:rsidRPr="00F03BDA">
        <w:t>богаства</w:t>
      </w:r>
      <w:proofErr w:type="spellEnd"/>
      <w:r w:rsidR="00201F58" w:rsidRPr="00F03BDA">
        <w:t xml:space="preserve"> и на така наре</w:t>
      </w:r>
      <w:r w:rsidR="00766B3F" w:rsidRPr="00F03BDA">
        <w:t>ч</w:t>
      </w:r>
      <w:r w:rsidR="00201F58" w:rsidRPr="00F03BDA">
        <w:t>ените</w:t>
      </w:r>
      <w:r w:rsidR="00766B3F" w:rsidRPr="00F03BDA">
        <w:t xml:space="preserve"> „</w:t>
      </w:r>
      <w:r w:rsidR="00201F58" w:rsidRPr="00F03BDA">
        <w:t>кредитни милионери”</w:t>
      </w:r>
      <w:r w:rsidR="00766B3F" w:rsidRPr="00F03BDA">
        <w:t>.</w:t>
      </w:r>
    </w:p>
    <w:p w14:paraId="62C30F43" w14:textId="73959EB3" w:rsidR="00201F58" w:rsidRPr="00F03BDA" w:rsidRDefault="00201F58" w:rsidP="00201F58">
      <w:r w:rsidRPr="00F03BDA">
        <w:t>Т</w:t>
      </w:r>
      <w:r w:rsidR="00C73150" w:rsidRPr="00F03BDA">
        <w:t>а</w:t>
      </w:r>
      <w:r w:rsidRPr="00F03BDA">
        <w:t xml:space="preserve">зи 1997 година беше първата без </w:t>
      </w:r>
      <w:proofErr w:type="spellStart"/>
      <w:r w:rsidRPr="00F03BDA">
        <w:t>син</w:t>
      </w:r>
      <w:r w:rsidR="00C73150" w:rsidRPr="00F03BDA">
        <w:t>a</w:t>
      </w:r>
      <w:proofErr w:type="spellEnd"/>
      <w:r w:rsidRPr="00F03BDA">
        <w:t xml:space="preserve"> ми Марин, а за</w:t>
      </w:r>
      <w:r w:rsidR="00B54B11" w:rsidRPr="00F03BDA">
        <w:t xml:space="preserve"> </w:t>
      </w:r>
      <w:r w:rsidRPr="00F03BDA">
        <w:t>внуците без баща им</w:t>
      </w:r>
      <w:r w:rsidR="00C73150" w:rsidRPr="00F03BDA">
        <w:t>.</w:t>
      </w:r>
      <w:r w:rsidRPr="00F03BDA">
        <w:t xml:space="preserve"> Многото негови вещи,</w:t>
      </w:r>
      <w:r w:rsidR="00B54B11" w:rsidRPr="00F03BDA">
        <w:t xml:space="preserve"> като: </w:t>
      </w:r>
      <w:proofErr w:type="spellStart"/>
      <w:r w:rsidRPr="00F03BDA">
        <w:t>компютър</w:t>
      </w:r>
      <w:r w:rsidR="00C73150" w:rsidRPr="00F03BDA">
        <w:t>a</w:t>
      </w:r>
      <w:proofErr w:type="spellEnd"/>
      <w:r w:rsidRPr="00F03BDA">
        <w:t>,</w:t>
      </w:r>
      <w:r w:rsidR="00B54B11" w:rsidRPr="00F03BDA">
        <w:t xml:space="preserve"> </w:t>
      </w:r>
      <w:r w:rsidRPr="00F03BDA">
        <w:t>музикалните уредби,</w:t>
      </w:r>
      <w:r w:rsidR="00B54B11" w:rsidRPr="00F03BDA">
        <w:t xml:space="preserve"> </w:t>
      </w:r>
      <w:r w:rsidRPr="00F03BDA">
        <w:t>слу</w:t>
      </w:r>
      <w:r w:rsidR="00C73150" w:rsidRPr="00F03BDA">
        <w:t>ж</w:t>
      </w:r>
      <w:r w:rsidRPr="00F03BDA">
        <w:t>ебната му чанта с инструменти,</w:t>
      </w:r>
      <w:r w:rsidR="00C73150" w:rsidRPr="00F03BDA">
        <w:t xml:space="preserve"> </w:t>
      </w:r>
      <w:r w:rsidR="00C73150" w:rsidRPr="00F03BDA">
        <w:lastRenderedPageBreak/>
        <w:t>фотоапаратите</w:t>
      </w:r>
      <w:r w:rsidR="00B54B11" w:rsidRPr="00F03BDA">
        <w:t xml:space="preserve"> и книгите и на парцела в </w:t>
      </w:r>
      <w:r w:rsidRPr="00F03BDA">
        <w:t>М</w:t>
      </w:r>
      <w:r w:rsidR="00B54B11" w:rsidRPr="00F03BDA">
        <w:t>.</w:t>
      </w:r>
      <w:r w:rsidR="00C73150" w:rsidRPr="00F03BDA">
        <w:t xml:space="preserve"> </w:t>
      </w:r>
      <w:r w:rsidRPr="00F03BDA">
        <w:t>Верея: електрическите табла,</w:t>
      </w:r>
      <w:r w:rsidR="00C73150" w:rsidRPr="00F03BDA">
        <w:t xml:space="preserve"> недовършената</w:t>
      </w:r>
      <w:r w:rsidRPr="00F03BDA">
        <w:t xml:space="preserve"> инсталация на бараката и други</w:t>
      </w:r>
      <w:r w:rsidR="00B54B11" w:rsidRPr="00F03BDA">
        <w:t>,</w:t>
      </w:r>
      <w:r w:rsidRPr="00F03BDA">
        <w:t xml:space="preserve"> постоянно н</w:t>
      </w:r>
      <w:r w:rsidR="00C73150" w:rsidRPr="00F03BDA">
        <w:t xml:space="preserve">и </w:t>
      </w:r>
      <w:r w:rsidRPr="00F03BDA">
        <w:t>напомняха и не ни поз</w:t>
      </w:r>
      <w:r w:rsidR="00C73150" w:rsidRPr="00F03BDA">
        <w:t>воляваха</w:t>
      </w:r>
      <w:r w:rsidRPr="00F03BDA">
        <w:t xml:space="preserve"> да </w:t>
      </w:r>
      <w:r w:rsidR="00C73150" w:rsidRPr="00F03BDA">
        <w:t>г</w:t>
      </w:r>
      <w:r w:rsidRPr="00F03BDA">
        <w:t>о забравим</w:t>
      </w:r>
      <w:r w:rsidR="00C73150" w:rsidRPr="00F03BDA">
        <w:t>.</w:t>
      </w:r>
      <w:r w:rsidRPr="00F03BDA">
        <w:t xml:space="preserve"> Милка често</w:t>
      </w:r>
      <w:r w:rsidR="00B54B11" w:rsidRPr="00F03BDA">
        <w:t xml:space="preserve"> </w:t>
      </w:r>
      <w:r w:rsidRPr="00F03BDA">
        <w:t>ходеше на гроба му, а аз контактувах с него,</w:t>
      </w:r>
      <w:r w:rsidR="00B54B11" w:rsidRPr="00F03BDA">
        <w:t xml:space="preserve"> </w:t>
      </w:r>
      <w:r w:rsidRPr="00F03BDA">
        <w:t>когато бях сам</w:t>
      </w:r>
      <w:r w:rsidR="00B54B11" w:rsidRPr="00F03BDA">
        <w:t xml:space="preserve"> </w:t>
      </w:r>
      <w:r w:rsidRPr="00F03BDA">
        <w:t>на</w:t>
      </w:r>
      <w:r w:rsidR="00B54B11" w:rsidRPr="00F03BDA">
        <w:t xml:space="preserve"> </w:t>
      </w:r>
      <w:r w:rsidRPr="00F03BDA">
        <w:t>парцела,</w:t>
      </w:r>
      <w:r w:rsidR="00B54B11" w:rsidRPr="00F03BDA">
        <w:t xml:space="preserve"> </w:t>
      </w:r>
      <w:r w:rsidRPr="00F03BDA">
        <w:t xml:space="preserve">ползвайки инструментите и направените от него </w:t>
      </w:r>
      <w:r w:rsidR="00C73150" w:rsidRPr="00F03BDA">
        <w:t>подобрения.</w:t>
      </w:r>
      <w:r w:rsidR="00B54B11" w:rsidRPr="00F03BDA">
        <w:t xml:space="preserve"> Чрез тях</w:t>
      </w:r>
      <w:r w:rsidRPr="00F03BDA">
        <w:t xml:space="preserve"> беше винаги между нас и ние чу</w:t>
      </w:r>
      <w:r w:rsidR="00C73150" w:rsidRPr="00F03BDA">
        <w:t>в</w:t>
      </w:r>
      <w:r w:rsidRPr="00F03BDA">
        <w:t>ствахме неговото присъствие</w:t>
      </w:r>
      <w:r w:rsidR="00C73150" w:rsidRPr="00F03BDA">
        <w:t xml:space="preserve">. </w:t>
      </w:r>
      <w:r w:rsidRPr="00F03BDA">
        <w:t>Децата му преодоляха постепенно стреса,</w:t>
      </w:r>
      <w:r w:rsidR="00B54B11" w:rsidRPr="00F03BDA">
        <w:t xml:space="preserve"> </w:t>
      </w:r>
      <w:r w:rsidRPr="00F03BDA">
        <w:t>което беше видно от успеха</w:t>
      </w:r>
      <w:r w:rsidR="00B54B11" w:rsidRPr="00F03BDA">
        <w:t xml:space="preserve"> </w:t>
      </w:r>
      <w:r w:rsidRPr="00F03BDA">
        <w:t xml:space="preserve"> им в училище</w:t>
      </w:r>
      <w:r w:rsidR="00C73150" w:rsidRPr="00F03BDA">
        <w:t>.</w:t>
      </w:r>
      <w:r w:rsidRPr="00F03BDA">
        <w:t xml:space="preserve"> Ми</w:t>
      </w:r>
      <w:r w:rsidR="00C73150" w:rsidRPr="00F03BDA">
        <w:t>л</w:t>
      </w:r>
      <w:r w:rsidRPr="00F03BDA">
        <w:t>ка</w:t>
      </w:r>
      <w:r w:rsidR="00C73150" w:rsidRPr="00F03BDA">
        <w:t xml:space="preserve"> допълнително</w:t>
      </w:r>
      <w:r w:rsidR="00B54B11" w:rsidRPr="00F03BDA">
        <w:t xml:space="preserve"> </w:t>
      </w:r>
      <w:r w:rsidRPr="00F03BDA">
        <w:t xml:space="preserve"> се </w:t>
      </w:r>
      <w:r w:rsidR="00C73150" w:rsidRPr="00F03BDA">
        <w:t>н</w:t>
      </w:r>
      <w:r w:rsidRPr="00F03BDA">
        <w:t>аложи да преодолява и загубата на майка си</w:t>
      </w:r>
      <w:r w:rsidR="00C73150" w:rsidRPr="00F03BDA">
        <w:t>.</w:t>
      </w:r>
    </w:p>
    <w:p w14:paraId="702D76A5" w14:textId="4DF6357C" w:rsidR="00C73150" w:rsidRPr="00F03BDA" w:rsidRDefault="00201F58" w:rsidP="00201F58">
      <w:r w:rsidRPr="00F03BDA">
        <w:t>Коледните празници и Новата 1998 година посрещнахме</w:t>
      </w:r>
      <w:r w:rsidR="00B54B11" w:rsidRPr="00F03BDA">
        <w:t xml:space="preserve"> </w:t>
      </w:r>
      <w:r w:rsidRPr="00F03BDA">
        <w:t>при спокойна обстановка,</w:t>
      </w:r>
      <w:r w:rsidR="00B54B11" w:rsidRPr="00F03BDA">
        <w:t xml:space="preserve"> </w:t>
      </w:r>
      <w:r w:rsidRPr="00F03BDA">
        <w:t>спазвайки семейната традиция</w:t>
      </w:r>
      <w:r w:rsidR="00C73150" w:rsidRPr="00F03BDA">
        <w:t>.</w:t>
      </w:r>
      <w:r w:rsidRPr="00F03BDA">
        <w:t xml:space="preserve"> При</w:t>
      </w:r>
      <w:r w:rsidR="00C73150" w:rsidRPr="00F03BDA">
        <w:t xml:space="preserve"> </w:t>
      </w:r>
      <w:r w:rsidRPr="00F03BDA">
        <w:t>въ</w:t>
      </w:r>
      <w:r w:rsidR="00C73150" w:rsidRPr="00F03BDA">
        <w:t>рт</w:t>
      </w:r>
      <w:r w:rsidRPr="00F03BDA">
        <w:t xml:space="preserve">енето на баницата и почерпката сервирахме и на </w:t>
      </w:r>
      <w:r w:rsidR="00C73150" w:rsidRPr="00F03BDA">
        <w:t>традиционното</w:t>
      </w:r>
      <w:r w:rsidRPr="00F03BDA">
        <w:t xml:space="preserve"> място</w:t>
      </w:r>
      <w:r w:rsidR="00C73150" w:rsidRPr="00F03BDA">
        <w:t>,</w:t>
      </w:r>
      <w:r w:rsidRPr="00F03BDA">
        <w:t xml:space="preserve"> където сядаше син</w:t>
      </w:r>
      <w:r w:rsidR="00C73150" w:rsidRPr="00F03BDA">
        <w:t>а</w:t>
      </w:r>
      <w:r w:rsidRPr="00F03BDA">
        <w:t xml:space="preserve"> ни Марин</w:t>
      </w:r>
      <w:r w:rsidR="00C73150" w:rsidRPr="00F03BDA">
        <w:t>.</w:t>
      </w:r>
      <w:r w:rsidR="00B54B11" w:rsidRPr="00F03BDA">
        <w:t xml:space="preserve"> </w:t>
      </w:r>
      <w:r w:rsidR="00C73150" w:rsidRPr="00F03BDA">
        <w:t>И</w:t>
      </w:r>
      <w:r w:rsidRPr="00F03BDA">
        <w:t xml:space="preserve">махме и малка </w:t>
      </w:r>
      <w:r w:rsidR="00C73150" w:rsidRPr="00F03BDA">
        <w:t>ук</w:t>
      </w:r>
      <w:r w:rsidRPr="00F03BDA">
        <w:t>расена</w:t>
      </w:r>
      <w:r w:rsidR="00B54B11" w:rsidRPr="00F03BDA">
        <w:t xml:space="preserve"> </w:t>
      </w:r>
      <w:r w:rsidRPr="00F03BDA">
        <w:t>елха,</w:t>
      </w:r>
      <w:r w:rsidR="00B54B11" w:rsidRPr="00F03BDA">
        <w:t xml:space="preserve"> </w:t>
      </w:r>
      <w:r w:rsidRPr="00F03BDA">
        <w:t>макар внуците да бяха вече голем</w:t>
      </w:r>
      <w:r w:rsidR="00C73150" w:rsidRPr="00F03BDA">
        <w:t xml:space="preserve">и. </w:t>
      </w:r>
      <w:r w:rsidRPr="00F03BDA">
        <w:t>На 1-ви януари Милка заедно с тях ходи на гроба на баща им.</w:t>
      </w:r>
      <w:r w:rsidR="00B54B11" w:rsidRPr="00F03BDA">
        <w:t xml:space="preserve"> </w:t>
      </w:r>
      <w:r w:rsidRPr="00F03BDA">
        <w:t xml:space="preserve">На обяд </w:t>
      </w:r>
      <w:r w:rsidR="00B54B11" w:rsidRPr="00F03BDA">
        <w:t xml:space="preserve"> </w:t>
      </w:r>
      <w:r w:rsidRPr="00F03BDA">
        <w:t>поканихме и Васкови на традиционната новогодишна</w:t>
      </w:r>
      <w:r w:rsidR="00B54B11" w:rsidRPr="00F03BDA">
        <w:t xml:space="preserve"> </w:t>
      </w:r>
      <w:r w:rsidRPr="00F03BDA">
        <w:t>трапеза у нас</w:t>
      </w:r>
      <w:r w:rsidR="00C73150" w:rsidRPr="00F03BDA">
        <w:t>.</w:t>
      </w:r>
    </w:p>
    <w:p w14:paraId="1B2D9B12" w14:textId="5034F5F7" w:rsidR="00201F58" w:rsidRPr="00F03BDA" w:rsidRDefault="00201F58" w:rsidP="00201F58">
      <w:r w:rsidRPr="00F03BDA">
        <w:t>Животът продължаваше</w:t>
      </w:r>
      <w:r w:rsidR="00C73150" w:rsidRPr="00F03BDA">
        <w:t xml:space="preserve">, </w:t>
      </w:r>
      <w:r w:rsidRPr="00F03BDA">
        <w:t xml:space="preserve"> макар и с големи трудности</w:t>
      </w:r>
      <w:r w:rsidR="00C73150" w:rsidRPr="00F03BDA">
        <w:t xml:space="preserve">. </w:t>
      </w:r>
      <w:r w:rsidRPr="00F03BDA">
        <w:t>Пенсиите ни с Милка бяха общо 138 хиляди лева.</w:t>
      </w:r>
      <w:r w:rsidR="00B54B11" w:rsidRPr="00F03BDA">
        <w:t xml:space="preserve"> </w:t>
      </w:r>
      <w:r w:rsidRPr="00F03BDA">
        <w:t>Както</w:t>
      </w:r>
      <w:r w:rsidR="00B54B11" w:rsidRPr="00F03BDA">
        <w:t xml:space="preserve"> вече посочих, като чистачка в „Орел” и „Корал”</w:t>
      </w:r>
      <w:r w:rsidRPr="00F03BDA">
        <w:t xml:space="preserve"> тя получаваше общо 88 хиляди лева.</w:t>
      </w:r>
      <w:r w:rsidR="00B54B11" w:rsidRPr="00F03BDA">
        <w:t xml:space="preserve"> </w:t>
      </w:r>
      <w:r w:rsidRPr="00F03BDA">
        <w:t>По този начин имахме възможност да</w:t>
      </w:r>
      <w:r w:rsidR="00B54B11" w:rsidRPr="00F03BDA">
        <w:t xml:space="preserve"> </w:t>
      </w:r>
      <w:r w:rsidRPr="00F03BDA">
        <w:t>помагаме на внуците. Дора също получаваше сравнително добро заплащане. Това позволяваше пенсиите на децата от баща</w:t>
      </w:r>
      <w:r w:rsidR="00B54B11" w:rsidRPr="00F03BDA">
        <w:t xml:space="preserve"> </w:t>
      </w:r>
      <w:r w:rsidRPr="00F03BDA">
        <w:t>им по 30 хиляди лева да им се внасят в спестовен влог</w:t>
      </w:r>
      <w:r w:rsidR="00C73150" w:rsidRPr="00F03BDA">
        <w:t>.</w:t>
      </w:r>
      <w:r w:rsidRPr="00F03BDA">
        <w:t xml:space="preserve"> От</w:t>
      </w:r>
      <w:r w:rsidR="00B54B11" w:rsidRPr="00F03BDA">
        <w:t xml:space="preserve"> общите разходи в семейството, </w:t>
      </w:r>
      <w:r w:rsidRPr="00F03BDA">
        <w:t>Дора плащаше електроенергията,</w:t>
      </w:r>
      <w:r w:rsidR="00B54B11" w:rsidRPr="00F03BDA">
        <w:t xml:space="preserve"> </w:t>
      </w:r>
      <w:r w:rsidRPr="00F03BDA">
        <w:t>а ние с Милка разходите по телефона, водата и кабелната телевизия.</w:t>
      </w:r>
    </w:p>
    <w:p w14:paraId="3FA2B038" w14:textId="07F55C5A" w:rsidR="00201F58" w:rsidRPr="00F03BDA" w:rsidRDefault="00201F58" w:rsidP="00201F58">
      <w:r w:rsidRPr="00F03BDA">
        <w:t>Продължавах су</w:t>
      </w:r>
      <w:r w:rsidR="00B54B11" w:rsidRPr="00F03BDA">
        <w:t>трин в 5 часа да водя Милка до „</w:t>
      </w:r>
      <w:r w:rsidRPr="00F03BDA">
        <w:t>Орел</w:t>
      </w:r>
      <w:r w:rsidR="00C73150" w:rsidRPr="00F03BDA">
        <w:t xml:space="preserve">“ </w:t>
      </w:r>
      <w:r w:rsidRPr="00F03BDA">
        <w:t>и</w:t>
      </w:r>
      <w:r w:rsidR="00B54B11" w:rsidRPr="00F03BDA">
        <w:t xml:space="preserve"> след </w:t>
      </w:r>
      <w:r w:rsidRPr="00F03BDA">
        <w:t xml:space="preserve"> това заминавах за мястото на Малка Верея. Тя беше доста натоварена, защото през деня обслужваше цялото семейство</w:t>
      </w:r>
      <w:r w:rsidR="00B54B11" w:rsidRPr="00F03BDA">
        <w:t>, а вечер чистеше в „Корал”</w:t>
      </w:r>
      <w:r w:rsidRPr="00F03BDA">
        <w:t>. Аз нямах други странични</w:t>
      </w:r>
      <w:r w:rsidR="00B54B11" w:rsidRPr="00F03BDA">
        <w:t xml:space="preserve"> </w:t>
      </w:r>
      <w:r w:rsidRPr="00F03BDA">
        <w:t>доходи освен като зам.</w:t>
      </w:r>
      <w:r w:rsidR="00C73150" w:rsidRPr="00F03BDA">
        <w:t xml:space="preserve"> п</w:t>
      </w:r>
      <w:r w:rsidRPr="00F03BDA">
        <w:t>редседател на общинското ръководство</w:t>
      </w:r>
      <w:r w:rsidR="00B54B11" w:rsidRPr="00F03BDA">
        <w:t xml:space="preserve"> на С</w:t>
      </w:r>
      <w:r w:rsidRPr="00F03BDA">
        <w:t>ъюза на ветераните от войните</w:t>
      </w:r>
      <w:r w:rsidR="00C73150" w:rsidRPr="00F03BDA">
        <w:t>.</w:t>
      </w:r>
      <w:r w:rsidRPr="00F03BDA">
        <w:t xml:space="preserve"> Това беше дребна сума</w:t>
      </w:r>
      <w:r w:rsidR="00B54B11" w:rsidRPr="00F03BDA">
        <w:t xml:space="preserve"> </w:t>
      </w:r>
      <w:r w:rsidRPr="00F03BDA">
        <w:t>от 14 хиляди месечно</w:t>
      </w:r>
      <w:r w:rsidR="00C73150" w:rsidRPr="00F03BDA">
        <w:t>,</w:t>
      </w:r>
      <w:r w:rsidRPr="00F03BDA">
        <w:t xml:space="preserve"> но помагаше. Бях вече на </w:t>
      </w:r>
      <w:r w:rsidR="00C73150" w:rsidRPr="00F03BDA">
        <w:t>7</w:t>
      </w:r>
      <w:r w:rsidRPr="00F03BDA">
        <w:t>4 години.</w:t>
      </w:r>
    </w:p>
    <w:p w14:paraId="5F4F3466" w14:textId="521D1FC2" w:rsidR="00201F58" w:rsidRPr="00F03BDA" w:rsidRDefault="00BE4964" w:rsidP="00BE4964">
      <w:r w:rsidRPr="00F03BDA">
        <w:t>При тия доходи започнахме да даваме на тримата внука месечно по 8 хиляди лева, а след това и по 10. За</w:t>
      </w:r>
      <w:r w:rsidR="00B54B11" w:rsidRPr="00F03BDA">
        <w:t xml:space="preserve"> абитуриентският бал на Стефко о</w:t>
      </w:r>
      <w:r w:rsidRPr="00F03BDA">
        <w:t xml:space="preserve">тделихме 30 хиляди лева, а след успешното му приемане за студент по икономика във Варна още толкова. </w:t>
      </w:r>
      <w:r w:rsidR="00201F58" w:rsidRPr="00F03BDA">
        <w:t>През лятото</w:t>
      </w:r>
      <w:r w:rsidR="00C73150" w:rsidRPr="00F03BDA">
        <w:t xml:space="preserve">, </w:t>
      </w:r>
      <w:r w:rsidR="00201F58" w:rsidRPr="00F03BDA">
        <w:t>колегите на баща им от Пощата,</w:t>
      </w:r>
      <w:r w:rsidR="00B54B11" w:rsidRPr="00F03BDA">
        <w:t xml:space="preserve"> </w:t>
      </w:r>
      <w:r w:rsidR="00201F58" w:rsidRPr="00F03BDA">
        <w:t>уредиха</w:t>
      </w:r>
      <w:r w:rsidR="00B54B11" w:rsidRPr="00F03BDA">
        <w:t xml:space="preserve"> </w:t>
      </w:r>
      <w:r w:rsidR="00201F58" w:rsidRPr="00F03BDA">
        <w:t>Маринч</w:t>
      </w:r>
      <w:r w:rsidR="00C73150" w:rsidRPr="00F03BDA">
        <w:t xml:space="preserve">о </w:t>
      </w:r>
      <w:r w:rsidR="00B54B11" w:rsidRPr="00F03BDA">
        <w:t xml:space="preserve">и Милко </w:t>
      </w:r>
      <w:r w:rsidR="00201F58" w:rsidRPr="00F03BDA">
        <w:t xml:space="preserve">да разнасят писмата за таксите на мобилните </w:t>
      </w:r>
      <w:r w:rsidR="00C73150" w:rsidRPr="00F03BDA">
        <w:t>телефони</w:t>
      </w:r>
      <w:r w:rsidRPr="00F03BDA">
        <w:t xml:space="preserve">. </w:t>
      </w:r>
      <w:r w:rsidR="00B54B11" w:rsidRPr="00F03BDA">
        <w:t xml:space="preserve">За това те получиха 90 </w:t>
      </w:r>
      <w:r w:rsidR="00201F58" w:rsidRPr="00F03BDA">
        <w:t xml:space="preserve">000 лева и </w:t>
      </w:r>
      <w:r w:rsidRPr="00F03BDA">
        <w:t xml:space="preserve">заедно с майка </w:t>
      </w:r>
      <w:r w:rsidR="00201F58" w:rsidRPr="00F03BDA">
        <w:t>си бяха на</w:t>
      </w:r>
      <w:r w:rsidR="00B54B11" w:rsidRPr="00F03BDA">
        <w:t xml:space="preserve"> </w:t>
      </w:r>
      <w:r w:rsidR="00201F58" w:rsidRPr="00F03BDA">
        <w:t>екскурзионно летуване и</w:t>
      </w:r>
      <w:r w:rsidRPr="00F03BDA">
        <w:t>з</w:t>
      </w:r>
      <w:r w:rsidR="00201F58" w:rsidRPr="00F03BDA">
        <w:t xml:space="preserve"> Пирина.</w:t>
      </w:r>
      <w:r w:rsidR="00B54B11" w:rsidRPr="00F03BDA">
        <w:t xml:space="preserve"> </w:t>
      </w:r>
      <w:r w:rsidR="00201F58" w:rsidRPr="00F03BDA">
        <w:t>В края на месец юли,</w:t>
      </w:r>
      <w:r w:rsidR="00B54B11" w:rsidRPr="00F03BDA">
        <w:t xml:space="preserve"> </w:t>
      </w:r>
      <w:r w:rsidR="00201F58" w:rsidRPr="00F03BDA">
        <w:t>братовата дъщеря на Ми</w:t>
      </w:r>
      <w:r w:rsidRPr="00F03BDA">
        <w:t>л</w:t>
      </w:r>
      <w:r w:rsidR="00B54B11" w:rsidRPr="00F03BDA">
        <w:t xml:space="preserve">ка - </w:t>
      </w:r>
      <w:r w:rsidR="00201F58" w:rsidRPr="00F03BDA">
        <w:t>Виолета</w:t>
      </w:r>
      <w:r w:rsidRPr="00F03BDA">
        <w:t xml:space="preserve">, </w:t>
      </w:r>
      <w:r w:rsidR="00201F58" w:rsidRPr="00F03BDA">
        <w:t>с</w:t>
      </w:r>
      <w:r w:rsidR="00B54B11" w:rsidRPr="00F03BDA">
        <w:t xml:space="preserve"> </w:t>
      </w:r>
      <w:r w:rsidR="00201F58" w:rsidRPr="00F03BDA">
        <w:t>децата си замина за САЩ</w:t>
      </w:r>
      <w:r w:rsidRPr="00F03BDA">
        <w:t>. Няколко</w:t>
      </w:r>
      <w:r w:rsidR="00201F58" w:rsidRPr="00F03BDA">
        <w:t xml:space="preserve"> месеца преди тях със зелена</w:t>
      </w:r>
      <w:r w:rsidR="00B54B11" w:rsidRPr="00F03BDA">
        <w:t xml:space="preserve"> </w:t>
      </w:r>
      <w:r w:rsidR="00201F58" w:rsidRPr="00F03BDA">
        <w:t>карта</w:t>
      </w:r>
      <w:r w:rsidRPr="00F03BDA">
        <w:t xml:space="preserve"> там</w:t>
      </w:r>
      <w:r w:rsidR="00201F58" w:rsidRPr="00F03BDA">
        <w:t xml:space="preserve"> беше заминал съпруга </w:t>
      </w:r>
      <w:r w:rsidR="00B54B11" w:rsidRPr="00F03BDA">
        <w:t>и</w:t>
      </w:r>
      <w:r w:rsidR="00201F58" w:rsidRPr="00F03BDA">
        <w:t xml:space="preserve"> Пламен</w:t>
      </w:r>
      <w:r w:rsidRPr="00F03BDA">
        <w:t xml:space="preserve">. </w:t>
      </w:r>
      <w:r w:rsidR="00201F58" w:rsidRPr="00F03BDA">
        <w:t xml:space="preserve">Макар и </w:t>
      </w:r>
      <w:r w:rsidRPr="00F03BDA">
        <w:t>електротехници</w:t>
      </w:r>
      <w:r w:rsidR="00201F58" w:rsidRPr="00F03BDA">
        <w:t>,</w:t>
      </w:r>
      <w:r w:rsidR="00B54B11" w:rsidRPr="00F03BDA">
        <w:t xml:space="preserve"> </w:t>
      </w:r>
      <w:r w:rsidR="00201F58" w:rsidRPr="00F03BDA">
        <w:t>поради липса на работа</w:t>
      </w:r>
      <w:r w:rsidR="00B54B11" w:rsidRPr="00F03BDA">
        <w:t>,</w:t>
      </w:r>
      <w:r w:rsidR="00201F58" w:rsidRPr="00F03BDA">
        <w:t xml:space="preserve"> се </w:t>
      </w:r>
      <w:r w:rsidRPr="00F03BDA">
        <w:t>принудиха</w:t>
      </w:r>
      <w:r w:rsidR="00201F58" w:rsidRPr="00F03BDA">
        <w:t xml:space="preserve"> да напуснат </w:t>
      </w:r>
      <w:r w:rsidRPr="00F03BDA">
        <w:t xml:space="preserve">страната. </w:t>
      </w:r>
      <w:r w:rsidR="00201F58" w:rsidRPr="00F03BDA">
        <w:t xml:space="preserve">На 3 август направихме скромно възпоминание по повод </w:t>
      </w:r>
      <w:r w:rsidR="00B54B11" w:rsidRPr="00F03BDA">
        <w:t xml:space="preserve"> </w:t>
      </w:r>
      <w:r w:rsidR="00201F58" w:rsidRPr="00F03BDA">
        <w:t>2</w:t>
      </w:r>
      <w:r w:rsidR="00B54B11" w:rsidRPr="00F03BDA">
        <w:t xml:space="preserve"> </w:t>
      </w:r>
      <w:r w:rsidR="00201F58" w:rsidRPr="00F03BDA">
        <w:t>години от загубата на Марин. Времето не намаляваше болката по</w:t>
      </w:r>
      <w:r w:rsidR="00B54B11" w:rsidRPr="00F03BDA">
        <w:t xml:space="preserve"> </w:t>
      </w:r>
      <w:r w:rsidR="00201F58" w:rsidRPr="00F03BDA">
        <w:t>него.</w:t>
      </w:r>
    </w:p>
    <w:p w14:paraId="7C9A2802" w14:textId="065DEF56" w:rsidR="00201F58" w:rsidRPr="00F03BDA" w:rsidRDefault="00201F58" w:rsidP="00201F58">
      <w:r w:rsidRPr="00F03BDA">
        <w:t>През септември,</w:t>
      </w:r>
      <w:r w:rsidR="00B54B11" w:rsidRPr="00F03BDA">
        <w:t xml:space="preserve"> </w:t>
      </w:r>
      <w:r w:rsidRPr="00F03BDA">
        <w:t xml:space="preserve">по покана на съученика ми </w:t>
      </w:r>
      <w:r w:rsidR="00B54B11" w:rsidRPr="00F03BDA">
        <w:t>Иван Колев (Шико)</w:t>
      </w:r>
      <w:r w:rsidRPr="00F03BDA">
        <w:t xml:space="preserve">, </w:t>
      </w:r>
      <w:r w:rsidR="00BE4964" w:rsidRPr="00F03BDA">
        <w:t>х</w:t>
      </w:r>
      <w:r w:rsidRPr="00F03BDA">
        <w:t>одих до село Оряховица</w:t>
      </w:r>
      <w:r w:rsidR="00BE4964" w:rsidRPr="00F03BDA">
        <w:t>.</w:t>
      </w:r>
      <w:r w:rsidRPr="00F03BDA">
        <w:t xml:space="preserve"> След дългото </w:t>
      </w:r>
      <w:proofErr w:type="spellStart"/>
      <w:r w:rsidRPr="00F03BDA">
        <w:t>боледуване,съпругата</w:t>
      </w:r>
      <w:proofErr w:type="spellEnd"/>
      <w:r w:rsidRPr="00F03BDA">
        <w:t xml:space="preserve"> му беше починала</w:t>
      </w:r>
      <w:r w:rsidR="00BE4964" w:rsidRPr="00F03BDA">
        <w:t xml:space="preserve">. </w:t>
      </w:r>
      <w:r w:rsidRPr="00F03BDA">
        <w:t>През лятото той продължаваше да идва в</w:t>
      </w:r>
      <w:r w:rsidR="00B54B11" w:rsidRPr="00F03BDA">
        <w:t xml:space="preserve"> </w:t>
      </w:r>
      <w:r w:rsidRPr="00F03BDA">
        <w:t>родното си село</w:t>
      </w:r>
      <w:r w:rsidR="00BE4964" w:rsidRPr="00F03BDA">
        <w:t>.</w:t>
      </w:r>
      <w:r w:rsidR="00B54B11" w:rsidRPr="00F03BDA">
        <w:t xml:space="preserve"> </w:t>
      </w:r>
      <w:r w:rsidRPr="00F03BDA">
        <w:t>Споделихме с него спомени за ученическите,</w:t>
      </w:r>
      <w:r w:rsidR="00B54B11" w:rsidRPr="00F03BDA">
        <w:t xml:space="preserve"> </w:t>
      </w:r>
      <w:r w:rsidRPr="00F03BDA">
        <w:t xml:space="preserve">войнишките и </w:t>
      </w:r>
      <w:r w:rsidR="00BE4964" w:rsidRPr="00F03BDA">
        <w:t>студентски</w:t>
      </w:r>
      <w:r w:rsidRPr="00F03BDA">
        <w:t xml:space="preserve"> години,</w:t>
      </w:r>
      <w:r w:rsidR="00B54B11" w:rsidRPr="00F03BDA">
        <w:t xml:space="preserve"> </w:t>
      </w:r>
      <w:r w:rsidRPr="00F03BDA">
        <w:t xml:space="preserve">както и за починалите </w:t>
      </w:r>
      <w:proofErr w:type="spellStart"/>
      <w:r w:rsidRPr="00F03BDA">
        <w:t>приятелии</w:t>
      </w:r>
      <w:proofErr w:type="spellEnd"/>
      <w:r w:rsidR="00BE4964" w:rsidRPr="00F03BDA">
        <w:t xml:space="preserve"> особено</w:t>
      </w:r>
      <w:r w:rsidR="00B54B11" w:rsidRPr="00F03BDA">
        <w:t xml:space="preserve"> за Марин </w:t>
      </w:r>
      <w:r w:rsidRPr="00F03BDA">
        <w:t>Камбуров,</w:t>
      </w:r>
      <w:r w:rsidR="00BE4964" w:rsidRPr="00F03BDA">
        <w:t xml:space="preserve">. </w:t>
      </w:r>
      <w:r w:rsidRPr="00F03BDA">
        <w:t>След това той ми напълни две</w:t>
      </w:r>
      <w:r w:rsidR="00B54B11" w:rsidRPr="00F03BDA">
        <w:t xml:space="preserve"> </w:t>
      </w:r>
      <w:r w:rsidRPr="00F03BDA">
        <w:t>торби с плодове</w:t>
      </w:r>
      <w:r w:rsidR="00BE4964" w:rsidRPr="00F03BDA">
        <w:t>.</w:t>
      </w:r>
      <w:r w:rsidR="00B54B11" w:rsidRPr="00F03BDA">
        <w:t xml:space="preserve"> </w:t>
      </w:r>
      <w:r w:rsidRPr="00F03BDA">
        <w:t>Преди да се завърне в София,</w:t>
      </w:r>
      <w:r w:rsidR="00B54B11" w:rsidRPr="00F03BDA">
        <w:t xml:space="preserve"> </w:t>
      </w:r>
      <w:r w:rsidRPr="00F03BDA">
        <w:t>той ми гостува</w:t>
      </w:r>
      <w:r w:rsidR="00B54B11" w:rsidRPr="00F03BDA">
        <w:t xml:space="preserve"> </w:t>
      </w:r>
      <w:r w:rsidRPr="00F03BDA">
        <w:t>в Стара Загора.</w:t>
      </w:r>
    </w:p>
    <w:p w14:paraId="40FDD7B4" w14:textId="03CC958E" w:rsidR="00201F58" w:rsidRPr="00F03BDA" w:rsidRDefault="00201F58" w:rsidP="00201F58">
      <w:r w:rsidRPr="00F03BDA">
        <w:t>Тази година се разделих с доста роднини и приятели</w:t>
      </w:r>
      <w:r w:rsidR="00BE4964" w:rsidRPr="00F03BDA">
        <w:t>.</w:t>
      </w:r>
      <w:r w:rsidRPr="00F03BDA">
        <w:t xml:space="preserve"> На</w:t>
      </w:r>
      <w:r w:rsidR="00B54B11" w:rsidRPr="00F03BDA">
        <w:t xml:space="preserve"> </w:t>
      </w:r>
      <w:r w:rsidRPr="00F03BDA">
        <w:t>15 февруари на 76 години почина бра</w:t>
      </w:r>
      <w:r w:rsidR="00B54B11" w:rsidRPr="00F03BDA">
        <w:t>товчед ми Васил Кънчев Георгиев (</w:t>
      </w:r>
      <w:r w:rsidRPr="00F03BDA">
        <w:t>Боб</w:t>
      </w:r>
      <w:r w:rsidR="00B54B11" w:rsidRPr="00F03BDA">
        <w:t>а,) след дълго боледуване от „</w:t>
      </w:r>
      <w:r w:rsidRPr="00F03BDA">
        <w:t>Паркинсон</w:t>
      </w:r>
      <w:r w:rsidR="00BE4964" w:rsidRPr="00F03BDA">
        <w:t>“.</w:t>
      </w:r>
      <w:r w:rsidRPr="00F03BDA">
        <w:t xml:space="preserve"> Често го</w:t>
      </w:r>
      <w:r w:rsidR="00BE4964" w:rsidRPr="00F03BDA">
        <w:t xml:space="preserve"> </w:t>
      </w:r>
      <w:r w:rsidRPr="00F03BDA">
        <w:lastRenderedPageBreak/>
        <w:t>посещавах</w:t>
      </w:r>
      <w:r w:rsidR="00AD7697" w:rsidRPr="00F03BDA">
        <w:t>.</w:t>
      </w:r>
      <w:r w:rsidRPr="00F03BDA">
        <w:t xml:space="preserve"> Освен роднините,</w:t>
      </w:r>
      <w:r w:rsidR="00B54B11" w:rsidRPr="00F03BDA">
        <w:t xml:space="preserve"> </w:t>
      </w:r>
      <w:r w:rsidRPr="00F03BDA">
        <w:t xml:space="preserve">на погребението му беше и внушителна група бивши и настоящи футболисти от футболните </w:t>
      </w:r>
      <w:r w:rsidR="00BE4964" w:rsidRPr="00F03BDA">
        <w:t>клубове</w:t>
      </w:r>
      <w:r w:rsidRPr="00F03BDA">
        <w:t>:</w:t>
      </w:r>
      <w:r w:rsidR="00B54B11" w:rsidRPr="00F03BDA">
        <w:t xml:space="preserve"> „Локомотив” и „Берое”</w:t>
      </w:r>
      <w:r w:rsidR="00BE4964" w:rsidRPr="00F03BDA">
        <w:t>.</w:t>
      </w:r>
      <w:r w:rsidRPr="00F03BDA">
        <w:t xml:space="preserve"> При тя</w:t>
      </w:r>
      <w:r w:rsidR="00BE4964" w:rsidRPr="00F03BDA">
        <w:t>х</w:t>
      </w:r>
      <w:r w:rsidRPr="00F03BDA">
        <w:t xml:space="preserve"> той беше вратар,</w:t>
      </w:r>
      <w:r w:rsidR="00B54B11" w:rsidRPr="00F03BDA">
        <w:t xml:space="preserve"> </w:t>
      </w:r>
      <w:r w:rsidRPr="00F03BDA">
        <w:t>а след това</w:t>
      </w:r>
      <w:r w:rsidR="00B54B11" w:rsidRPr="00F03BDA">
        <w:t xml:space="preserve"> помощник - </w:t>
      </w:r>
      <w:r w:rsidRPr="00F03BDA">
        <w:t>тр</w:t>
      </w:r>
      <w:r w:rsidR="00B54B11" w:rsidRPr="00F03BDA">
        <w:t>еньор. Него често споменавам в „Очерка”</w:t>
      </w:r>
      <w:r w:rsidRPr="00F03BDA">
        <w:t>.</w:t>
      </w:r>
      <w:r w:rsidR="00B54B11" w:rsidRPr="00F03BDA">
        <w:t xml:space="preserve"> </w:t>
      </w:r>
      <w:r w:rsidRPr="00F03BDA">
        <w:t>На 13 март почина отец</w:t>
      </w:r>
      <w:r w:rsidR="00B54B11" w:rsidRPr="00F03BDA">
        <w:t xml:space="preserve"> </w:t>
      </w:r>
      <w:r w:rsidRPr="00F03BDA">
        <w:t>Ге</w:t>
      </w:r>
      <w:r w:rsidR="00BE4964" w:rsidRPr="00F03BDA">
        <w:t>о</w:t>
      </w:r>
      <w:r w:rsidR="00B54B11" w:rsidRPr="00F03BDA">
        <w:t>рги Лечев (</w:t>
      </w:r>
      <w:r w:rsidRPr="00F03BDA">
        <w:t>бати</w:t>
      </w:r>
      <w:r w:rsidR="00B54B11" w:rsidRPr="00F03BDA">
        <w:t xml:space="preserve"> </w:t>
      </w:r>
      <w:r w:rsidRPr="00F03BDA">
        <w:t>Д</w:t>
      </w:r>
      <w:r w:rsidR="00BE4964" w:rsidRPr="00F03BDA">
        <w:t>ж</w:t>
      </w:r>
      <w:r w:rsidRPr="00F03BDA">
        <w:t>од</w:t>
      </w:r>
      <w:r w:rsidR="00BE4964" w:rsidRPr="00F03BDA">
        <w:t>ж</w:t>
      </w:r>
      <w:r w:rsidR="00B54B11" w:rsidRPr="00F03BDA">
        <w:t>о)</w:t>
      </w:r>
      <w:r w:rsidRPr="00F03BDA">
        <w:t>, дългогод</w:t>
      </w:r>
      <w:r w:rsidR="00BE4964" w:rsidRPr="00F03BDA">
        <w:t>и</w:t>
      </w:r>
      <w:r w:rsidRPr="00F03BDA">
        <w:t xml:space="preserve">шен </w:t>
      </w:r>
      <w:r w:rsidR="00BE4964" w:rsidRPr="00F03BDA">
        <w:t>свещеник</w:t>
      </w:r>
      <w:r w:rsidRPr="00F03BDA">
        <w:t xml:space="preserve"> в църквата</w:t>
      </w:r>
      <w:r w:rsidR="00B54B11" w:rsidRPr="00F03BDA">
        <w:t xml:space="preserve"> „</w:t>
      </w:r>
      <w:r w:rsidRPr="00F03BDA">
        <w:t>Св.</w:t>
      </w:r>
      <w:r w:rsidR="00B54B11" w:rsidRPr="00F03BDA">
        <w:t xml:space="preserve"> Никола”</w:t>
      </w:r>
      <w:r w:rsidR="00BE4964" w:rsidRPr="00F03BDA">
        <w:t>.</w:t>
      </w:r>
      <w:r w:rsidR="00B54B11" w:rsidRPr="00F03BDA">
        <w:t xml:space="preserve"> </w:t>
      </w:r>
      <w:r w:rsidR="00BE4964" w:rsidRPr="00F03BDA">
        <w:t xml:space="preserve">Израснал  беше </w:t>
      </w:r>
      <w:r w:rsidRPr="00F03BDA">
        <w:t>в нашия дом,</w:t>
      </w:r>
      <w:r w:rsidR="00B54B11" w:rsidRPr="00F03BDA">
        <w:t xml:space="preserve"> </w:t>
      </w:r>
      <w:r w:rsidRPr="00F03BDA">
        <w:t xml:space="preserve">като син на </w:t>
      </w:r>
      <w:r w:rsidR="00BE4964" w:rsidRPr="00F03BDA">
        <w:t>квартиранта</w:t>
      </w:r>
      <w:r w:rsidRPr="00F03BDA">
        <w:t xml:space="preserve"> ни дядо Лечо и баба Катеринка</w:t>
      </w:r>
      <w:r w:rsidR="00BE4964" w:rsidRPr="00F03BDA">
        <w:t>.</w:t>
      </w:r>
      <w:r w:rsidRPr="00F03BDA">
        <w:t xml:space="preserve"> От него имах много хубави спомени от детските си години</w:t>
      </w:r>
      <w:r w:rsidR="00BE4964" w:rsidRPr="00F03BDA">
        <w:t xml:space="preserve">. </w:t>
      </w:r>
      <w:r w:rsidRPr="00F03BDA">
        <w:t>Почина на</w:t>
      </w:r>
      <w:r w:rsidR="00B54B11" w:rsidRPr="00F03BDA">
        <w:t xml:space="preserve"> </w:t>
      </w:r>
      <w:r w:rsidRPr="00F03BDA">
        <w:t>84 години</w:t>
      </w:r>
      <w:r w:rsidR="00BE4964" w:rsidRPr="00F03BDA">
        <w:t>.</w:t>
      </w:r>
      <w:r w:rsidRPr="00F03BDA">
        <w:t xml:space="preserve"> Ходих в </w:t>
      </w:r>
      <w:r w:rsidR="00BE4964" w:rsidRPr="00F03BDA">
        <w:t>църквата</w:t>
      </w:r>
      <w:r w:rsidRPr="00F03BDA">
        <w:t xml:space="preserve"> и положих цветя на </w:t>
      </w:r>
      <w:r w:rsidR="00BE4964" w:rsidRPr="00F03BDA">
        <w:t>ковчега</w:t>
      </w:r>
      <w:r w:rsidRPr="00F03BDA">
        <w:t xml:space="preserve"> му</w:t>
      </w:r>
      <w:r w:rsidR="00BE4964" w:rsidRPr="00F03BDA">
        <w:t xml:space="preserve">. </w:t>
      </w:r>
      <w:r w:rsidRPr="00F03BDA">
        <w:t>На 18 август почина близкия ми приятел и другар,</w:t>
      </w:r>
      <w:r w:rsidR="00B54B11" w:rsidRPr="00F03BDA">
        <w:t xml:space="preserve"> </w:t>
      </w:r>
      <w:proofErr w:type="spellStart"/>
      <w:r w:rsidRPr="00F03BDA">
        <w:t>механик</w:t>
      </w:r>
      <w:r w:rsidR="00AD7697" w:rsidRPr="00F03BDA">
        <w:t>a</w:t>
      </w:r>
      <w:proofErr w:type="spellEnd"/>
      <w:r w:rsidR="00B54B11" w:rsidRPr="00F03BDA">
        <w:t xml:space="preserve"> </w:t>
      </w:r>
      <w:r w:rsidRPr="00F03BDA">
        <w:t>Добри</w:t>
      </w:r>
      <w:r w:rsidR="00B54B11" w:rsidRPr="00F03BDA">
        <w:t xml:space="preserve"> </w:t>
      </w:r>
      <w:r w:rsidR="00AD7697" w:rsidRPr="00F03BDA">
        <w:t>И</w:t>
      </w:r>
      <w:r w:rsidRPr="00F03BDA">
        <w:t>ванов</w:t>
      </w:r>
      <w:r w:rsidR="00B54B11" w:rsidRPr="00F03BDA">
        <w:t xml:space="preserve"> </w:t>
      </w:r>
      <w:r w:rsidRPr="00F03BDA">
        <w:t>Добрев</w:t>
      </w:r>
      <w:r w:rsidR="00B54B11" w:rsidRPr="00F03BDA">
        <w:t xml:space="preserve"> (Бай Добри)</w:t>
      </w:r>
      <w:r w:rsidRPr="00F03BDA">
        <w:t>.</w:t>
      </w:r>
      <w:r w:rsidR="00B54B11" w:rsidRPr="00F03BDA">
        <w:t xml:space="preserve"> В „</w:t>
      </w:r>
      <w:r w:rsidRPr="00F03BDA">
        <w:t>О</w:t>
      </w:r>
      <w:r w:rsidR="00AD7697" w:rsidRPr="00F03BDA">
        <w:t>ч</w:t>
      </w:r>
      <w:r w:rsidR="00B54B11" w:rsidRPr="00F03BDA">
        <w:t>ерка”</w:t>
      </w:r>
      <w:r w:rsidRPr="00F03BDA">
        <w:t xml:space="preserve"> често го споменах,</w:t>
      </w:r>
      <w:r w:rsidR="00AD7697" w:rsidRPr="00F03BDA">
        <w:t xml:space="preserve"> особено</w:t>
      </w:r>
      <w:r w:rsidRPr="00F03BDA">
        <w:t xml:space="preserve"> със срещите</w:t>
      </w:r>
      <w:r w:rsidR="00B54B11" w:rsidRPr="00F03BDA">
        <w:t xml:space="preserve"> ни на 9</w:t>
      </w:r>
      <w:r w:rsidR="00AD7697" w:rsidRPr="00F03BDA">
        <w:t xml:space="preserve"> май </w:t>
      </w:r>
      <w:r w:rsidRPr="00F03BDA">
        <w:t>ка</w:t>
      </w:r>
      <w:r w:rsidR="00AD7697" w:rsidRPr="00F03BDA">
        <w:t>т</w:t>
      </w:r>
      <w:r w:rsidRPr="00F03BDA">
        <w:t>о ветерани от войната</w:t>
      </w:r>
      <w:r w:rsidR="00AD7697" w:rsidRPr="00F03BDA">
        <w:t>. Произнесох</w:t>
      </w:r>
      <w:r w:rsidR="00B54B11" w:rsidRPr="00F03BDA">
        <w:t xml:space="preserve"> </w:t>
      </w:r>
      <w:r w:rsidRPr="00F03BDA">
        <w:t>прощалното слово при погребението му.</w:t>
      </w:r>
    </w:p>
    <w:p w14:paraId="6548DB59" w14:textId="3EE4B49E" w:rsidR="00AD7697" w:rsidRPr="00F03BDA" w:rsidRDefault="00201F58" w:rsidP="00201F58">
      <w:r w:rsidRPr="00F03BDA">
        <w:t>На 10 декември в гр.</w:t>
      </w:r>
      <w:r w:rsidR="00B54B11" w:rsidRPr="00F03BDA">
        <w:t xml:space="preserve"> </w:t>
      </w:r>
      <w:r w:rsidRPr="00F03BDA">
        <w:t xml:space="preserve">Нова Загора почина д-р Денчо </w:t>
      </w:r>
      <w:r w:rsidR="00AD7697" w:rsidRPr="00F03BDA">
        <w:t>Б</w:t>
      </w:r>
      <w:r w:rsidRPr="00F03BDA">
        <w:t>ъчваров.</w:t>
      </w:r>
      <w:r w:rsidR="00B54B11" w:rsidRPr="00F03BDA">
        <w:t xml:space="preserve"> </w:t>
      </w:r>
      <w:r w:rsidRPr="00F03BDA">
        <w:t xml:space="preserve">Приятел ми беше от </w:t>
      </w:r>
      <w:r w:rsidR="00B54B11" w:rsidRPr="00F03BDA">
        <w:t>ергенските години, а след това бяхме</w:t>
      </w:r>
      <w:r w:rsidRPr="00F03BDA">
        <w:t xml:space="preserve"> семейни приятели до пенсионирането ни</w:t>
      </w:r>
      <w:r w:rsidR="00B54B11" w:rsidRPr="00F03BDA">
        <w:t>.</w:t>
      </w:r>
      <w:r w:rsidR="00AD7697" w:rsidRPr="00F03BDA">
        <w:t xml:space="preserve"> Съжалявах, </w:t>
      </w:r>
      <w:r w:rsidRPr="00F03BDA">
        <w:t>че</w:t>
      </w:r>
      <w:r w:rsidR="00B54B11" w:rsidRPr="00F03BDA">
        <w:t xml:space="preserve"> </w:t>
      </w:r>
      <w:r w:rsidRPr="00F03BDA">
        <w:t>научих късно и не бях на погребението му</w:t>
      </w:r>
      <w:r w:rsidR="00AD7697" w:rsidRPr="00F03BDA">
        <w:t xml:space="preserve">. </w:t>
      </w:r>
      <w:r w:rsidRPr="00F03BDA">
        <w:t>През година си отидоха от живота съучениците от моя</w:t>
      </w:r>
      <w:r w:rsidR="00B54B11" w:rsidRPr="00F03BDA">
        <w:t xml:space="preserve"> </w:t>
      </w:r>
      <w:r w:rsidRPr="00F03BDA">
        <w:t>клас:</w:t>
      </w:r>
      <w:r w:rsidR="00B54B11" w:rsidRPr="00F03BDA">
        <w:t xml:space="preserve">  Ангел </w:t>
      </w:r>
      <w:r w:rsidRPr="00F03BDA">
        <w:t xml:space="preserve"> Илиев,</w:t>
      </w:r>
      <w:r w:rsidR="00B54B11" w:rsidRPr="00F03BDA">
        <w:t xml:space="preserve"> </w:t>
      </w:r>
      <w:r w:rsidRPr="00F03BDA">
        <w:t>Ангел Матев и Ярослав Недков.</w:t>
      </w:r>
    </w:p>
    <w:p w14:paraId="3713BFB2" w14:textId="4646BF31" w:rsidR="00201F58" w:rsidRPr="00F03BDA" w:rsidRDefault="00201F58" w:rsidP="00201F58">
      <w:r w:rsidRPr="00F03BDA">
        <w:t>С Х</w:t>
      </w:r>
      <w:r w:rsidR="00AD7697" w:rsidRPr="00F03BDA">
        <w:t>Ц</w:t>
      </w:r>
      <w:r w:rsidRPr="00F03BDA">
        <w:t>П</w:t>
      </w:r>
      <w:r w:rsidR="00B54B11" w:rsidRPr="00F03BDA">
        <w:t xml:space="preserve"> </w:t>
      </w:r>
      <w:r w:rsidRPr="00F03BDA">
        <w:t>-</w:t>
      </w:r>
      <w:r w:rsidR="00B54B11" w:rsidRPr="00F03BDA">
        <w:t xml:space="preserve"> </w:t>
      </w:r>
      <w:r w:rsidRPr="00F03BDA">
        <w:t xml:space="preserve">СЗ почти не </w:t>
      </w:r>
      <w:r w:rsidR="00AD7697" w:rsidRPr="00F03BDA">
        <w:t xml:space="preserve">поддържах </w:t>
      </w:r>
      <w:r w:rsidRPr="00F03BDA">
        <w:t>връзки</w:t>
      </w:r>
      <w:r w:rsidR="00B54B11" w:rsidRPr="00F03BDA">
        <w:t xml:space="preserve"> </w:t>
      </w:r>
      <w:r w:rsidRPr="00F03BDA">
        <w:t xml:space="preserve">като бях </w:t>
      </w:r>
      <w:r w:rsidR="00AD7697" w:rsidRPr="00F03BDA">
        <w:t>само</w:t>
      </w:r>
      <w:r w:rsidRPr="00F03BDA">
        <w:t xml:space="preserve"> на</w:t>
      </w:r>
      <w:r w:rsidR="00B54B11" w:rsidRPr="00F03BDA">
        <w:t xml:space="preserve"> празнуването  “Денят на птицевъда”</w:t>
      </w:r>
      <w:r w:rsidR="00AD7697" w:rsidRPr="00F03BDA">
        <w:t>.</w:t>
      </w:r>
      <w:r w:rsidRPr="00F03BDA">
        <w:t xml:space="preserve"> Тогава нау</w:t>
      </w:r>
      <w:r w:rsidR="00AD7697" w:rsidRPr="00F03BDA">
        <w:t>чих</w:t>
      </w:r>
      <w:r w:rsidRPr="00F03BDA">
        <w:t>,</w:t>
      </w:r>
      <w:r w:rsidR="00B54B11" w:rsidRPr="00F03BDA">
        <w:t xml:space="preserve"> </w:t>
      </w:r>
      <w:r w:rsidRPr="00F03BDA">
        <w:t>че племенната кокошоферма е закрита и изоставена,</w:t>
      </w:r>
      <w:r w:rsidR="00B54B11" w:rsidRPr="00F03BDA">
        <w:t xml:space="preserve"> </w:t>
      </w:r>
      <w:r w:rsidRPr="00F03BDA">
        <w:t>а</w:t>
      </w:r>
      <w:r w:rsidR="00B54B11" w:rsidRPr="00F03BDA">
        <w:t xml:space="preserve"> </w:t>
      </w:r>
      <w:r w:rsidRPr="00F03BDA">
        <w:t>кокошките</w:t>
      </w:r>
      <w:r w:rsidR="00B54B11" w:rsidRPr="00F03BDA">
        <w:t xml:space="preserve"> </w:t>
      </w:r>
      <w:r w:rsidRPr="00F03BDA">
        <w:t>прехвърлени в племенната пуйкоферма</w:t>
      </w:r>
      <w:r w:rsidR="00AD7697" w:rsidRPr="00F03BDA">
        <w:t>.</w:t>
      </w:r>
      <w:r w:rsidR="00B54B11" w:rsidRPr="00F03BDA">
        <w:t xml:space="preserve"> Цялото племенно книговодство</w:t>
      </w:r>
      <w:r w:rsidRPr="00F03BDA">
        <w:t>,</w:t>
      </w:r>
      <w:r w:rsidR="00B54B11" w:rsidRPr="00F03BDA">
        <w:t xml:space="preserve"> </w:t>
      </w:r>
      <w:r w:rsidRPr="00F03BDA">
        <w:t>свързано с</w:t>
      </w:r>
      <w:r w:rsidR="00B54B11" w:rsidRPr="00F03BDA">
        <w:t>ъс</w:t>
      </w:r>
      <w:r w:rsidRPr="00F03BDA">
        <w:t xml:space="preserve"> 100 годишната</w:t>
      </w:r>
      <w:r w:rsidR="00B54B11" w:rsidRPr="00F03BDA">
        <w:t xml:space="preserve"> </w:t>
      </w:r>
      <w:r w:rsidRPr="00F03BDA">
        <w:t xml:space="preserve"> дейност по птицевъдство в</w:t>
      </w:r>
      <w:r w:rsidR="00B54B11" w:rsidRPr="00F03BDA">
        <w:t xml:space="preserve"> </w:t>
      </w:r>
      <w:r w:rsidRPr="00F03BDA">
        <w:t>бившите:</w:t>
      </w:r>
      <w:r w:rsidR="00B54B11" w:rsidRPr="00F03BDA">
        <w:t xml:space="preserve"> </w:t>
      </w:r>
      <w:r w:rsidRPr="00F03BDA">
        <w:t>Жребцово депо</w:t>
      </w:r>
      <w:r w:rsidR="00AD7697" w:rsidRPr="00F03BDA">
        <w:t xml:space="preserve">, </w:t>
      </w:r>
      <w:r w:rsidRPr="00F03BDA">
        <w:t>ЦНИИ</w:t>
      </w:r>
      <w:r w:rsidR="00AD7697" w:rsidRPr="00F03BDA">
        <w:t>Ж,</w:t>
      </w:r>
      <w:r w:rsidRPr="00F03BDA">
        <w:t xml:space="preserve"> НИГО и сега Х</w:t>
      </w:r>
      <w:r w:rsidR="00AD7697" w:rsidRPr="00F03BDA">
        <w:t>ЦП</w:t>
      </w:r>
      <w:r w:rsidR="00B54B11" w:rsidRPr="00F03BDA">
        <w:t xml:space="preserve"> – </w:t>
      </w:r>
      <w:r w:rsidRPr="00F03BDA">
        <w:t>СЗ</w:t>
      </w:r>
      <w:r w:rsidR="00B54B11" w:rsidRPr="00F03BDA">
        <w:t>,</w:t>
      </w:r>
      <w:r w:rsidRPr="00F03BDA">
        <w:t xml:space="preserve"> както и </w:t>
      </w:r>
      <w:r w:rsidR="00AD7697" w:rsidRPr="00F03BDA">
        <w:t>богатата</w:t>
      </w:r>
      <w:r w:rsidR="00B54B11" w:rsidRPr="00F03BDA">
        <w:t xml:space="preserve"> с над 9 </w:t>
      </w:r>
      <w:r w:rsidRPr="00F03BDA">
        <w:t>хиляди тома библиотека е била напълно изоставена в Лабораторната постройка на кокошоф</w:t>
      </w:r>
      <w:r w:rsidR="00AD7697" w:rsidRPr="00F03BDA">
        <w:t>е</w:t>
      </w:r>
      <w:r w:rsidRPr="00F03BDA">
        <w:t>рмата</w:t>
      </w:r>
      <w:r w:rsidR="003B195C" w:rsidRPr="00F03BDA">
        <w:t>,</w:t>
      </w:r>
      <w:r w:rsidRPr="00F03BDA">
        <w:t xml:space="preserve"> от колегите К</w:t>
      </w:r>
      <w:r w:rsidR="00AD7697" w:rsidRPr="00F03BDA">
        <w:t xml:space="preserve">. </w:t>
      </w:r>
      <w:r w:rsidRPr="00F03BDA">
        <w:t xml:space="preserve">Кунев и </w:t>
      </w:r>
      <w:r w:rsidR="00AD7697" w:rsidRPr="00F03BDA">
        <w:t>М</w:t>
      </w:r>
      <w:r w:rsidRPr="00F03BDA">
        <w:t>. Лалев</w:t>
      </w:r>
      <w:r w:rsidR="003B195C" w:rsidRPr="00F03BDA">
        <w:t xml:space="preserve">, </w:t>
      </w:r>
      <w:r w:rsidRPr="00F03BDA">
        <w:t xml:space="preserve">без никаква </w:t>
      </w:r>
      <w:r w:rsidR="00AD7697" w:rsidRPr="00F03BDA">
        <w:t>охрана</w:t>
      </w:r>
      <w:r w:rsidR="003B195C" w:rsidRPr="00F03BDA">
        <w:t>.</w:t>
      </w:r>
      <w:r w:rsidRPr="00F03BDA">
        <w:t xml:space="preserve"> След това с каруци е изво</w:t>
      </w:r>
      <w:r w:rsidR="003B195C" w:rsidRPr="00F03BDA">
        <w:t>з</w:t>
      </w:r>
      <w:r w:rsidR="00B54B11" w:rsidRPr="00F03BDA">
        <w:t>ена</w:t>
      </w:r>
      <w:r w:rsidRPr="00F03BDA">
        <w:t xml:space="preserve"> от цигани</w:t>
      </w:r>
      <w:r w:rsidR="003B195C" w:rsidRPr="00F03BDA">
        <w:t>,</w:t>
      </w:r>
      <w:r w:rsidRPr="00F03BDA">
        <w:t xml:space="preserve"> живущи в НИГО</w:t>
      </w:r>
      <w:r w:rsidR="003B195C" w:rsidRPr="00F03BDA">
        <w:t xml:space="preserve"> </w:t>
      </w:r>
      <w:r w:rsidR="00B54B11" w:rsidRPr="00F03BDA">
        <w:t xml:space="preserve">и предадена </w:t>
      </w:r>
      <w:r w:rsidRPr="00F03BDA">
        <w:t>на</w:t>
      </w:r>
      <w:r w:rsidR="00B54B11" w:rsidRPr="00F03BDA">
        <w:t xml:space="preserve"> „Вторични суровини”</w:t>
      </w:r>
      <w:r w:rsidRPr="00F03BDA">
        <w:t>. Едва се овладях да не</w:t>
      </w:r>
      <w:r w:rsidR="00B54B11" w:rsidRPr="00F03BDA">
        <w:t xml:space="preserve"> </w:t>
      </w:r>
      <w:r w:rsidRPr="00F03BDA">
        <w:t>напусна</w:t>
      </w:r>
      <w:r w:rsidR="003B195C" w:rsidRPr="00F03BDA">
        <w:t xml:space="preserve"> тържеството.</w:t>
      </w:r>
      <w:r w:rsidRPr="00F03BDA">
        <w:t xml:space="preserve"> Посочените колеги,</w:t>
      </w:r>
      <w:r w:rsidR="00B54B11" w:rsidRPr="00F03BDA">
        <w:t xml:space="preserve"> </w:t>
      </w:r>
      <w:r w:rsidRPr="00F03BDA">
        <w:t>които аз бях приемал</w:t>
      </w:r>
      <w:r w:rsidR="00B54B11" w:rsidRPr="00F03BDA">
        <w:t xml:space="preserve"> </w:t>
      </w:r>
      <w:r w:rsidRPr="00F03BDA">
        <w:t>за научни сътрудници по птицевъдство,</w:t>
      </w:r>
      <w:r w:rsidR="00B54B11" w:rsidRPr="00F03BDA">
        <w:t xml:space="preserve"> </w:t>
      </w:r>
      <w:r w:rsidRPr="00F03BDA">
        <w:t xml:space="preserve">подготвял и </w:t>
      </w:r>
      <w:r w:rsidR="003B195C" w:rsidRPr="00F03BDA">
        <w:t xml:space="preserve">подпомагал </w:t>
      </w:r>
      <w:r w:rsidRPr="00F03BDA">
        <w:t xml:space="preserve">за получаването на </w:t>
      </w:r>
      <w:r w:rsidR="003B195C" w:rsidRPr="00F03BDA">
        <w:t>съответните</w:t>
      </w:r>
      <w:r w:rsidRPr="00F03BDA">
        <w:t xml:space="preserve"> научни степени и звания</w:t>
      </w:r>
      <w:r w:rsidR="00B54B11" w:rsidRPr="00F03BDA">
        <w:t>,</w:t>
      </w:r>
      <w:r w:rsidRPr="00F03BDA">
        <w:t xml:space="preserve"> най</w:t>
      </w:r>
      <w:r w:rsidR="003B195C" w:rsidRPr="00F03BDA">
        <w:t>-</w:t>
      </w:r>
      <w:r w:rsidRPr="00F03BDA">
        <w:t>безотговорно бяха допуснали унищожаването на ценният а</w:t>
      </w:r>
      <w:r w:rsidR="003B195C" w:rsidRPr="00F03BDA">
        <w:t>рх</w:t>
      </w:r>
      <w:r w:rsidRPr="00F03BDA">
        <w:t>ив,</w:t>
      </w:r>
      <w:r w:rsidR="00B54B11" w:rsidRPr="00F03BDA">
        <w:t xml:space="preserve"> </w:t>
      </w:r>
      <w:r w:rsidRPr="00F03BDA">
        <w:t xml:space="preserve">богата </w:t>
      </w:r>
      <w:r w:rsidR="003B195C" w:rsidRPr="00F03BDA">
        <w:t>библиотека</w:t>
      </w:r>
      <w:r w:rsidRPr="00F03BDA">
        <w:t xml:space="preserve"> и племенно книговодство.</w:t>
      </w:r>
      <w:r w:rsidR="00B54B11" w:rsidRPr="00F03BDA">
        <w:t xml:space="preserve"> </w:t>
      </w:r>
      <w:r w:rsidRPr="00F03BDA">
        <w:t>Те бяха необходими</w:t>
      </w:r>
      <w:r w:rsidR="00B54B11" w:rsidRPr="00F03BDA">
        <w:t xml:space="preserve"> </w:t>
      </w:r>
      <w:r w:rsidRPr="00F03BDA">
        <w:t xml:space="preserve">не само за самите </w:t>
      </w:r>
      <w:r w:rsidR="003B195C" w:rsidRPr="00F03BDA">
        <w:t>тях, но се осигуряваше приемственост</w:t>
      </w:r>
      <w:r w:rsidRPr="00F03BDA">
        <w:t xml:space="preserve"> в работата на бъдещите млади колеги</w:t>
      </w:r>
      <w:r w:rsidR="003B195C" w:rsidRPr="00F03BDA">
        <w:t>.</w:t>
      </w:r>
      <w:r w:rsidRPr="00F03BDA">
        <w:t xml:space="preserve"> Беше ликвидирана първичната документация по създаденото за птицевъдната наука от академик</w:t>
      </w:r>
      <w:r w:rsidR="00B54B11" w:rsidRPr="00F03BDA">
        <w:t xml:space="preserve"> </w:t>
      </w:r>
      <w:r w:rsidRPr="00F03BDA">
        <w:t xml:space="preserve">Стефан Куманов, </w:t>
      </w:r>
      <w:proofErr w:type="spellStart"/>
      <w:r w:rsidRPr="00F03BDA">
        <w:t>ст.н.сътр.</w:t>
      </w:r>
      <w:r w:rsidR="003B195C" w:rsidRPr="00F03BDA">
        <w:t>I</w:t>
      </w:r>
      <w:proofErr w:type="spellEnd"/>
      <w:r w:rsidRPr="00F03BDA">
        <w:t xml:space="preserve">-ва степен </w:t>
      </w:r>
      <w:r w:rsidR="003B195C" w:rsidRPr="00F03BDA">
        <w:t>И</w:t>
      </w:r>
      <w:r w:rsidR="00B54B11" w:rsidRPr="00F03BDA">
        <w:t xml:space="preserve">ван </w:t>
      </w:r>
      <w:r w:rsidRPr="00F03BDA">
        <w:t>Та</w:t>
      </w:r>
      <w:r w:rsidR="00846063" w:rsidRPr="00F03BDA">
        <w:t>б</w:t>
      </w:r>
      <w:r w:rsidRPr="00F03BDA">
        <w:t>а</w:t>
      </w:r>
      <w:r w:rsidR="00846063" w:rsidRPr="00F03BDA">
        <w:t>к</w:t>
      </w:r>
      <w:r w:rsidRPr="00F03BDA">
        <w:t>ов и целия</w:t>
      </w:r>
      <w:r w:rsidR="00B54B11" w:rsidRPr="00F03BDA">
        <w:t xml:space="preserve">т </w:t>
      </w:r>
      <w:r w:rsidRPr="00F03BDA">
        <w:t>птицевъден колектив</w:t>
      </w:r>
      <w:r w:rsidR="003B195C" w:rsidRPr="00F03BDA">
        <w:t>.</w:t>
      </w:r>
      <w:r w:rsidRPr="00F03BDA">
        <w:t xml:space="preserve"> Дали</w:t>
      </w:r>
      <w:r w:rsidR="00B54B11" w:rsidRPr="00F03BDA">
        <w:t xml:space="preserve"> </w:t>
      </w:r>
      <w:r w:rsidRPr="00F03BDA">
        <w:t>това не беше извършено умишлено,</w:t>
      </w:r>
      <w:r w:rsidR="00B54B11" w:rsidRPr="00F03BDA">
        <w:t xml:space="preserve"> </w:t>
      </w:r>
      <w:r w:rsidRPr="00F03BDA">
        <w:t>за да се</w:t>
      </w:r>
      <w:r w:rsidR="00B54B11" w:rsidRPr="00F03BDA">
        <w:t xml:space="preserve"> </w:t>
      </w:r>
      <w:r w:rsidRPr="00F03BDA">
        <w:t>докаже,</w:t>
      </w:r>
      <w:r w:rsidR="00B54B11" w:rsidRPr="00F03BDA">
        <w:t xml:space="preserve"> </w:t>
      </w:r>
      <w:r w:rsidRPr="00F03BDA">
        <w:t xml:space="preserve">че в България не е имало птицевъдна наука? След </w:t>
      </w:r>
      <w:r w:rsidR="00846063" w:rsidRPr="00F03BDA">
        <w:t>смъртта</w:t>
      </w:r>
      <w:r w:rsidRPr="00F03BDA">
        <w:t xml:space="preserve"> на </w:t>
      </w:r>
      <w:proofErr w:type="spellStart"/>
      <w:r w:rsidRPr="00F03BDA">
        <w:t>син</w:t>
      </w:r>
      <w:r w:rsidR="00846063" w:rsidRPr="00F03BDA">
        <w:t>a</w:t>
      </w:r>
      <w:proofErr w:type="spellEnd"/>
      <w:r w:rsidRPr="00F03BDA">
        <w:t xml:space="preserve"> ми,</w:t>
      </w:r>
      <w:r w:rsidR="00B54B11" w:rsidRPr="00F03BDA">
        <w:t xml:space="preserve"> </w:t>
      </w:r>
      <w:r w:rsidRPr="00F03BDA">
        <w:t xml:space="preserve">това беше най-жестокият удар </w:t>
      </w:r>
      <w:r w:rsidR="00846063" w:rsidRPr="00F03BDA">
        <w:t>в</w:t>
      </w:r>
      <w:r w:rsidRPr="00F03BDA">
        <w:t xml:space="preserve"> живота ми</w:t>
      </w:r>
      <w:r w:rsidR="00846063" w:rsidRPr="00F03BDA">
        <w:t>.</w:t>
      </w:r>
      <w:r w:rsidRPr="00F03BDA">
        <w:t xml:space="preserve"> Това</w:t>
      </w:r>
      <w:r w:rsidR="00B54B11" w:rsidRPr="00F03BDA">
        <w:t>,</w:t>
      </w:r>
      <w:r w:rsidRPr="00F03BDA">
        <w:t xml:space="preserve"> което бях създавал </w:t>
      </w:r>
      <w:r w:rsidR="00846063" w:rsidRPr="00F03BDA">
        <w:t>заедно</w:t>
      </w:r>
      <w:r w:rsidRPr="00F03BDA">
        <w:t xml:space="preserve"> с колектив</w:t>
      </w:r>
      <w:r w:rsidR="00846063" w:rsidRPr="00F03BDA">
        <w:t>а</w:t>
      </w:r>
      <w:r w:rsidRPr="00F03BDA">
        <w:t xml:space="preserve"> по време на над 40</w:t>
      </w:r>
      <w:r w:rsidR="00B54B11" w:rsidRPr="00F03BDA">
        <w:t>-</w:t>
      </w:r>
      <w:r w:rsidRPr="00F03BDA">
        <w:t xml:space="preserve"> годишната си дейност беше унищожено</w:t>
      </w:r>
      <w:r w:rsidR="00846063" w:rsidRPr="00F03BDA">
        <w:t>.</w:t>
      </w:r>
    </w:p>
    <w:p w14:paraId="0BADEBC1" w14:textId="5CF3AADB" w:rsidR="00201F58" w:rsidRPr="00F03BDA" w:rsidRDefault="00201F58" w:rsidP="00201F58">
      <w:r w:rsidRPr="00F03BDA">
        <w:t>До края на година</w:t>
      </w:r>
      <w:r w:rsidR="00B54B11" w:rsidRPr="00F03BDA">
        <w:t xml:space="preserve">та се успокоявах от преживяното с обработката на парцела в </w:t>
      </w:r>
      <w:r w:rsidRPr="00F03BDA">
        <w:t>М.</w:t>
      </w:r>
      <w:r w:rsidR="00B54B11" w:rsidRPr="00F03BDA">
        <w:t xml:space="preserve"> </w:t>
      </w:r>
      <w:r w:rsidRPr="00F03BDA">
        <w:t>Верея</w:t>
      </w:r>
      <w:r w:rsidR="00846063" w:rsidRPr="00F03BDA">
        <w:t>.</w:t>
      </w:r>
      <w:r w:rsidRPr="00F03BDA">
        <w:t xml:space="preserve"> Реколтата и тази година беше добра,</w:t>
      </w:r>
      <w:r w:rsidR="00B54B11" w:rsidRPr="00F03BDA">
        <w:t xml:space="preserve"> </w:t>
      </w:r>
      <w:r w:rsidRPr="00F03BDA">
        <w:t>макар че лозите бяха пострадали от измръзване</w:t>
      </w:r>
      <w:r w:rsidR="00846063" w:rsidRPr="00F03BDA">
        <w:t>.</w:t>
      </w:r>
      <w:r w:rsidRPr="00F03BDA">
        <w:t xml:space="preserve"> Общ</w:t>
      </w:r>
      <w:r w:rsidR="00846063" w:rsidRPr="00F03BDA">
        <w:t xml:space="preserve">о </w:t>
      </w:r>
      <w:r w:rsidRPr="00F03BDA">
        <w:t>получената продукция по тогавашни цени беше за 860 хиляди</w:t>
      </w:r>
      <w:r w:rsidR="00846063" w:rsidRPr="00F03BDA">
        <w:t xml:space="preserve"> лева.</w:t>
      </w:r>
    </w:p>
    <w:p w14:paraId="2A3A07A8" w14:textId="7C2EE273" w:rsidR="00846063" w:rsidRPr="00F03BDA" w:rsidRDefault="00201F58" w:rsidP="00201F58">
      <w:r w:rsidRPr="00F03BDA">
        <w:t>През годината,</w:t>
      </w:r>
      <w:r w:rsidR="00B54B11" w:rsidRPr="00F03BDA">
        <w:t xml:space="preserve"> </w:t>
      </w:r>
      <w:r w:rsidRPr="00F03BDA">
        <w:t>с помощта на заемите от Световната банка и Международният валутен фонд,</w:t>
      </w:r>
      <w:r w:rsidR="00B54B11" w:rsidRPr="00F03BDA">
        <w:t xml:space="preserve"> </w:t>
      </w:r>
      <w:r w:rsidRPr="00F03BDA">
        <w:t>както и с въвед</w:t>
      </w:r>
      <w:r w:rsidR="00846063" w:rsidRPr="00F03BDA">
        <w:t>ен</w:t>
      </w:r>
      <w:r w:rsidRPr="00F03BDA">
        <w:t xml:space="preserve">ия от </w:t>
      </w:r>
      <w:r w:rsidR="00846063" w:rsidRPr="00F03BDA">
        <w:t>Правителството</w:t>
      </w:r>
      <w:r w:rsidRPr="00F03BDA">
        <w:t xml:space="preserve"> на Иван Костов валутен борд,</w:t>
      </w:r>
      <w:r w:rsidR="00B54B11" w:rsidRPr="00F03BDA">
        <w:t xml:space="preserve"> </w:t>
      </w:r>
      <w:r w:rsidRPr="00F03BDA">
        <w:t>икономическата</w:t>
      </w:r>
      <w:r w:rsidR="00B54B11" w:rsidRPr="00F03BDA">
        <w:t xml:space="preserve"> </w:t>
      </w:r>
      <w:r w:rsidRPr="00F03BDA">
        <w:t>обстан</w:t>
      </w:r>
      <w:r w:rsidR="00846063" w:rsidRPr="00F03BDA">
        <w:t>о</w:t>
      </w:r>
      <w:r w:rsidRPr="00F03BDA">
        <w:t>вка в страна беше по-стабилна</w:t>
      </w:r>
      <w:r w:rsidR="00846063" w:rsidRPr="00F03BDA">
        <w:t>.</w:t>
      </w:r>
      <w:r w:rsidRPr="00F03BDA">
        <w:t xml:space="preserve"> Продължи обаче да се увелича</w:t>
      </w:r>
      <w:r w:rsidR="00846063" w:rsidRPr="00F03BDA">
        <w:t xml:space="preserve">ва </w:t>
      </w:r>
      <w:r w:rsidRPr="00F03BDA">
        <w:t>корупцията и разграбването</w:t>
      </w:r>
      <w:r w:rsidR="00B54B11" w:rsidRPr="00F03BDA">
        <w:t xml:space="preserve"> </w:t>
      </w:r>
      <w:r w:rsidRPr="00F03BDA">
        <w:t xml:space="preserve">на държавната </w:t>
      </w:r>
      <w:r w:rsidR="00846063" w:rsidRPr="00F03BDA">
        <w:t>собственост</w:t>
      </w:r>
      <w:r w:rsidRPr="00F03BDA">
        <w:t xml:space="preserve"> при</w:t>
      </w:r>
      <w:r w:rsidR="00B54B11" w:rsidRPr="00F03BDA">
        <w:t xml:space="preserve"> </w:t>
      </w:r>
      <w:r w:rsidRPr="00F03BDA">
        <w:t>приватизацията от управляващите</w:t>
      </w:r>
      <w:r w:rsidR="00846063" w:rsidRPr="00F03BDA">
        <w:t>.</w:t>
      </w:r>
      <w:r w:rsidRPr="00F03BDA">
        <w:t xml:space="preserve"> Продължи и разслояването н</w:t>
      </w:r>
      <w:r w:rsidR="00846063" w:rsidRPr="00F03BDA">
        <w:t xml:space="preserve">а </w:t>
      </w:r>
      <w:r w:rsidRPr="00F03BDA">
        <w:t xml:space="preserve">населението на около 10 </w:t>
      </w:r>
      <w:r w:rsidR="00B54B11" w:rsidRPr="00F03BDA">
        <w:t>%</w:t>
      </w:r>
      <w:r w:rsidRPr="00F03BDA">
        <w:t xml:space="preserve"> много богати и около 30 </w:t>
      </w:r>
      <w:r w:rsidR="00B54B11" w:rsidRPr="00F03BDA">
        <w:t>%</w:t>
      </w:r>
      <w:r w:rsidRPr="00F03BDA">
        <w:t xml:space="preserve"> много бедни. Намиращите се по средата 60 на сто </w:t>
      </w:r>
      <w:r w:rsidR="00846063" w:rsidRPr="00F03BDA">
        <w:t>постепенно гравитираха</w:t>
      </w:r>
      <w:r w:rsidRPr="00F03BDA">
        <w:t xml:space="preserve"> към крайно бедните,</w:t>
      </w:r>
      <w:r w:rsidR="00B54B11" w:rsidRPr="00F03BDA">
        <w:t xml:space="preserve"> </w:t>
      </w:r>
      <w:r w:rsidRPr="00F03BDA">
        <w:t xml:space="preserve">поради </w:t>
      </w:r>
      <w:r w:rsidRPr="00F03BDA">
        <w:lastRenderedPageBreak/>
        <w:t>растящата безраб</w:t>
      </w:r>
      <w:r w:rsidR="00846063" w:rsidRPr="00F03BDA">
        <w:t>о</w:t>
      </w:r>
      <w:r w:rsidRPr="00F03BDA">
        <w:t>тица</w:t>
      </w:r>
      <w:r w:rsidR="00846063" w:rsidRPr="00F03BDA">
        <w:t>.</w:t>
      </w:r>
      <w:r w:rsidRPr="00F03BDA">
        <w:t xml:space="preserve"> Младите от тях масово емигрираха в чужбина</w:t>
      </w:r>
      <w:r w:rsidR="00846063" w:rsidRPr="00F03BDA">
        <w:t xml:space="preserve">. </w:t>
      </w:r>
      <w:r w:rsidRPr="00F03BDA">
        <w:t>Страхувах</w:t>
      </w:r>
      <w:r w:rsidR="00B54B11" w:rsidRPr="00F03BDA">
        <w:t xml:space="preserve"> </w:t>
      </w:r>
      <w:r w:rsidRPr="00F03BDA">
        <w:t>се в страната след</w:t>
      </w:r>
      <w:r w:rsidR="00B54B11" w:rsidRPr="00F03BDA">
        <w:t xml:space="preserve"> </w:t>
      </w:r>
      <w:r w:rsidRPr="00F03BDA">
        <w:t xml:space="preserve"> 10-15 години да не настъпи </w:t>
      </w:r>
      <w:r w:rsidR="00846063" w:rsidRPr="00F03BDA">
        <w:t xml:space="preserve">социален срив. </w:t>
      </w:r>
    </w:p>
    <w:p w14:paraId="0F4488E2" w14:textId="2D8DFD4C" w:rsidR="00201F58" w:rsidRPr="00F03BDA" w:rsidRDefault="00201F58" w:rsidP="00201F58">
      <w:r w:rsidRPr="00F03BDA">
        <w:t>Въпреки</w:t>
      </w:r>
      <w:r w:rsidR="00B54B11" w:rsidRPr="00F03BDA">
        <w:t xml:space="preserve"> </w:t>
      </w:r>
      <w:r w:rsidRPr="00F03BDA">
        <w:t>това,</w:t>
      </w:r>
      <w:r w:rsidR="00B54B11" w:rsidRPr="00F03BDA">
        <w:t xml:space="preserve"> </w:t>
      </w:r>
      <w:r w:rsidRPr="00F03BDA">
        <w:t>аз продължавах да членувам в БСП,</w:t>
      </w:r>
      <w:r w:rsidR="00B54B11" w:rsidRPr="00F03BDA">
        <w:t xml:space="preserve"> </w:t>
      </w:r>
      <w:r w:rsidRPr="00F03BDA">
        <w:t>но не бя</w:t>
      </w:r>
      <w:r w:rsidR="00846063" w:rsidRPr="00F03BDA">
        <w:t>х</w:t>
      </w:r>
      <w:r w:rsidRPr="00F03BDA">
        <w:t xml:space="preserve"> ръководството на </w:t>
      </w:r>
      <w:r w:rsidR="00846063" w:rsidRPr="00F03BDA">
        <w:t>ПП</w:t>
      </w:r>
      <w:r w:rsidRPr="00F03BDA">
        <w:t xml:space="preserve">О в </w:t>
      </w:r>
      <w:r w:rsidR="00846063" w:rsidRPr="00F03BDA">
        <w:t>квартала.</w:t>
      </w:r>
      <w:r w:rsidRPr="00F03BDA">
        <w:t xml:space="preserve"> Продължих да съм зам</w:t>
      </w:r>
      <w:r w:rsidR="00846063" w:rsidRPr="00F03BDA">
        <w:t>. п</w:t>
      </w:r>
      <w:r w:rsidRPr="00F03BDA">
        <w:t xml:space="preserve">редседател на Общинското </w:t>
      </w:r>
      <w:r w:rsidR="00846063" w:rsidRPr="00F03BDA">
        <w:t>ръководство</w:t>
      </w:r>
      <w:r w:rsidRPr="00F03BDA">
        <w:t xml:space="preserve"> на СВВ и редовно да </w:t>
      </w:r>
      <w:r w:rsidR="00846063" w:rsidRPr="00F03BDA">
        <w:t>участвам</w:t>
      </w:r>
      <w:r w:rsidRPr="00F03BDA">
        <w:t xml:space="preserve"> в сбирките на учените</w:t>
      </w:r>
      <w:r w:rsidR="00B54B11" w:rsidRPr="00F03BDA">
        <w:t xml:space="preserve"> </w:t>
      </w:r>
      <w:r w:rsidRPr="00F03BDA">
        <w:t>-</w:t>
      </w:r>
      <w:r w:rsidR="00B54B11" w:rsidRPr="00F03BDA">
        <w:t xml:space="preserve"> </w:t>
      </w:r>
      <w:r w:rsidRPr="00F03BDA">
        <w:t>ветерани към клона на СУБ</w:t>
      </w:r>
      <w:r w:rsidR="00B54B11" w:rsidRPr="00F03BDA">
        <w:t xml:space="preserve"> </w:t>
      </w:r>
      <w:r w:rsidRPr="00F03BDA">
        <w:t>-</w:t>
      </w:r>
      <w:r w:rsidR="00B54B11" w:rsidRPr="00F03BDA">
        <w:t xml:space="preserve"> </w:t>
      </w:r>
      <w:r w:rsidRPr="00F03BDA">
        <w:t>СЗ</w:t>
      </w:r>
      <w:r w:rsidR="00846063" w:rsidRPr="00F03BDA">
        <w:t xml:space="preserve">. </w:t>
      </w:r>
      <w:r w:rsidR="00B54B11" w:rsidRPr="00F03BDA">
        <w:t>Бях абониран за вестник „Дума”</w:t>
      </w:r>
      <w:r w:rsidRPr="00F03BDA">
        <w:t xml:space="preserve">, а понякога купувах и </w:t>
      </w:r>
      <w:r w:rsidR="00846063" w:rsidRPr="00F03BDA">
        <w:t xml:space="preserve">вестник </w:t>
      </w:r>
      <w:r w:rsidR="00B54B11" w:rsidRPr="00F03BDA">
        <w:t>„Нова Зора”</w:t>
      </w:r>
      <w:r w:rsidRPr="00F03BDA">
        <w:t>. Когато сутрин ходех да помагам</w:t>
      </w:r>
      <w:r w:rsidR="00B54B11" w:rsidRPr="00F03BDA">
        <w:t xml:space="preserve"> на Милка в ЗД „Орел”</w:t>
      </w:r>
      <w:r w:rsidRPr="00F03BDA">
        <w:t>,</w:t>
      </w:r>
      <w:r w:rsidR="00B54B11" w:rsidRPr="00F03BDA">
        <w:t xml:space="preserve"> </w:t>
      </w:r>
      <w:r w:rsidRPr="00F03BDA">
        <w:t xml:space="preserve">там </w:t>
      </w:r>
      <w:r w:rsidR="00B54B11" w:rsidRPr="00F03BDA">
        <w:t>четях и получаваните вестници: „Труд” и „Пари”</w:t>
      </w:r>
      <w:r w:rsidR="00846063" w:rsidRPr="00F03BDA">
        <w:t xml:space="preserve">. </w:t>
      </w:r>
      <w:r w:rsidRPr="00F03BDA">
        <w:t xml:space="preserve">Слушах радио и </w:t>
      </w:r>
      <w:r w:rsidR="00846063" w:rsidRPr="00F03BDA">
        <w:t>гледах</w:t>
      </w:r>
      <w:r w:rsidR="00B54B11" w:rsidRPr="00F03BDA">
        <w:t xml:space="preserve"> телевизия</w:t>
      </w:r>
      <w:r w:rsidRPr="00F03BDA">
        <w:t xml:space="preserve"> и по този начин бях добре</w:t>
      </w:r>
      <w:r w:rsidR="00B54B11" w:rsidRPr="00F03BDA">
        <w:t xml:space="preserve"> </w:t>
      </w:r>
      <w:r w:rsidRPr="00F03BDA">
        <w:t>инфо</w:t>
      </w:r>
      <w:r w:rsidR="00B54B11" w:rsidRPr="00F03BDA">
        <w:t>рмиран за положението в България</w:t>
      </w:r>
      <w:r w:rsidR="00846063" w:rsidRPr="00F03BDA">
        <w:t xml:space="preserve">. </w:t>
      </w:r>
      <w:r w:rsidR="00B54B11" w:rsidRPr="00F03BDA">
        <w:t>В края</w:t>
      </w:r>
      <w:r w:rsidRPr="00F03BDA">
        <w:t xml:space="preserve"> на годината,</w:t>
      </w:r>
      <w:r w:rsidR="00B54B11" w:rsidRPr="00F03BDA">
        <w:t xml:space="preserve"> </w:t>
      </w:r>
      <w:r w:rsidRPr="00F03BDA">
        <w:t>за допълнителни доходи</w:t>
      </w:r>
      <w:r w:rsidR="00B54B11" w:rsidRPr="00F03BDA">
        <w:t>,</w:t>
      </w:r>
      <w:r w:rsidRPr="00F03BDA">
        <w:t xml:space="preserve"> синът ми Васил постъпи и на нощно дежурство в ДОСО,</w:t>
      </w:r>
      <w:r w:rsidR="00B54B11" w:rsidRPr="00F03BDA">
        <w:t xml:space="preserve"> </w:t>
      </w:r>
      <w:r w:rsidRPr="00F03BDA">
        <w:t>където аз работех</w:t>
      </w:r>
      <w:r w:rsidR="00B54B11" w:rsidRPr="00F03BDA">
        <w:t xml:space="preserve"> </w:t>
      </w:r>
      <w:r w:rsidRPr="00F03BDA">
        <w:t>преди.</w:t>
      </w:r>
      <w:r w:rsidR="00B54B11" w:rsidRPr="00F03BDA">
        <w:t xml:space="preserve"> </w:t>
      </w:r>
      <w:r w:rsidRPr="00F03BDA">
        <w:t>Понякога ходех да го замествам.</w:t>
      </w:r>
      <w:r w:rsidR="00B54B11" w:rsidRPr="00F03BDA">
        <w:t xml:space="preserve"> </w:t>
      </w:r>
      <w:r w:rsidRPr="00F03BDA">
        <w:t>Общо 1998 година за семейството ни беше доста напрегнат</w:t>
      </w:r>
      <w:r w:rsidR="00B54B11" w:rsidRPr="00F03BDA">
        <w:t>а</w:t>
      </w:r>
      <w:r w:rsidR="00846063" w:rsidRPr="00F03BDA">
        <w:t xml:space="preserve">, </w:t>
      </w:r>
      <w:r w:rsidRPr="00F03BDA">
        <w:t>но финансово се крепяхме стабилно</w:t>
      </w:r>
      <w:r w:rsidR="00846063" w:rsidRPr="00F03BDA">
        <w:t>.</w:t>
      </w:r>
    </w:p>
    <w:p w14:paraId="5343F934" w14:textId="487F75BA" w:rsidR="00201F58" w:rsidRPr="00F03BDA" w:rsidRDefault="00201F58" w:rsidP="00201F58">
      <w:r w:rsidRPr="00F03BDA">
        <w:t>Коледните празници и Новата. 1999 година посрещнахме</w:t>
      </w:r>
      <w:r w:rsidR="00B54B11" w:rsidRPr="00F03BDA">
        <w:t xml:space="preserve"> </w:t>
      </w:r>
      <w:r w:rsidRPr="00F03BDA">
        <w:t>добре,</w:t>
      </w:r>
      <w:r w:rsidR="00B54B11" w:rsidRPr="00F03BDA">
        <w:t xml:space="preserve"> </w:t>
      </w:r>
      <w:r w:rsidRPr="00F03BDA">
        <w:t>спазвайки семейните традиции</w:t>
      </w:r>
      <w:r w:rsidR="00846063" w:rsidRPr="00F03BDA">
        <w:t>.</w:t>
      </w:r>
      <w:r w:rsidRPr="00F03BDA">
        <w:t xml:space="preserve"> Не можахме на 1 януари сам</w:t>
      </w:r>
      <w:r w:rsidR="00846063" w:rsidRPr="00F03BDA">
        <w:t xml:space="preserve">о </w:t>
      </w:r>
      <w:r w:rsidR="00B54B11" w:rsidRPr="00F03BDA">
        <w:t>да проведем традиционният обя</w:t>
      </w:r>
      <w:r w:rsidRPr="00F03BDA">
        <w:t>д с цялата фамилия,</w:t>
      </w:r>
      <w:r w:rsidR="00B54B11" w:rsidRPr="00F03BDA">
        <w:t xml:space="preserve"> понеже целият ден замествах синът</w:t>
      </w:r>
      <w:r w:rsidRPr="00F03BDA">
        <w:t xml:space="preserve"> си в ДОСО</w:t>
      </w:r>
      <w:r w:rsidR="00846063" w:rsidRPr="00F03BDA">
        <w:t xml:space="preserve">. </w:t>
      </w:r>
      <w:r w:rsidRPr="00F03BDA">
        <w:t>От 1 февруари той напусна</w:t>
      </w:r>
      <w:r w:rsidR="00B54B11" w:rsidRPr="00F03BDA">
        <w:t xml:space="preserve"> </w:t>
      </w:r>
      <w:r w:rsidRPr="00F03BDA">
        <w:t>тази допълнителна работа.</w:t>
      </w:r>
      <w:r w:rsidR="00B54B11" w:rsidRPr="00F03BDA">
        <w:t xml:space="preserve"> </w:t>
      </w:r>
      <w:r w:rsidRPr="00F03BDA">
        <w:t>Внукът ми, Стефко навърши 19 години и беше първа година</w:t>
      </w:r>
      <w:r w:rsidR="00B54B11" w:rsidRPr="00F03BDA">
        <w:t xml:space="preserve"> </w:t>
      </w:r>
      <w:r w:rsidRPr="00F03BDA">
        <w:t xml:space="preserve">студент </w:t>
      </w:r>
      <w:r w:rsidR="00846063" w:rsidRPr="00F03BDA">
        <w:t>п</w:t>
      </w:r>
      <w:r w:rsidRPr="00F03BDA">
        <w:t xml:space="preserve">о икономика в </w:t>
      </w:r>
      <w:r w:rsidR="00846063" w:rsidRPr="00F03BDA">
        <w:t>г</w:t>
      </w:r>
      <w:r w:rsidRPr="00F03BDA">
        <w:t>р.</w:t>
      </w:r>
      <w:r w:rsidR="00B54B11" w:rsidRPr="00F03BDA">
        <w:t xml:space="preserve"> </w:t>
      </w:r>
      <w:r w:rsidRPr="00F03BDA">
        <w:t>Варна</w:t>
      </w:r>
      <w:r w:rsidR="00846063" w:rsidRPr="00F03BDA">
        <w:t xml:space="preserve">. </w:t>
      </w:r>
      <w:r w:rsidRPr="00F03BDA">
        <w:t>Приключи успешно изпитите</w:t>
      </w:r>
      <w:r w:rsidR="00B54B11" w:rsidRPr="00F03BDA">
        <w:t xml:space="preserve"> </w:t>
      </w:r>
      <w:r w:rsidRPr="00F03BDA">
        <w:t>и от есента беше втора година студент</w:t>
      </w:r>
      <w:r w:rsidR="00846063" w:rsidRPr="00F03BDA">
        <w:t>.</w:t>
      </w:r>
      <w:r w:rsidR="00B54B11" w:rsidRPr="00F03BDA">
        <w:t xml:space="preserve"> </w:t>
      </w:r>
      <w:r w:rsidR="000F794D" w:rsidRPr="00F03BDA">
        <w:t>Маринчо</w:t>
      </w:r>
      <w:r w:rsidRPr="00F03BDA">
        <w:t>,</w:t>
      </w:r>
      <w:r w:rsidR="00B54B11" w:rsidRPr="00F03BDA">
        <w:t xml:space="preserve"> </w:t>
      </w:r>
      <w:r w:rsidRPr="00F03BDA">
        <w:t>който</w:t>
      </w:r>
      <w:r w:rsidR="00B54B11" w:rsidRPr="00F03BDA">
        <w:t xml:space="preserve"> </w:t>
      </w:r>
      <w:r w:rsidRPr="00F03BDA">
        <w:t>навърши 16 години</w:t>
      </w:r>
      <w:r w:rsidR="00846063" w:rsidRPr="00F03BDA">
        <w:t xml:space="preserve">, </w:t>
      </w:r>
      <w:r w:rsidRPr="00F03BDA">
        <w:t>и</w:t>
      </w:r>
      <w:r w:rsidR="00846063" w:rsidRPr="00F03BDA">
        <w:t>м</w:t>
      </w:r>
      <w:r w:rsidRPr="00F03BDA">
        <w:t>а</w:t>
      </w:r>
      <w:r w:rsidR="00846063" w:rsidRPr="00F03BDA">
        <w:t>ш</w:t>
      </w:r>
      <w:r w:rsidRPr="00F03BDA">
        <w:t>е отличен успе</w:t>
      </w:r>
      <w:r w:rsidR="00846063" w:rsidRPr="00F03BDA">
        <w:t>х</w:t>
      </w:r>
      <w:r w:rsidRPr="00F03BDA">
        <w:t xml:space="preserve"> и от есента беше в </w:t>
      </w:r>
      <w:r w:rsidR="00B54B11" w:rsidRPr="00F03BDA">
        <w:t>9</w:t>
      </w:r>
      <w:r w:rsidRPr="00F03BDA">
        <w:t>-ти</w:t>
      </w:r>
      <w:r w:rsidR="00B54B11" w:rsidRPr="00F03BDA">
        <w:t xml:space="preserve"> </w:t>
      </w:r>
      <w:r w:rsidRPr="00F03BDA">
        <w:t>клас на Математическата гимназия</w:t>
      </w:r>
      <w:r w:rsidR="00846063" w:rsidRPr="00F03BDA">
        <w:t>.</w:t>
      </w:r>
      <w:r w:rsidRPr="00F03BDA">
        <w:t xml:space="preserve"> Милко,</w:t>
      </w:r>
      <w:r w:rsidR="00B54B11" w:rsidRPr="00F03BDA">
        <w:t xml:space="preserve"> </w:t>
      </w:r>
      <w:r w:rsidRPr="00F03BDA">
        <w:t>който навърши 14 години,</w:t>
      </w:r>
      <w:r w:rsidR="00B54B11" w:rsidRPr="00F03BDA">
        <w:t xml:space="preserve"> </w:t>
      </w:r>
      <w:r w:rsidRPr="00F03BDA">
        <w:t>след успешен конкурс</w:t>
      </w:r>
      <w:r w:rsidR="000F794D" w:rsidRPr="00F03BDA">
        <w:t>,</w:t>
      </w:r>
      <w:r w:rsidRPr="00F03BDA">
        <w:t xml:space="preserve"> б</w:t>
      </w:r>
      <w:r w:rsidR="00B54B11" w:rsidRPr="00F03BDA">
        <w:t xml:space="preserve">еше приет в подготвителният клас </w:t>
      </w:r>
      <w:r w:rsidRPr="00F03BDA">
        <w:t xml:space="preserve">на </w:t>
      </w:r>
      <w:r w:rsidR="00B54B11" w:rsidRPr="00F03BDA">
        <w:t xml:space="preserve"> </w:t>
      </w:r>
      <w:r w:rsidRPr="00F03BDA">
        <w:t>Математическата гимназия</w:t>
      </w:r>
      <w:r w:rsidR="000F794D" w:rsidRPr="00F03BDA">
        <w:t>.</w:t>
      </w:r>
      <w:r w:rsidRPr="00F03BDA">
        <w:t xml:space="preserve"> Е</w:t>
      </w:r>
      <w:r w:rsidR="000F794D" w:rsidRPr="00F03BDA">
        <w:t xml:space="preserve">х, </w:t>
      </w:r>
      <w:r w:rsidRPr="00F03BDA">
        <w:t>защо не е жив татко им,</w:t>
      </w:r>
      <w:r w:rsidR="00B54B11" w:rsidRPr="00F03BDA">
        <w:t xml:space="preserve"> </w:t>
      </w:r>
      <w:r w:rsidRPr="00F03BDA">
        <w:t>за</w:t>
      </w:r>
      <w:r w:rsidR="00B54B11" w:rsidRPr="00F03BDA">
        <w:t xml:space="preserve"> да се радва на успехите им!</w:t>
      </w:r>
    </w:p>
    <w:p w14:paraId="71BC1515" w14:textId="77777777" w:rsidR="000F794D" w:rsidRPr="00F03BDA" w:rsidRDefault="00201F58" w:rsidP="00201F58">
      <w:r w:rsidRPr="00F03BDA">
        <w:t>На 7 мар</w:t>
      </w:r>
      <w:r w:rsidR="000F794D" w:rsidRPr="00F03BDA">
        <w:t>т</w:t>
      </w:r>
      <w:r w:rsidRPr="00F03BDA">
        <w:t xml:space="preserve"> с Милка навършихме 45 години семеен живот</w:t>
      </w:r>
      <w:r w:rsidR="000F794D" w:rsidRPr="00F03BDA">
        <w:t>,</w:t>
      </w:r>
      <w:r w:rsidR="00B54B11" w:rsidRPr="00F03BDA">
        <w:t xml:space="preserve"> </w:t>
      </w:r>
      <w:r w:rsidR="000F794D" w:rsidRPr="00F03BDA">
        <w:t xml:space="preserve">а </w:t>
      </w:r>
      <w:r w:rsidRPr="00F03BDA">
        <w:t xml:space="preserve">тя на </w:t>
      </w:r>
      <w:r w:rsidR="000F794D" w:rsidRPr="00F03BDA">
        <w:t>9</w:t>
      </w:r>
      <w:r w:rsidR="00B54B11" w:rsidRPr="00F03BDA">
        <w:t xml:space="preserve"> </w:t>
      </w:r>
      <w:r w:rsidR="000F794D" w:rsidRPr="00F03BDA">
        <w:t>март</w:t>
      </w:r>
      <w:r w:rsidR="00B54B11" w:rsidRPr="00F03BDA">
        <w:t xml:space="preserve"> </w:t>
      </w:r>
      <w:r w:rsidR="000F794D" w:rsidRPr="00F03BDA">
        <w:t xml:space="preserve">- </w:t>
      </w:r>
      <w:r w:rsidRPr="00F03BDA">
        <w:t>69 години</w:t>
      </w:r>
      <w:r w:rsidR="000F794D" w:rsidRPr="00F03BDA">
        <w:t>.</w:t>
      </w:r>
      <w:r w:rsidRPr="00F03BDA">
        <w:t xml:space="preserve"> Отбелязахме годишнините с хубаво семейно тържество.</w:t>
      </w:r>
    </w:p>
    <w:p w14:paraId="5781B49F" w14:textId="6D44734F" w:rsidR="000F794D" w:rsidRPr="00F03BDA" w:rsidRDefault="00201F58" w:rsidP="00201F58">
      <w:r w:rsidRPr="00F03BDA">
        <w:t xml:space="preserve">След сериозно колебание, </w:t>
      </w:r>
      <w:r w:rsidR="000F794D" w:rsidRPr="00F03BDA">
        <w:t>присъствах</w:t>
      </w:r>
      <w:r w:rsidRPr="00F03BDA">
        <w:t xml:space="preserve"> на 24 юни на </w:t>
      </w:r>
      <w:r w:rsidR="000F794D" w:rsidRPr="00F03BDA">
        <w:t>тържеството</w:t>
      </w:r>
      <w:r w:rsidR="00B54B11" w:rsidRPr="00F03BDA">
        <w:t xml:space="preserve"> по случай „</w:t>
      </w:r>
      <w:r w:rsidRPr="00F03BDA">
        <w:t>Ден</w:t>
      </w:r>
      <w:r w:rsidR="000F794D" w:rsidRPr="00F03BDA">
        <w:t>я</w:t>
      </w:r>
      <w:r w:rsidR="00B54B11" w:rsidRPr="00F03BDA">
        <w:t>т на птицевъда”</w:t>
      </w:r>
      <w:r w:rsidRPr="00F03BDA">
        <w:t xml:space="preserve"> </w:t>
      </w:r>
      <w:r w:rsidR="000F794D" w:rsidRPr="00F03BDA">
        <w:t>от</w:t>
      </w:r>
      <w:r w:rsidR="00B54B11" w:rsidRPr="00F03BDA">
        <w:t xml:space="preserve"> </w:t>
      </w:r>
      <w:r w:rsidR="000F794D" w:rsidRPr="00F03BDA">
        <w:t>ХЦП</w:t>
      </w:r>
      <w:r w:rsidR="00B54B11" w:rsidRPr="00F03BDA">
        <w:t xml:space="preserve"> – </w:t>
      </w:r>
      <w:r w:rsidRPr="00F03BDA">
        <w:t>СЗ</w:t>
      </w:r>
      <w:r w:rsidR="00B54B11" w:rsidRPr="00F03BDA">
        <w:t xml:space="preserve"> и бях</w:t>
      </w:r>
      <w:r w:rsidRPr="00F03BDA">
        <w:t xml:space="preserve"> обект на прекалено внимание от страна на колежката Вълкана Я</w:t>
      </w:r>
      <w:r w:rsidR="000F794D" w:rsidRPr="00F03BDA">
        <w:t xml:space="preserve">. </w:t>
      </w:r>
      <w:r w:rsidRPr="00F03BDA">
        <w:t>Тодорова</w:t>
      </w:r>
      <w:r w:rsidR="000F794D" w:rsidRPr="00F03BDA">
        <w:t>.</w:t>
      </w:r>
      <w:r w:rsidRPr="00F03BDA">
        <w:t xml:space="preserve"> Тог</w:t>
      </w:r>
      <w:r w:rsidR="000F794D" w:rsidRPr="00F03BDA">
        <w:t>а</w:t>
      </w:r>
      <w:r w:rsidRPr="00F03BDA">
        <w:t>ва,</w:t>
      </w:r>
      <w:r w:rsidR="000F794D" w:rsidRPr="00F03BDA">
        <w:t xml:space="preserve"> т</w:t>
      </w:r>
      <w:r w:rsidRPr="00F03BDA">
        <w:t>я беше съветник на президента Петър Стоянов по аграрнат</w:t>
      </w:r>
      <w:r w:rsidR="000F794D" w:rsidRPr="00F03BDA">
        <w:t xml:space="preserve">а </w:t>
      </w:r>
      <w:r w:rsidRPr="00F03BDA">
        <w:t>политика</w:t>
      </w:r>
      <w:r w:rsidR="000F794D" w:rsidRPr="00F03BDA">
        <w:t xml:space="preserve">. </w:t>
      </w:r>
      <w:r w:rsidRPr="00F03BDA">
        <w:t>Подобно вни</w:t>
      </w:r>
      <w:r w:rsidR="00B54B11" w:rsidRPr="00F03BDA">
        <w:t>мание ми демонстрира и колегата</w:t>
      </w:r>
      <w:r w:rsidRPr="00F03BDA">
        <w:t xml:space="preserve"> К</w:t>
      </w:r>
      <w:r w:rsidR="000F794D" w:rsidRPr="00F03BDA">
        <w:t xml:space="preserve">. </w:t>
      </w:r>
      <w:r w:rsidRPr="00F03BDA">
        <w:t>Кунев</w:t>
      </w:r>
      <w:r w:rsidR="000F794D" w:rsidRPr="00F03BDA">
        <w:t xml:space="preserve">, </w:t>
      </w:r>
      <w:r w:rsidRPr="00F03BDA">
        <w:t>тогава</w:t>
      </w:r>
      <w:r w:rsidR="00B54B11" w:rsidRPr="00F03BDA">
        <w:t xml:space="preserve"> </w:t>
      </w:r>
      <w:r w:rsidRPr="00F03BDA">
        <w:t>зам.</w:t>
      </w:r>
      <w:r w:rsidR="00B54B11" w:rsidRPr="00F03BDA">
        <w:t xml:space="preserve"> </w:t>
      </w:r>
      <w:r w:rsidRPr="00F03BDA">
        <w:t>кмет на Община</w:t>
      </w:r>
      <w:r w:rsidR="00B54B11" w:rsidRPr="00F03BDA">
        <w:t xml:space="preserve"> </w:t>
      </w:r>
      <w:r w:rsidRPr="00F03BDA">
        <w:t>-</w:t>
      </w:r>
      <w:r w:rsidR="00B54B11" w:rsidRPr="00F03BDA">
        <w:t xml:space="preserve"> </w:t>
      </w:r>
      <w:r w:rsidRPr="00F03BDA">
        <w:t>Стара Загора</w:t>
      </w:r>
      <w:r w:rsidR="000F794D" w:rsidRPr="00F03BDA">
        <w:t>.</w:t>
      </w:r>
      <w:r w:rsidR="00B54B11" w:rsidRPr="00F03BDA">
        <w:t xml:space="preserve"> По този начин ми по</w:t>
      </w:r>
      <w:r w:rsidRPr="00F03BDA">
        <w:t>пречи</w:t>
      </w:r>
      <w:r w:rsidR="000F794D" w:rsidRPr="00F03BDA">
        <w:t>х</w:t>
      </w:r>
      <w:r w:rsidRPr="00F03BDA">
        <w:t>а да контактувам с останалите птицевъди. Успях само да</w:t>
      </w:r>
      <w:r w:rsidR="00B54B11" w:rsidRPr="00F03BDA">
        <w:t xml:space="preserve"> </w:t>
      </w:r>
      <w:r w:rsidRPr="00F03BDA">
        <w:t>поднеса</w:t>
      </w:r>
      <w:r w:rsidR="000F794D" w:rsidRPr="00F03BDA">
        <w:t xml:space="preserve"> приветствие</w:t>
      </w:r>
      <w:r w:rsidRPr="00F03BDA">
        <w:t xml:space="preserve"> от мое име и учителя ми Иван Табаков,</w:t>
      </w:r>
      <w:r w:rsidR="00B54B11" w:rsidRPr="00F03BDA">
        <w:t xml:space="preserve"> </w:t>
      </w:r>
      <w:r w:rsidRPr="00F03BDA">
        <w:t>който беше навършил 97 години</w:t>
      </w:r>
      <w:r w:rsidR="000F794D" w:rsidRPr="00F03BDA">
        <w:t>.</w:t>
      </w:r>
      <w:r w:rsidRPr="00F03BDA">
        <w:t xml:space="preserve"> С него често разговаряхме по телефона</w:t>
      </w:r>
      <w:r w:rsidR="000F794D" w:rsidRPr="00F03BDA">
        <w:t xml:space="preserve">. </w:t>
      </w:r>
      <w:r w:rsidRPr="00F03BDA">
        <w:t>След срещата се изпращахме с колегата Н.</w:t>
      </w:r>
      <w:r w:rsidR="00B54B11" w:rsidRPr="00F03BDA">
        <w:t xml:space="preserve"> </w:t>
      </w:r>
      <w:r w:rsidRPr="00F03BDA">
        <w:t>Вачев,</w:t>
      </w:r>
      <w:r w:rsidR="00B54B11" w:rsidRPr="00F03BDA">
        <w:t xml:space="preserve"> </w:t>
      </w:r>
      <w:r w:rsidRPr="00F03BDA">
        <w:t>който</w:t>
      </w:r>
      <w:r w:rsidR="00B54B11" w:rsidRPr="00F03BDA">
        <w:t xml:space="preserve"> </w:t>
      </w:r>
      <w:r w:rsidRPr="00F03BDA">
        <w:t>също беше пенсионер. С него имахме еднаква съдба,</w:t>
      </w:r>
      <w:r w:rsidR="00B54B11" w:rsidRPr="00F03BDA">
        <w:t xml:space="preserve"> </w:t>
      </w:r>
      <w:r w:rsidRPr="00F03BDA">
        <w:t>защото</w:t>
      </w:r>
      <w:r w:rsidR="00B54B11" w:rsidRPr="00F03BDA">
        <w:t xml:space="preserve"> </w:t>
      </w:r>
      <w:r w:rsidRPr="00F03BDA">
        <w:t>беше</w:t>
      </w:r>
      <w:r w:rsidR="00B54B11" w:rsidRPr="00F03BDA">
        <w:t xml:space="preserve"> </w:t>
      </w:r>
      <w:r w:rsidRPr="00F03BDA">
        <w:t>загубил син</w:t>
      </w:r>
      <w:r w:rsidR="000F794D" w:rsidRPr="00F03BDA">
        <w:t>а</w:t>
      </w:r>
      <w:r w:rsidRPr="00F03BDA">
        <w:t xml:space="preserve"> си при автомобилна катастрофа. Той ми се оплака на раздяла, от тежката </w:t>
      </w:r>
      <w:r w:rsidR="000F794D" w:rsidRPr="00F03BDA">
        <w:t>обстановка</w:t>
      </w:r>
      <w:r w:rsidRPr="00F03BDA">
        <w:t xml:space="preserve"> в семейството и влошеното </w:t>
      </w:r>
      <w:r w:rsidR="000F794D" w:rsidRPr="00F03BDA">
        <w:t>собствено</w:t>
      </w:r>
      <w:r w:rsidRPr="00F03BDA">
        <w:t xml:space="preserve"> здраве. Наскоро след тържеството на 12 юни</w:t>
      </w:r>
      <w:r w:rsidR="00B54B11" w:rsidRPr="00F03BDA">
        <w:t xml:space="preserve"> </w:t>
      </w:r>
      <w:r w:rsidRPr="00F03BDA">
        <w:t>той почина от инсулт</w:t>
      </w:r>
      <w:r w:rsidR="000F794D" w:rsidRPr="00F03BDA">
        <w:t>.</w:t>
      </w:r>
    </w:p>
    <w:p w14:paraId="25FB2A7B" w14:textId="44311225" w:rsidR="00201F58" w:rsidRPr="00F03BDA" w:rsidRDefault="00B54B11" w:rsidP="00201F58">
      <w:r w:rsidRPr="00F03BDA">
        <w:t xml:space="preserve">На 3 август </w:t>
      </w:r>
      <w:r w:rsidR="00201F58" w:rsidRPr="00F03BDA">
        <w:t xml:space="preserve">отбелязахме три години от </w:t>
      </w:r>
      <w:r w:rsidR="000F794D" w:rsidRPr="00F03BDA">
        <w:t>смъртта</w:t>
      </w:r>
      <w:r w:rsidR="00201F58" w:rsidRPr="00F03BDA">
        <w:t xml:space="preserve"> на син</w:t>
      </w:r>
      <w:r w:rsidR="000F794D" w:rsidRPr="00F03BDA">
        <w:t xml:space="preserve">а </w:t>
      </w:r>
      <w:r w:rsidR="00201F58" w:rsidRPr="00F03BDA">
        <w:t>ми Марин</w:t>
      </w:r>
      <w:r w:rsidR="000F794D" w:rsidRPr="00F03BDA">
        <w:t>.</w:t>
      </w:r>
      <w:r w:rsidR="00201F58" w:rsidRPr="00F03BDA">
        <w:t xml:space="preserve"> Всички бяхме на гроба му, като издадохме </w:t>
      </w:r>
      <w:r w:rsidRPr="00F03BDA">
        <w:t xml:space="preserve">възпоменателен </w:t>
      </w:r>
      <w:r w:rsidR="00201F58" w:rsidRPr="00F03BDA">
        <w:t>некролог</w:t>
      </w:r>
      <w:r w:rsidRPr="00F03BDA">
        <w:t xml:space="preserve">  </w:t>
      </w:r>
      <w:r w:rsidR="00201F58" w:rsidRPr="00F03BDA">
        <w:t>със снимката му. Мъката ни по него продължаваше,</w:t>
      </w:r>
      <w:r w:rsidRPr="00F03BDA">
        <w:t xml:space="preserve"> </w:t>
      </w:r>
      <w:r w:rsidR="00201F58" w:rsidRPr="00F03BDA">
        <w:t xml:space="preserve">като с </w:t>
      </w:r>
      <w:r w:rsidRPr="00F03BDA">
        <w:t xml:space="preserve"> </w:t>
      </w:r>
      <w:r w:rsidR="00201F58" w:rsidRPr="00F03BDA">
        <w:t xml:space="preserve">Милка се мъчехме да се </w:t>
      </w:r>
      <w:r w:rsidR="000F794D" w:rsidRPr="00F03BDA">
        <w:t>утешаваме</w:t>
      </w:r>
      <w:r w:rsidR="00201F58" w:rsidRPr="00F03BDA">
        <w:t xml:space="preserve"> с неговите деца</w:t>
      </w:r>
      <w:r w:rsidR="000F794D" w:rsidRPr="00F03BDA">
        <w:t>.</w:t>
      </w:r>
    </w:p>
    <w:p w14:paraId="2F9967AF" w14:textId="6C88C8DC" w:rsidR="00201F58" w:rsidRPr="00F03BDA" w:rsidRDefault="00201F58" w:rsidP="00201F58">
      <w:r w:rsidRPr="00F03BDA">
        <w:t>На 21 септември навърших 7</w:t>
      </w:r>
      <w:r w:rsidR="000F794D" w:rsidRPr="00F03BDA">
        <w:t>5</w:t>
      </w:r>
      <w:r w:rsidRPr="00F03BDA">
        <w:t xml:space="preserve"> години</w:t>
      </w:r>
      <w:r w:rsidR="000F794D" w:rsidRPr="00F03BDA">
        <w:t xml:space="preserve">. </w:t>
      </w:r>
      <w:r w:rsidRPr="00F03BDA">
        <w:t>В нашият род мъжете</w:t>
      </w:r>
      <w:r w:rsidR="00B54B11" w:rsidRPr="00F03BDA">
        <w:t xml:space="preserve"> </w:t>
      </w:r>
      <w:r w:rsidRPr="00F03BDA">
        <w:t>по бащина и</w:t>
      </w:r>
      <w:r w:rsidR="00B54B11" w:rsidRPr="00F03BDA">
        <w:t xml:space="preserve"> майчина линия</w:t>
      </w:r>
      <w:r w:rsidRPr="00F03BDA">
        <w:t xml:space="preserve"> не бяха достигали тази възраст</w:t>
      </w:r>
      <w:r w:rsidR="000F794D" w:rsidRPr="00F03BDA">
        <w:t>. Рожденият</w:t>
      </w:r>
      <w:r w:rsidRPr="00F03BDA">
        <w:t xml:space="preserve"> си </w:t>
      </w:r>
      <w:r w:rsidR="000F794D" w:rsidRPr="00F03BDA">
        <w:t>ю</w:t>
      </w:r>
      <w:r w:rsidRPr="00F03BDA">
        <w:t xml:space="preserve">билей </w:t>
      </w:r>
      <w:r w:rsidR="000F794D" w:rsidRPr="00F03BDA">
        <w:t xml:space="preserve">чествах </w:t>
      </w:r>
      <w:r w:rsidRPr="00F03BDA">
        <w:t>скромно</w:t>
      </w:r>
      <w:r w:rsidR="00B54B11" w:rsidRPr="00F03BDA">
        <w:t xml:space="preserve"> </w:t>
      </w:r>
      <w:r w:rsidRPr="00F03BDA">
        <w:t xml:space="preserve">в тесен семеен </w:t>
      </w:r>
      <w:r w:rsidR="000F794D" w:rsidRPr="00F03BDA">
        <w:t>кръг</w:t>
      </w:r>
      <w:r w:rsidRPr="00F03BDA">
        <w:t>.</w:t>
      </w:r>
      <w:r w:rsidR="00B54B11" w:rsidRPr="00F03BDA">
        <w:t xml:space="preserve"> </w:t>
      </w:r>
      <w:r w:rsidRPr="00F03BDA">
        <w:t xml:space="preserve">Същият ден получих поздравителна телеграма от Съюза на </w:t>
      </w:r>
      <w:r w:rsidR="000F794D" w:rsidRPr="00F03BDA">
        <w:t>птицевъдите</w:t>
      </w:r>
      <w:r w:rsidRPr="00F03BDA">
        <w:t xml:space="preserve"> в България. Колегите Борис Стоименов и </w:t>
      </w:r>
      <w:r w:rsidR="00047882" w:rsidRPr="00F03BDA">
        <w:t>Никола</w:t>
      </w:r>
      <w:r w:rsidR="00B54B11" w:rsidRPr="00F03BDA">
        <w:t xml:space="preserve"> </w:t>
      </w:r>
      <w:r w:rsidRPr="00F03BDA">
        <w:t>Ангелов не бяха ме забравили</w:t>
      </w:r>
      <w:r w:rsidR="00047882" w:rsidRPr="00F03BDA">
        <w:t>.</w:t>
      </w:r>
      <w:r w:rsidRPr="00F03BDA">
        <w:t xml:space="preserve"> В книжка 6 от 1999 г</w:t>
      </w:r>
      <w:r w:rsidR="00047882" w:rsidRPr="00F03BDA">
        <w:t>,</w:t>
      </w:r>
      <w:r w:rsidRPr="00F03BDA">
        <w:t xml:space="preserve"> на списание</w:t>
      </w:r>
      <w:r w:rsidR="00B54B11" w:rsidRPr="00F03BDA">
        <w:t xml:space="preserve"> </w:t>
      </w:r>
      <w:r w:rsidR="00B54B11" w:rsidRPr="00F03BDA">
        <w:lastRenderedPageBreak/>
        <w:t>„</w:t>
      </w:r>
      <w:r w:rsidR="00047882" w:rsidRPr="00F03BDA">
        <w:t>Птицевъдство“ с</w:t>
      </w:r>
      <w:r w:rsidR="00B54B11" w:rsidRPr="00F03BDA">
        <w:t>ъс</w:t>
      </w:r>
      <w:r w:rsidRPr="00F03BDA">
        <w:t xml:space="preserve"> снимка и цяла страница</w:t>
      </w:r>
      <w:r w:rsidR="00047882" w:rsidRPr="00F03BDA">
        <w:t xml:space="preserve"> текст</w:t>
      </w:r>
      <w:r w:rsidR="00B54B11" w:rsidRPr="00F03BDA">
        <w:t>,</w:t>
      </w:r>
      <w:r w:rsidRPr="00F03BDA">
        <w:t xml:space="preserve"> бяха отпечатани</w:t>
      </w:r>
      <w:r w:rsidR="00B54B11" w:rsidRPr="00F03BDA">
        <w:t xml:space="preserve"> </w:t>
      </w:r>
      <w:r w:rsidRPr="00F03BDA">
        <w:t>заслугите ми към родното птицевъдство</w:t>
      </w:r>
      <w:r w:rsidR="00047882" w:rsidRPr="00F03BDA">
        <w:t>.</w:t>
      </w:r>
      <w:r w:rsidRPr="00F03BDA">
        <w:t xml:space="preserve"> По телефона от с</w:t>
      </w:r>
      <w:r w:rsidR="00047882" w:rsidRPr="00F03BDA">
        <w:t xml:space="preserve">. </w:t>
      </w:r>
      <w:r w:rsidRPr="00F03BDA">
        <w:t>М</w:t>
      </w:r>
      <w:r w:rsidR="00047882" w:rsidRPr="00F03BDA">
        <w:t xml:space="preserve">. </w:t>
      </w:r>
      <w:r w:rsidRPr="00F03BDA">
        <w:t>Кадиево ми честити и Ал</w:t>
      </w:r>
      <w:r w:rsidR="00047882" w:rsidRPr="00F03BDA">
        <w:t>.</w:t>
      </w:r>
      <w:r w:rsidRPr="00F03BDA">
        <w:t xml:space="preserve"> Александров</w:t>
      </w:r>
      <w:r w:rsidR="00B54B11" w:rsidRPr="00F03BDA">
        <w:t xml:space="preserve"> – </w:t>
      </w:r>
      <w:r w:rsidRPr="00F03BDA">
        <w:t>счетоводителя</w:t>
      </w:r>
      <w:r w:rsidR="00B54B11" w:rsidRPr="00F03BDA">
        <w:t xml:space="preserve"> </w:t>
      </w:r>
      <w:r w:rsidR="00047882" w:rsidRPr="00F03BDA">
        <w:t>-</w:t>
      </w:r>
      <w:r w:rsidRPr="00F03BDA">
        <w:t>пенсионе</w:t>
      </w:r>
      <w:r w:rsidR="00047882" w:rsidRPr="00F03BDA">
        <w:t xml:space="preserve">р, </w:t>
      </w:r>
      <w:r w:rsidRPr="00F03BDA">
        <w:t>което много ме трогна</w:t>
      </w:r>
      <w:r w:rsidR="00047882" w:rsidRPr="00F03BDA">
        <w:t xml:space="preserve">. </w:t>
      </w:r>
      <w:r w:rsidRPr="00F03BDA">
        <w:t>От ХЦП</w:t>
      </w:r>
      <w:r w:rsidR="00B54B11" w:rsidRPr="00F03BDA">
        <w:t xml:space="preserve"> </w:t>
      </w:r>
      <w:r w:rsidRPr="00F03BDA">
        <w:t>-</w:t>
      </w:r>
      <w:r w:rsidR="00B54B11" w:rsidRPr="00F03BDA">
        <w:t xml:space="preserve"> </w:t>
      </w:r>
      <w:r w:rsidRPr="00F03BDA">
        <w:t>С3 оба</w:t>
      </w:r>
      <w:r w:rsidR="00047882" w:rsidRPr="00F03BDA">
        <w:t>ч</w:t>
      </w:r>
      <w:r w:rsidRPr="00F03BDA">
        <w:t>е никой не се сети да ми</w:t>
      </w:r>
      <w:r w:rsidR="00B54B11" w:rsidRPr="00F03BDA">
        <w:t xml:space="preserve"> </w:t>
      </w:r>
      <w:r w:rsidRPr="00F03BDA">
        <w:t>честити</w:t>
      </w:r>
      <w:r w:rsidR="00047882" w:rsidRPr="00F03BDA">
        <w:t>.</w:t>
      </w:r>
    </w:p>
    <w:p w14:paraId="2B2B647D" w14:textId="63038825" w:rsidR="00201F58" w:rsidRPr="00F03BDA" w:rsidRDefault="00201F58" w:rsidP="00201F58">
      <w:r w:rsidRPr="00F03BDA">
        <w:t xml:space="preserve">Получих покана да </w:t>
      </w:r>
      <w:r w:rsidR="00047882" w:rsidRPr="00F03BDA">
        <w:t>присъствам н</w:t>
      </w:r>
      <w:r w:rsidRPr="00F03BDA">
        <w:t>а 19 до 21 октомври на</w:t>
      </w:r>
      <w:r w:rsidR="00B54B11" w:rsidRPr="00F03BDA">
        <w:t xml:space="preserve"> </w:t>
      </w:r>
      <w:r w:rsidRPr="00F03BDA">
        <w:t>международната научна конференция по птицевъдство в дома на</w:t>
      </w:r>
      <w:r w:rsidR="00B54B11" w:rsidRPr="00F03BDA">
        <w:t xml:space="preserve"> </w:t>
      </w:r>
      <w:r w:rsidRPr="00F03BDA">
        <w:t>учените</w:t>
      </w:r>
      <w:r w:rsidR="00B54B11" w:rsidRPr="00F03BDA">
        <w:t xml:space="preserve"> „</w:t>
      </w:r>
      <w:r w:rsidR="00047882" w:rsidRPr="00F03BDA">
        <w:t xml:space="preserve">Ж. </w:t>
      </w:r>
      <w:r w:rsidR="00B54B11" w:rsidRPr="00F03BDA">
        <w:t xml:space="preserve">Кюри” – </w:t>
      </w:r>
      <w:r w:rsidRPr="00F03BDA">
        <w:t>гр. Варна. Въпреки покана</w:t>
      </w:r>
      <w:r w:rsidR="00047882" w:rsidRPr="00F03BDA">
        <w:t>та на</w:t>
      </w:r>
      <w:r w:rsidR="00B54B11" w:rsidRPr="00F03BDA">
        <w:t xml:space="preserve"> </w:t>
      </w:r>
      <w:r w:rsidR="00047882" w:rsidRPr="00F03BDA">
        <w:t xml:space="preserve">асистента </w:t>
      </w:r>
      <w:r w:rsidRPr="00F03BDA">
        <w:t>Г</w:t>
      </w:r>
      <w:r w:rsidR="00047882" w:rsidRPr="00F03BDA">
        <w:t>.</w:t>
      </w:r>
      <w:r w:rsidRPr="00F03BDA">
        <w:t xml:space="preserve"> Желязков</w:t>
      </w:r>
      <w:r w:rsidR="00B54B11" w:rsidRPr="00F03BDA">
        <w:t xml:space="preserve"> </w:t>
      </w:r>
      <w:r w:rsidRPr="00F03BDA">
        <w:t>да ме заведе с колата си, не отидох</w:t>
      </w:r>
      <w:r w:rsidR="00047882" w:rsidRPr="00F03BDA">
        <w:t>.</w:t>
      </w:r>
      <w:r w:rsidRPr="00F03BDA">
        <w:t xml:space="preserve"> Сле</w:t>
      </w:r>
      <w:r w:rsidR="00047882" w:rsidRPr="00F03BDA">
        <w:t xml:space="preserve">д </w:t>
      </w:r>
      <w:r w:rsidRPr="00F03BDA">
        <w:t xml:space="preserve">това </w:t>
      </w:r>
      <w:r w:rsidR="00047882" w:rsidRPr="00F03BDA">
        <w:t xml:space="preserve">разбрах, че </w:t>
      </w:r>
      <w:r w:rsidR="00B54B11" w:rsidRPr="00F03BDA">
        <w:t>от</w:t>
      </w:r>
      <w:r w:rsidRPr="00F03BDA">
        <w:t xml:space="preserve"> Съюза на птицевъдите се били под</w:t>
      </w:r>
      <w:r w:rsidR="00047882" w:rsidRPr="00F03BDA">
        <w:t>гот</w:t>
      </w:r>
      <w:r w:rsidRPr="00F03BDA">
        <w:t xml:space="preserve">вили да </w:t>
      </w:r>
      <w:r w:rsidR="00047882" w:rsidRPr="00F03BDA">
        <w:t>честват</w:t>
      </w:r>
      <w:r w:rsidR="00B54B11" w:rsidRPr="00F03BDA">
        <w:t xml:space="preserve"> 7</w:t>
      </w:r>
      <w:r w:rsidRPr="00F03BDA">
        <w:t>5-годишният ми юбилей</w:t>
      </w:r>
      <w:r w:rsidR="00047882" w:rsidRPr="00F03BDA">
        <w:t xml:space="preserve">. </w:t>
      </w:r>
      <w:r w:rsidRPr="00F03BDA">
        <w:t>На</w:t>
      </w:r>
      <w:r w:rsidR="00B54B11" w:rsidRPr="00F03BDA">
        <w:t xml:space="preserve"> </w:t>
      </w:r>
      <w:r w:rsidRPr="00F03BDA">
        <w:t>конференцията</w:t>
      </w:r>
      <w:r w:rsidR="00B54B11" w:rsidRPr="00F03BDA">
        <w:t xml:space="preserve"> </w:t>
      </w:r>
      <w:r w:rsidRPr="00F03BDA">
        <w:t>имало представители на фирми</w:t>
      </w:r>
      <w:r w:rsidR="00047882" w:rsidRPr="00F03BDA">
        <w:t xml:space="preserve"> от </w:t>
      </w:r>
      <w:r w:rsidRPr="00F03BDA">
        <w:t>Германия</w:t>
      </w:r>
      <w:r w:rsidR="00047882" w:rsidRPr="00F03BDA">
        <w:t xml:space="preserve">, </w:t>
      </w:r>
      <w:r w:rsidRPr="00F03BDA">
        <w:t>Холандия</w:t>
      </w:r>
      <w:r w:rsidR="00047882" w:rsidRPr="00F03BDA">
        <w:t>,</w:t>
      </w:r>
      <w:r w:rsidRPr="00F03BDA">
        <w:t xml:space="preserve"> Чехия,</w:t>
      </w:r>
      <w:r w:rsidR="00B54B11" w:rsidRPr="00F03BDA">
        <w:t xml:space="preserve"> </w:t>
      </w:r>
      <w:r w:rsidRPr="00F03BDA">
        <w:t>Полша,</w:t>
      </w:r>
      <w:r w:rsidR="00B54B11" w:rsidRPr="00F03BDA">
        <w:t xml:space="preserve"> </w:t>
      </w:r>
      <w:r w:rsidRPr="00F03BDA">
        <w:t>Словакия и други,</w:t>
      </w:r>
      <w:r w:rsidR="00B54B11" w:rsidRPr="00F03BDA">
        <w:t xml:space="preserve"> </w:t>
      </w:r>
      <w:r w:rsidRPr="00F03BDA">
        <w:t>с които се познавах</w:t>
      </w:r>
      <w:r w:rsidR="00047882" w:rsidRPr="00F03BDA">
        <w:t>. Съжалявам</w:t>
      </w:r>
      <w:r w:rsidRPr="00F03BDA">
        <w:t>,</w:t>
      </w:r>
      <w:r w:rsidR="00B54B11" w:rsidRPr="00F03BDA">
        <w:t xml:space="preserve"> </w:t>
      </w:r>
      <w:r w:rsidRPr="00F03BDA">
        <w:t>че пора</w:t>
      </w:r>
      <w:r w:rsidR="00B54B11" w:rsidRPr="00F03BDA">
        <w:t>ди неразположението си не присъствах</w:t>
      </w:r>
      <w:r w:rsidRPr="00F03BDA">
        <w:t>.</w:t>
      </w:r>
    </w:p>
    <w:p w14:paraId="3ABAE6ED" w14:textId="6803DEE4" w:rsidR="00201F58" w:rsidRPr="00F03BDA" w:rsidRDefault="00B54B11" w:rsidP="00201F58">
      <w:r w:rsidRPr="00F03BDA">
        <w:t>На 1 ноември - „</w:t>
      </w:r>
      <w:r w:rsidR="00201F58" w:rsidRPr="00F03BDA">
        <w:t xml:space="preserve">Денят на народните </w:t>
      </w:r>
      <w:r w:rsidR="00047882" w:rsidRPr="00F03BDA">
        <w:t>будители</w:t>
      </w:r>
      <w:r w:rsidRPr="00F03BDA">
        <w:t>”</w:t>
      </w:r>
      <w:r w:rsidR="00201F58" w:rsidRPr="00F03BDA">
        <w:t>,</w:t>
      </w:r>
      <w:r w:rsidRPr="00F03BDA">
        <w:t xml:space="preserve"> </w:t>
      </w:r>
      <w:r w:rsidR="00201F58" w:rsidRPr="00F03BDA">
        <w:t>клона на СУ</w:t>
      </w:r>
      <w:r w:rsidR="00047882" w:rsidRPr="00F03BDA">
        <w:t>Б</w:t>
      </w:r>
      <w:r w:rsidRPr="00F03BDA">
        <w:t xml:space="preserve"> </w:t>
      </w:r>
      <w:r w:rsidR="00201F58" w:rsidRPr="00F03BDA">
        <w:t>-</w:t>
      </w:r>
      <w:r w:rsidRPr="00F03BDA">
        <w:t xml:space="preserve"> </w:t>
      </w:r>
      <w:r w:rsidR="00201F58" w:rsidRPr="00F03BDA">
        <w:t xml:space="preserve">СЗ организира </w:t>
      </w:r>
      <w:r w:rsidR="00047882" w:rsidRPr="00F03BDA">
        <w:t>честване</w:t>
      </w:r>
      <w:r w:rsidR="00201F58" w:rsidRPr="00F03BDA">
        <w:t xml:space="preserve"> на всички свои членове,</w:t>
      </w:r>
      <w:r w:rsidR="00047882" w:rsidRPr="00F03BDA">
        <w:t xml:space="preserve"> навършили </w:t>
      </w:r>
      <w:r w:rsidR="00201F58" w:rsidRPr="00F03BDA">
        <w:t>през годината кръгли годишнини,</w:t>
      </w:r>
      <w:r w:rsidRPr="00F03BDA">
        <w:t xml:space="preserve"> </w:t>
      </w:r>
      <w:r w:rsidR="00201F58" w:rsidRPr="00F03BDA">
        <w:t>като им връчи и грамоти.</w:t>
      </w:r>
      <w:r w:rsidRPr="00F03BDA">
        <w:t xml:space="preserve"> </w:t>
      </w:r>
      <w:r w:rsidR="00201F58" w:rsidRPr="00F03BDA">
        <w:t>На 7 ноември,</w:t>
      </w:r>
      <w:r w:rsidRPr="00F03BDA">
        <w:t xml:space="preserve"> </w:t>
      </w:r>
      <w:r w:rsidR="00201F58" w:rsidRPr="00F03BDA">
        <w:t>заедно с Йордан Бинев,</w:t>
      </w:r>
      <w:r w:rsidR="00047882" w:rsidRPr="00F03BDA">
        <w:t xml:space="preserve"> заместник</w:t>
      </w:r>
      <w:r w:rsidR="00201F58" w:rsidRPr="00F03BDA">
        <w:t xml:space="preserve"> като мен</w:t>
      </w:r>
      <w:r w:rsidRPr="00F03BDA">
        <w:t xml:space="preserve"> </w:t>
      </w:r>
      <w:r w:rsidR="00201F58" w:rsidRPr="00F03BDA">
        <w:t xml:space="preserve">на СВВ, организирахме </w:t>
      </w:r>
      <w:r w:rsidR="00047882" w:rsidRPr="00F03BDA">
        <w:t xml:space="preserve">честването </w:t>
      </w:r>
      <w:r w:rsidR="00201F58" w:rsidRPr="00F03BDA">
        <w:t>на нашата</w:t>
      </w:r>
      <w:r w:rsidRPr="00F03BDA">
        <w:t xml:space="preserve"> </w:t>
      </w:r>
      <w:r w:rsidR="00201F58" w:rsidRPr="00F03BDA">
        <w:t xml:space="preserve"> </w:t>
      </w:r>
      <w:r w:rsidR="00047882" w:rsidRPr="00F03BDA">
        <w:t>7</w:t>
      </w:r>
      <w:r w:rsidR="00201F58" w:rsidRPr="00F03BDA">
        <w:t>5-годишнинина,</w:t>
      </w:r>
      <w:r w:rsidRPr="00F03BDA">
        <w:t xml:space="preserve"> </w:t>
      </w:r>
      <w:r w:rsidR="00201F58" w:rsidRPr="00F03BDA">
        <w:t xml:space="preserve">заедно със семействата на </w:t>
      </w:r>
      <w:r w:rsidR="00047882" w:rsidRPr="00F03BDA">
        <w:t>членовете</w:t>
      </w:r>
      <w:r w:rsidR="00201F58" w:rsidRPr="00F03BDA">
        <w:t xml:space="preserve"> на </w:t>
      </w:r>
      <w:r w:rsidR="00047882" w:rsidRPr="00F03BDA">
        <w:t>ръководството</w:t>
      </w:r>
      <w:r w:rsidR="00201F58" w:rsidRPr="00F03BDA">
        <w:t>.</w:t>
      </w:r>
    </w:p>
    <w:p w14:paraId="2F39F1EF" w14:textId="7FBD5785" w:rsidR="00047882" w:rsidRPr="00F03BDA" w:rsidRDefault="00B54B11" w:rsidP="00201F58">
      <w:r w:rsidRPr="00F03BDA">
        <w:t>След навършване на 75</w:t>
      </w:r>
      <w:r w:rsidR="00201F58" w:rsidRPr="00F03BDA">
        <w:t>-те си години,</w:t>
      </w:r>
      <w:r w:rsidRPr="00F03BDA">
        <w:t xml:space="preserve"> сметнах</w:t>
      </w:r>
      <w:r w:rsidR="00201F58" w:rsidRPr="00F03BDA">
        <w:t>,</w:t>
      </w:r>
      <w:r w:rsidRPr="00F03BDA">
        <w:t xml:space="preserve"> </w:t>
      </w:r>
      <w:r w:rsidR="00201F58" w:rsidRPr="00F03BDA">
        <w:t>че е подходяща</w:t>
      </w:r>
      <w:r w:rsidRPr="00F03BDA">
        <w:t xml:space="preserve"> </w:t>
      </w:r>
      <w:r w:rsidR="00201F58" w:rsidRPr="00F03BDA">
        <w:t>възрас</w:t>
      </w:r>
      <w:r w:rsidR="00047882" w:rsidRPr="00F03BDA">
        <w:t>т</w:t>
      </w:r>
      <w:r w:rsidR="00201F58" w:rsidRPr="00F03BDA">
        <w:t xml:space="preserve"> да приклю</w:t>
      </w:r>
      <w:r w:rsidR="00047882" w:rsidRPr="00F03BDA">
        <w:t>ч</w:t>
      </w:r>
      <w:r w:rsidR="00201F58" w:rsidRPr="00F03BDA">
        <w:t>а</w:t>
      </w:r>
      <w:r w:rsidRPr="00F03BDA">
        <w:t xml:space="preserve"> „</w:t>
      </w:r>
      <w:proofErr w:type="spellStart"/>
      <w:r w:rsidR="00201F58" w:rsidRPr="00F03BDA">
        <w:t>Автобиографическияси</w:t>
      </w:r>
      <w:proofErr w:type="spellEnd"/>
      <w:r w:rsidR="00201F58" w:rsidRPr="00F03BDA">
        <w:t xml:space="preserve"> очерк</w:t>
      </w:r>
      <w:r w:rsidR="00047882" w:rsidRPr="00F03BDA">
        <w:t>“</w:t>
      </w:r>
      <w:r w:rsidRPr="00F03BDA">
        <w:t xml:space="preserve">. </w:t>
      </w:r>
      <w:r w:rsidR="00047882" w:rsidRPr="00F03BDA">
        <w:t>С</w:t>
      </w:r>
      <w:r w:rsidR="00201F58" w:rsidRPr="00F03BDA">
        <w:t>читах</w:t>
      </w:r>
      <w:r w:rsidR="00047882" w:rsidRPr="00F03BDA">
        <w:t xml:space="preserve">, </w:t>
      </w:r>
      <w:r w:rsidR="00201F58" w:rsidRPr="00F03BDA">
        <w:t>че след това и да живея няма да мога да извърша нещо по-полезно,</w:t>
      </w:r>
      <w:r w:rsidRPr="00F03BDA">
        <w:t xml:space="preserve"> </w:t>
      </w:r>
      <w:r w:rsidR="00201F58" w:rsidRPr="00F03BDA">
        <w:t>което да заслужава внимание</w:t>
      </w:r>
      <w:r w:rsidR="00047882" w:rsidRPr="00F03BDA">
        <w:t xml:space="preserve">. </w:t>
      </w:r>
    </w:p>
    <w:p w14:paraId="5D031D83" w14:textId="1DD37CEF" w:rsidR="00810AB9" w:rsidRPr="00F03BDA" w:rsidRDefault="00201F58" w:rsidP="00201F58">
      <w:r w:rsidRPr="00F03BDA">
        <w:t>На 18 ноември на 88 години</w:t>
      </w:r>
      <w:r w:rsidR="00B54B11" w:rsidRPr="00F03BDA">
        <w:t xml:space="preserve"> почина</w:t>
      </w:r>
      <w:r w:rsidRPr="00F03BDA">
        <w:t xml:space="preserve"> Господин,</w:t>
      </w:r>
      <w:r w:rsidR="00B54B11" w:rsidRPr="00F03BDA">
        <w:t xml:space="preserve"> </w:t>
      </w:r>
      <w:r w:rsidRPr="00F03BDA">
        <w:t>дядото на</w:t>
      </w:r>
      <w:r w:rsidR="00B54B11" w:rsidRPr="00F03BDA">
        <w:t xml:space="preserve"> </w:t>
      </w:r>
      <w:r w:rsidRPr="00F03BDA">
        <w:t>снахата Дора</w:t>
      </w:r>
      <w:r w:rsidR="00810AB9" w:rsidRPr="00F03BDA">
        <w:t>.</w:t>
      </w:r>
      <w:r w:rsidRPr="00F03BDA">
        <w:t xml:space="preserve"> Той беше прадядо на внуците ни Марин и Милко.</w:t>
      </w:r>
      <w:r w:rsidR="00B54B11" w:rsidRPr="00F03BDA">
        <w:t xml:space="preserve"> </w:t>
      </w:r>
      <w:r w:rsidRPr="00F03BDA">
        <w:t>На последната ми среща с него в с. Разделна,</w:t>
      </w:r>
      <w:r w:rsidR="00B54B11" w:rsidRPr="00F03BDA">
        <w:t xml:space="preserve"> </w:t>
      </w:r>
      <w:r w:rsidRPr="00F03BDA">
        <w:t>той ми благодари</w:t>
      </w:r>
      <w:r w:rsidR="00B54B11" w:rsidRPr="00F03BDA">
        <w:t xml:space="preserve"> </w:t>
      </w:r>
      <w:r w:rsidRPr="00F03BDA">
        <w:t>за доброто възпитание на правнуците</w:t>
      </w:r>
      <w:r w:rsidR="00810AB9" w:rsidRPr="00F03BDA">
        <w:t>.</w:t>
      </w:r>
    </w:p>
    <w:p w14:paraId="5B901390" w14:textId="2B3B117E" w:rsidR="00201F58" w:rsidRPr="00F03BDA" w:rsidRDefault="00201F58" w:rsidP="00201F58">
      <w:r w:rsidRPr="00F03BDA">
        <w:t>И тази година бях зам.</w:t>
      </w:r>
      <w:r w:rsidR="00810AB9" w:rsidRPr="00F03BDA">
        <w:t xml:space="preserve"> п</w:t>
      </w:r>
      <w:r w:rsidRPr="00F03BDA">
        <w:t xml:space="preserve">редседател на СВВ и </w:t>
      </w:r>
      <w:r w:rsidR="00810AB9" w:rsidRPr="00F03BDA">
        <w:t xml:space="preserve">участвах </w:t>
      </w:r>
      <w:r w:rsidRPr="00F03BDA">
        <w:t>редовно в сбирките на ветераните учени на клона на СУБ</w:t>
      </w:r>
      <w:r w:rsidR="00B54B11" w:rsidRPr="00F03BDA">
        <w:t xml:space="preserve"> </w:t>
      </w:r>
      <w:r w:rsidRPr="00F03BDA">
        <w:t>-</w:t>
      </w:r>
      <w:r w:rsidR="00B54B11" w:rsidRPr="00F03BDA">
        <w:t xml:space="preserve"> </w:t>
      </w:r>
      <w:r w:rsidRPr="00F03BDA">
        <w:t>СЗ</w:t>
      </w:r>
      <w:r w:rsidR="00810AB9" w:rsidRPr="00F03BDA">
        <w:t xml:space="preserve">. </w:t>
      </w:r>
      <w:r w:rsidRPr="00F03BDA">
        <w:t>През втората половина на годината, след като Раданов стана</w:t>
      </w:r>
      <w:r w:rsidR="00810AB9" w:rsidRPr="00F03BDA">
        <w:t xml:space="preserve"> п</w:t>
      </w:r>
      <w:r w:rsidRPr="00F03BDA">
        <w:t xml:space="preserve">редседател на Областното </w:t>
      </w:r>
      <w:r w:rsidR="00810AB9" w:rsidRPr="00F03BDA">
        <w:t>ръководство</w:t>
      </w:r>
      <w:r w:rsidRPr="00F03BDA">
        <w:t xml:space="preserve"> на СВВ, аз бях избран</w:t>
      </w:r>
      <w:r w:rsidR="00810AB9" w:rsidRPr="00F03BDA">
        <w:t xml:space="preserve"> за председател</w:t>
      </w:r>
      <w:r w:rsidRPr="00F03BDA">
        <w:t xml:space="preserve"> на Общинското </w:t>
      </w:r>
      <w:r w:rsidR="00810AB9" w:rsidRPr="00F03BDA">
        <w:t xml:space="preserve">Ръководство. </w:t>
      </w:r>
      <w:r w:rsidRPr="00F03BDA">
        <w:t>Колебаех се да</w:t>
      </w:r>
      <w:r w:rsidR="00810AB9" w:rsidRPr="00F03BDA">
        <w:t>ли да</w:t>
      </w:r>
      <w:r w:rsidRPr="00F03BDA">
        <w:t xml:space="preserve"> приема,</w:t>
      </w:r>
      <w:r w:rsidR="00B54B11" w:rsidRPr="00F03BDA">
        <w:t xml:space="preserve"> </w:t>
      </w:r>
      <w:r w:rsidRPr="00F03BDA">
        <w:t>защото не бях добре с нервите</w:t>
      </w:r>
      <w:r w:rsidR="00810AB9" w:rsidRPr="00F03BDA">
        <w:t>.</w:t>
      </w:r>
      <w:r w:rsidRPr="00F03BDA">
        <w:t xml:space="preserve"> Това най-добре разбрах</w:t>
      </w:r>
      <w:r w:rsidR="00B54B11" w:rsidRPr="00F03BDA">
        <w:t xml:space="preserve"> </w:t>
      </w:r>
      <w:r w:rsidRPr="00F03BDA">
        <w:t>при произнасяне на написаното от мен слово,</w:t>
      </w:r>
      <w:r w:rsidR="00B54B11" w:rsidRPr="00F03BDA">
        <w:t xml:space="preserve"> </w:t>
      </w:r>
      <w:r w:rsidRPr="00F03BDA">
        <w:t>в чест на доайена н</w:t>
      </w:r>
      <w:r w:rsidR="00810AB9" w:rsidRPr="00F03BDA">
        <w:t>а</w:t>
      </w:r>
      <w:r w:rsidR="00B54B11" w:rsidRPr="00F03BDA">
        <w:t xml:space="preserve"> </w:t>
      </w:r>
      <w:r w:rsidR="00810AB9" w:rsidRPr="00F03BDA">
        <w:t>в</w:t>
      </w:r>
      <w:r w:rsidRPr="00F03BDA">
        <w:t>етераните от войните 9</w:t>
      </w:r>
      <w:r w:rsidR="00810AB9" w:rsidRPr="00F03BDA">
        <w:t>5</w:t>
      </w:r>
      <w:r w:rsidR="00B54B11" w:rsidRPr="00F03BDA">
        <w:t>-годиш</w:t>
      </w:r>
      <w:r w:rsidRPr="00F03BDA">
        <w:t>ният Андон П</w:t>
      </w:r>
      <w:r w:rsidR="00810AB9" w:rsidRPr="00F03BDA">
        <w:t xml:space="preserve">. </w:t>
      </w:r>
      <w:r w:rsidRPr="00F03BDA">
        <w:t>Геров</w:t>
      </w:r>
      <w:r w:rsidR="00810AB9" w:rsidRPr="00F03BDA">
        <w:t>.</w:t>
      </w:r>
    </w:p>
    <w:p w14:paraId="414B6782" w14:textId="451D433C" w:rsidR="00201F58" w:rsidRPr="00F03BDA" w:rsidRDefault="00201F58" w:rsidP="00201F58">
      <w:r w:rsidRPr="00F03BDA">
        <w:t xml:space="preserve">Кризата в Косово и Югославия се отрази доста зле и </w:t>
      </w:r>
      <w:proofErr w:type="spellStart"/>
      <w:r w:rsidRPr="00F03BDA">
        <w:t>наикономиката</w:t>
      </w:r>
      <w:proofErr w:type="spellEnd"/>
      <w:r w:rsidRPr="00F03BDA">
        <w:t xml:space="preserve"> на нашата страна,</w:t>
      </w:r>
      <w:r w:rsidR="00810AB9" w:rsidRPr="00F03BDA">
        <w:t xml:space="preserve"> която</w:t>
      </w:r>
      <w:r w:rsidRPr="00F03BDA">
        <w:t xml:space="preserve"> достигна до ръба на банкрута.</w:t>
      </w:r>
      <w:r w:rsidR="00810AB9" w:rsidRPr="00F03BDA">
        <w:t xml:space="preserve"> Производството </w:t>
      </w:r>
      <w:r w:rsidRPr="00F03BDA">
        <w:t>намаляваше,</w:t>
      </w:r>
      <w:r w:rsidR="00B54B11" w:rsidRPr="00F03BDA">
        <w:t xml:space="preserve"> </w:t>
      </w:r>
      <w:r w:rsidRPr="00F03BDA">
        <w:t>безработицата се увеличаваше</w:t>
      </w:r>
      <w:r w:rsidR="00810AB9" w:rsidRPr="00F03BDA">
        <w:t xml:space="preserve">. </w:t>
      </w:r>
      <w:r w:rsidRPr="00F03BDA">
        <w:t>Деноминацията на лева също подпомогна инфлацията</w:t>
      </w:r>
      <w:r w:rsidR="00810AB9" w:rsidRPr="00F03BDA">
        <w:t xml:space="preserve">. </w:t>
      </w:r>
      <w:r w:rsidRPr="00F03BDA">
        <w:t>На 16 октомври</w:t>
      </w:r>
      <w:r w:rsidR="00810AB9" w:rsidRPr="00F03BDA">
        <w:t xml:space="preserve"> се</w:t>
      </w:r>
      <w:r w:rsidRPr="00F03BDA">
        <w:t xml:space="preserve"> проведоха избори за кметове и общински</w:t>
      </w:r>
      <w:r w:rsidR="00B54B11" w:rsidRPr="00F03BDA">
        <w:t xml:space="preserve"> </w:t>
      </w:r>
      <w:r w:rsidRPr="00F03BDA">
        <w:t>съветници,</w:t>
      </w:r>
      <w:r w:rsidR="00B54B11" w:rsidRPr="00F03BDA">
        <w:t xml:space="preserve"> като преди това О</w:t>
      </w:r>
      <w:r w:rsidRPr="00F03BDA">
        <w:t>ДС</w:t>
      </w:r>
      <w:r w:rsidR="00B54B11" w:rsidRPr="00F03BDA">
        <w:t xml:space="preserve">, </w:t>
      </w:r>
      <w:r w:rsidRPr="00F03BDA">
        <w:t xml:space="preserve">чрез болшинството си в Парламента осигури свои членове </w:t>
      </w:r>
      <w:r w:rsidR="00810AB9" w:rsidRPr="00F03BDA">
        <w:t>навсякъде</w:t>
      </w:r>
      <w:r w:rsidRPr="00F03BDA">
        <w:t xml:space="preserve"> в законодателната, изпълнителната и </w:t>
      </w:r>
      <w:r w:rsidR="00810AB9" w:rsidRPr="00F03BDA">
        <w:t>съдебна</w:t>
      </w:r>
      <w:r w:rsidR="00B54B11" w:rsidRPr="00F03BDA">
        <w:t xml:space="preserve"> власт</w:t>
      </w:r>
      <w:r w:rsidR="00810AB9" w:rsidRPr="00F03BDA">
        <w:t xml:space="preserve">. </w:t>
      </w:r>
      <w:r w:rsidRPr="00F03BDA">
        <w:t xml:space="preserve">В изборите </w:t>
      </w:r>
      <w:r w:rsidR="00810AB9" w:rsidRPr="00F03BDA">
        <w:t>участваха</w:t>
      </w:r>
      <w:r w:rsidRPr="00F03BDA">
        <w:t xml:space="preserve"> едва </w:t>
      </w:r>
      <w:r w:rsidR="00810AB9" w:rsidRPr="00F03BDA">
        <w:t>5</w:t>
      </w:r>
      <w:r w:rsidRPr="00F03BDA">
        <w:t>3 на сто от имащите право</w:t>
      </w:r>
      <w:r w:rsidR="00810AB9" w:rsidRPr="00F03BDA">
        <w:t xml:space="preserve"> н</w:t>
      </w:r>
      <w:r w:rsidRPr="00F03BDA">
        <w:t>а глас</w:t>
      </w:r>
      <w:r w:rsidR="00810AB9" w:rsidRPr="00F03BDA">
        <w:t>.</w:t>
      </w:r>
      <w:r w:rsidRPr="00F03BDA">
        <w:t xml:space="preserve"> </w:t>
      </w:r>
      <w:proofErr w:type="spellStart"/>
      <w:r w:rsidRPr="00F03BDA">
        <w:t>Всравнение</w:t>
      </w:r>
      <w:proofErr w:type="spellEnd"/>
      <w:r w:rsidRPr="00F03BDA">
        <w:t xml:space="preserve"> с изборите през 1997 г</w:t>
      </w:r>
      <w:r w:rsidR="00810AB9" w:rsidRPr="00F03BDA">
        <w:t>.</w:t>
      </w:r>
      <w:r w:rsidR="00B54B11" w:rsidRPr="00F03BDA">
        <w:t xml:space="preserve"> </w:t>
      </w:r>
      <w:r w:rsidR="00810AB9" w:rsidRPr="00F03BDA">
        <w:t>Б</w:t>
      </w:r>
      <w:r w:rsidRPr="00F03BDA">
        <w:t>СП получи с 130</w:t>
      </w:r>
      <w:r w:rsidR="00B54B11" w:rsidRPr="00F03BDA">
        <w:t xml:space="preserve"> </w:t>
      </w:r>
      <w:r w:rsidRPr="00F03BDA">
        <w:t>000 гласа</w:t>
      </w:r>
      <w:r w:rsidR="00B54B11" w:rsidRPr="00F03BDA">
        <w:t xml:space="preserve"> </w:t>
      </w:r>
      <w:r w:rsidRPr="00F03BDA">
        <w:t>повече</w:t>
      </w:r>
      <w:r w:rsidR="00810AB9" w:rsidRPr="00F03BDA">
        <w:t>,</w:t>
      </w:r>
      <w:r w:rsidR="00B54B11" w:rsidRPr="00F03BDA">
        <w:t xml:space="preserve"> а О</w:t>
      </w:r>
      <w:r w:rsidRPr="00F03BDA">
        <w:t>ДС</w:t>
      </w:r>
      <w:r w:rsidR="00810AB9" w:rsidRPr="00F03BDA">
        <w:t xml:space="preserve"> с</w:t>
      </w:r>
      <w:r w:rsidR="00B54B11" w:rsidRPr="00F03BDA">
        <w:t xml:space="preserve"> 1 100 </w:t>
      </w:r>
      <w:r w:rsidRPr="00F03BDA">
        <w:t>000 гласа по-малко</w:t>
      </w:r>
      <w:r w:rsidR="00810AB9" w:rsidRPr="00F03BDA">
        <w:t>.</w:t>
      </w:r>
      <w:r w:rsidRPr="00F03BDA">
        <w:t xml:space="preserve"> В </w:t>
      </w:r>
      <w:r w:rsidR="00810AB9" w:rsidRPr="00F03BDA">
        <w:t>С</w:t>
      </w:r>
      <w:r w:rsidRPr="00F03BDA">
        <w:t xml:space="preserve">тара Загора </w:t>
      </w:r>
      <w:r w:rsidR="00810AB9" w:rsidRPr="00F03BDA">
        <w:t>кандидата</w:t>
      </w:r>
      <w:r w:rsidRPr="00F03BDA">
        <w:t xml:space="preserve"> на БСП д-р Евгени Желев беше избран на кмет, а проф.</w:t>
      </w:r>
      <w:r w:rsidR="00B54B11" w:rsidRPr="00F03BDA">
        <w:t xml:space="preserve"> </w:t>
      </w:r>
      <w:r w:rsidRPr="00F03BDA">
        <w:t>Иван Божков за Председател на Общинският народен съвет</w:t>
      </w:r>
      <w:r w:rsidR="00810AB9" w:rsidRPr="00F03BDA">
        <w:t xml:space="preserve">. </w:t>
      </w:r>
      <w:r w:rsidRPr="00F03BDA">
        <w:t>След изборите</w:t>
      </w:r>
      <w:r w:rsidR="00810AB9" w:rsidRPr="00F03BDA">
        <w:t>,</w:t>
      </w:r>
      <w:r w:rsidRPr="00F03BDA">
        <w:t xml:space="preserve"> дейци на </w:t>
      </w:r>
      <w:r w:rsidR="00B54B11" w:rsidRPr="00F03BDA">
        <w:t>О</w:t>
      </w:r>
      <w:r w:rsidR="00810AB9" w:rsidRPr="00F03BDA">
        <w:t xml:space="preserve">ДС </w:t>
      </w:r>
      <w:r w:rsidRPr="00F03BDA">
        <w:t xml:space="preserve">заедно с президента </w:t>
      </w:r>
      <w:proofErr w:type="spellStart"/>
      <w:r w:rsidRPr="00F03BDA">
        <w:t>П.Стоянов</w:t>
      </w:r>
      <w:proofErr w:type="spellEnd"/>
      <w:r w:rsidR="00B54B11" w:rsidRPr="00F03BDA">
        <w:t xml:space="preserve">, </w:t>
      </w:r>
      <w:r w:rsidRPr="00F03BDA">
        <w:t xml:space="preserve">започнаха да критикуват </w:t>
      </w:r>
      <w:r w:rsidR="00810AB9" w:rsidRPr="00F03BDA">
        <w:t>Правителството</w:t>
      </w:r>
      <w:r w:rsidR="00B54B11" w:rsidRPr="00F03BDA">
        <w:t xml:space="preserve"> на </w:t>
      </w:r>
      <w:r w:rsidRPr="00F03BDA">
        <w:t>И</w:t>
      </w:r>
      <w:r w:rsidR="00810AB9" w:rsidRPr="00F03BDA">
        <w:t>в</w:t>
      </w:r>
      <w:r w:rsidRPr="00F03BDA">
        <w:t>ан Костов</w:t>
      </w:r>
      <w:r w:rsidR="00810AB9" w:rsidRPr="00F03BDA">
        <w:t>.</w:t>
      </w:r>
    </w:p>
    <w:p w14:paraId="04CECB29" w14:textId="6B73BB5B" w:rsidR="00201F58" w:rsidRPr="00F03BDA" w:rsidRDefault="00201F58" w:rsidP="00201F58">
      <w:r w:rsidRPr="00F03BDA">
        <w:t>През ноември за бъдещето ни приемане</w:t>
      </w:r>
      <w:r w:rsidR="00B54B11" w:rsidRPr="00F03BDA">
        <w:t xml:space="preserve"> в Европейският съюз, България имаше за условие   </w:t>
      </w:r>
      <w:r w:rsidRPr="00F03BDA">
        <w:t>закриването в определени срокове четири</w:t>
      </w:r>
      <w:r w:rsidR="00B54B11" w:rsidRPr="00F03BDA">
        <w:t xml:space="preserve"> </w:t>
      </w:r>
      <w:r w:rsidRPr="00F03BDA">
        <w:t>от реакторите на АЕЦ</w:t>
      </w:r>
      <w:r w:rsidR="00B54B11" w:rsidRPr="00F03BDA">
        <w:t xml:space="preserve"> „Козлодуй”</w:t>
      </w:r>
      <w:r w:rsidR="00810AB9" w:rsidRPr="00F03BDA">
        <w:t>.</w:t>
      </w:r>
      <w:r w:rsidRPr="00F03BDA">
        <w:t xml:space="preserve"> Това щеше да </w:t>
      </w:r>
      <w:r w:rsidRPr="00F03BDA">
        <w:lastRenderedPageBreak/>
        <w:t xml:space="preserve">доведе до </w:t>
      </w:r>
      <w:r w:rsidR="00810AB9" w:rsidRPr="00F03BDA">
        <w:t>о</w:t>
      </w:r>
      <w:r w:rsidRPr="00F03BDA">
        <w:t>ще</w:t>
      </w:r>
      <w:r w:rsidR="00B54B11" w:rsidRPr="00F03BDA">
        <w:t xml:space="preserve"> </w:t>
      </w:r>
      <w:r w:rsidRPr="00F03BDA">
        <w:t>по-голямо разстройство на нашата икономика</w:t>
      </w:r>
      <w:r w:rsidR="00A27DE3" w:rsidRPr="00F03BDA">
        <w:t>.</w:t>
      </w:r>
      <w:r w:rsidRPr="00F03BDA">
        <w:t xml:space="preserve"> Успокояваха ни</w:t>
      </w:r>
      <w:r w:rsidR="00B54B11" w:rsidRPr="00F03BDA">
        <w:t xml:space="preserve"> </w:t>
      </w:r>
      <w:r w:rsidRPr="00F03BDA">
        <w:t>с известни компенсации,</w:t>
      </w:r>
      <w:r w:rsidR="00B54B11" w:rsidRPr="00F03BDA">
        <w:t xml:space="preserve"> </w:t>
      </w:r>
      <w:r w:rsidRPr="00F03BDA">
        <w:t>заеми и други предимства,</w:t>
      </w:r>
      <w:r w:rsidR="00B54B11" w:rsidRPr="00F03BDA">
        <w:t xml:space="preserve"> </w:t>
      </w:r>
      <w:r w:rsidRPr="00F03BDA">
        <w:t>които ще им</w:t>
      </w:r>
      <w:r w:rsidR="00A27DE3" w:rsidRPr="00F03BDA">
        <w:t>а</w:t>
      </w:r>
      <w:r w:rsidRPr="00F03BDA">
        <w:t xml:space="preserve">ме след приемането ни в </w:t>
      </w:r>
      <w:r w:rsidR="00A27DE3" w:rsidRPr="00F03BDA">
        <w:t>Европейския съюз</w:t>
      </w:r>
      <w:r w:rsidRPr="00F03BDA">
        <w:t>.</w:t>
      </w:r>
    </w:p>
    <w:p w14:paraId="0C548AB6" w14:textId="7DF54C0F" w:rsidR="00201F58" w:rsidRPr="00F03BDA" w:rsidRDefault="00201F58" w:rsidP="00201F58">
      <w:r w:rsidRPr="00F03BDA">
        <w:t>Новата 2000 година,</w:t>
      </w:r>
      <w:r w:rsidR="00B54B11" w:rsidRPr="00F03BDA">
        <w:t xml:space="preserve"> </w:t>
      </w:r>
      <w:r w:rsidRPr="00F03BDA">
        <w:t>която като младеж не допу</w:t>
      </w:r>
      <w:r w:rsidR="00A27DE3" w:rsidRPr="00F03BDA">
        <w:t>ск</w:t>
      </w:r>
      <w:r w:rsidRPr="00F03BDA">
        <w:t>ах</w:t>
      </w:r>
      <w:r w:rsidR="00A27DE3" w:rsidRPr="00F03BDA">
        <w:t>,</w:t>
      </w:r>
      <w:r w:rsidRPr="00F03BDA">
        <w:t xml:space="preserve"> че ще доживея,</w:t>
      </w:r>
      <w:r w:rsidR="00B54B11" w:rsidRPr="00F03BDA">
        <w:t xml:space="preserve"> </w:t>
      </w:r>
      <w:r w:rsidRPr="00F03BDA">
        <w:t>посрещнахме спазвайки семейните традиции</w:t>
      </w:r>
      <w:r w:rsidR="00A27DE3" w:rsidRPr="00F03BDA">
        <w:t>.</w:t>
      </w:r>
      <w:r w:rsidRPr="00F03BDA">
        <w:t xml:space="preserve"> Големият ми</w:t>
      </w:r>
      <w:r w:rsidR="00B54B11" w:rsidRPr="00F03BDA">
        <w:t xml:space="preserve"> </w:t>
      </w:r>
      <w:r w:rsidRPr="00F03BDA">
        <w:t>внук Стефко беше на 20 години и втора година студент</w:t>
      </w:r>
      <w:r w:rsidR="00A27DE3" w:rsidRPr="00F03BDA">
        <w:t xml:space="preserve">. </w:t>
      </w:r>
      <w:r w:rsidRPr="00F03BDA">
        <w:t xml:space="preserve">На </w:t>
      </w:r>
      <w:r w:rsidR="00A27DE3" w:rsidRPr="00F03BDA">
        <w:t>честването</w:t>
      </w:r>
      <w:r w:rsidR="00B54B11" w:rsidRPr="00F03BDA">
        <w:t xml:space="preserve"> </w:t>
      </w:r>
      <w:r w:rsidR="00A27DE3" w:rsidRPr="00F03BDA">
        <w:t xml:space="preserve">на </w:t>
      </w:r>
      <w:r w:rsidRPr="00F03BDA">
        <w:t>кръглата му годишнина за пр</w:t>
      </w:r>
      <w:r w:rsidR="00A27DE3" w:rsidRPr="00F03BDA">
        <w:t>ъ</w:t>
      </w:r>
      <w:r w:rsidRPr="00F03BDA">
        <w:t xml:space="preserve">в път направих компромис и </w:t>
      </w:r>
      <w:r w:rsidR="00A27DE3" w:rsidRPr="00F03BDA">
        <w:t>посетих</w:t>
      </w:r>
      <w:r w:rsidRPr="00F03BDA">
        <w:t xml:space="preserve"> домът на родителите му. Маринчо беше на 17 го</w:t>
      </w:r>
      <w:r w:rsidR="00C61B5D" w:rsidRPr="00F03BDA">
        <w:t>д</w:t>
      </w:r>
      <w:r w:rsidRPr="00F03BDA">
        <w:t xml:space="preserve">ини и завърши с отличен успех </w:t>
      </w:r>
      <w:r w:rsidR="00B54B11" w:rsidRPr="00F03BDA">
        <w:t>9</w:t>
      </w:r>
      <w:r w:rsidRPr="00F03BDA">
        <w:t>-ти клас на Математическата гимназия</w:t>
      </w:r>
      <w:r w:rsidR="00C61B5D" w:rsidRPr="00F03BDA">
        <w:t>.</w:t>
      </w:r>
      <w:r w:rsidRPr="00F03BDA">
        <w:t xml:space="preserve"> Той </w:t>
      </w:r>
      <w:r w:rsidR="00C61B5D" w:rsidRPr="00F03BDA">
        <w:t>участваше</w:t>
      </w:r>
      <w:r w:rsidR="00B54B11" w:rsidRPr="00F03BDA">
        <w:t xml:space="preserve"> </w:t>
      </w:r>
      <w:r w:rsidRPr="00F03BDA">
        <w:t>в</w:t>
      </w:r>
      <w:r w:rsidR="00B54B11" w:rsidRPr="00F03BDA">
        <w:t xml:space="preserve"> </w:t>
      </w:r>
      <w:r w:rsidRPr="00F03BDA">
        <w:t>националния отбор по информатика в страната</w:t>
      </w:r>
      <w:r w:rsidR="00C61B5D" w:rsidRPr="00F03BDA">
        <w:t>.</w:t>
      </w:r>
      <w:r w:rsidRPr="00F03BDA">
        <w:t xml:space="preserve"> Милко навърши</w:t>
      </w:r>
      <w:r w:rsidR="00B54B11" w:rsidRPr="00F03BDA">
        <w:t xml:space="preserve"> 15 години и от есента беше в 8</w:t>
      </w:r>
      <w:r w:rsidRPr="00F03BDA">
        <w:t xml:space="preserve">-ми клас на същата </w:t>
      </w:r>
      <w:r w:rsidR="00C61B5D" w:rsidRPr="00F03BDA">
        <w:t>гимназия</w:t>
      </w:r>
      <w:r w:rsidR="00B54B11" w:rsidRPr="00F03BDA">
        <w:t xml:space="preserve">. </w:t>
      </w:r>
      <w:r w:rsidRPr="00F03BDA">
        <w:t>Той също се учеше много добре.</w:t>
      </w:r>
    </w:p>
    <w:p w14:paraId="225A1F0B" w14:textId="5E8F1E51" w:rsidR="00201F58" w:rsidRPr="00F03BDA" w:rsidRDefault="00201F58" w:rsidP="00201F58">
      <w:r w:rsidRPr="00F03BDA">
        <w:t xml:space="preserve">Милка </w:t>
      </w:r>
      <w:r w:rsidR="00C61B5D" w:rsidRPr="00F03BDA">
        <w:t>продължаваше</w:t>
      </w:r>
      <w:r w:rsidRPr="00F03BDA">
        <w:t xml:space="preserve"> да р</w:t>
      </w:r>
      <w:r w:rsidR="00B54B11" w:rsidRPr="00F03BDA">
        <w:t>аботи като чистачка в „Орел” и „Корал”</w:t>
      </w:r>
      <w:r w:rsidR="00C61B5D" w:rsidRPr="00F03BDA">
        <w:t>.</w:t>
      </w:r>
      <w:r w:rsidRPr="00F03BDA">
        <w:t xml:space="preserve"> Аз </w:t>
      </w:r>
      <w:r w:rsidR="00B54B11" w:rsidRPr="00F03BDA">
        <w:t>и помагах и основно да се занимавах</w:t>
      </w:r>
      <w:r w:rsidRPr="00F03BDA">
        <w:t xml:space="preserve"> с обработката на парцела в с</w:t>
      </w:r>
      <w:r w:rsidR="00C61B5D" w:rsidRPr="00F03BDA">
        <w:t xml:space="preserve">. </w:t>
      </w:r>
      <w:r w:rsidRPr="00F03BDA">
        <w:t>М</w:t>
      </w:r>
      <w:r w:rsidR="00C61B5D" w:rsidRPr="00F03BDA">
        <w:t>.</w:t>
      </w:r>
      <w:r w:rsidRPr="00F03BDA">
        <w:t xml:space="preserve"> Верея</w:t>
      </w:r>
      <w:r w:rsidR="00C61B5D" w:rsidRPr="00F03BDA">
        <w:t>.</w:t>
      </w:r>
      <w:r w:rsidRPr="00F03BDA">
        <w:t xml:space="preserve"> Реколтата тази година беше доста доб</w:t>
      </w:r>
      <w:r w:rsidR="00B54B11" w:rsidRPr="00F03BDA">
        <w:t xml:space="preserve">ра и получихме продукция за 850 </w:t>
      </w:r>
      <w:r w:rsidRPr="00F03BDA">
        <w:t>000 л</w:t>
      </w:r>
      <w:r w:rsidR="00C61B5D" w:rsidRPr="00F03BDA">
        <w:t xml:space="preserve">в. </w:t>
      </w:r>
      <w:r w:rsidRPr="00F03BDA">
        <w:t>по текущи цени</w:t>
      </w:r>
      <w:r w:rsidR="00C61B5D" w:rsidRPr="00F03BDA">
        <w:t>.</w:t>
      </w:r>
      <w:r w:rsidRPr="00F03BDA">
        <w:t xml:space="preserve"> Това беше голяма помощ за семейството</w:t>
      </w:r>
      <w:r w:rsidR="00C61B5D" w:rsidRPr="00F03BDA">
        <w:t>.</w:t>
      </w:r>
    </w:p>
    <w:p w14:paraId="7665A1F0" w14:textId="338AE3DE" w:rsidR="00201F58" w:rsidRPr="00F03BDA" w:rsidRDefault="00201F58" w:rsidP="00201F58">
      <w:r w:rsidRPr="00F03BDA">
        <w:t xml:space="preserve">Като Председател на Съюза на Ветераните от </w:t>
      </w:r>
      <w:r w:rsidR="00C61B5D" w:rsidRPr="00F03BDA">
        <w:t>В</w:t>
      </w:r>
      <w:r w:rsidRPr="00F03BDA">
        <w:t>ойната</w:t>
      </w:r>
      <w:r w:rsidR="00B54B11" w:rsidRPr="00F03BDA">
        <w:t xml:space="preserve"> </w:t>
      </w:r>
      <w:r w:rsidRPr="00F03BDA">
        <w:t>бях ангажиран доста,</w:t>
      </w:r>
      <w:r w:rsidR="00C61B5D" w:rsidRPr="00F03BDA">
        <w:t xml:space="preserve"> особено</w:t>
      </w:r>
      <w:r w:rsidRPr="00F03BDA">
        <w:t xml:space="preserve"> с получаването от София на во</w:t>
      </w:r>
      <w:r w:rsidR="00C61B5D" w:rsidRPr="00F03BDA">
        <w:t>е</w:t>
      </w:r>
      <w:r w:rsidRPr="00F03BDA">
        <w:t>н</w:t>
      </w:r>
      <w:r w:rsidR="00C61B5D" w:rsidRPr="00F03BDA">
        <w:t>н</w:t>
      </w:r>
      <w:r w:rsidRPr="00F03BDA">
        <w:t xml:space="preserve">о имущество и разпределението им между </w:t>
      </w:r>
      <w:r w:rsidR="00C61B5D" w:rsidRPr="00F03BDA">
        <w:t>членовете</w:t>
      </w:r>
      <w:r w:rsidRPr="00F03BDA">
        <w:t xml:space="preserve"> на Съюза</w:t>
      </w:r>
      <w:r w:rsidR="00C61B5D" w:rsidRPr="00F03BDA">
        <w:t xml:space="preserve">. </w:t>
      </w:r>
      <w:r w:rsidRPr="00F03BDA">
        <w:t>През годината извършихме и подмяната на удостоверени</w:t>
      </w:r>
      <w:r w:rsidR="00C61B5D" w:rsidRPr="00F03BDA">
        <w:t>я</w:t>
      </w:r>
      <w:r w:rsidRPr="00F03BDA">
        <w:t>та</w:t>
      </w:r>
      <w:r w:rsidR="00B54B11" w:rsidRPr="00F03BDA">
        <w:t xml:space="preserve"> </w:t>
      </w:r>
      <w:r w:rsidRPr="00F03BDA">
        <w:t>на</w:t>
      </w:r>
      <w:r w:rsidR="00B54B11" w:rsidRPr="00F03BDA">
        <w:t xml:space="preserve"> </w:t>
      </w:r>
      <w:r w:rsidRPr="00F03BDA">
        <w:t xml:space="preserve">ветераните с нови </w:t>
      </w:r>
      <w:r w:rsidR="00C61B5D" w:rsidRPr="00F03BDA">
        <w:t>о</w:t>
      </w:r>
      <w:r w:rsidRPr="00F03BDA">
        <w:t xml:space="preserve">т </w:t>
      </w:r>
      <w:r w:rsidR="00C61B5D" w:rsidRPr="00F03BDA">
        <w:t>Държавният</w:t>
      </w:r>
      <w:r w:rsidRPr="00F03BDA">
        <w:t xml:space="preserve"> военен архив в гр</w:t>
      </w:r>
      <w:r w:rsidR="00C61B5D" w:rsidRPr="00F03BDA">
        <w:t xml:space="preserve">. </w:t>
      </w:r>
      <w:proofErr w:type="spellStart"/>
      <w:r w:rsidRPr="00F03BDA">
        <w:t>В.Търново</w:t>
      </w:r>
      <w:proofErr w:type="spellEnd"/>
      <w:r w:rsidR="00C61B5D" w:rsidRPr="00F03BDA">
        <w:t>.</w:t>
      </w:r>
    </w:p>
    <w:p w14:paraId="34027630" w14:textId="74DF4D9F" w:rsidR="00201F58" w:rsidRPr="00F03BDA" w:rsidRDefault="00201F58" w:rsidP="00201F58">
      <w:r w:rsidRPr="00F03BDA">
        <w:t>Чрез Общината в града</w:t>
      </w:r>
      <w:r w:rsidR="00B54B11" w:rsidRPr="00F03BDA">
        <w:t>,</w:t>
      </w:r>
      <w:r w:rsidRPr="00F03BDA">
        <w:t xml:space="preserve"> уредихме  безплатното къпане на </w:t>
      </w:r>
      <w:r w:rsidR="00C61B5D" w:rsidRPr="00F03BDA">
        <w:t>всички</w:t>
      </w:r>
      <w:r w:rsidRPr="00F03BDA">
        <w:t xml:space="preserve"> ветерани на Старозагорските бани един път седмично</w:t>
      </w:r>
      <w:r w:rsidR="00C61B5D" w:rsidRPr="00F03BDA">
        <w:t xml:space="preserve">. </w:t>
      </w:r>
      <w:r w:rsidRPr="00F03BDA">
        <w:t xml:space="preserve">Организирахме </w:t>
      </w:r>
      <w:r w:rsidR="00C61B5D" w:rsidRPr="00F03BDA">
        <w:t>тържествено</w:t>
      </w:r>
      <w:r w:rsidR="00B54B11" w:rsidRPr="00F03BDA">
        <w:t xml:space="preserve"> </w:t>
      </w:r>
      <w:r w:rsidR="00C61B5D" w:rsidRPr="00F03BDA">
        <w:t>честване</w:t>
      </w:r>
      <w:r w:rsidRPr="00F03BDA">
        <w:t xml:space="preserve"> на 55-тата годишнина от краят на Втората световна</w:t>
      </w:r>
      <w:r w:rsidR="00B54B11" w:rsidRPr="00F03BDA">
        <w:t xml:space="preserve"> </w:t>
      </w:r>
      <w:r w:rsidRPr="00F03BDA">
        <w:t>война и Дравската епопея</w:t>
      </w:r>
      <w:r w:rsidR="00C61B5D" w:rsidRPr="00F03BDA">
        <w:t>.</w:t>
      </w:r>
      <w:r w:rsidRPr="00F03BDA">
        <w:t xml:space="preserve"> По</w:t>
      </w:r>
      <w:r w:rsidR="00C61B5D" w:rsidRPr="00F03BDA">
        <w:t>се</w:t>
      </w:r>
      <w:r w:rsidR="00B54B11" w:rsidRPr="00F03BDA">
        <w:t>тихме кметът</w:t>
      </w:r>
      <w:r w:rsidRPr="00F03BDA">
        <w:t xml:space="preserve"> на града във вр</w:t>
      </w:r>
      <w:r w:rsidR="00C61B5D" w:rsidRPr="00F03BDA">
        <w:t>ъз</w:t>
      </w:r>
      <w:r w:rsidRPr="00F03BDA">
        <w:t>ка построяване паметник на загиналите във войните</w:t>
      </w:r>
      <w:r w:rsidR="00C61B5D" w:rsidRPr="00F03BDA">
        <w:t xml:space="preserve">. </w:t>
      </w:r>
      <w:r w:rsidRPr="00F03BDA">
        <w:t>Такъв</w:t>
      </w:r>
      <w:r w:rsidR="00B54B11" w:rsidRPr="00F03BDA">
        <w:t xml:space="preserve"> </w:t>
      </w:r>
      <w:r w:rsidRPr="00F03BDA">
        <w:t>в</w:t>
      </w:r>
      <w:r w:rsidR="00B54B11" w:rsidRPr="00F03BDA">
        <w:t xml:space="preserve"> </w:t>
      </w:r>
      <w:r w:rsidRPr="00F03BDA">
        <w:t>града</w:t>
      </w:r>
      <w:r w:rsidR="00B54B11" w:rsidRPr="00F03BDA">
        <w:t xml:space="preserve"> </w:t>
      </w:r>
      <w:r w:rsidRPr="00F03BDA">
        <w:t>нямаше</w:t>
      </w:r>
      <w:r w:rsidR="00C61B5D" w:rsidRPr="00F03BDA">
        <w:t>. Д</w:t>
      </w:r>
      <w:r w:rsidRPr="00F03BDA">
        <w:t>-р Ев</w:t>
      </w:r>
      <w:r w:rsidR="00C61B5D" w:rsidRPr="00F03BDA">
        <w:t xml:space="preserve">. </w:t>
      </w:r>
      <w:r w:rsidRPr="00F03BDA">
        <w:t>Желев ни обеща ,</w:t>
      </w:r>
      <w:r w:rsidR="00B54B11" w:rsidRPr="00F03BDA">
        <w:t xml:space="preserve"> </w:t>
      </w:r>
      <w:r w:rsidRPr="00F03BDA">
        <w:t>че до края на мандата му</w:t>
      </w:r>
      <w:r w:rsidR="00C61B5D" w:rsidRPr="00F03BDA">
        <w:t xml:space="preserve"> щ</w:t>
      </w:r>
      <w:r w:rsidRPr="00F03BDA">
        <w:t xml:space="preserve">е </w:t>
      </w:r>
      <w:r w:rsidR="00C61B5D" w:rsidRPr="00F03BDA">
        <w:t>се случи.</w:t>
      </w:r>
    </w:p>
    <w:p w14:paraId="5D7CEEF8" w14:textId="77777777" w:rsidR="00201F58" w:rsidRPr="00F03BDA" w:rsidRDefault="00201F58" w:rsidP="00201F58">
      <w:r w:rsidRPr="00F03BDA">
        <w:t xml:space="preserve">На 29 юни 2000 година внезапно почина от инсулт </w:t>
      </w:r>
      <w:proofErr w:type="spellStart"/>
      <w:r w:rsidR="006D71FD" w:rsidRPr="00F03BDA">
        <w:t>сватанакa</w:t>
      </w:r>
      <w:proofErr w:type="spellEnd"/>
      <w:r w:rsidRPr="00F03BDA">
        <w:t xml:space="preserve"> Запрян Господинов Иванов на 68 години</w:t>
      </w:r>
      <w:r w:rsidR="006D71FD" w:rsidRPr="00F03BDA">
        <w:t>.</w:t>
      </w:r>
      <w:r w:rsidR="00B54B11" w:rsidRPr="00F03BDA">
        <w:t xml:space="preserve"> </w:t>
      </w:r>
      <w:r w:rsidRPr="00F03BDA">
        <w:t>Това беше жесток удар за сна</w:t>
      </w:r>
      <w:r w:rsidR="006D71FD" w:rsidRPr="00F03BDA">
        <w:t>х</w:t>
      </w:r>
      <w:r w:rsidRPr="00F03BDA">
        <w:t>ата Дора и внуците ми</w:t>
      </w:r>
      <w:r w:rsidR="006D71FD" w:rsidRPr="00F03BDA">
        <w:t>.</w:t>
      </w:r>
      <w:r w:rsidRPr="00F03BDA">
        <w:t xml:space="preserve"> Той много ги обичаше и</w:t>
      </w:r>
      <w:r w:rsidR="00B54B11" w:rsidRPr="00F03BDA">
        <w:t xml:space="preserve"> </w:t>
      </w:r>
      <w:r w:rsidRPr="00F03BDA">
        <w:t>се стараеше да им помага</w:t>
      </w:r>
      <w:r w:rsidR="006D71FD" w:rsidRPr="00F03BDA">
        <w:t xml:space="preserve">. </w:t>
      </w:r>
      <w:r w:rsidRPr="00F03BDA">
        <w:t>На</w:t>
      </w:r>
      <w:r w:rsidR="00B54B11" w:rsidRPr="00F03BDA">
        <w:t xml:space="preserve"> </w:t>
      </w:r>
      <w:r w:rsidRPr="00F03BDA">
        <w:t>погребението му в с</w:t>
      </w:r>
      <w:r w:rsidR="006D71FD" w:rsidRPr="00F03BDA">
        <w:t>.</w:t>
      </w:r>
      <w:r w:rsidRPr="00F03BDA">
        <w:t xml:space="preserve"> Разделна бяхме </w:t>
      </w:r>
      <w:r w:rsidR="006D71FD" w:rsidRPr="00F03BDA">
        <w:t>цялото</w:t>
      </w:r>
      <w:r w:rsidRPr="00F03BDA">
        <w:t xml:space="preserve"> семейство,</w:t>
      </w:r>
      <w:r w:rsidR="00B54B11" w:rsidRPr="00F03BDA">
        <w:t xml:space="preserve"> </w:t>
      </w:r>
      <w:r w:rsidRPr="00F03BDA">
        <w:t>заедно със синът ми Васил</w:t>
      </w:r>
      <w:r w:rsidR="006D71FD" w:rsidRPr="00F03BDA">
        <w:t>.</w:t>
      </w:r>
    </w:p>
    <w:p w14:paraId="1CE890A3" w14:textId="35B1D009" w:rsidR="00201F58" w:rsidRPr="00F03BDA" w:rsidRDefault="00201F58" w:rsidP="00201F58">
      <w:r w:rsidRPr="00F03BDA">
        <w:t xml:space="preserve">По същото време </w:t>
      </w:r>
      <w:r w:rsidR="006D71FD" w:rsidRPr="00F03BDA">
        <w:t>И</w:t>
      </w:r>
      <w:r w:rsidRPr="00F03BDA">
        <w:t>ван Костов извърши някои промени в Пр</w:t>
      </w:r>
      <w:r w:rsidR="006D71FD" w:rsidRPr="00F03BDA">
        <w:t>а</w:t>
      </w:r>
      <w:r w:rsidRPr="00F03BDA">
        <w:t>вителството</w:t>
      </w:r>
      <w:r w:rsidR="00B54B11" w:rsidRPr="00F03BDA">
        <w:t xml:space="preserve"> </w:t>
      </w:r>
      <w:r w:rsidRPr="00F03BDA">
        <w:t>си,</w:t>
      </w:r>
      <w:r w:rsidR="00B54B11" w:rsidRPr="00F03BDA">
        <w:t xml:space="preserve"> </w:t>
      </w:r>
      <w:r w:rsidRPr="00F03BDA">
        <w:t>стараейки се да заблуди населението,</w:t>
      </w:r>
      <w:r w:rsidR="00B54B11" w:rsidRPr="00F03BDA">
        <w:t xml:space="preserve"> </w:t>
      </w:r>
      <w:r w:rsidRPr="00F03BDA">
        <w:t>че предприема мерки за подобрение икономиката на страната,</w:t>
      </w:r>
      <w:r w:rsidR="00B54B11" w:rsidRPr="00F03BDA">
        <w:t xml:space="preserve"> за да </w:t>
      </w:r>
      <w:r w:rsidRPr="00F03BDA">
        <w:t>избегне през 2001 г</w:t>
      </w:r>
      <w:r w:rsidR="00B54B11" w:rsidRPr="00F03BDA">
        <w:t xml:space="preserve">. </w:t>
      </w:r>
      <w:r w:rsidRPr="00F03BDA">
        <w:t xml:space="preserve"> загубата на </w:t>
      </w:r>
      <w:r w:rsidR="006D71FD" w:rsidRPr="00F03BDA">
        <w:t>предстоящите</w:t>
      </w:r>
      <w:r w:rsidRPr="00F03BDA">
        <w:t xml:space="preserve"> Парламентарни избори.</w:t>
      </w:r>
    </w:p>
    <w:p w14:paraId="21019050" w14:textId="2B50CB54" w:rsidR="00201F58" w:rsidRPr="00F03BDA" w:rsidRDefault="00201F58" w:rsidP="00201F58">
      <w:r w:rsidRPr="00F03BDA">
        <w:t xml:space="preserve">Още от началото на 2001 година и </w:t>
      </w:r>
      <w:r w:rsidR="006D71FD" w:rsidRPr="00F03BDA">
        <w:t>особено</w:t>
      </w:r>
      <w:r w:rsidRPr="00F03BDA">
        <w:t xml:space="preserve"> през първата</w:t>
      </w:r>
      <w:r w:rsidR="006D71FD" w:rsidRPr="00F03BDA">
        <w:t xml:space="preserve"> </w:t>
      </w:r>
      <w:r w:rsidRPr="00F03BDA">
        <w:t>половина на февруари здравословното ми състояние доста се</w:t>
      </w:r>
      <w:r w:rsidR="00B54B11" w:rsidRPr="00F03BDA">
        <w:t xml:space="preserve"> </w:t>
      </w:r>
      <w:r w:rsidRPr="00F03BDA">
        <w:t>влоши</w:t>
      </w:r>
      <w:r w:rsidR="006D71FD" w:rsidRPr="00F03BDA">
        <w:t>.</w:t>
      </w:r>
      <w:r w:rsidRPr="00F03BDA">
        <w:t xml:space="preserve"> На няколко пъти получих доста обилен кръвоизлив от дебелото черво</w:t>
      </w:r>
      <w:r w:rsidR="006D71FD" w:rsidRPr="00F03BDA">
        <w:t xml:space="preserve">. </w:t>
      </w:r>
      <w:r w:rsidRPr="00F03BDA">
        <w:t>Наложи се с</w:t>
      </w:r>
      <w:r w:rsidR="00B54B11" w:rsidRPr="00F03BDA">
        <w:t xml:space="preserve"> направление от личния</w:t>
      </w:r>
      <w:r w:rsidRPr="00F03BDA">
        <w:t xml:space="preserve"> си лекар д-</w:t>
      </w:r>
      <w:r w:rsidR="006D71FD" w:rsidRPr="00F03BDA">
        <w:t xml:space="preserve">р </w:t>
      </w:r>
      <w:r w:rsidRPr="00F03BDA">
        <w:t>Русева</w:t>
      </w:r>
      <w:r w:rsidR="00B54B11" w:rsidRPr="00F03BDA">
        <w:t>,</w:t>
      </w:r>
      <w:r w:rsidRPr="00F03BDA">
        <w:t xml:space="preserve"> да направя сериозни </w:t>
      </w:r>
      <w:r w:rsidR="006D71FD" w:rsidRPr="00F03BDA">
        <w:t>изследвания</w:t>
      </w:r>
      <w:r w:rsidRPr="00F03BDA">
        <w:t xml:space="preserve"> на 12 и 13 февруари в</w:t>
      </w:r>
      <w:r w:rsidR="006D71FD" w:rsidRPr="00F03BDA">
        <w:t xml:space="preserve"> Първа</w:t>
      </w:r>
      <w:r w:rsidR="00B54B11" w:rsidRPr="00F03BDA">
        <w:t xml:space="preserve"> </w:t>
      </w:r>
      <w:r w:rsidR="006D71FD" w:rsidRPr="00F03BDA">
        <w:t>поликлиника</w:t>
      </w:r>
      <w:r w:rsidR="00B54B11" w:rsidRPr="00F03BDA">
        <w:t>. Установи се</w:t>
      </w:r>
      <w:r w:rsidRPr="00F03BDA">
        <w:t>,</w:t>
      </w:r>
      <w:r w:rsidR="00B54B11" w:rsidRPr="00F03BDA">
        <w:t xml:space="preserve"> </w:t>
      </w:r>
      <w:r w:rsidRPr="00F03BDA">
        <w:t>че дебелото ми черво е добре</w:t>
      </w:r>
      <w:r w:rsidR="006D71FD" w:rsidRPr="00F03BDA">
        <w:t xml:space="preserve">, </w:t>
      </w:r>
      <w:r w:rsidRPr="00F03BDA">
        <w:t>а</w:t>
      </w:r>
      <w:r w:rsidR="00B54B11" w:rsidRPr="00F03BDA">
        <w:t xml:space="preserve"> </w:t>
      </w:r>
      <w:r w:rsidRPr="00F03BDA">
        <w:t>кр</w:t>
      </w:r>
      <w:r w:rsidR="006D71FD" w:rsidRPr="00F03BDA">
        <w:t>ъ</w:t>
      </w:r>
      <w:r w:rsidRPr="00F03BDA">
        <w:t>воизливите са от вътрешни хемороиди</w:t>
      </w:r>
      <w:r w:rsidR="00B54B11" w:rsidRPr="00F03BDA">
        <w:t xml:space="preserve"> </w:t>
      </w:r>
      <w:r w:rsidRPr="00F03BDA">
        <w:t>на 7 см от ануса</w:t>
      </w:r>
      <w:r w:rsidR="006D71FD" w:rsidRPr="00F03BDA">
        <w:t xml:space="preserve">. </w:t>
      </w:r>
      <w:r w:rsidRPr="00F03BDA">
        <w:t xml:space="preserve">На базата на </w:t>
      </w:r>
      <w:r w:rsidR="006D71FD" w:rsidRPr="00F03BDA">
        <w:t>съответното</w:t>
      </w:r>
      <w:r w:rsidRPr="00F03BDA">
        <w:t xml:space="preserve"> лечение и диета,</w:t>
      </w:r>
      <w:r w:rsidR="00B54B11" w:rsidRPr="00F03BDA">
        <w:t xml:space="preserve"> </w:t>
      </w:r>
      <w:r w:rsidRPr="00F03BDA">
        <w:t>всичко се нормализира.</w:t>
      </w:r>
    </w:p>
    <w:p w14:paraId="540A1165" w14:textId="751FFF18" w:rsidR="00201F58" w:rsidRPr="00F03BDA" w:rsidRDefault="00201F58" w:rsidP="00201F58">
      <w:r w:rsidRPr="00F03BDA">
        <w:lastRenderedPageBreak/>
        <w:t>През април внезапно почина приятеля ми в с.</w:t>
      </w:r>
      <w:r w:rsidR="00B54B11" w:rsidRPr="00F03BDA">
        <w:t xml:space="preserve"> </w:t>
      </w:r>
      <w:r w:rsidRPr="00F03BDA">
        <w:t>М</w:t>
      </w:r>
      <w:r w:rsidR="006D71FD" w:rsidRPr="00F03BDA">
        <w:t xml:space="preserve">. </w:t>
      </w:r>
      <w:r w:rsidRPr="00F03BDA">
        <w:t>Верея д-р</w:t>
      </w:r>
      <w:r w:rsidR="00B54B11" w:rsidRPr="00F03BDA">
        <w:t xml:space="preserve"> </w:t>
      </w:r>
      <w:r w:rsidRPr="00F03BDA">
        <w:t>Нинков</w:t>
      </w:r>
      <w:r w:rsidR="006D71FD" w:rsidRPr="00F03BDA">
        <w:t>.</w:t>
      </w:r>
      <w:r w:rsidRPr="00F03BDA">
        <w:t xml:space="preserve"> Беше с оперирано </w:t>
      </w:r>
      <w:r w:rsidR="006D71FD" w:rsidRPr="00F03BDA">
        <w:t>сърце</w:t>
      </w:r>
      <w:r w:rsidR="00B54B11" w:rsidRPr="00F03BDA">
        <w:t>.</w:t>
      </w:r>
      <w:r w:rsidRPr="00F03BDA">
        <w:t xml:space="preserve"> С него много добре си разбирахме и пасвахме</w:t>
      </w:r>
      <w:r w:rsidR="006D71FD" w:rsidRPr="00F03BDA">
        <w:t xml:space="preserve">. </w:t>
      </w:r>
      <w:r w:rsidRPr="00F03BDA">
        <w:t>Той също имаше парцел в селото</w:t>
      </w:r>
      <w:r w:rsidR="006D71FD" w:rsidRPr="00F03BDA">
        <w:t>. На 14 юни почина на 62 годишна възраст от рак Зафирка Петкова. Тя беше един от дългогодишните ми техници</w:t>
      </w:r>
      <w:r w:rsidR="00B54B11" w:rsidRPr="00F03BDA">
        <w:t xml:space="preserve"> </w:t>
      </w:r>
      <w:r w:rsidR="006D71FD" w:rsidRPr="00F03BDA">
        <w:t>-</w:t>
      </w:r>
      <w:r w:rsidR="00B54B11" w:rsidRPr="00F03BDA">
        <w:t xml:space="preserve"> </w:t>
      </w:r>
      <w:r w:rsidR="006D71FD" w:rsidRPr="00F03BDA">
        <w:t>птицевъди, с която се разбирахме много добре.</w:t>
      </w:r>
    </w:p>
    <w:p w14:paraId="214A42B5" w14:textId="678A3504" w:rsidR="00201F58" w:rsidRPr="00F03BDA" w:rsidRDefault="00201F58" w:rsidP="00201F58">
      <w:r w:rsidRPr="00F03BDA">
        <w:t>На юбилейна научна конференция,</w:t>
      </w:r>
      <w:r w:rsidR="006D71FD" w:rsidRPr="00F03BDA">
        <w:t xml:space="preserve"> организирана</w:t>
      </w:r>
      <w:r w:rsidRPr="00F03BDA">
        <w:t xml:space="preserve"> от клона на</w:t>
      </w:r>
      <w:r w:rsidR="00B54B11" w:rsidRPr="00F03BDA">
        <w:t xml:space="preserve"> </w:t>
      </w:r>
      <w:r w:rsidRPr="00F03BDA">
        <w:t>СУБ</w:t>
      </w:r>
      <w:r w:rsidR="00B54B11" w:rsidRPr="00F03BDA">
        <w:t xml:space="preserve"> </w:t>
      </w:r>
      <w:r w:rsidRPr="00F03BDA">
        <w:t>- СЗ, като един от у</w:t>
      </w:r>
      <w:r w:rsidR="006D71FD" w:rsidRPr="00F03BDA">
        <w:t>чре</w:t>
      </w:r>
      <w:r w:rsidRPr="00F03BDA">
        <w:t>дители</w:t>
      </w:r>
      <w:r w:rsidR="006D71FD" w:rsidRPr="00F03BDA">
        <w:t>те</w:t>
      </w:r>
      <w:r w:rsidR="00B54B11" w:rsidRPr="00F03BDA">
        <w:t xml:space="preserve"> </w:t>
      </w:r>
      <w:r w:rsidR="006D71FD" w:rsidRPr="00F03BDA">
        <w:t xml:space="preserve"> през</w:t>
      </w:r>
      <w:r w:rsidR="00B54B11" w:rsidRPr="00F03BDA">
        <w:t xml:space="preserve"> </w:t>
      </w:r>
      <w:r w:rsidR="006D71FD" w:rsidRPr="00F03BDA">
        <w:t xml:space="preserve"> 1961 г.</w:t>
      </w:r>
      <w:r w:rsidR="00B54B11" w:rsidRPr="00F03BDA">
        <w:t xml:space="preserve"> </w:t>
      </w:r>
      <w:r w:rsidR="006D71FD" w:rsidRPr="00F03BDA">
        <w:t>бях</w:t>
      </w:r>
      <w:r w:rsidR="00B54B11" w:rsidRPr="00F03BDA">
        <w:t xml:space="preserve"> </w:t>
      </w:r>
      <w:r w:rsidRPr="00F03BDA">
        <w:t xml:space="preserve"> награден с грамота</w:t>
      </w:r>
      <w:r w:rsidR="006D71FD" w:rsidRPr="00F03BDA">
        <w:t>.</w:t>
      </w:r>
    </w:p>
    <w:p w14:paraId="38EDECA0" w14:textId="77777777" w:rsidR="00CA375F" w:rsidRPr="00F03BDA" w:rsidRDefault="00201F58" w:rsidP="00201F58">
      <w:r w:rsidRPr="00F03BDA">
        <w:t xml:space="preserve">Тази 2001 година е забележителна с </w:t>
      </w:r>
      <w:r w:rsidR="00CA375F" w:rsidRPr="00F03BDA">
        <w:t>проявите</w:t>
      </w:r>
      <w:r w:rsidRPr="00F03BDA">
        <w:t xml:space="preserve"> на внуците</w:t>
      </w:r>
      <w:r w:rsidR="00B54B11" w:rsidRPr="00F03BDA">
        <w:t xml:space="preserve"> </w:t>
      </w:r>
      <w:r w:rsidRPr="00F03BDA">
        <w:t>ми Маринчо и Милко</w:t>
      </w:r>
      <w:r w:rsidR="00CA375F" w:rsidRPr="00F03BDA">
        <w:t>.</w:t>
      </w:r>
      <w:r w:rsidRPr="00F03BDA">
        <w:t xml:space="preserve"> Маринчо през септември беше в Албания,</w:t>
      </w:r>
      <w:r w:rsidR="00B54B11" w:rsidRPr="00F03BDA">
        <w:t xml:space="preserve"> </w:t>
      </w:r>
      <w:r w:rsidRPr="00F03BDA">
        <w:t>където с националният отбор по информатика</w:t>
      </w:r>
      <w:r w:rsidR="00B54B11" w:rsidRPr="00F03BDA">
        <w:t>,</w:t>
      </w:r>
      <w:r w:rsidRPr="00F03BDA">
        <w:t xml:space="preserve"> </w:t>
      </w:r>
      <w:r w:rsidR="00CA375F" w:rsidRPr="00F03BDA">
        <w:t>участва</w:t>
      </w:r>
      <w:r w:rsidRPr="00F03BDA">
        <w:t xml:space="preserve"> в </w:t>
      </w:r>
      <w:r w:rsidR="00CA375F" w:rsidRPr="00F03BDA">
        <w:t>състезания</w:t>
      </w:r>
      <w:r w:rsidRPr="00F03BDA">
        <w:t xml:space="preserve"> между Балканските страни</w:t>
      </w:r>
      <w:r w:rsidR="00CA375F" w:rsidRPr="00F03BDA">
        <w:t xml:space="preserve">. </w:t>
      </w:r>
      <w:r w:rsidRPr="00F03BDA">
        <w:t xml:space="preserve">Класира се на второ </w:t>
      </w:r>
      <w:r w:rsidR="00CA375F" w:rsidRPr="00F03BDA">
        <w:t xml:space="preserve">отборно </w:t>
      </w:r>
      <w:r w:rsidRPr="00F03BDA">
        <w:t>място</w:t>
      </w:r>
      <w:r w:rsidR="00B54B11" w:rsidRPr="00F03BDA">
        <w:t xml:space="preserve"> </w:t>
      </w:r>
      <w:r w:rsidRPr="00F03BDA">
        <w:t>и получи сребърен медал.</w:t>
      </w:r>
      <w:r w:rsidR="00B54B11" w:rsidRPr="00F03BDA">
        <w:t xml:space="preserve"> </w:t>
      </w:r>
      <w:r w:rsidRPr="00F03BDA">
        <w:t xml:space="preserve">През декември </w:t>
      </w:r>
      <w:r w:rsidR="00CA375F" w:rsidRPr="00F03BDA">
        <w:t>участва</w:t>
      </w:r>
      <w:r w:rsidRPr="00F03BDA">
        <w:t xml:space="preserve"> в Б</w:t>
      </w:r>
      <w:r w:rsidR="00CA375F" w:rsidRPr="00F03BDA">
        <w:t>е</w:t>
      </w:r>
      <w:r w:rsidRPr="00F03BDA">
        <w:t>лград</w:t>
      </w:r>
      <w:r w:rsidR="00B54B11" w:rsidRPr="00F03BDA">
        <w:t xml:space="preserve"> </w:t>
      </w:r>
      <w:r w:rsidRPr="00F03BDA">
        <w:t>в друго международно състезание и зае първо</w:t>
      </w:r>
      <w:r w:rsidR="00CA375F" w:rsidRPr="00F03BDA">
        <w:t xml:space="preserve"> отборно</w:t>
      </w:r>
      <w:r w:rsidR="00B54B11" w:rsidRPr="00F03BDA">
        <w:t xml:space="preserve"> </w:t>
      </w:r>
      <w:r w:rsidRPr="00F03BDA">
        <w:t>място</w:t>
      </w:r>
      <w:r w:rsidR="00CA375F" w:rsidRPr="00F03BDA">
        <w:t>.</w:t>
      </w:r>
      <w:r w:rsidRPr="00F03BDA">
        <w:t xml:space="preserve"> Милко от своя страна беше избран за зам.</w:t>
      </w:r>
      <w:r w:rsidR="00B54B11" w:rsidRPr="00F03BDA">
        <w:t xml:space="preserve"> </w:t>
      </w:r>
      <w:r w:rsidRPr="00F03BDA">
        <w:t xml:space="preserve">Председател </w:t>
      </w:r>
      <w:r w:rsidR="00CA375F" w:rsidRPr="00F03BDA">
        <w:t>н</w:t>
      </w:r>
      <w:r w:rsidRPr="00F03BDA">
        <w:t>а Младежкия</w:t>
      </w:r>
      <w:r w:rsidR="00B54B11" w:rsidRPr="00F03BDA">
        <w:t xml:space="preserve">т </w:t>
      </w:r>
      <w:r w:rsidRPr="00F03BDA">
        <w:t>общински съвет</w:t>
      </w:r>
      <w:r w:rsidR="00B54B11" w:rsidRPr="00F03BDA">
        <w:t xml:space="preserve"> </w:t>
      </w:r>
      <w:r w:rsidRPr="00F03BDA">
        <w:t>-гр.</w:t>
      </w:r>
      <w:r w:rsidR="00B54B11" w:rsidRPr="00F03BDA">
        <w:t xml:space="preserve"> </w:t>
      </w:r>
      <w:r w:rsidRPr="00F03BDA">
        <w:t>Стара Загора</w:t>
      </w:r>
      <w:r w:rsidR="00CA375F" w:rsidRPr="00F03BDA">
        <w:t>.</w:t>
      </w:r>
      <w:r w:rsidRPr="00F03BDA">
        <w:t xml:space="preserve"> Много добре се изявяваше като добър организатор на проявите на МОС</w:t>
      </w:r>
      <w:r w:rsidR="00CA375F" w:rsidRPr="00F03BDA">
        <w:t>.</w:t>
      </w:r>
      <w:r w:rsidR="00B54B11" w:rsidRPr="00F03BDA">
        <w:t xml:space="preserve"> </w:t>
      </w:r>
      <w:r w:rsidR="00CA375F" w:rsidRPr="00F03BDA">
        <w:t>Съжалявах</w:t>
      </w:r>
      <w:r w:rsidRPr="00F03BDA">
        <w:t xml:space="preserve"> само</w:t>
      </w:r>
      <w:r w:rsidR="00CA375F" w:rsidRPr="00F03BDA">
        <w:t xml:space="preserve">, </w:t>
      </w:r>
      <w:r w:rsidR="00B54B11" w:rsidRPr="00F03BDA">
        <w:t xml:space="preserve"> </w:t>
      </w:r>
      <w:r w:rsidRPr="00F03BDA">
        <w:t>че</w:t>
      </w:r>
      <w:r w:rsidR="00B54B11" w:rsidRPr="00F03BDA">
        <w:t xml:space="preserve"> </w:t>
      </w:r>
      <w:r w:rsidRPr="00F03BDA">
        <w:t>не е жив татко им,</w:t>
      </w:r>
      <w:r w:rsidR="00B54B11" w:rsidRPr="00F03BDA">
        <w:t xml:space="preserve"> </w:t>
      </w:r>
      <w:r w:rsidRPr="00F03BDA">
        <w:t>за да се радва</w:t>
      </w:r>
      <w:r w:rsidR="00CA375F" w:rsidRPr="00F03BDA">
        <w:t>.</w:t>
      </w:r>
    </w:p>
    <w:p w14:paraId="1A9B8BEC" w14:textId="5CADC952" w:rsidR="00201F58" w:rsidRPr="00F03BDA" w:rsidRDefault="00201F58" w:rsidP="00201F58">
      <w:r w:rsidRPr="00F03BDA">
        <w:t xml:space="preserve">В края на годината </w:t>
      </w:r>
      <w:r w:rsidR="004A1182" w:rsidRPr="00F03BDA">
        <w:t>п</w:t>
      </w:r>
      <w:r w:rsidRPr="00F03BDA">
        <w:t xml:space="preserve">о моя </w:t>
      </w:r>
      <w:r w:rsidR="004A1182" w:rsidRPr="00F03BDA">
        <w:t>молба</w:t>
      </w:r>
      <w:r w:rsidRPr="00F03BDA">
        <w:t xml:space="preserve"> бях освободен като Председател</w:t>
      </w:r>
      <w:r w:rsidR="004A1182" w:rsidRPr="00F03BDA">
        <w:t xml:space="preserve"> на Съюза на Ветераните от войните</w:t>
      </w:r>
      <w:r w:rsidR="00B54B11" w:rsidRPr="00F03BDA">
        <w:t>,</w:t>
      </w:r>
      <w:r w:rsidR="004A1182" w:rsidRPr="00F03BDA">
        <w:t xml:space="preserve"> ка</w:t>
      </w:r>
      <w:r w:rsidRPr="00F03BDA">
        <w:t>то</w:t>
      </w:r>
      <w:r w:rsidR="00B54B11" w:rsidRPr="00F03BDA">
        <w:t xml:space="preserve"> </w:t>
      </w:r>
      <w:r w:rsidRPr="00F03BDA">
        <w:t>о</w:t>
      </w:r>
      <w:r w:rsidR="004A1182" w:rsidRPr="00F03BDA">
        <w:t>с</w:t>
      </w:r>
      <w:r w:rsidRPr="00F03BDA">
        <w:t>танах само член на Общинското ръководство,</w:t>
      </w:r>
      <w:r w:rsidR="00B54B11" w:rsidRPr="00F03BDA">
        <w:t xml:space="preserve"> </w:t>
      </w:r>
      <w:r w:rsidRPr="00F03BDA">
        <w:t>но бях избран за зам.</w:t>
      </w:r>
      <w:r w:rsidR="00B54B11" w:rsidRPr="00F03BDA">
        <w:t xml:space="preserve"> </w:t>
      </w:r>
      <w:r w:rsidRPr="00F03BDA">
        <w:t xml:space="preserve">Председател на Областното </w:t>
      </w:r>
      <w:r w:rsidR="004A1182" w:rsidRPr="00F03BDA">
        <w:t xml:space="preserve">ръководство. </w:t>
      </w:r>
      <w:r w:rsidRPr="00F03BDA">
        <w:t>През годината Милка напусна задълженията си като чистачка в</w:t>
      </w:r>
      <w:r w:rsidR="00B54B11" w:rsidRPr="00F03BDA">
        <w:t xml:space="preserve"> „Орел</w:t>
      </w:r>
      <w:r w:rsidRPr="00F03BDA">
        <w:t>“</w:t>
      </w:r>
      <w:r w:rsidR="00B54B11" w:rsidRPr="00F03BDA">
        <w:t xml:space="preserve"> и „Корал”</w:t>
      </w:r>
      <w:r w:rsidRPr="00F03BDA">
        <w:t>,</w:t>
      </w:r>
      <w:r w:rsidR="00B54B11" w:rsidRPr="00F03BDA">
        <w:t xml:space="preserve"> </w:t>
      </w:r>
      <w:r w:rsidRPr="00F03BDA">
        <w:t>но започна да гледа едно малко дете</w:t>
      </w:r>
      <w:r w:rsidR="00B54B11" w:rsidRPr="00F03BDA">
        <w:t xml:space="preserve"> </w:t>
      </w:r>
      <w:r w:rsidRPr="00F03BDA">
        <w:t>на име Драго, родено в началото на годината</w:t>
      </w:r>
      <w:r w:rsidR="004A1182" w:rsidRPr="00F03BDA">
        <w:t>.</w:t>
      </w:r>
      <w:r w:rsidRPr="00F03BDA">
        <w:t xml:space="preserve"> Беше свободна</w:t>
      </w:r>
      <w:r w:rsidR="00B54B11" w:rsidRPr="00F03BDA">
        <w:t xml:space="preserve"> </w:t>
      </w:r>
      <w:r w:rsidRPr="00F03BDA">
        <w:t>само в събота и неделя</w:t>
      </w:r>
      <w:r w:rsidR="004A1182" w:rsidRPr="00F03BDA">
        <w:t xml:space="preserve">. </w:t>
      </w:r>
      <w:r w:rsidRPr="00F03BDA">
        <w:t>На мен остана отново гри</w:t>
      </w:r>
      <w:r w:rsidR="004A1182" w:rsidRPr="00F03BDA">
        <w:t>ж</w:t>
      </w:r>
      <w:r w:rsidR="00B54B11" w:rsidRPr="00F03BDA">
        <w:t xml:space="preserve">ата за парцела в </w:t>
      </w:r>
      <w:r w:rsidRPr="00F03BDA">
        <w:t>М. Верея.</w:t>
      </w:r>
      <w:r w:rsidR="00B54B11" w:rsidRPr="00F03BDA">
        <w:t xml:space="preserve"> </w:t>
      </w:r>
      <w:r w:rsidRPr="00F03BDA">
        <w:t>Продължавахме да помагаме на внуците</w:t>
      </w:r>
      <w:r w:rsidR="004A1182" w:rsidRPr="00F03BDA">
        <w:t>.</w:t>
      </w:r>
      <w:r w:rsidRPr="00F03BDA">
        <w:t xml:space="preserve"> С наше одобрение снаха </w:t>
      </w:r>
      <w:r w:rsidR="00B54B11" w:rsidRPr="00F03BDA">
        <w:t xml:space="preserve">ми </w:t>
      </w:r>
      <w:r w:rsidRPr="00F03BDA">
        <w:t>Дора се свърза в добри връзки и договорно без брак</w:t>
      </w:r>
      <w:r w:rsidR="004A1182" w:rsidRPr="00F03BDA">
        <w:t xml:space="preserve"> с</w:t>
      </w:r>
      <w:r w:rsidRPr="00F03BDA">
        <w:t xml:space="preserve"> Христо</w:t>
      </w:r>
      <w:r w:rsidR="004A1182" w:rsidRPr="00F03BDA">
        <w:t xml:space="preserve">. </w:t>
      </w:r>
      <w:r w:rsidRPr="00F03BDA">
        <w:t>Той беше добър човек, изоставен от съпругата си</w:t>
      </w:r>
      <w:r w:rsidR="004A1182" w:rsidRPr="00F03BDA">
        <w:t>.</w:t>
      </w:r>
      <w:r w:rsidR="00B54B11" w:rsidRPr="00F03BDA">
        <w:t xml:space="preserve">  У нас</w:t>
      </w:r>
      <w:r w:rsidRPr="00F03BDA">
        <w:t xml:space="preserve"> обаче рядко идваше.</w:t>
      </w:r>
    </w:p>
    <w:p w14:paraId="5C538F62" w14:textId="3312D69A" w:rsidR="00201F58" w:rsidRPr="00F03BDA" w:rsidRDefault="00201F58" w:rsidP="00201F58">
      <w:r w:rsidRPr="00F03BDA">
        <w:t>През 2002 година на 30 май проведохме 12-та среща във връзка 60 години от з</w:t>
      </w:r>
      <w:r w:rsidR="004A1182" w:rsidRPr="00F03BDA">
        <w:t>а</w:t>
      </w:r>
      <w:r w:rsidRPr="00F03BDA">
        <w:t>вършването ни на гимназия</w:t>
      </w:r>
      <w:r w:rsidR="004A1182" w:rsidRPr="00F03BDA">
        <w:t>.</w:t>
      </w:r>
      <w:r w:rsidRPr="00F03BDA">
        <w:t xml:space="preserve"> Аз </w:t>
      </w:r>
      <w:r w:rsidR="004A1182" w:rsidRPr="00F03BDA">
        <w:t>организирах</w:t>
      </w:r>
      <w:r w:rsidRPr="00F03BDA">
        <w:t xml:space="preserve"> обяда във Военният стол на бул.</w:t>
      </w:r>
      <w:r w:rsidR="00B54B11" w:rsidRPr="00F03BDA">
        <w:t xml:space="preserve"> </w:t>
      </w:r>
      <w:r w:rsidRPr="00F03BDA">
        <w:t>„Методи Ку</w:t>
      </w:r>
      <w:r w:rsidR="00B54B11" w:rsidRPr="00F03BDA">
        <w:t>сев”</w:t>
      </w:r>
      <w:r w:rsidR="004A1182" w:rsidRPr="00F03BDA">
        <w:t xml:space="preserve">. Участваха </w:t>
      </w:r>
      <w:r w:rsidRPr="00F03BDA">
        <w:t>едва 25 души, а от моят клас бяхме само четири</w:t>
      </w:r>
      <w:r w:rsidR="004A1182" w:rsidRPr="00F03BDA">
        <w:t xml:space="preserve"> </w:t>
      </w:r>
      <w:r w:rsidR="00B54B11" w:rsidRPr="00F03BDA">
        <w:t>–</w:t>
      </w:r>
      <w:r w:rsidR="004A1182" w:rsidRPr="00F03BDA">
        <w:t xml:space="preserve"> </w:t>
      </w:r>
      <w:r w:rsidRPr="00F03BDA">
        <w:t>Ст</w:t>
      </w:r>
      <w:r w:rsidR="00B54B11" w:rsidRPr="00F03BDA">
        <w:t xml:space="preserve">. </w:t>
      </w:r>
      <w:proofErr w:type="spellStart"/>
      <w:r w:rsidRPr="00F03BDA">
        <w:t>Петре</w:t>
      </w:r>
      <w:r w:rsidR="00B54B11" w:rsidRPr="00F03BDA">
        <w:t>в</w:t>
      </w:r>
      <w:proofErr w:type="spellEnd"/>
      <w:r w:rsidR="00B54B11" w:rsidRPr="00F03BDA">
        <w:t xml:space="preserve">, </w:t>
      </w:r>
      <w:r w:rsidRPr="00F03BDA">
        <w:t>Г.</w:t>
      </w:r>
      <w:r w:rsidR="00B54B11" w:rsidRPr="00F03BDA">
        <w:t xml:space="preserve"> </w:t>
      </w:r>
      <w:r w:rsidRPr="00F03BDA">
        <w:t>Михов,</w:t>
      </w:r>
      <w:r w:rsidR="00B54B11" w:rsidRPr="00F03BDA">
        <w:t xml:space="preserve"> Г. Златев и аз. Направихме си </w:t>
      </w:r>
      <w:r w:rsidRPr="00F03BDA">
        <w:t>колективна снимка във</w:t>
      </w:r>
      <w:r w:rsidR="00B54B11" w:rsidRPr="00F03BDA">
        <w:t xml:space="preserve"> </w:t>
      </w:r>
      <w:r w:rsidRPr="00F03BDA">
        <w:t>фотото на съученика ни Хр</w:t>
      </w:r>
      <w:r w:rsidR="004A1182" w:rsidRPr="00F03BDA">
        <w:t xml:space="preserve">. </w:t>
      </w:r>
      <w:r w:rsidRPr="00F03BDA">
        <w:t>Дуков.</w:t>
      </w:r>
    </w:p>
    <w:p w14:paraId="0CB09AB7" w14:textId="2EAF5A8D" w:rsidR="00201F58" w:rsidRPr="00F03BDA" w:rsidRDefault="004A1182" w:rsidP="00201F58">
      <w:r w:rsidRPr="00F03BDA">
        <w:t xml:space="preserve">Марин </w:t>
      </w:r>
      <w:r w:rsidR="00201F58" w:rsidRPr="00F03BDA">
        <w:t>канди</w:t>
      </w:r>
      <w:r w:rsidRPr="00F03BDA">
        <w:t>датст</w:t>
      </w:r>
      <w:r w:rsidR="00201F58" w:rsidRPr="00F03BDA">
        <w:t xml:space="preserve">ва и беше приет да следва Информатика в </w:t>
      </w:r>
      <w:r w:rsidRPr="00F03BDA">
        <w:t>С</w:t>
      </w:r>
      <w:r w:rsidR="00B54B11" w:rsidRPr="00F03BDA">
        <w:t>У „</w:t>
      </w:r>
      <w:r w:rsidR="00201F58" w:rsidRPr="00F03BDA">
        <w:t>Св</w:t>
      </w:r>
      <w:r w:rsidRPr="00F03BDA">
        <w:t xml:space="preserve">. </w:t>
      </w:r>
      <w:r w:rsidR="00201F58" w:rsidRPr="00F03BDA">
        <w:t>Кл</w:t>
      </w:r>
      <w:r w:rsidRPr="00F03BDA">
        <w:t>.</w:t>
      </w:r>
      <w:r w:rsidR="00201F58" w:rsidRPr="00F03BDA">
        <w:t xml:space="preserve"> Охридски</w:t>
      </w:r>
      <w:r w:rsidRPr="00F03BDA">
        <w:t xml:space="preserve">“. </w:t>
      </w:r>
      <w:r w:rsidR="00201F58" w:rsidRPr="00F03BDA">
        <w:t>Милко прикл</w:t>
      </w:r>
      <w:r w:rsidR="00B54B11" w:rsidRPr="00F03BDA">
        <w:t>ючи 10</w:t>
      </w:r>
      <w:r w:rsidR="00201F58" w:rsidRPr="00F03BDA">
        <w:t>-ти кл</w:t>
      </w:r>
      <w:r w:rsidRPr="00F03BDA">
        <w:t xml:space="preserve">ас </w:t>
      </w:r>
      <w:r w:rsidR="00201F58" w:rsidRPr="00F03BDA">
        <w:t>на</w:t>
      </w:r>
      <w:r w:rsidR="00B54B11" w:rsidRPr="00F03BDA">
        <w:t xml:space="preserve"> </w:t>
      </w:r>
      <w:r w:rsidR="00201F58" w:rsidRPr="00F03BDA">
        <w:t>Природо</w:t>
      </w:r>
      <w:r w:rsidR="00B54B11" w:rsidRPr="00F03BDA">
        <w:t xml:space="preserve"> </w:t>
      </w:r>
      <w:r w:rsidR="00201F58" w:rsidRPr="00F03BDA">
        <w:t>-</w:t>
      </w:r>
      <w:r w:rsidR="00B54B11" w:rsidRPr="00F03BDA">
        <w:t xml:space="preserve"> </w:t>
      </w:r>
      <w:r w:rsidR="00201F58" w:rsidRPr="00F03BDA">
        <w:t>математическата гимназия също с отличен успех</w:t>
      </w:r>
      <w:r w:rsidRPr="00F03BDA">
        <w:t>. Н</w:t>
      </w:r>
      <w:r w:rsidR="00201F58" w:rsidRPr="00F03BDA">
        <w:t>ай-големият ми внук Стефко</w:t>
      </w:r>
      <w:r w:rsidRPr="00F03BDA">
        <w:t xml:space="preserve">, </w:t>
      </w:r>
      <w:r w:rsidR="00201F58" w:rsidRPr="00F03BDA">
        <w:t>завърши</w:t>
      </w:r>
      <w:r w:rsidR="00B54B11" w:rsidRPr="00F03BDA">
        <w:t xml:space="preserve"> И</w:t>
      </w:r>
      <w:r w:rsidR="00201F58" w:rsidRPr="00F03BDA">
        <w:t>кономика във Варна и взе успешно  държавният си изпит</w:t>
      </w:r>
      <w:r w:rsidRPr="00F03BDA">
        <w:t xml:space="preserve">. </w:t>
      </w:r>
      <w:r w:rsidR="00201F58" w:rsidRPr="00F03BDA">
        <w:t>След</w:t>
      </w:r>
      <w:r w:rsidR="00B54B11" w:rsidRPr="00F03BDA">
        <w:t xml:space="preserve"> </w:t>
      </w:r>
      <w:proofErr w:type="spellStart"/>
      <w:r w:rsidR="00B54B11" w:rsidRPr="00F03BDA">
        <w:t>това,от</w:t>
      </w:r>
      <w:proofErr w:type="spellEnd"/>
      <w:r w:rsidR="00B54B11" w:rsidRPr="00F03BDA">
        <w:t xml:space="preserve"> септември постъпи за 6</w:t>
      </w:r>
      <w:r w:rsidR="00201F58" w:rsidRPr="00F03BDA">
        <w:t xml:space="preserve"> месеца войник</w:t>
      </w:r>
      <w:r w:rsidRPr="00F03BDA">
        <w:t>.</w:t>
      </w:r>
    </w:p>
    <w:p w14:paraId="6E2C1879" w14:textId="73A182A7" w:rsidR="00042E8F" w:rsidRPr="00F03BDA" w:rsidRDefault="00042E8F" w:rsidP="00042E8F">
      <w:r w:rsidRPr="00F03BDA">
        <w:t>Ние с Милка не можехме да не бъдем доволни от внуците си. През 2002 и 2003 г. тя продължаваше да гледа малкият Драго, който ни стана като четвърти внук. Аз про</w:t>
      </w:r>
      <w:r w:rsidR="00B54B11" w:rsidRPr="00F03BDA">
        <w:t xml:space="preserve">дължих да посещавам парцела в </w:t>
      </w:r>
      <w:r w:rsidRPr="00F03BDA">
        <w:t xml:space="preserve"> М. Верея. Маринчо с отличие приключи първата година от </w:t>
      </w:r>
      <w:r w:rsidR="00B54B11" w:rsidRPr="00F03BDA">
        <w:t>следването си, а Милко завърши 11</w:t>
      </w:r>
      <w:r w:rsidRPr="00F03BDA">
        <w:t xml:space="preserve">-ти клас. Майка им </w:t>
      </w:r>
      <w:r w:rsidR="00B54B11" w:rsidRPr="00F03BDA">
        <w:t xml:space="preserve">Дора и приятелят </w:t>
      </w:r>
      <w:r w:rsidRPr="00F03BDA">
        <w:t>и Христо се сна</w:t>
      </w:r>
      <w:r w:rsidR="00B54B11" w:rsidRPr="00F03BDA">
        <w:t>б</w:t>
      </w:r>
      <w:r w:rsidRPr="00F03BDA">
        <w:t>диха с апартамент</w:t>
      </w:r>
      <w:r w:rsidR="00B54B11" w:rsidRPr="00F03BDA">
        <w:t xml:space="preserve"> </w:t>
      </w:r>
      <w:r w:rsidRPr="00F03BDA">
        <w:t>в центъра на града и живееха в него,</w:t>
      </w:r>
      <w:r w:rsidR="00B54B11" w:rsidRPr="00F03BDA">
        <w:t xml:space="preserve"> </w:t>
      </w:r>
      <w:r w:rsidRPr="00F03BDA">
        <w:t>а</w:t>
      </w:r>
      <w:r w:rsidR="00B54B11" w:rsidRPr="00F03BDA">
        <w:t xml:space="preserve"> </w:t>
      </w:r>
      <w:r w:rsidRPr="00F03BDA">
        <w:t>децата оставаха при</w:t>
      </w:r>
      <w:r w:rsidR="00B54B11" w:rsidRPr="00F03BDA">
        <w:t xml:space="preserve"> </w:t>
      </w:r>
      <w:r w:rsidRPr="00F03BDA">
        <w:t xml:space="preserve">нас. </w:t>
      </w:r>
      <w:r w:rsidR="00B54B11" w:rsidRPr="00F03BDA">
        <w:t>Стефко приключи с</w:t>
      </w:r>
      <w:r w:rsidRPr="00F03BDA">
        <w:t xml:space="preserve"> военната служба и приятелката </w:t>
      </w:r>
      <w:r w:rsidR="00B54B11" w:rsidRPr="00F03BDA">
        <w:t xml:space="preserve"> </w:t>
      </w:r>
      <w:r w:rsidRPr="00F03BDA">
        <w:t>си Антоанета започнаха да работят по специалността си.</w:t>
      </w:r>
    </w:p>
    <w:p w14:paraId="2CB3CA6D" w14:textId="608A4043" w:rsidR="00042E8F" w:rsidRPr="00F03BDA" w:rsidRDefault="00042E8F" w:rsidP="00042E8F">
      <w:r w:rsidRPr="00F03BDA">
        <w:t>През годината аз изнесох само една беседа по радио Стара Загора и пред СУБ</w:t>
      </w:r>
      <w:r w:rsidR="00B54B11" w:rsidRPr="00F03BDA">
        <w:t xml:space="preserve"> </w:t>
      </w:r>
      <w:r w:rsidRPr="00F03BDA">
        <w:t>-</w:t>
      </w:r>
      <w:r w:rsidR="00B54B11" w:rsidRPr="00F03BDA">
        <w:t xml:space="preserve"> </w:t>
      </w:r>
      <w:r w:rsidRPr="00F03BDA">
        <w:t>СЗ п</w:t>
      </w:r>
      <w:r w:rsidR="00B54B11" w:rsidRPr="00F03BDA">
        <w:t>о случай 58 години от 9-ти май – „Денят на победата”</w:t>
      </w:r>
      <w:r w:rsidRPr="00F03BDA">
        <w:t>.</w:t>
      </w:r>
    </w:p>
    <w:p w14:paraId="086983CE" w14:textId="0DF48FB3" w:rsidR="00042E8F" w:rsidRPr="00F03BDA" w:rsidRDefault="00042E8F" w:rsidP="00042E8F">
      <w:r w:rsidRPr="00F03BDA">
        <w:lastRenderedPageBreak/>
        <w:t>Следващата 2004 година за мен беше Юбилейна. Нали навършвах 80 години. Още през февруари реших и напуснах всички</w:t>
      </w:r>
      <w:r w:rsidR="00B54B11" w:rsidRPr="00F03BDA">
        <w:t xml:space="preserve"> </w:t>
      </w:r>
      <w:r w:rsidRPr="00F03BDA">
        <w:t>обществени</w:t>
      </w:r>
      <w:r w:rsidR="00B54B11" w:rsidRPr="00F03BDA">
        <w:t xml:space="preserve"> </w:t>
      </w:r>
      <w:r w:rsidRPr="00F03BDA">
        <w:t>длъжности,</w:t>
      </w:r>
      <w:r w:rsidR="00B54B11" w:rsidRPr="00F03BDA">
        <w:t xml:space="preserve"> </w:t>
      </w:r>
      <w:r w:rsidRPr="00F03BDA">
        <w:t>които заемах</w:t>
      </w:r>
      <w:r w:rsidR="00B54B11" w:rsidRPr="00F03BDA">
        <w:t xml:space="preserve"> </w:t>
      </w:r>
      <w:r w:rsidRPr="00F03BDA">
        <w:t>в ръководството на Съюза на ветераните от войните. През май пр</w:t>
      </w:r>
      <w:r w:rsidR="00B54B11" w:rsidRPr="00F03BDA">
        <w:t>исъствах на дискусия в НИГО, кое</w:t>
      </w:r>
      <w:r w:rsidRPr="00F03BDA">
        <w:t xml:space="preserve">то от </w:t>
      </w:r>
      <w:r w:rsidR="00B54B11" w:rsidRPr="00F03BDA">
        <w:t>0</w:t>
      </w:r>
      <w:r w:rsidRPr="00F03BDA">
        <w:t>1.</w:t>
      </w:r>
      <w:r w:rsidR="00B54B11" w:rsidRPr="00F03BDA">
        <w:t>01.2004 г. беше прекръстен на</w:t>
      </w:r>
      <w:r w:rsidRPr="00F03BDA">
        <w:t xml:space="preserve"> Зем</w:t>
      </w:r>
      <w:r w:rsidR="00B54B11" w:rsidRPr="00F03BDA">
        <w:t>еделски институт. Темата беше: „</w:t>
      </w:r>
      <w:r w:rsidRPr="00F03BDA">
        <w:t>Ролята на селско-стопанската наука за реализацията на програмите за развитие</w:t>
      </w:r>
      <w:r w:rsidR="00B54B11" w:rsidRPr="00F03BDA">
        <w:t xml:space="preserve"> на животновъдството в България”</w:t>
      </w:r>
      <w:r w:rsidRPr="00F03BDA">
        <w:t>. Направих предварително подготвено от мен изказване.</w:t>
      </w:r>
    </w:p>
    <w:p w14:paraId="52F21EE5" w14:textId="58C1B458" w:rsidR="00042E8F" w:rsidRPr="00F03BDA" w:rsidRDefault="00B54B11" w:rsidP="00042E8F">
      <w:r w:rsidRPr="00F03BDA">
        <w:t>По молба на проф. Ив.</w:t>
      </w:r>
      <w:r w:rsidR="00042E8F" w:rsidRPr="00F03BDA">
        <w:t xml:space="preserve"> Божков изготвих справка</w:t>
      </w:r>
      <w:r w:rsidRPr="00F03BDA">
        <w:t xml:space="preserve"> </w:t>
      </w:r>
      <w:r w:rsidR="00042E8F" w:rsidRPr="00F03BDA">
        <w:t>-</w:t>
      </w:r>
      <w:r w:rsidRPr="00F03BDA">
        <w:t xml:space="preserve"> </w:t>
      </w:r>
      <w:r w:rsidR="00042E8F" w:rsidRPr="00F03BDA">
        <w:t>спомен относно участието на някои хора при преместването на Зоотехническият и Ветеринарният факултети от София в Стара Загора и създаването на ВИЗВУ</w:t>
      </w:r>
      <w:r w:rsidRPr="00F03BDA">
        <w:t xml:space="preserve"> </w:t>
      </w:r>
      <w:r w:rsidR="00042E8F" w:rsidRPr="00F03BDA">
        <w:t>-</w:t>
      </w:r>
      <w:r w:rsidRPr="00F03BDA">
        <w:t xml:space="preserve"> </w:t>
      </w:r>
      <w:r w:rsidR="00042E8F" w:rsidRPr="00F03BDA">
        <w:t>СЗ, по-късно прераснал в Тракийски университет. Същият беше отпечатан в  „Летопис на вис</w:t>
      </w:r>
      <w:r w:rsidRPr="00F03BDA">
        <w:t>шето образование в Стара Загора:</w:t>
      </w:r>
      <w:r w:rsidR="00042E8F" w:rsidRPr="00F03BDA">
        <w:t xml:space="preserve"> 1974- 2004 г</w:t>
      </w:r>
      <w:r w:rsidRPr="00F03BDA">
        <w:t>" и е на първо място в раздела „</w:t>
      </w:r>
      <w:r w:rsidR="00042E8F" w:rsidRPr="00F03BDA">
        <w:t>Спомени на първостроители и п</w:t>
      </w:r>
      <w:r w:rsidRPr="00F03BDA">
        <w:t>ърви преподаватели и студенти“ (стр.145-147)</w:t>
      </w:r>
      <w:r w:rsidR="00042E8F" w:rsidRPr="00F03BDA">
        <w:t>.</w:t>
      </w:r>
    </w:p>
    <w:p w14:paraId="2D9825B6" w14:textId="59357F8E" w:rsidR="00042E8F" w:rsidRPr="00F03BDA" w:rsidRDefault="00042E8F" w:rsidP="00042E8F">
      <w:r w:rsidRPr="00F03BDA">
        <w:t xml:space="preserve">Маринчо </w:t>
      </w:r>
      <w:r w:rsidR="00B54B11" w:rsidRPr="00F03BDA">
        <w:t xml:space="preserve">приключи </w:t>
      </w:r>
      <w:r w:rsidRPr="00F03BDA">
        <w:t>с отличен успех изпитите за втората година от следването си. Милко завърши с отличия Природо-математическата гимназия. След това успешно кандидатства и бе приет в три факултет</w:t>
      </w:r>
      <w:r w:rsidR="00B54B11" w:rsidRPr="00F03BDA">
        <w:t>а в София. Записа се да следва „Електроснабдяване”</w:t>
      </w:r>
      <w:r w:rsidRPr="00F03BDA">
        <w:t xml:space="preserve"> в Електротехническия факултет на МЕИ</w:t>
      </w:r>
      <w:r w:rsidR="00B54B11" w:rsidRPr="00F03BDA">
        <w:t xml:space="preserve"> </w:t>
      </w:r>
      <w:r w:rsidRPr="00F03BDA">
        <w:t>-</w:t>
      </w:r>
      <w:r w:rsidR="00B54B11" w:rsidRPr="00F03BDA">
        <w:t xml:space="preserve"> </w:t>
      </w:r>
      <w:r w:rsidRPr="00F03BDA">
        <w:t>София.</w:t>
      </w:r>
    </w:p>
    <w:p w14:paraId="40EB8DE2" w14:textId="746B4E63" w:rsidR="00042E8F" w:rsidRPr="00F03BDA" w:rsidRDefault="00042E8F" w:rsidP="00042E8F">
      <w:r w:rsidRPr="00F03BDA">
        <w:t>Милка продължи да гледа Драго, за да можем да подпомагаме внуците</w:t>
      </w:r>
      <w:r w:rsidR="00B54B11" w:rsidRPr="00F03BDA">
        <w:t xml:space="preserve"> -</w:t>
      </w:r>
      <w:r w:rsidRPr="00F03BDA">
        <w:t xml:space="preserve"> студенти. От януари премахнаха тавана на пенсиите и аз получавах над 300 лева, но не ни бяха достатъчни. Едва в края на септември</w:t>
      </w:r>
      <w:r w:rsidR="00B54B11" w:rsidRPr="00F03BDA">
        <w:t>,</w:t>
      </w:r>
      <w:r w:rsidRPr="00F03BDA">
        <w:t xml:space="preserve"> с мъка се </w:t>
      </w:r>
      <w:r w:rsidR="00B54B11" w:rsidRPr="00F03BDA">
        <w:t>разделихме с Драго, станал наш „</w:t>
      </w:r>
      <w:r w:rsidRPr="00F03BDA">
        <w:t>четвърти внук”. Родителите му се преместиха да живеят в Раднево. След това Милка пое да се грижи като придружител на една възрастна жена Донка, живееща близо до нашият дом.</w:t>
      </w:r>
    </w:p>
    <w:p w14:paraId="27AEFDFB" w14:textId="306554A8" w:rsidR="00042E8F" w:rsidRPr="00F03BDA" w:rsidRDefault="00042E8F" w:rsidP="00042E8F">
      <w:r w:rsidRPr="00F03BDA">
        <w:t xml:space="preserve">По случай 80-та ми </w:t>
      </w:r>
      <w:r w:rsidR="00B54B11" w:rsidRPr="00F03BDA">
        <w:t>годишнина на 18 и 19 септември (</w:t>
      </w:r>
      <w:proofErr w:type="spellStart"/>
      <w:r w:rsidRPr="00F03BDA">
        <w:t>събo</w:t>
      </w:r>
      <w:r w:rsidR="00B54B11" w:rsidRPr="00F03BDA">
        <w:t>та</w:t>
      </w:r>
      <w:proofErr w:type="spellEnd"/>
      <w:r w:rsidR="00B54B11" w:rsidRPr="00F03BDA">
        <w:t xml:space="preserve"> и неделя)</w:t>
      </w:r>
      <w:r w:rsidRPr="00F03BDA">
        <w:t xml:space="preserve"> събирахме на два пъти най-близките ни роднини</w:t>
      </w:r>
      <w:r w:rsidR="00B54B11" w:rsidRPr="00F03BDA">
        <w:t xml:space="preserve"> </w:t>
      </w:r>
      <w:r w:rsidRPr="00F03BDA">
        <w:t>на</w:t>
      </w:r>
      <w:r w:rsidR="00B54B11" w:rsidRPr="00F03BDA">
        <w:t xml:space="preserve"> </w:t>
      </w:r>
      <w:r w:rsidRPr="00F03BDA">
        <w:t>почерпка. На самия 21 септември бях изненадващо посетен  от председателя на съюза на птицевъдите от София, колегата Борис Стоименов и директора на ХЦП</w:t>
      </w:r>
      <w:r w:rsidR="00B54B11" w:rsidRPr="00F03BDA">
        <w:t xml:space="preserve"> </w:t>
      </w:r>
      <w:r w:rsidRPr="00F03BDA">
        <w:t>-</w:t>
      </w:r>
      <w:r w:rsidR="00B54B11" w:rsidRPr="00F03BDA">
        <w:t xml:space="preserve"> </w:t>
      </w:r>
      <w:r w:rsidRPr="00F03BDA">
        <w:t>СЗ Митко Лалев. Връчиха ми подаръци, а вечерта ме поканиха и тържествено чествахме заедно с птицевъдният колектив. Бях обявен за почетен член на Съюза на птицевъдите в България и посочени заслугите ми за развитието на птицевъдството в страната. Посочени бяха и постиженията ми като птицевъд</w:t>
      </w:r>
      <w:r w:rsidR="00B54B11" w:rsidRPr="00F03BDA">
        <w:t xml:space="preserve"> </w:t>
      </w:r>
      <w:r w:rsidRPr="00F03BDA">
        <w:t>-</w:t>
      </w:r>
      <w:r w:rsidR="00B54B11" w:rsidRPr="00F03BDA">
        <w:t xml:space="preserve"> </w:t>
      </w:r>
      <w:r w:rsidRPr="00F03BDA">
        <w:t>селекционер с породите Старозагорска червена, СЗ-80, СЗ-81 и ПН-0, както и богатия генофонд от породи и линии кокошки и пуйки. Благодарих им за всичко, но изказах съжаление, че повечето е унищожено и го няма вече. Бях трогнат от голямото внимание и уважение.</w:t>
      </w:r>
    </w:p>
    <w:p w14:paraId="7F5248B7" w14:textId="3A6D6CAD" w:rsidR="000C1925" w:rsidRPr="00F03BDA" w:rsidRDefault="00042E8F" w:rsidP="00042E8F">
      <w:r w:rsidRPr="00F03BDA">
        <w:t>На 29 октомври, заедно с други юбиляри бяхме чествани в клона на СУВ</w:t>
      </w:r>
      <w:r w:rsidR="00B54B11" w:rsidRPr="00F03BDA">
        <w:t xml:space="preserve"> </w:t>
      </w:r>
      <w:r w:rsidRPr="00F03BDA">
        <w:t>-</w:t>
      </w:r>
      <w:r w:rsidR="00B54B11" w:rsidRPr="00F03BDA">
        <w:t xml:space="preserve"> </w:t>
      </w:r>
      <w:r w:rsidRPr="00F03BDA">
        <w:t>СЗ и ни беше връчена юбилейната значка „60 години СУВ“.</w:t>
      </w:r>
    </w:p>
    <w:p w14:paraId="12BCA013" w14:textId="24D1EFAE" w:rsidR="00042E8F" w:rsidRPr="00F03BDA" w:rsidRDefault="00042E8F" w:rsidP="00042E8F">
      <w:r w:rsidRPr="00F03BDA">
        <w:t xml:space="preserve">Въобще 2004 година и 80-годишният ми юбилей бяха достатъчен повод, за да </w:t>
      </w:r>
      <w:r w:rsidR="00B54B11" w:rsidRPr="00F03BDA">
        <w:t>бъде поставен краят и завършен „Автобиографичният ми очерк”</w:t>
      </w:r>
      <w:r w:rsidRPr="00F03BDA">
        <w:t xml:space="preserve">. Колкото и да преживея още, няма да мога да извърша нищо за отбелязване, освен финансовата помощ за подпомагане на внуците като студенти. </w:t>
      </w:r>
      <w:r w:rsidR="00B54B11" w:rsidRPr="00F03BDA">
        <w:t>Не бях убеден, че изложеното в „Очерка”</w:t>
      </w:r>
      <w:r w:rsidRPr="00F03BDA">
        <w:t xml:space="preserve"> ще може да заинтересува достатъчно близките ми или някой, който случайно го прочете.</w:t>
      </w:r>
    </w:p>
    <w:p w14:paraId="6955BBA9" w14:textId="662CC3E7" w:rsidR="00042E8F" w:rsidRPr="00F03BDA" w:rsidRDefault="00042E8F" w:rsidP="00042E8F">
      <w:r w:rsidRPr="00F03BDA">
        <w:lastRenderedPageBreak/>
        <w:t>В него има доста важни и поучителни</w:t>
      </w:r>
      <w:r w:rsidR="00B54B11" w:rsidRPr="00F03BDA">
        <w:t xml:space="preserve"> за мен</w:t>
      </w:r>
      <w:r w:rsidRPr="00F03BDA">
        <w:t xml:space="preserve"> събития от живота ми, придружени с моите субективни оценки, които чита</w:t>
      </w:r>
      <w:r w:rsidR="00B54B11" w:rsidRPr="00F03BDA">
        <w:t>телят им не винаги ще възприеме.</w:t>
      </w:r>
      <w:r w:rsidRPr="00F03BDA">
        <w:t xml:space="preserve"> Затова ще цитирам една мисъл</w:t>
      </w:r>
      <w:r w:rsidR="00B54B11" w:rsidRPr="00F03BDA">
        <w:t xml:space="preserve"> </w:t>
      </w:r>
      <w:r w:rsidRPr="00F03BDA">
        <w:t>-</w:t>
      </w:r>
      <w:r w:rsidR="00B54B11" w:rsidRPr="00F03BDA">
        <w:t xml:space="preserve"> мото, ползвана от мен</w:t>
      </w:r>
      <w:r w:rsidRPr="00F03BDA">
        <w:t xml:space="preserve"> като младеж и ч</w:t>
      </w:r>
      <w:r w:rsidR="00B54B11" w:rsidRPr="00F03BDA">
        <w:t>ийто автор сега не си спомням: „</w:t>
      </w:r>
      <w:r w:rsidRPr="00F03BDA">
        <w:t xml:space="preserve">Скрий свойта мъка нейде в душата и пред други сълзи ти не лей! Ако можеш, смей се над тълпата, </w:t>
      </w:r>
      <w:r w:rsidR="00B54B11" w:rsidRPr="00F03BDA">
        <w:t>за да не може тя да ти се смей!”</w:t>
      </w:r>
      <w:r w:rsidRPr="00F03BDA">
        <w:t>. По-късно възприех другата мисъл</w:t>
      </w:r>
      <w:r w:rsidR="00B54B11" w:rsidRPr="00F03BDA">
        <w:t xml:space="preserve"> </w:t>
      </w:r>
      <w:r w:rsidRPr="00F03BDA">
        <w:t>-</w:t>
      </w:r>
      <w:r w:rsidR="00B54B11" w:rsidRPr="00F03BDA">
        <w:t xml:space="preserve"> </w:t>
      </w:r>
      <w:r w:rsidRPr="00F03BDA">
        <w:t>веру</w:t>
      </w:r>
      <w:r w:rsidR="00B54B11" w:rsidRPr="00F03BDA">
        <w:t>ю, която поставих като мото на „Очерка”</w:t>
      </w:r>
      <w:r w:rsidRPr="00F03BDA">
        <w:t>. Читателят ще оцени, доколко изложеното съответства на тази мисъл</w:t>
      </w:r>
      <w:r w:rsidR="00B54B11" w:rsidRPr="00F03BDA">
        <w:t xml:space="preserve"> </w:t>
      </w:r>
      <w:r w:rsidRPr="00F03BDA">
        <w:t>-</w:t>
      </w:r>
      <w:r w:rsidR="00B54B11" w:rsidRPr="00F03BDA">
        <w:t xml:space="preserve"> </w:t>
      </w:r>
      <w:r w:rsidRPr="00F03BDA">
        <w:t>верую. Дано до края на живота, колкото и малко да ми остава, не допусна отклонение от този принцип.</w:t>
      </w:r>
      <w:r w:rsidRPr="00F03BDA">
        <w:br/>
      </w:r>
      <w:r w:rsidRPr="00F03BDA">
        <w:br/>
      </w:r>
      <w:r w:rsidRPr="00F03BDA">
        <w:br/>
      </w:r>
      <w:r w:rsidRPr="00F03BDA">
        <w:drawing>
          <wp:inline distT="0" distB="0" distL="0" distR="0" wp14:anchorId="23473E01" wp14:editId="7F226288">
            <wp:extent cx="5638800" cy="800100"/>
            <wp:effectExtent l="0" t="0" r="0" b="0"/>
            <wp:docPr id="346337653" name="Picture 2"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close up of a tex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38800" cy="800100"/>
                    </a:xfrm>
                    <a:prstGeom prst="rect">
                      <a:avLst/>
                    </a:prstGeom>
                    <a:noFill/>
                    <a:ln>
                      <a:noFill/>
                    </a:ln>
                  </pic:spPr>
                </pic:pic>
              </a:graphicData>
            </a:graphic>
          </wp:inline>
        </w:drawing>
      </w:r>
    </w:p>
    <w:p w14:paraId="190D3C88" w14:textId="77777777" w:rsidR="00EC2BE8" w:rsidRPr="00F03BDA" w:rsidRDefault="00EC2BE8">
      <w:pPr>
        <w:jc w:val="left"/>
      </w:pPr>
      <w:r w:rsidRPr="00F03BDA">
        <w:br w:type="page"/>
      </w:r>
    </w:p>
    <w:p w14:paraId="2BD7E3BB" w14:textId="77777777" w:rsidR="00E538A8" w:rsidRPr="00F03BDA" w:rsidRDefault="00EC2BE8" w:rsidP="00EC2BE8">
      <w:pPr>
        <w:pStyle w:val="Heading1"/>
      </w:pPr>
      <w:r w:rsidRPr="00F03BDA">
        <w:lastRenderedPageBreak/>
        <w:t>ПРИЛОЖЕНИЯ</w:t>
      </w:r>
    </w:p>
    <w:p w14:paraId="14484ADD" w14:textId="77777777" w:rsidR="00EC2BE8" w:rsidRPr="00F03BDA" w:rsidRDefault="00EC2BE8" w:rsidP="00EC2BE8">
      <w:pPr>
        <w:pStyle w:val="Heading2"/>
        <w:numPr>
          <w:ilvl w:val="0"/>
          <w:numId w:val="8"/>
        </w:numPr>
      </w:pPr>
      <w:r w:rsidRPr="00F03BDA">
        <w:t>Родословно дърво</w:t>
      </w:r>
    </w:p>
    <w:p w14:paraId="346CB02A" w14:textId="77777777" w:rsidR="00EB2642" w:rsidRPr="00F03BDA" w:rsidRDefault="00B27B1F" w:rsidP="00CB1540">
      <w:pPr>
        <w:pStyle w:val="Diplo"/>
        <w:jc w:val="center"/>
        <w:rPr>
          <w:noProof w:val="0"/>
        </w:rPr>
      </w:pPr>
      <w:r w:rsidRPr="00F03BDA">
        <w:rPr>
          <w:noProof w:val="0"/>
        </w:rPr>
        <w:drawing>
          <wp:inline distT="0" distB="0" distL="0" distR="0" wp14:anchorId="652B081F" wp14:editId="7386CC1C">
            <wp:extent cx="5115762" cy="6857671"/>
            <wp:effectExtent l="0" t="0" r="0" b="0"/>
            <wp:docPr id="136824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45743"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115762" cy="6857671"/>
                    </a:xfrm>
                    <a:prstGeom prst="rect">
                      <a:avLst/>
                    </a:prstGeom>
                    <a:noFill/>
                    <a:ln>
                      <a:noFill/>
                    </a:ln>
                  </pic:spPr>
                </pic:pic>
              </a:graphicData>
            </a:graphic>
          </wp:inline>
        </w:drawing>
      </w:r>
    </w:p>
    <w:p w14:paraId="48AF17B8" w14:textId="77777777" w:rsidR="00EB2642" w:rsidRPr="00F03BDA" w:rsidRDefault="00EB2642">
      <w:pPr>
        <w:ind w:firstLine="0"/>
        <w:jc w:val="left"/>
      </w:pPr>
      <w:r w:rsidRPr="00F03BDA">
        <w:br w:type="page"/>
      </w:r>
    </w:p>
    <w:p w14:paraId="002DCD3B" w14:textId="77777777" w:rsidR="00B27B1F" w:rsidRPr="00F03BDA" w:rsidRDefault="00926C60" w:rsidP="00EB2642">
      <w:pPr>
        <w:pStyle w:val="Heading2"/>
      </w:pPr>
      <w:r w:rsidRPr="00F03BDA">
        <w:lastRenderedPageBreak/>
        <w:t>Свидетелства и дипломи</w:t>
      </w:r>
    </w:p>
    <w:p w14:paraId="78270CAC" w14:textId="77777777" w:rsidR="00926C60" w:rsidRPr="00F03BDA" w:rsidRDefault="00926C60" w:rsidP="00926C60">
      <w:pPr>
        <w:pStyle w:val="Diplo"/>
        <w:rPr>
          <w:noProof w:val="0"/>
        </w:rPr>
      </w:pPr>
      <w:r w:rsidRPr="00F03BDA">
        <w:rPr>
          <w:noProof w:val="0"/>
        </w:rPr>
        <w:drawing>
          <wp:inline distT="0" distB="0" distL="0" distR="0" wp14:anchorId="5F417C87" wp14:editId="6E533EA0">
            <wp:extent cx="5580000" cy="3560738"/>
            <wp:effectExtent l="0" t="0" r="0" b="0"/>
            <wp:docPr id="7380729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80000" cy="3560738"/>
                    </a:xfrm>
                    <a:prstGeom prst="rect">
                      <a:avLst/>
                    </a:prstGeom>
                    <a:noFill/>
                    <a:ln>
                      <a:noFill/>
                    </a:ln>
                  </pic:spPr>
                </pic:pic>
              </a:graphicData>
            </a:graphic>
          </wp:inline>
        </w:drawing>
      </w:r>
    </w:p>
    <w:p w14:paraId="0D1E2431" w14:textId="77777777" w:rsidR="00EB2642" w:rsidRPr="00F03BDA" w:rsidRDefault="00926C60" w:rsidP="00926C60">
      <w:pPr>
        <w:pStyle w:val="Diplo"/>
        <w:rPr>
          <w:noProof w:val="0"/>
        </w:rPr>
      </w:pPr>
      <w:r w:rsidRPr="00F03BDA">
        <w:rPr>
          <w:noProof w:val="0"/>
        </w:rPr>
        <w:br/>
      </w:r>
      <w:r w:rsidRPr="00F03BDA">
        <w:rPr>
          <w:noProof w:val="0"/>
        </w:rPr>
        <w:drawing>
          <wp:inline distT="0" distB="0" distL="0" distR="0" wp14:anchorId="0A967C6F" wp14:editId="4A306EFD">
            <wp:extent cx="5580000" cy="3552863"/>
            <wp:effectExtent l="0" t="0" r="0" b="0"/>
            <wp:docPr id="705366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0000" cy="3552863"/>
                    </a:xfrm>
                    <a:prstGeom prst="rect">
                      <a:avLst/>
                    </a:prstGeom>
                    <a:noFill/>
                    <a:ln>
                      <a:noFill/>
                    </a:ln>
                  </pic:spPr>
                </pic:pic>
              </a:graphicData>
            </a:graphic>
          </wp:inline>
        </w:drawing>
      </w:r>
    </w:p>
    <w:p w14:paraId="585F177C" w14:textId="77777777" w:rsidR="00926C60" w:rsidRPr="00F03BDA" w:rsidRDefault="00926C60" w:rsidP="00926C60">
      <w:pPr>
        <w:pStyle w:val="Diplo"/>
        <w:rPr>
          <w:noProof w:val="0"/>
        </w:rPr>
      </w:pPr>
      <w:r w:rsidRPr="00F03BDA">
        <w:rPr>
          <w:noProof w:val="0"/>
        </w:rPr>
        <w:lastRenderedPageBreak/>
        <w:drawing>
          <wp:inline distT="0" distB="0" distL="0" distR="0" wp14:anchorId="3F1EB062" wp14:editId="17617C97">
            <wp:extent cx="5580000" cy="3798693"/>
            <wp:effectExtent l="0" t="0" r="0" b="0"/>
            <wp:docPr id="10284974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80000" cy="3798693"/>
                    </a:xfrm>
                    <a:prstGeom prst="rect">
                      <a:avLst/>
                    </a:prstGeom>
                    <a:noFill/>
                    <a:ln>
                      <a:noFill/>
                    </a:ln>
                  </pic:spPr>
                </pic:pic>
              </a:graphicData>
            </a:graphic>
          </wp:inline>
        </w:drawing>
      </w:r>
    </w:p>
    <w:p w14:paraId="5314C5EA" w14:textId="77777777" w:rsidR="00926C60" w:rsidRPr="00F03BDA" w:rsidRDefault="00926C60" w:rsidP="00926C60">
      <w:pPr>
        <w:pStyle w:val="Diplo"/>
        <w:rPr>
          <w:noProof w:val="0"/>
        </w:rPr>
      </w:pPr>
      <w:r w:rsidRPr="00F03BDA">
        <w:rPr>
          <w:noProof w:val="0"/>
        </w:rPr>
        <w:br/>
      </w:r>
      <w:r w:rsidRPr="00F03BDA">
        <w:rPr>
          <w:noProof w:val="0"/>
        </w:rPr>
        <w:drawing>
          <wp:inline distT="0" distB="0" distL="0" distR="0" wp14:anchorId="11F5704B" wp14:editId="0FE1B302">
            <wp:extent cx="5580000" cy="3853710"/>
            <wp:effectExtent l="0" t="0" r="0" b="0"/>
            <wp:docPr id="11764623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80000" cy="3853710"/>
                    </a:xfrm>
                    <a:prstGeom prst="rect">
                      <a:avLst/>
                    </a:prstGeom>
                    <a:noFill/>
                    <a:ln>
                      <a:noFill/>
                    </a:ln>
                  </pic:spPr>
                </pic:pic>
              </a:graphicData>
            </a:graphic>
          </wp:inline>
        </w:drawing>
      </w:r>
    </w:p>
    <w:p w14:paraId="5EF981FD" w14:textId="77777777" w:rsidR="00B27B1F" w:rsidRPr="00F03BDA" w:rsidRDefault="00926C60" w:rsidP="00866A41">
      <w:pPr>
        <w:pStyle w:val="Diplo"/>
      </w:pPr>
      <w:r w:rsidRPr="00F03BDA">
        <w:rPr>
          <w:noProof w:val="0"/>
        </w:rPr>
        <w:lastRenderedPageBreak/>
        <w:drawing>
          <wp:inline distT="0" distB="0" distL="0" distR="0" wp14:anchorId="609D0B52" wp14:editId="03C84074">
            <wp:extent cx="5580000" cy="3946829"/>
            <wp:effectExtent l="0" t="0" r="0" b="0"/>
            <wp:docPr id="9263542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80000" cy="3946829"/>
                    </a:xfrm>
                    <a:prstGeom prst="rect">
                      <a:avLst/>
                    </a:prstGeom>
                    <a:noFill/>
                    <a:ln>
                      <a:noFill/>
                    </a:ln>
                  </pic:spPr>
                </pic:pic>
              </a:graphicData>
            </a:graphic>
          </wp:inline>
        </w:drawing>
      </w:r>
    </w:p>
    <w:sectPr w:rsidR="00B27B1F" w:rsidRPr="00F03BDA" w:rsidSect="0079360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DA7A339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4433D86"/>
    <w:multiLevelType w:val="hybridMultilevel"/>
    <w:tmpl w:val="9C723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615C1F"/>
    <w:multiLevelType w:val="hybridMultilevel"/>
    <w:tmpl w:val="A0D0D5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2C4D497D"/>
    <w:multiLevelType w:val="hybridMultilevel"/>
    <w:tmpl w:val="A22CE468"/>
    <w:lvl w:ilvl="0" w:tplc="86F298B4">
      <w:start w:val="1"/>
      <w:numFmt w:val="decimal"/>
      <w:lvlText w:val="%1."/>
      <w:lvlJc w:val="left"/>
      <w:pPr>
        <w:ind w:left="390" w:hanging="360"/>
      </w:pPr>
      <w:rPr>
        <w:rFonts w:hint="default"/>
        <w:b w:val="0"/>
        <w:sz w:val="22"/>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4" w15:restartNumberingAfterBreak="0">
    <w:nsid w:val="47427877"/>
    <w:multiLevelType w:val="hybridMultilevel"/>
    <w:tmpl w:val="0352BFAE"/>
    <w:lvl w:ilvl="0" w:tplc="1BA4A964">
      <w:start w:val="1"/>
      <w:numFmt w:val="decimal"/>
      <w:lvlText w:val="%1."/>
      <w:lvlJc w:val="left"/>
      <w:pPr>
        <w:ind w:left="390" w:hanging="360"/>
      </w:pPr>
      <w:rPr>
        <w:rFonts w:hint="default"/>
      </w:rPr>
    </w:lvl>
    <w:lvl w:ilvl="1" w:tplc="04090019" w:tentative="1">
      <w:start w:val="1"/>
      <w:numFmt w:val="lowerLetter"/>
      <w:lvlText w:val="%2."/>
      <w:lvlJc w:val="left"/>
      <w:pPr>
        <w:ind w:left="1110" w:hanging="360"/>
      </w:pPr>
    </w:lvl>
    <w:lvl w:ilvl="2" w:tplc="0409001B" w:tentative="1">
      <w:start w:val="1"/>
      <w:numFmt w:val="lowerRoman"/>
      <w:lvlText w:val="%3."/>
      <w:lvlJc w:val="right"/>
      <w:pPr>
        <w:ind w:left="1830" w:hanging="180"/>
      </w:pPr>
    </w:lvl>
    <w:lvl w:ilvl="3" w:tplc="0409000F" w:tentative="1">
      <w:start w:val="1"/>
      <w:numFmt w:val="decimal"/>
      <w:lvlText w:val="%4."/>
      <w:lvlJc w:val="left"/>
      <w:pPr>
        <w:ind w:left="2550" w:hanging="360"/>
      </w:pPr>
    </w:lvl>
    <w:lvl w:ilvl="4" w:tplc="04090019" w:tentative="1">
      <w:start w:val="1"/>
      <w:numFmt w:val="lowerLetter"/>
      <w:lvlText w:val="%5."/>
      <w:lvlJc w:val="left"/>
      <w:pPr>
        <w:ind w:left="3270" w:hanging="360"/>
      </w:pPr>
    </w:lvl>
    <w:lvl w:ilvl="5" w:tplc="0409001B" w:tentative="1">
      <w:start w:val="1"/>
      <w:numFmt w:val="lowerRoman"/>
      <w:lvlText w:val="%6."/>
      <w:lvlJc w:val="right"/>
      <w:pPr>
        <w:ind w:left="3990" w:hanging="180"/>
      </w:pPr>
    </w:lvl>
    <w:lvl w:ilvl="6" w:tplc="0409000F" w:tentative="1">
      <w:start w:val="1"/>
      <w:numFmt w:val="decimal"/>
      <w:lvlText w:val="%7."/>
      <w:lvlJc w:val="left"/>
      <w:pPr>
        <w:ind w:left="4710" w:hanging="360"/>
      </w:pPr>
    </w:lvl>
    <w:lvl w:ilvl="7" w:tplc="04090019" w:tentative="1">
      <w:start w:val="1"/>
      <w:numFmt w:val="lowerLetter"/>
      <w:lvlText w:val="%8."/>
      <w:lvlJc w:val="left"/>
      <w:pPr>
        <w:ind w:left="5430" w:hanging="360"/>
      </w:pPr>
    </w:lvl>
    <w:lvl w:ilvl="8" w:tplc="0409001B" w:tentative="1">
      <w:start w:val="1"/>
      <w:numFmt w:val="lowerRoman"/>
      <w:lvlText w:val="%9."/>
      <w:lvlJc w:val="right"/>
      <w:pPr>
        <w:ind w:left="6150" w:hanging="180"/>
      </w:pPr>
    </w:lvl>
  </w:abstractNum>
  <w:abstractNum w:abstractNumId="5" w15:restartNumberingAfterBreak="0">
    <w:nsid w:val="7CC03147"/>
    <w:multiLevelType w:val="hybridMultilevel"/>
    <w:tmpl w:val="E2580564"/>
    <w:lvl w:ilvl="0" w:tplc="4E00AEB0">
      <w:start w:val="1"/>
      <w:numFmt w:val="decimal"/>
      <w:pStyle w:val="Heading2"/>
      <w:lvlText w:val="%1."/>
      <w:lvlJc w:val="left"/>
      <w:pPr>
        <w:ind w:left="720" w:hanging="360"/>
      </w:pPr>
      <w:rPr>
        <w:rFonts w:hint="default"/>
      </w:r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16cid:durableId="360277422">
    <w:abstractNumId w:val="3"/>
  </w:num>
  <w:num w:numId="2" w16cid:durableId="1507019935">
    <w:abstractNumId w:val="4"/>
  </w:num>
  <w:num w:numId="3" w16cid:durableId="615259118">
    <w:abstractNumId w:val="0"/>
  </w:num>
  <w:num w:numId="4" w16cid:durableId="712997160">
    <w:abstractNumId w:val="5"/>
  </w:num>
  <w:num w:numId="5" w16cid:durableId="2084912929">
    <w:abstractNumId w:val="2"/>
  </w:num>
  <w:num w:numId="6" w16cid:durableId="732124781">
    <w:abstractNumId w:val="1"/>
  </w:num>
  <w:num w:numId="7" w16cid:durableId="2010907860">
    <w:abstractNumId w:val="0"/>
  </w:num>
  <w:num w:numId="8" w16cid:durableId="1110510684">
    <w:abstractNumId w:val="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C46EEC"/>
    <w:rsid w:val="0000063F"/>
    <w:rsid w:val="000036E1"/>
    <w:rsid w:val="0000499F"/>
    <w:rsid w:val="000104E2"/>
    <w:rsid w:val="00012810"/>
    <w:rsid w:val="000128F8"/>
    <w:rsid w:val="00012A58"/>
    <w:rsid w:val="00013150"/>
    <w:rsid w:val="00016C5F"/>
    <w:rsid w:val="0001761A"/>
    <w:rsid w:val="00024DA0"/>
    <w:rsid w:val="0002501C"/>
    <w:rsid w:val="00025A24"/>
    <w:rsid w:val="00026990"/>
    <w:rsid w:val="0003009E"/>
    <w:rsid w:val="0003143D"/>
    <w:rsid w:val="0003310A"/>
    <w:rsid w:val="00040415"/>
    <w:rsid w:val="00042E8F"/>
    <w:rsid w:val="0004312F"/>
    <w:rsid w:val="00046FE0"/>
    <w:rsid w:val="00047830"/>
    <w:rsid w:val="00047882"/>
    <w:rsid w:val="00050C46"/>
    <w:rsid w:val="00057B11"/>
    <w:rsid w:val="00061DBF"/>
    <w:rsid w:val="00062894"/>
    <w:rsid w:val="0006443A"/>
    <w:rsid w:val="00066D8A"/>
    <w:rsid w:val="00073DCA"/>
    <w:rsid w:val="00075077"/>
    <w:rsid w:val="000751E1"/>
    <w:rsid w:val="00081E78"/>
    <w:rsid w:val="00082FFB"/>
    <w:rsid w:val="00085CB2"/>
    <w:rsid w:val="00087400"/>
    <w:rsid w:val="000903D9"/>
    <w:rsid w:val="0009056C"/>
    <w:rsid w:val="00090698"/>
    <w:rsid w:val="00090886"/>
    <w:rsid w:val="00092C7B"/>
    <w:rsid w:val="00096268"/>
    <w:rsid w:val="0009628C"/>
    <w:rsid w:val="000A07A4"/>
    <w:rsid w:val="000A2CF5"/>
    <w:rsid w:val="000A3EBF"/>
    <w:rsid w:val="000A47D0"/>
    <w:rsid w:val="000A4982"/>
    <w:rsid w:val="000A50C7"/>
    <w:rsid w:val="000A58D7"/>
    <w:rsid w:val="000A5FC0"/>
    <w:rsid w:val="000B0422"/>
    <w:rsid w:val="000B134F"/>
    <w:rsid w:val="000B2096"/>
    <w:rsid w:val="000B39A5"/>
    <w:rsid w:val="000B48D8"/>
    <w:rsid w:val="000C0D91"/>
    <w:rsid w:val="000C1710"/>
    <w:rsid w:val="000C1925"/>
    <w:rsid w:val="000C1D62"/>
    <w:rsid w:val="000C3005"/>
    <w:rsid w:val="000C43E5"/>
    <w:rsid w:val="000C5FCB"/>
    <w:rsid w:val="000C6C24"/>
    <w:rsid w:val="000D10A3"/>
    <w:rsid w:val="000D176C"/>
    <w:rsid w:val="000D3CB3"/>
    <w:rsid w:val="000D4200"/>
    <w:rsid w:val="000D5580"/>
    <w:rsid w:val="000E335D"/>
    <w:rsid w:val="000E68C2"/>
    <w:rsid w:val="000F12A1"/>
    <w:rsid w:val="000F18E3"/>
    <w:rsid w:val="000F505D"/>
    <w:rsid w:val="000F6CC2"/>
    <w:rsid w:val="000F794D"/>
    <w:rsid w:val="000F7B70"/>
    <w:rsid w:val="00100E91"/>
    <w:rsid w:val="001025D1"/>
    <w:rsid w:val="001031F9"/>
    <w:rsid w:val="00104F3B"/>
    <w:rsid w:val="001053D6"/>
    <w:rsid w:val="00105791"/>
    <w:rsid w:val="001105E2"/>
    <w:rsid w:val="00111672"/>
    <w:rsid w:val="00111F28"/>
    <w:rsid w:val="001136C3"/>
    <w:rsid w:val="00113F91"/>
    <w:rsid w:val="00116243"/>
    <w:rsid w:val="00117FF5"/>
    <w:rsid w:val="0012167E"/>
    <w:rsid w:val="00121E53"/>
    <w:rsid w:val="001231CB"/>
    <w:rsid w:val="001324DD"/>
    <w:rsid w:val="001419A9"/>
    <w:rsid w:val="001501A4"/>
    <w:rsid w:val="001530A9"/>
    <w:rsid w:val="001532C9"/>
    <w:rsid w:val="001538F0"/>
    <w:rsid w:val="0015620B"/>
    <w:rsid w:val="001576A6"/>
    <w:rsid w:val="00157CED"/>
    <w:rsid w:val="00160343"/>
    <w:rsid w:val="00166204"/>
    <w:rsid w:val="00167BBC"/>
    <w:rsid w:val="00170128"/>
    <w:rsid w:val="00170525"/>
    <w:rsid w:val="00182B96"/>
    <w:rsid w:val="00182F30"/>
    <w:rsid w:val="0018318D"/>
    <w:rsid w:val="001A1C2D"/>
    <w:rsid w:val="001A2B9F"/>
    <w:rsid w:val="001A4F9A"/>
    <w:rsid w:val="001B5E0B"/>
    <w:rsid w:val="001C0F59"/>
    <w:rsid w:val="001C3460"/>
    <w:rsid w:val="001C436E"/>
    <w:rsid w:val="001C4924"/>
    <w:rsid w:val="001C512E"/>
    <w:rsid w:val="001C5133"/>
    <w:rsid w:val="001D31F7"/>
    <w:rsid w:val="001D40BC"/>
    <w:rsid w:val="001D49DD"/>
    <w:rsid w:val="001D53ED"/>
    <w:rsid w:val="001D6942"/>
    <w:rsid w:val="001D7A2B"/>
    <w:rsid w:val="001E094E"/>
    <w:rsid w:val="001E0E0C"/>
    <w:rsid w:val="001E5CF7"/>
    <w:rsid w:val="001E5EA5"/>
    <w:rsid w:val="001F15B9"/>
    <w:rsid w:val="001F3158"/>
    <w:rsid w:val="001F36EC"/>
    <w:rsid w:val="001F3822"/>
    <w:rsid w:val="001F52B9"/>
    <w:rsid w:val="001F63B9"/>
    <w:rsid w:val="001F7158"/>
    <w:rsid w:val="002010B8"/>
    <w:rsid w:val="00201F58"/>
    <w:rsid w:val="00201FAB"/>
    <w:rsid w:val="00202A96"/>
    <w:rsid w:val="00203ACB"/>
    <w:rsid w:val="002058FA"/>
    <w:rsid w:val="00206E19"/>
    <w:rsid w:val="00212A1D"/>
    <w:rsid w:val="00212E9C"/>
    <w:rsid w:val="00217D0A"/>
    <w:rsid w:val="00220095"/>
    <w:rsid w:val="00220669"/>
    <w:rsid w:val="002213E6"/>
    <w:rsid w:val="00221A30"/>
    <w:rsid w:val="002263BC"/>
    <w:rsid w:val="00232AB4"/>
    <w:rsid w:val="00233518"/>
    <w:rsid w:val="00234F02"/>
    <w:rsid w:val="00236571"/>
    <w:rsid w:val="0023726E"/>
    <w:rsid w:val="002414F3"/>
    <w:rsid w:val="00241DB4"/>
    <w:rsid w:val="002444D7"/>
    <w:rsid w:val="002444FE"/>
    <w:rsid w:val="00244C18"/>
    <w:rsid w:val="00247BD3"/>
    <w:rsid w:val="0025614A"/>
    <w:rsid w:val="0025625B"/>
    <w:rsid w:val="00261BBD"/>
    <w:rsid w:val="002644E7"/>
    <w:rsid w:val="00266E8C"/>
    <w:rsid w:val="00266F6C"/>
    <w:rsid w:val="002670BF"/>
    <w:rsid w:val="00273955"/>
    <w:rsid w:val="00283E01"/>
    <w:rsid w:val="0028622A"/>
    <w:rsid w:val="00287558"/>
    <w:rsid w:val="00290DE1"/>
    <w:rsid w:val="00292E86"/>
    <w:rsid w:val="00293577"/>
    <w:rsid w:val="00294459"/>
    <w:rsid w:val="00295D2C"/>
    <w:rsid w:val="00295EC1"/>
    <w:rsid w:val="00296BD7"/>
    <w:rsid w:val="002A0B66"/>
    <w:rsid w:val="002A0DF5"/>
    <w:rsid w:val="002A3AF8"/>
    <w:rsid w:val="002A3B62"/>
    <w:rsid w:val="002A3EFB"/>
    <w:rsid w:val="002A54CB"/>
    <w:rsid w:val="002A5EE1"/>
    <w:rsid w:val="002B5264"/>
    <w:rsid w:val="002B691C"/>
    <w:rsid w:val="002C3418"/>
    <w:rsid w:val="002C7627"/>
    <w:rsid w:val="002D536E"/>
    <w:rsid w:val="002D54B2"/>
    <w:rsid w:val="002D6CC8"/>
    <w:rsid w:val="002E0952"/>
    <w:rsid w:val="002E389D"/>
    <w:rsid w:val="002E4C5A"/>
    <w:rsid w:val="002E5B5C"/>
    <w:rsid w:val="002E606F"/>
    <w:rsid w:val="002F3486"/>
    <w:rsid w:val="002F4DF5"/>
    <w:rsid w:val="002F4EDF"/>
    <w:rsid w:val="002F68F6"/>
    <w:rsid w:val="002F748A"/>
    <w:rsid w:val="002F7FCF"/>
    <w:rsid w:val="00300378"/>
    <w:rsid w:val="00304862"/>
    <w:rsid w:val="00305046"/>
    <w:rsid w:val="00306445"/>
    <w:rsid w:val="003079FF"/>
    <w:rsid w:val="00307C4F"/>
    <w:rsid w:val="00311B01"/>
    <w:rsid w:val="00313E2D"/>
    <w:rsid w:val="00315E08"/>
    <w:rsid w:val="003250CF"/>
    <w:rsid w:val="003300B6"/>
    <w:rsid w:val="00330583"/>
    <w:rsid w:val="00331A63"/>
    <w:rsid w:val="00331E1E"/>
    <w:rsid w:val="00331F80"/>
    <w:rsid w:val="0033472F"/>
    <w:rsid w:val="00337481"/>
    <w:rsid w:val="00340175"/>
    <w:rsid w:val="00342794"/>
    <w:rsid w:val="003433DE"/>
    <w:rsid w:val="003453A9"/>
    <w:rsid w:val="00353AE6"/>
    <w:rsid w:val="00354550"/>
    <w:rsid w:val="00357AFB"/>
    <w:rsid w:val="00360C5C"/>
    <w:rsid w:val="00361058"/>
    <w:rsid w:val="00361CE5"/>
    <w:rsid w:val="00361DD4"/>
    <w:rsid w:val="00362B8E"/>
    <w:rsid w:val="0036788B"/>
    <w:rsid w:val="003715DF"/>
    <w:rsid w:val="00371C44"/>
    <w:rsid w:val="00371C5F"/>
    <w:rsid w:val="00371F0D"/>
    <w:rsid w:val="003821B3"/>
    <w:rsid w:val="00383CAC"/>
    <w:rsid w:val="0038680B"/>
    <w:rsid w:val="00393FD8"/>
    <w:rsid w:val="00394118"/>
    <w:rsid w:val="00394D1A"/>
    <w:rsid w:val="00394EE3"/>
    <w:rsid w:val="003A0205"/>
    <w:rsid w:val="003A0D2E"/>
    <w:rsid w:val="003A5D7F"/>
    <w:rsid w:val="003A7F1E"/>
    <w:rsid w:val="003B195C"/>
    <w:rsid w:val="003B1DA6"/>
    <w:rsid w:val="003B2BA2"/>
    <w:rsid w:val="003B4869"/>
    <w:rsid w:val="003B5045"/>
    <w:rsid w:val="003B53A9"/>
    <w:rsid w:val="003C0939"/>
    <w:rsid w:val="003C1DB0"/>
    <w:rsid w:val="003C2827"/>
    <w:rsid w:val="003C3CEE"/>
    <w:rsid w:val="003C4131"/>
    <w:rsid w:val="003D368D"/>
    <w:rsid w:val="003D419A"/>
    <w:rsid w:val="003D4720"/>
    <w:rsid w:val="003D66BE"/>
    <w:rsid w:val="003D75A5"/>
    <w:rsid w:val="003E62E8"/>
    <w:rsid w:val="003E6E03"/>
    <w:rsid w:val="003F1F2D"/>
    <w:rsid w:val="003F2096"/>
    <w:rsid w:val="003F24A3"/>
    <w:rsid w:val="003F3491"/>
    <w:rsid w:val="003F3708"/>
    <w:rsid w:val="00401309"/>
    <w:rsid w:val="004030D3"/>
    <w:rsid w:val="00403C24"/>
    <w:rsid w:val="0040468E"/>
    <w:rsid w:val="004046D8"/>
    <w:rsid w:val="00405843"/>
    <w:rsid w:val="0040754C"/>
    <w:rsid w:val="00407D74"/>
    <w:rsid w:val="00407DAA"/>
    <w:rsid w:val="004123E9"/>
    <w:rsid w:val="00413834"/>
    <w:rsid w:val="00413C76"/>
    <w:rsid w:val="00413F5D"/>
    <w:rsid w:val="00413F91"/>
    <w:rsid w:val="00414B0D"/>
    <w:rsid w:val="00426E9A"/>
    <w:rsid w:val="00430D28"/>
    <w:rsid w:val="004316BE"/>
    <w:rsid w:val="004319F0"/>
    <w:rsid w:val="00432720"/>
    <w:rsid w:val="004333EF"/>
    <w:rsid w:val="00437296"/>
    <w:rsid w:val="004427FE"/>
    <w:rsid w:val="00447D02"/>
    <w:rsid w:val="00451A64"/>
    <w:rsid w:val="004522BA"/>
    <w:rsid w:val="00453F70"/>
    <w:rsid w:val="00454811"/>
    <w:rsid w:val="00455384"/>
    <w:rsid w:val="00455D26"/>
    <w:rsid w:val="004563EF"/>
    <w:rsid w:val="004604FB"/>
    <w:rsid w:val="004605F1"/>
    <w:rsid w:val="0046066B"/>
    <w:rsid w:val="00460ADC"/>
    <w:rsid w:val="00461A1D"/>
    <w:rsid w:val="00464975"/>
    <w:rsid w:val="0046507B"/>
    <w:rsid w:val="00470185"/>
    <w:rsid w:val="004731A3"/>
    <w:rsid w:val="00474548"/>
    <w:rsid w:val="00476513"/>
    <w:rsid w:val="0047675C"/>
    <w:rsid w:val="00485739"/>
    <w:rsid w:val="00485C7C"/>
    <w:rsid w:val="00491D56"/>
    <w:rsid w:val="00492523"/>
    <w:rsid w:val="00492DD4"/>
    <w:rsid w:val="00494452"/>
    <w:rsid w:val="004955EB"/>
    <w:rsid w:val="00496CF7"/>
    <w:rsid w:val="004A1182"/>
    <w:rsid w:val="004A1C2D"/>
    <w:rsid w:val="004A2BD5"/>
    <w:rsid w:val="004A3352"/>
    <w:rsid w:val="004A73A3"/>
    <w:rsid w:val="004A782C"/>
    <w:rsid w:val="004B0DBC"/>
    <w:rsid w:val="004B1588"/>
    <w:rsid w:val="004B1BE6"/>
    <w:rsid w:val="004B27B8"/>
    <w:rsid w:val="004B613E"/>
    <w:rsid w:val="004B7676"/>
    <w:rsid w:val="004C1A1B"/>
    <w:rsid w:val="004C3A52"/>
    <w:rsid w:val="004C4300"/>
    <w:rsid w:val="004C72F8"/>
    <w:rsid w:val="004D2FDA"/>
    <w:rsid w:val="004D3A36"/>
    <w:rsid w:val="004D4C88"/>
    <w:rsid w:val="004E040D"/>
    <w:rsid w:val="004E1BE2"/>
    <w:rsid w:val="004E243A"/>
    <w:rsid w:val="004E2C23"/>
    <w:rsid w:val="004E582C"/>
    <w:rsid w:val="004E71B0"/>
    <w:rsid w:val="004F143F"/>
    <w:rsid w:val="004F3854"/>
    <w:rsid w:val="004F5536"/>
    <w:rsid w:val="004F66D0"/>
    <w:rsid w:val="0050080E"/>
    <w:rsid w:val="00503979"/>
    <w:rsid w:val="00503E31"/>
    <w:rsid w:val="005047B2"/>
    <w:rsid w:val="005052DA"/>
    <w:rsid w:val="0050534F"/>
    <w:rsid w:val="005171F7"/>
    <w:rsid w:val="005178B0"/>
    <w:rsid w:val="00517C89"/>
    <w:rsid w:val="0052203B"/>
    <w:rsid w:val="00524BE1"/>
    <w:rsid w:val="00530840"/>
    <w:rsid w:val="00531C25"/>
    <w:rsid w:val="00534021"/>
    <w:rsid w:val="0053408F"/>
    <w:rsid w:val="00534C61"/>
    <w:rsid w:val="00536AEA"/>
    <w:rsid w:val="00537FA7"/>
    <w:rsid w:val="0054006E"/>
    <w:rsid w:val="00540561"/>
    <w:rsid w:val="00540BB3"/>
    <w:rsid w:val="0054128E"/>
    <w:rsid w:val="00541718"/>
    <w:rsid w:val="00541C6C"/>
    <w:rsid w:val="005420C9"/>
    <w:rsid w:val="00543777"/>
    <w:rsid w:val="005461BB"/>
    <w:rsid w:val="0054690C"/>
    <w:rsid w:val="00556186"/>
    <w:rsid w:val="00557DC3"/>
    <w:rsid w:val="00560AE3"/>
    <w:rsid w:val="00561C7F"/>
    <w:rsid w:val="0056204C"/>
    <w:rsid w:val="005624C0"/>
    <w:rsid w:val="00562B33"/>
    <w:rsid w:val="00565E3C"/>
    <w:rsid w:val="00571CAC"/>
    <w:rsid w:val="00571FFC"/>
    <w:rsid w:val="005720C3"/>
    <w:rsid w:val="005762E9"/>
    <w:rsid w:val="005778D5"/>
    <w:rsid w:val="00577EB0"/>
    <w:rsid w:val="00581CE3"/>
    <w:rsid w:val="00584D56"/>
    <w:rsid w:val="00586ADC"/>
    <w:rsid w:val="0059158C"/>
    <w:rsid w:val="0059244A"/>
    <w:rsid w:val="00592461"/>
    <w:rsid w:val="005937C1"/>
    <w:rsid w:val="00593BA5"/>
    <w:rsid w:val="005951F2"/>
    <w:rsid w:val="005A258E"/>
    <w:rsid w:val="005A37AE"/>
    <w:rsid w:val="005A4D0E"/>
    <w:rsid w:val="005B0152"/>
    <w:rsid w:val="005B0AC8"/>
    <w:rsid w:val="005B3487"/>
    <w:rsid w:val="005B443A"/>
    <w:rsid w:val="005B5D5A"/>
    <w:rsid w:val="005B63ED"/>
    <w:rsid w:val="005B6708"/>
    <w:rsid w:val="005C0DA7"/>
    <w:rsid w:val="005C365B"/>
    <w:rsid w:val="005C4C19"/>
    <w:rsid w:val="005D0C32"/>
    <w:rsid w:val="005D27D7"/>
    <w:rsid w:val="005D336F"/>
    <w:rsid w:val="005D5347"/>
    <w:rsid w:val="005D6930"/>
    <w:rsid w:val="005D799B"/>
    <w:rsid w:val="005E11D6"/>
    <w:rsid w:val="005E20A3"/>
    <w:rsid w:val="005E59AB"/>
    <w:rsid w:val="005E796F"/>
    <w:rsid w:val="005F089A"/>
    <w:rsid w:val="005F26F5"/>
    <w:rsid w:val="005F4801"/>
    <w:rsid w:val="005F58BD"/>
    <w:rsid w:val="005F641F"/>
    <w:rsid w:val="005F75B4"/>
    <w:rsid w:val="005F7B35"/>
    <w:rsid w:val="00600F81"/>
    <w:rsid w:val="00601BF6"/>
    <w:rsid w:val="00601E14"/>
    <w:rsid w:val="00603321"/>
    <w:rsid w:val="00604A79"/>
    <w:rsid w:val="006050E3"/>
    <w:rsid w:val="006052CB"/>
    <w:rsid w:val="00606F10"/>
    <w:rsid w:val="0061048D"/>
    <w:rsid w:val="006116C3"/>
    <w:rsid w:val="00611F67"/>
    <w:rsid w:val="006147EC"/>
    <w:rsid w:val="00616FC8"/>
    <w:rsid w:val="006259AB"/>
    <w:rsid w:val="00625EB2"/>
    <w:rsid w:val="00626B0F"/>
    <w:rsid w:val="00631054"/>
    <w:rsid w:val="00632525"/>
    <w:rsid w:val="00632599"/>
    <w:rsid w:val="006330DB"/>
    <w:rsid w:val="00640F46"/>
    <w:rsid w:val="006412D5"/>
    <w:rsid w:val="006430D2"/>
    <w:rsid w:val="00645C5B"/>
    <w:rsid w:val="006468BB"/>
    <w:rsid w:val="00647EEB"/>
    <w:rsid w:val="00650B6E"/>
    <w:rsid w:val="00653592"/>
    <w:rsid w:val="00662920"/>
    <w:rsid w:val="006629AF"/>
    <w:rsid w:val="00664048"/>
    <w:rsid w:val="00664FB5"/>
    <w:rsid w:val="006666C8"/>
    <w:rsid w:val="00667C33"/>
    <w:rsid w:val="00667D8A"/>
    <w:rsid w:val="00676230"/>
    <w:rsid w:val="0068266C"/>
    <w:rsid w:val="0068407D"/>
    <w:rsid w:val="006877EB"/>
    <w:rsid w:val="00693171"/>
    <w:rsid w:val="00695422"/>
    <w:rsid w:val="006A1967"/>
    <w:rsid w:val="006A356D"/>
    <w:rsid w:val="006A7682"/>
    <w:rsid w:val="006A7C76"/>
    <w:rsid w:val="006B09D5"/>
    <w:rsid w:val="006B2E64"/>
    <w:rsid w:val="006B451B"/>
    <w:rsid w:val="006B775A"/>
    <w:rsid w:val="006B7F4A"/>
    <w:rsid w:val="006C0304"/>
    <w:rsid w:val="006C0368"/>
    <w:rsid w:val="006C0A41"/>
    <w:rsid w:val="006C4033"/>
    <w:rsid w:val="006C7735"/>
    <w:rsid w:val="006D0500"/>
    <w:rsid w:val="006D09DB"/>
    <w:rsid w:val="006D11F6"/>
    <w:rsid w:val="006D242A"/>
    <w:rsid w:val="006D2D92"/>
    <w:rsid w:val="006D480C"/>
    <w:rsid w:val="006D71FD"/>
    <w:rsid w:val="006E16C1"/>
    <w:rsid w:val="006E1A5A"/>
    <w:rsid w:val="006E2840"/>
    <w:rsid w:val="006E3C56"/>
    <w:rsid w:val="006E3D66"/>
    <w:rsid w:val="006E7195"/>
    <w:rsid w:val="006E7F83"/>
    <w:rsid w:val="006F03DF"/>
    <w:rsid w:val="006F0911"/>
    <w:rsid w:val="006F3531"/>
    <w:rsid w:val="006F50FF"/>
    <w:rsid w:val="006F54BD"/>
    <w:rsid w:val="006F7C31"/>
    <w:rsid w:val="00702106"/>
    <w:rsid w:val="00702C38"/>
    <w:rsid w:val="0070643D"/>
    <w:rsid w:val="00706733"/>
    <w:rsid w:val="0071011D"/>
    <w:rsid w:val="00711063"/>
    <w:rsid w:val="00713884"/>
    <w:rsid w:val="00715EE5"/>
    <w:rsid w:val="007174E7"/>
    <w:rsid w:val="00721B6A"/>
    <w:rsid w:val="00722D18"/>
    <w:rsid w:val="00722E0B"/>
    <w:rsid w:val="007255A6"/>
    <w:rsid w:val="0073218F"/>
    <w:rsid w:val="007335D8"/>
    <w:rsid w:val="007336E7"/>
    <w:rsid w:val="007341D4"/>
    <w:rsid w:val="00737CDC"/>
    <w:rsid w:val="00741AFF"/>
    <w:rsid w:val="0074213D"/>
    <w:rsid w:val="00746570"/>
    <w:rsid w:val="00750088"/>
    <w:rsid w:val="00750C91"/>
    <w:rsid w:val="0075456A"/>
    <w:rsid w:val="007560FE"/>
    <w:rsid w:val="00756746"/>
    <w:rsid w:val="007575CF"/>
    <w:rsid w:val="007665DC"/>
    <w:rsid w:val="00766B3F"/>
    <w:rsid w:val="0077614E"/>
    <w:rsid w:val="0078484C"/>
    <w:rsid w:val="007879F4"/>
    <w:rsid w:val="00790903"/>
    <w:rsid w:val="0079360C"/>
    <w:rsid w:val="00793616"/>
    <w:rsid w:val="00793FD6"/>
    <w:rsid w:val="00794EA6"/>
    <w:rsid w:val="007A2204"/>
    <w:rsid w:val="007A226A"/>
    <w:rsid w:val="007A3F81"/>
    <w:rsid w:val="007A4EA3"/>
    <w:rsid w:val="007A516E"/>
    <w:rsid w:val="007A5664"/>
    <w:rsid w:val="007A7353"/>
    <w:rsid w:val="007B0465"/>
    <w:rsid w:val="007B0EAD"/>
    <w:rsid w:val="007B70B8"/>
    <w:rsid w:val="007C2A27"/>
    <w:rsid w:val="007C419A"/>
    <w:rsid w:val="007C5E2E"/>
    <w:rsid w:val="007D25C4"/>
    <w:rsid w:val="007D272D"/>
    <w:rsid w:val="007D424F"/>
    <w:rsid w:val="007D56AD"/>
    <w:rsid w:val="007E4062"/>
    <w:rsid w:val="007E40F2"/>
    <w:rsid w:val="007E74B0"/>
    <w:rsid w:val="007E7CB5"/>
    <w:rsid w:val="007F0D9F"/>
    <w:rsid w:val="007F1561"/>
    <w:rsid w:val="007F32E5"/>
    <w:rsid w:val="007F4552"/>
    <w:rsid w:val="007F6F66"/>
    <w:rsid w:val="007F7A0F"/>
    <w:rsid w:val="0080619E"/>
    <w:rsid w:val="008061AC"/>
    <w:rsid w:val="00810AB9"/>
    <w:rsid w:val="00811FC9"/>
    <w:rsid w:val="00812F0F"/>
    <w:rsid w:val="0081581F"/>
    <w:rsid w:val="00821827"/>
    <w:rsid w:val="00824042"/>
    <w:rsid w:val="00826DE5"/>
    <w:rsid w:val="00827164"/>
    <w:rsid w:val="00827A03"/>
    <w:rsid w:val="00831171"/>
    <w:rsid w:val="00831C6A"/>
    <w:rsid w:val="00834814"/>
    <w:rsid w:val="008377F5"/>
    <w:rsid w:val="008378BB"/>
    <w:rsid w:val="00837C5B"/>
    <w:rsid w:val="00846063"/>
    <w:rsid w:val="008470B4"/>
    <w:rsid w:val="00847F85"/>
    <w:rsid w:val="008509A0"/>
    <w:rsid w:val="008517C8"/>
    <w:rsid w:val="00865652"/>
    <w:rsid w:val="00866073"/>
    <w:rsid w:val="00866A41"/>
    <w:rsid w:val="00866BB4"/>
    <w:rsid w:val="00866D61"/>
    <w:rsid w:val="008701C1"/>
    <w:rsid w:val="00871D23"/>
    <w:rsid w:val="00872BC8"/>
    <w:rsid w:val="00875B7E"/>
    <w:rsid w:val="00880DF6"/>
    <w:rsid w:val="008822F5"/>
    <w:rsid w:val="00883C26"/>
    <w:rsid w:val="00883E0A"/>
    <w:rsid w:val="00885FD4"/>
    <w:rsid w:val="00887CA8"/>
    <w:rsid w:val="00890870"/>
    <w:rsid w:val="00894DB1"/>
    <w:rsid w:val="00895F8F"/>
    <w:rsid w:val="008A0853"/>
    <w:rsid w:val="008A1F97"/>
    <w:rsid w:val="008A3791"/>
    <w:rsid w:val="008A680C"/>
    <w:rsid w:val="008B0553"/>
    <w:rsid w:val="008B1967"/>
    <w:rsid w:val="008B2C17"/>
    <w:rsid w:val="008B5D66"/>
    <w:rsid w:val="008C139E"/>
    <w:rsid w:val="008C1896"/>
    <w:rsid w:val="008C393B"/>
    <w:rsid w:val="008C4833"/>
    <w:rsid w:val="008C71AF"/>
    <w:rsid w:val="008C7215"/>
    <w:rsid w:val="008E1244"/>
    <w:rsid w:val="008E5D49"/>
    <w:rsid w:val="008F1EC3"/>
    <w:rsid w:val="008F3C80"/>
    <w:rsid w:val="008F4710"/>
    <w:rsid w:val="008F4822"/>
    <w:rsid w:val="00903549"/>
    <w:rsid w:val="0090535F"/>
    <w:rsid w:val="00907D60"/>
    <w:rsid w:val="00910F04"/>
    <w:rsid w:val="00913355"/>
    <w:rsid w:val="0091383D"/>
    <w:rsid w:val="00913B23"/>
    <w:rsid w:val="009158F0"/>
    <w:rsid w:val="00916B4D"/>
    <w:rsid w:val="00920203"/>
    <w:rsid w:val="0092110C"/>
    <w:rsid w:val="009217FD"/>
    <w:rsid w:val="00921A1A"/>
    <w:rsid w:val="00921C09"/>
    <w:rsid w:val="00924196"/>
    <w:rsid w:val="0092438F"/>
    <w:rsid w:val="00925316"/>
    <w:rsid w:val="00925CC9"/>
    <w:rsid w:val="00925D45"/>
    <w:rsid w:val="00926C60"/>
    <w:rsid w:val="00926D23"/>
    <w:rsid w:val="009311A8"/>
    <w:rsid w:val="009323A5"/>
    <w:rsid w:val="00936C90"/>
    <w:rsid w:val="00936E8D"/>
    <w:rsid w:val="00936EEB"/>
    <w:rsid w:val="00937B7D"/>
    <w:rsid w:val="00941449"/>
    <w:rsid w:val="00941E4E"/>
    <w:rsid w:val="009423D2"/>
    <w:rsid w:val="00944FF5"/>
    <w:rsid w:val="009478F6"/>
    <w:rsid w:val="009501F4"/>
    <w:rsid w:val="00951414"/>
    <w:rsid w:val="00951C78"/>
    <w:rsid w:val="009536D4"/>
    <w:rsid w:val="00953E7C"/>
    <w:rsid w:val="0095593D"/>
    <w:rsid w:val="009559E0"/>
    <w:rsid w:val="00957580"/>
    <w:rsid w:val="009615E3"/>
    <w:rsid w:val="00965FB0"/>
    <w:rsid w:val="00966F1C"/>
    <w:rsid w:val="00970CED"/>
    <w:rsid w:val="00980429"/>
    <w:rsid w:val="0099174A"/>
    <w:rsid w:val="00992727"/>
    <w:rsid w:val="00993860"/>
    <w:rsid w:val="00996E3A"/>
    <w:rsid w:val="0099735B"/>
    <w:rsid w:val="00997EA6"/>
    <w:rsid w:val="009A2A1E"/>
    <w:rsid w:val="009A2BFC"/>
    <w:rsid w:val="009A3AFA"/>
    <w:rsid w:val="009A4E89"/>
    <w:rsid w:val="009A62BB"/>
    <w:rsid w:val="009A7E64"/>
    <w:rsid w:val="009B2244"/>
    <w:rsid w:val="009B4ACD"/>
    <w:rsid w:val="009C21B5"/>
    <w:rsid w:val="009C2C2F"/>
    <w:rsid w:val="009D1917"/>
    <w:rsid w:val="009D684E"/>
    <w:rsid w:val="009E3CA9"/>
    <w:rsid w:val="009E3DF7"/>
    <w:rsid w:val="009E4DE2"/>
    <w:rsid w:val="009E747E"/>
    <w:rsid w:val="009E75E9"/>
    <w:rsid w:val="009F02ED"/>
    <w:rsid w:val="009F1B50"/>
    <w:rsid w:val="009F2FCC"/>
    <w:rsid w:val="009F3D1F"/>
    <w:rsid w:val="009F55FB"/>
    <w:rsid w:val="009F7789"/>
    <w:rsid w:val="00A00CE6"/>
    <w:rsid w:val="00A0289A"/>
    <w:rsid w:val="00A035F1"/>
    <w:rsid w:val="00A051B5"/>
    <w:rsid w:val="00A06A1B"/>
    <w:rsid w:val="00A11D03"/>
    <w:rsid w:val="00A13CAE"/>
    <w:rsid w:val="00A14E8F"/>
    <w:rsid w:val="00A16E33"/>
    <w:rsid w:val="00A17824"/>
    <w:rsid w:val="00A20438"/>
    <w:rsid w:val="00A2312D"/>
    <w:rsid w:val="00A2333B"/>
    <w:rsid w:val="00A259C5"/>
    <w:rsid w:val="00A27979"/>
    <w:rsid w:val="00A27DE3"/>
    <w:rsid w:val="00A30C7B"/>
    <w:rsid w:val="00A31343"/>
    <w:rsid w:val="00A319EE"/>
    <w:rsid w:val="00A34934"/>
    <w:rsid w:val="00A35052"/>
    <w:rsid w:val="00A36332"/>
    <w:rsid w:val="00A36D45"/>
    <w:rsid w:val="00A3711B"/>
    <w:rsid w:val="00A41477"/>
    <w:rsid w:val="00A41D07"/>
    <w:rsid w:val="00A51228"/>
    <w:rsid w:val="00A51ADE"/>
    <w:rsid w:val="00A52966"/>
    <w:rsid w:val="00A61754"/>
    <w:rsid w:val="00A63130"/>
    <w:rsid w:val="00A63320"/>
    <w:rsid w:val="00A641A6"/>
    <w:rsid w:val="00A6616C"/>
    <w:rsid w:val="00A76679"/>
    <w:rsid w:val="00A77F5F"/>
    <w:rsid w:val="00A80810"/>
    <w:rsid w:val="00A81E74"/>
    <w:rsid w:val="00A86642"/>
    <w:rsid w:val="00A87A11"/>
    <w:rsid w:val="00A90FD3"/>
    <w:rsid w:val="00A91C50"/>
    <w:rsid w:val="00A91E88"/>
    <w:rsid w:val="00A93D4A"/>
    <w:rsid w:val="00AA0D64"/>
    <w:rsid w:val="00AA2920"/>
    <w:rsid w:val="00AA3241"/>
    <w:rsid w:val="00AA7A15"/>
    <w:rsid w:val="00AA7C68"/>
    <w:rsid w:val="00AB27D5"/>
    <w:rsid w:val="00AB5644"/>
    <w:rsid w:val="00AB6033"/>
    <w:rsid w:val="00AB6806"/>
    <w:rsid w:val="00AB7372"/>
    <w:rsid w:val="00AC1A86"/>
    <w:rsid w:val="00AC5C5D"/>
    <w:rsid w:val="00AC5ECC"/>
    <w:rsid w:val="00AC69DD"/>
    <w:rsid w:val="00AC6ED6"/>
    <w:rsid w:val="00AD01D7"/>
    <w:rsid w:val="00AD2382"/>
    <w:rsid w:val="00AD3874"/>
    <w:rsid w:val="00AD7697"/>
    <w:rsid w:val="00AE3515"/>
    <w:rsid w:val="00AF06E1"/>
    <w:rsid w:val="00AF52F8"/>
    <w:rsid w:val="00B0106B"/>
    <w:rsid w:val="00B02979"/>
    <w:rsid w:val="00B03694"/>
    <w:rsid w:val="00B05062"/>
    <w:rsid w:val="00B05568"/>
    <w:rsid w:val="00B0559A"/>
    <w:rsid w:val="00B05952"/>
    <w:rsid w:val="00B115ED"/>
    <w:rsid w:val="00B16EE6"/>
    <w:rsid w:val="00B174DD"/>
    <w:rsid w:val="00B22335"/>
    <w:rsid w:val="00B22D40"/>
    <w:rsid w:val="00B237D4"/>
    <w:rsid w:val="00B2458A"/>
    <w:rsid w:val="00B247B1"/>
    <w:rsid w:val="00B25E3C"/>
    <w:rsid w:val="00B26E4E"/>
    <w:rsid w:val="00B27B1F"/>
    <w:rsid w:val="00B27ECB"/>
    <w:rsid w:val="00B33998"/>
    <w:rsid w:val="00B34606"/>
    <w:rsid w:val="00B354AD"/>
    <w:rsid w:val="00B35BD8"/>
    <w:rsid w:val="00B370C9"/>
    <w:rsid w:val="00B40596"/>
    <w:rsid w:val="00B40FB9"/>
    <w:rsid w:val="00B41DF1"/>
    <w:rsid w:val="00B425AC"/>
    <w:rsid w:val="00B43745"/>
    <w:rsid w:val="00B44B36"/>
    <w:rsid w:val="00B461F6"/>
    <w:rsid w:val="00B52EDD"/>
    <w:rsid w:val="00B5448C"/>
    <w:rsid w:val="00B54B11"/>
    <w:rsid w:val="00B576EB"/>
    <w:rsid w:val="00B605E9"/>
    <w:rsid w:val="00B612B5"/>
    <w:rsid w:val="00B61F36"/>
    <w:rsid w:val="00B67827"/>
    <w:rsid w:val="00B67FE9"/>
    <w:rsid w:val="00B75289"/>
    <w:rsid w:val="00B768C7"/>
    <w:rsid w:val="00B80D9F"/>
    <w:rsid w:val="00B833A8"/>
    <w:rsid w:val="00B83A0A"/>
    <w:rsid w:val="00B841E8"/>
    <w:rsid w:val="00B877F5"/>
    <w:rsid w:val="00B9326E"/>
    <w:rsid w:val="00B94F26"/>
    <w:rsid w:val="00B9594B"/>
    <w:rsid w:val="00B962D1"/>
    <w:rsid w:val="00B97BFC"/>
    <w:rsid w:val="00BA0D1F"/>
    <w:rsid w:val="00BA478E"/>
    <w:rsid w:val="00BA67DC"/>
    <w:rsid w:val="00BB08DF"/>
    <w:rsid w:val="00BB3347"/>
    <w:rsid w:val="00BB3995"/>
    <w:rsid w:val="00BC2F32"/>
    <w:rsid w:val="00BC773A"/>
    <w:rsid w:val="00BD042B"/>
    <w:rsid w:val="00BD2F3D"/>
    <w:rsid w:val="00BD3BF6"/>
    <w:rsid w:val="00BD4FBD"/>
    <w:rsid w:val="00BD5D3C"/>
    <w:rsid w:val="00BE4072"/>
    <w:rsid w:val="00BE4141"/>
    <w:rsid w:val="00BE4964"/>
    <w:rsid w:val="00BE5D22"/>
    <w:rsid w:val="00BE669B"/>
    <w:rsid w:val="00BF2DBD"/>
    <w:rsid w:val="00BF318F"/>
    <w:rsid w:val="00BF5651"/>
    <w:rsid w:val="00BF7E64"/>
    <w:rsid w:val="00C01198"/>
    <w:rsid w:val="00C0303D"/>
    <w:rsid w:val="00C063E7"/>
    <w:rsid w:val="00C068B8"/>
    <w:rsid w:val="00C14633"/>
    <w:rsid w:val="00C16EF3"/>
    <w:rsid w:val="00C20B9D"/>
    <w:rsid w:val="00C20EC7"/>
    <w:rsid w:val="00C23F1B"/>
    <w:rsid w:val="00C279D5"/>
    <w:rsid w:val="00C3195D"/>
    <w:rsid w:val="00C333F5"/>
    <w:rsid w:val="00C33724"/>
    <w:rsid w:val="00C33879"/>
    <w:rsid w:val="00C34E4E"/>
    <w:rsid w:val="00C40AF3"/>
    <w:rsid w:val="00C42629"/>
    <w:rsid w:val="00C46EEC"/>
    <w:rsid w:val="00C4766F"/>
    <w:rsid w:val="00C52A99"/>
    <w:rsid w:val="00C5546E"/>
    <w:rsid w:val="00C57453"/>
    <w:rsid w:val="00C60281"/>
    <w:rsid w:val="00C61B5D"/>
    <w:rsid w:val="00C633A2"/>
    <w:rsid w:val="00C64DC1"/>
    <w:rsid w:val="00C71979"/>
    <w:rsid w:val="00C72E82"/>
    <w:rsid w:val="00C73150"/>
    <w:rsid w:val="00C7350D"/>
    <w:rsid w:val="00C7692B"/>
    <w:rsid w:val="00C77117"/>
    <w:rsid w:val="00C8019F"/>
    <w:rsid w:val="00C81024"/>
    <w:rsid w:val="00C82DB8"/>
    <w:rsid w:val="00C875B7"/>
    <w:rsid w:val="00C94555"/>
    <w:rsid w:val="00C968D6"/>
    <w:rsid w:val="00C974C6"/>
    <w:rsid w:val="00CA0AE5"/>
    <w:rsid w:val="00CA375F"/>
    <w:rsid w:val="00CA429E"/>
    <w:rsid w:val="00CA46B8"/>
    <w:rsid w:val="00CA51A5"/>
    <w:rsid w:val="00CB1540"/>
    <w:rsid w:val="00CB16DB"/>
    <w:rsid w:val="00CB1F83"/>
    <w:rsid w:val="00CB53A6"/>
    <w:rsid w:val="00CB6452"/>
    <w:rsid w:val="00CB71B0"/>
    <w:rsid w:val="00CC35EA"/>
    <w:rsid w:val="00CD18E7"/>
    <w:rsid w:val="00CD2E75"/>
    <w:rsid w:val="00CD2FC9"/>
    <w:rsid w:val="00CD54D7"/>
    <w:rsid w:val="00CD5D11"/>
    <w:rsid w:val="00CD60FF"/>
    <w:rsid w:val="00CE03DF"/>
    <w:rsid w:val="00CE12F1"/>
    <w:rsid w:val="00CE2F1D"/>
    <w:rsid w:val="00CE3EB6"/>
    <w:rsid w:val="00CE5E53"/>
    <w:rsid w:val="00CE62A3"/>
    <w:rsid w:val="00CF6282"/>
    <w:rsid w:val="00D01016"/>
    <w:rsid w:val="00D0132C"/>
    <w:rsid w:val="00D01E90"/>
    <w:rsid w:val="00D02181"/>
    <w:rsid w:val="00D07E5F"/>
    <w:rsid w:val="00D1095E"/>
    <w:rsid w:val="00D14625"/>
    <w:rsid w:val="00D208F3"/>
    <w:rsid w:val="00D21F44"/>
    <w:rsid w:val="00D22752"/>
    <w:rsid w:val="00D22F6E"/>
    <w:rsid w:val="00D2720A"/>
    <w:rsid w:val="00D301AF"/>
    <w:rsid w:val="00D332D5"/>
    <w:rsid w:val="00D40280"/>
    <w:rsid w:val="00D43637"/>
    <w:rsid w:val="00D50BAF"/>
    <w:rsid w:val="00D63642"/>
    <w:rsid w:val="00D70135"/>
    <w:rsid w:val="00D703EF"/>
    <w:rsid w:val="00D71B1D"/>
    <w:rsid w:val="00D71BA3"/>
    <w:rsid w:val="00D73E91"/>
    <w:rsid w:val="00D81594"/>
    <w:rsid w:val="00D816D4"/>
    <w:rsid w:val="00D90B6C"/>
    <w:rsid w:val="00D922A8"/>
    <w:rsid w:val="00D92E80"/>
    <w:rsid w:val="00D9388C"/>
    <w:rsid w:val="00D95E26"/>
    <w:rsid w:val="00DA3A1B"/>
    <w:rsid w:val="00DB112F"/>
    <w:rsid w:val="00DB1897"/>
    <w:rsid w:val="00DB2C42"/>
    <w:rsid w:val="00DB67AA"/>
    <w:rsid w:val="00DB7B8A"/>
    <w:rsid w:val="00DC1E04"/>
    <w:rsid w:val="00DC36FC"/>
    <w:rsid w:val="00DC432C"/>
    <w:rsid w:val="00DC71A2"/>
    <w:rsid w:val="00DD0A2D"/>
    <w:rsid w:val="00DD5479"/>
    <w:rsid w:val="00DD608D"/>
    <w:rsid w:val="00DD7BD4"/>
    <w:rsid w:val="00DE1E85"/>
    <w:rsid w:val="00DE24DB"/>
    <w:rsid w:val="00DE2BC4"/>
    <w:rsid w:val="00DE3639"/>
    <w:rsid w:val="00DE3BC1"/>
    <w:rsid w:val="00DE59FA"/>
    <w:rsid w:val="00DE6878"/>
    <w:rsid w:val="00DE6969"/>
    <w:rsid w:val="00DE6AD9"/>
    <w:rsid w:val="00DF18EC"/>
    <w:rsid w:val="00DF1F5E"/>
    <w:rsid w:val="00DF2385"/>
    <w:rsid w:val="00DF3373"/>
    <w:rsid w:val="00DF73CA"/>
    <w:rsid w:val="00E002D8"/>
    <w:rsid w:val="00E00F1E"/>
    <w:rsid w:val="00E013F1"/>
    <w:rsid w:val="00E017FD"/>
    <w:rsid w:val="00E04F09"/>
    <w:rsid w:val="00E062DC"/>
    <w:rsid w:val="00E06987"/>
    <w:rsid w:val="00E07037"/>
    <w:rsid w:val="00E1436F"/>
    <w:rsid w:val="00E1798D"/>
    <w:rsid w:val="00E235B5"/>
    <w:rsid w:val="00E23C0D"/>
    <w:rsid w:val="00E252CC"/>
    <w:rsid w:val="00E36157"/>
    <w:rsid w:val="00E36AD3"/>
    <w:rsid w:val="00E37778"/>
    <w:rsid w:val="00E41CFD"/>
    <w:rsid w:val="00E41F65"/>
    <w:rsid w:val="00E426F1"/>
    <w:rsid w:val="00E45650"/>
    <w:rsid w:val="00E464E1"/>
    <w:rsid w:val="00E50AC1"/>
    <w:rsid w:val="00E538A8"/>
    <w:rsid w:val="00E55688"/>
    <w:rsid w:val="00E5608F"/>
    <w:rsid w:val="00E57E23"/>
    <w:rsid w:val="00E60ABB"/>
    <w:rsid w:val="00E62236"/>
    <w:rsid w:val="00E62484"/>
    <w:rsid w:val="00E645D9"/>
    <w:rsid w:val="00E646EC"/>
    <w:rsid w:val="00E65067"/>
    <w:rsid w:val="00E70200"/>
    <w:rsid w:val="00E721D8"/>
    <w:rsid w:val="00E72A8B"/>
    <w:rsid w:val="00E742F0"/>
    <w:rsid w:val="00E7513D"/>
    <w:rsid w:val="00E7584A"/>
    <w:rsid w:val="00E76BCF"/>
    <w:rsid w:val="00E773AB"/>
    <w:rsid w:val="00E801A4"/>
    <w:rsid w:val="00E80EC9"/>
    <w:rsid w:val="00E81914"/>
    <w:rsid w:val="00E849C3"/>
    <w:rsid w:val="00E86B9A"/>
    <w:rsid w:val="00E86F91"/>
    <w:rsid w:val="00E87873"/>
    <w:rsid w:val="00E90296"/>
    <w:rsid w:val="00E9141D"/>
    <w:rsid w:val="00E933BD"/>
    <w:rsid w:val="00E945E5"/>
    <w:rsid w:val="00EA047C"/>
    <w:rsid w:val="00EA1061"/>
    <w:rsid w:val="00EA1614"/>
    <w:rsid w:val="00EA35BE"/>
    <w:rsid w:val="00EA77CB"/>
    <w:rsid w:val="00EA7F33"/>
    <w:rsid w:val="00EB0A44"/>
    <w:rsid w:val="00EB262B"/>
    <w:rsid w:val="00EB2642"/>
    <w:rsid w:val="00EB6640"/>
    <w:rsid w:val="00EB66F9"/>
    <w:rsid w:val="00EC0EF9"/>
    <w:rsid w:val="00EC2220"/>
    <w:rsid w:val="00EC2BE8"/>
    <w:rsid w:val="00EC579B"/>
    <w:rsid w:val="00ED0EC6"/>
    <w:rsid w:val="00ED13C5"/>
    <w:rsid w:val="00ED1E2E"/>
    <w:rsid w:val="00ED4194"/>
    <w:rsid w:val="00ED51E8"/>
    <w:rsid w:val="00EE01DC"/>
    <w:rsid w:val="00EE035D"/>
    <w:rsid w:val="00EE54EF"/>
    <w:rsid w:val="00EE5F0E"/>
    <w:rsid w:val="00EF0A77"/>
    <w:rsid w:val="00EF242D"/>
    <w:rsid w:val="00EF2C3E"/>
    <w:rsid w:val="00EF410E"/>
    <w:rsid w:val="00F01EE2"/>
    <w:rsid w:val="00F02F0D"/>
    <w:rsid w:val="00F03BDA"/>
    <w:rsid w:val="00F0652F"/>
    <w:rsid w:val="00F07B95"/>
    <w:rsid w:val="00F07E74"/>
    <w:rsid w:val="00F10D2A"/>
    <w:rsid w:val="00F1168C"/>
    <w:rsid w:val="00F12198"/>
    <w:rsid w:val="00F227D3"/>
    <w:rsid w:val="00F2311E"/>
    <w:rsid w:val="00F2314F"/>
    <w:rsid w:val="00F24096"/>
    <w:rsid w:val="00F25E8C"/>
    <w:rsid w:val="00F3239A"/>
    <w:rsid w:val="00F36728"/>
    <w:rsid w:val="00F3720D"/>
    <w:rsid w:val="00F42E0D"/>
    <w:rsid w:val="00F43257"/>
    <w:rsid w:val="00F43947"/>
    <w:rsid w:val="00F44544"/>
    <w:rsid w:val="00F44B82"/>
    <w:rsid w:val="00F47A0B"/>
    <w:rsid w:val="00F535F8"/>
    <w:rsid w:val="00F54E45"/>
    <w:rsid w:val="00F577FF"/>
    <w:rsid w:val="00F6139A"/>
    <w:rsid w:val="00F63AAC"/>
    <w:rsid w:val="00F64DD4"/>
    <w:rsid w:val="00F656EA"/>
    <w:rsid w:val="00F70B29"/>
    <w:rsid w:val="00F746F2"/>
    <w:rsid w:val="00F74FC2"/>
    <w:rsid w:val="00F75137"/>
    <w:rsid w:val="00F77A9F"/>
    <w:rsid w:val="00F827AA"/>
    <w:rsid w:val="00F85E34"/>
    <w:rsid w:val="00F861AE"/>
    <w:rsid w:val="00F8750E"/>
    <w:rsid w:val="00F877C1"/>
    <w:rsid w:val="00F922D3"/>
    <w:rsid w:val="00F928AA"/>
    <w:rsid w:val="00F92BA8"/>
    <w:rsid w:val="00F9327B"/>
    <w:rsid w:val="00F93B0C"/>
    <w:rsid w:val="00F93F3E"/>
    <w:rsid w:val="00F94110"/>
    <w:rsid w:val="00F9444A"/>
    <w:rsid w:val="00F963F8"/>
    <w:rsid w:val="00FA0891"/>
    <w:rsid w:val="00FA2F5C"/>
    <w:rsid w:val="00FA3455"/>
    <w:rsid w:val="00FA3E18"/>
    <w:rsid w:val="00FA556E"/>
    <w:rsid w:val="00FA5706"/>
    <w:rsid w:val="00FA67F8"/>
    <w:rsid w:val="00FA6E3B"/>
    <w:rsid w:val="00FB1201"/>
    <w:rsid w:val="00FB3A54"/>
    <w:rsid w:val="00FB60F0"/>
    <w:rsid w:val="00FB665F"/>
    <w:rsid w:val="00FC03CD"/>
    <w:rsid w:val="00FC18F3"/>
    <w:rsid w:val="00FC590F"/>
    <w:rsid w:val="00FD4E0B"/>
    <w:rsid w:val="00FD6202"/>
    <w:rsid w:val="00FD6AEA"/>
    <w:rsid w:val="00FF198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507203CF"/>
  <w15:docId w15:val="{90158125-7D3D-4D56-8D1F-412205C64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0E91"/>
    <w:pPr>
      <w:ind w:firstLine="624"/>
      <w:jc w:val="both"/>
    </w:pPr>
    <w:rPr>
      <w:lang w:val="bg-BG"/>
    </w:rPr>
  </w:style>
  <w:style w:type="paragraph" w:styleId="Heading1">
    <w:name w:val="heading 1"/>
    <w:basedOn w:val="Normal"/>
    <w:next w:val="Normal"/>
    <w:link w:val="Heading1Char"/>
    <w:uiPriority w:val="9"/>
    <w:qFormat/>
    <w:rsid w:val="00E7584A"/>
    <w:pPr>
      <w:spacing w:line="360" w:lineRule="auto"/>
      <w:jc w:val="center"/>
      <w:outlineLvl w:val="0"/>
    </w:pPr>
    <w:rPr>
      <w:b/>
      <w:sz w:val="36"/>
      <w:szCs w:val="36"/>
    </w:rPr>
  </w:style>
  <w:style w:type="paragraph" w:styleId="Heading2">
    <w:name w:val="heading 2"/>
    <w:basedOn w:val="ListParagraph"/>
    <w:next w:val="Normal"/>
    <w:link w:val="Heading2Char"/>
    <w:uiPriority w:val="9"/>
    <w:unhideWhenUsed/>
    <w:qFormat/>
    <w:rsid w:val="00066D8A"/>
    <w:pPr>
      <w:numPr>
        <w:numId w:val="4"/>
      </w:numPr>
      <w:spacing w:after="160" w:line="259" w:lineRule="auto"/>
      <w:jc w:val="center"/>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335D8"/>
    <w:pPr>
      <w:spacing w:after="0" w:line="240" w:lineRule="auto"/>
    </w:pPr>
  </w:style>
  <w:style w:type="paragraph" w:styleId="ListParagraph">
    <w:name w:val="List Paragraph"/>
    <w:basedOn w:val="Normal"/>
    <w:uiPriority w:val="34"/>
    <w:qFormat/>
    <w:rsid w:val="00201FAB"/>
    <w:pPr>
      <w:ind w:left="720"/>
      <w:contextualSpacing/>
    </w:pPr>
  </w:style>
  <w:style w:type="paragraph" w:styleId="ListBullet">
    <w:name w:val="List Bullet"/>
    <w:basedOn w:val="Normal"/>
    <w:uiPriority w:val="99"/>
    <w:unhideWhenUsed/>
    <w:rsid w:val="006147EC"/>
    <w:pPr>
      <w:numPr>
        <w:numId w:val="3"/>
      </w:numPr>
      <w:spacing w:after="160" w:line="256" w:lineRule="auto"/>
      <w:contextualSpacing/>
    </w:pPr>
    <w:rPr>
      <w:rFonts w:eastAsiaTheme="minorHAnsi"/>
      <w:kern w:val="2"/>
    </w:rPr>
  </w:style>
  <w:style w:type="character" w:customStyle="1" w:styleId="Heading1Char">
    <w:name w:val="Heading 1 Char"/>
    <w:basedOn w:val="DefaultParagraphFont"/>
    <w:link w:val="Heading1"/>
    <w:uiPriority w:val="9"/>
    <w:rsid w:val="00E7584A"/>
    <w:rPr>
      <w:b/>
      <w:sz w:val="36"/>
      <w:szCs w:val="36"/>
      <w:lang w:val="bg-BG"/>
    </w:rPr>
  </w:style>
  <w:style w:type="character" w:styleId="CommentReference">
    <w:name w:val="annotation reference"/>
    <w:basedOn w:val="DefaultParagraphFont"/>
    <w:uiPriority w:val="99"/>
    <w:semiHidden/>
    <w:unhideWhenUsed/>
    <w:rsid w:val="00CE62A3"/>
    <w:rPr>
      <w:sz w:val="16"/>
      <w:szCs w:val="16"/>
    </w:rPr>
  </w:style>
  <w:style w:type="paragraph" w:styleId="CommentText">
    <w:name w:val="annotation text"/>
    <w:basedOn w:val="Normal"/>
    <w:link w:val="CommentTextChar"/>
    <w:uiPriority w:val="99"/>
    <w:unhideWhenUsed/>
    <w:rsid w:val="00CE62A3"/>
    <w:pPr>
      <w:spacing w:line="240" w:lineRule="auto"/>
    </w:pPr>
    <w:rPr>
      <w:sz w:val="20"/>
      <w:szCs w:val="20"/>
    </w:rPr>
  </w:style>
  <w:style w:type="character" w:customStyle="1" w:styleId="CommentTextChar">
    <w:name w:val="Comment Text Char"/>
    <w:basedOn w:val="DefaultParagraphFont"/>
    <w:link w:val="CommentText"/>
    <w:uiPriority w:val="99"/>
    <w:rsid w:val="00CE62A3"/>
    <w:rPr>
      <w:sz w:val="20"/>
      <w:szCs w:val="20"/>
      <w:lang w:val="bg-BG"/>
    </w:rPr>
  </w:style>
  <w:style w:type="paragraph" w:styleId="CommentSubject">
    <w:name w:val="annotation subject"/>
    <w:basedOn w:val="CommentText"/>
    <w:next w:val="CommentText"/>
    <w:link w:val="CommentSubjectChar"/>
    <w:uiPriority w:val="99"/>
    <w:semiHidden/>
    <w:unhideWhenUsed/>
    <w:rsid w:val="00CE62A3"/>
    <w:rPr>
      <w:b/>
      <w:bCs/>
    </w:rPr>
  </w:style>
  <w:style w:type="character" w:customStyle="1" w:styleId="CommentSubjectChar">
    <w:name w:val="Comment Subject Char"/>
    <w:basedOn w:val="CommentTextChar"/>
    <w:link w:val="CommentSubject"/>
    <w:uiPriority w:val="99"/>
    <w:semiHidden/>
    <w:rsid w:val="00CE62A3"/>
    <w:rPr>
      <w:b/>
      <w:bCs/>
      <w:sz w:val="20"/>
      <w:szCs w:val="20"/>
      <w:lang w:val="bg-BG"/>
    </w:rPr>
  </w:style>
  <w:style w:type="paragraph" w:styleId="BalloonText">
    <w:name w:val="Balloon Text"/>
    <w:basedOn w:val="Normal"/>
    <w:link w:val="BalloonTextChar"/>
    <w:uiPriority w:val="99"/>
    <w:semiHidden/>
    <w:unhideWhenUsed/>
    <w:rsid w:val="001025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025D1"/>
    <w:rPr>
      <w:rFonts w:ascii="Tahoma" w:hAnsi="Tahoma" w:cs="Tahoma"/>
      <w:sz w:val="16"/>
      <w:szCs w:val="16"/>
      <w:lang w:val="bg-BG"/>
    </w:rPr>
  </w:style>
  <w:style w:type="paragraph" w:styleId="Caption">
    <w:name w:val="caption"/>
    <w:basedOn w:val="Normal"/>
    <w:next w:val="Normal"/>
    <w:uiPriority w:val="35"/>
    <w:unhideWhenUsed/>
    <w:qFormat/>
    <w:rsid w:val="00577EB0"/>
    <w:pPr>
      <w:spacing w:line="240" w:lineRule="auto"/>
      <w:ind w:firstLine="0"/>
    </w:pPr>
    <w:rPr>
      <w:i/>
      <w:iCs/>
      <w:color w:val="595959" w:themeColor="text1" w:themeTint="A6"/>
      <w:sz w:val="20"/>
      <w:szCs w:val="18"/>
    </w:rPr>
  </w:style>
  <w:style w:type="character" w:customStyle="1" w:styleId="Heading2Char">
    <w:name w:val="Heading 2 Char"/>
    <w:basedOn w:val="DefaultParagraphFont"/>
    <w:link w:val="Heading2"/>
    <w:uiPriority w:val="9"/>
    <w:rsid w:val="00066D8A"/>
    <w:rPr>
      <w:b/>
      <w:bCs/>
      <w:sz w:val="36"/>
      <w:szCs w:val="36"/>
      <w:lang w:val="bg-BG"/>
    </w:rPr>
  </w:style>
  <w:style w:type="paragraph" w:customStyle="1" w:styleId="Diplo">
    <w:name w:val="Diplo"/>
    <w:basedOn w:val="Normal"/>
    <w:qFormat/>
    <w:rsid w:val="00244C18"/>
    <w:pPr>
      <w:ind w:firstLine="0"/>
      <w:jc w:val="left"/>
    </w:pPr>
    <w:rPr>
      <w:noProof/>
    </w:rPr>
  </w:style>
  <w:style w:type="paragraph" w:styleId="Revision">
    <w:name w:val="Revision"/>
    <w:hidden/>
    <w:uiPriority w:val="99"/>
    <w:semiHidden/>
    <w:rsid w:val="00866A41"/>
    <w:pPr>
      <w:spacing w:after="0" w:line="240" w:lineRule="auto"/>
    </w:pPr>
    <w:rPr>
      <w:lang w:val="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png"/><Relationship Id="rId35" Type="http://schemas.openxmlformats.org/officeDocument/2006/relationships/image" Target="media/image30.jpe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D88B9-FE53-4CE0-89B3-B27AD6BAC3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260</Pages>
  <Words>105487</Words>
  <Characters>601277</Characters>
  <Application>Microsoft Office Word</Application>
  <DocSecurity>0</DocSecurity>
  <Lines>5010</Lines>
  <Paragraphs>1410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dc:creator>
  <cp:keywords/>
  <dc:description/>
  <cp:lastModifiedBy>Marin Nozhchev</cp:lastModifiedBy>
  <cp:revision>5</cp:revision>
  <dcterms:created xsi:type="dcterms:W3CDTF">2025-08-09T12:24:00Z</dcterms:created>
  <dcterms:modified xsi:type="dcterms:W3CDTF">2025-08-09T12:58:00Z</dcterms:modified>
</cp:coreProperties>
</file>